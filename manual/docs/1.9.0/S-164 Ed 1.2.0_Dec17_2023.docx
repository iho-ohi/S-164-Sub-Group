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44EB0" w14:textId="2763D31F" w:rsidR="00D85BCA" w:rsidDel="001E1DB4" w:rsidRDefault="00D85BCA">
      <w:pPr>
        <w:jc w:val="left"/>
        <w:rPr>
          <w:del w:id="0" w:author="jonathan pritchard" w:date="2023-12-13T14:47:00Z"/>
          <w:b/>
          <w:bCs/>
        </w:rPr>
      </w:pPr>
      <w:r>
        <w:rPr>
          <w:b/>
          <w:bCs/>
        </w:rPr>
        <w:br w:type="page"/>
      </w:r>
      <w:del w:id="1" w:author="jonathan pritchard" w:date="2023-12-13T14:47:00Z">
        <w:r w:rsidDel="001E1DB4">
          <w:rPr>
            <w:b/>
            <w:bCs/>
          </w:rPr>
          <w:lastRenderedPageBreak/>
          <w:delText>List</w:delText>
        </w:r>
      </w:del>
    </w:p>
    <w:p w14:paraId="46B0CEE0" w14:textId="12FB0CD3" w:rsidR="00D85BCA" w:rsidDel="001E1DB4" w:rsidRDefault="00D85BCA">
      <w:pPr>
        <w:jc w:val="left"/>
        <w:rPr>
          <w:del w:id="2" w:author="jonathan pritchard" w:date="2023-12-13T14:47:00Z"/>
          <w:b/>
          <w:bCs/>
        </w:rPr>
        <w:pPrChange w:id="3" w:author="jonathan pritchard" w:date="2023-12-13T14:47:00Z">
          <w:pPr>
            <w:pStyle w:val="ListParagraph"/>
            <w:numPr>
              <w:numId w:val="67"/>
            </w:numPr>
            <w:ind w:hanging="360"/>
            <w:jc w:val="left"/>
          </w:pPr>
        </w:pPrChange>
      </w:pPr>
      <w:del w:id="4" w:author="jonathan pritchard" w:date="2023-12-13T14:47:00Z">
        <w:r w:rsidDel="001E1DB4">
          <w:rPr>
            <w:b/>
            <w:bCs/>
          </w:rPr>
          <w:delText>Dave Grant’s list he sent me.</w:delText>
        </w:r>
      </w:del>
    </w:p>
    <w:p w14:paraId="29F525AB" w14:textId="411F1BDC" w:rsidR="00D85BCA" w:rsidDel="001E1DB4" w:rsidRDefault="00D85BCA">
      <w:pPr>
        <w:jc w:val="left"/>
        <w:rPr>
          <w:del w:id="5" w:author="jonathan pritchard" w:date="2023-12-13T14:47:00Z"/>
          <w:b/>
          <w:bCs/>
        </w:rPr>
        <w:pPrChange w:id="6" w:author="jonathan pritchard" w:date="2023-12-13T14:47:00Z">
          <w:pPr>
            <w:pStyle w:val="ListParagraph"/>
            <w:numPr>
              <w:numId w:val="67"/>
            </w:numPr>
            <w:ind w:hanging="360"/>
            <w:jc w:val="left"/>
          </w:pPr>
        </w:pPrChange>
      </w:pPr>
      <w:del w:id="7" w:author="jonathan pritchard" w:date="2023-12-13T14:47:00Z">
        <w:r w:rsidDel="001E1DB4">
          <w:rPr>
            <w:b/>
            <w:bCs/>
          </w:rPr>
          <w:delText>Hannu’s observations</w:delText>
        </w:r>
      </w:del>
    </w:p>
    <w:p w14:paraId="5414A429" w14:textId="041F16CD" w:rsidR="00D85BCA" w:rsidDel="001E1DB4" w:rsidRDefault="00D85BCA">
      <w:pPr>
        <w:jc w:val="left"/>
        <w:rPr>
          <w:del w:id="8" w:author="jonathan pritchard" w:date="2023-12-13T14:47:00Z"/>
          <w:b/>
          <w:bCs/>
        </w:rPr>
        <w:pPrChange w:id="9" w:author="jonathan pritchard" w:date="2023-12-13T14:47:00Z">
          <w:pPr>
            <w:pStyle w:val="ListParagraph"/>
            <w:numPr>
              <w:numId w:val="67"/>
            </w:numPr>
            <w:ind w:hanging="360"/>
            <w:jc w:val="left"/>
          </w:pPr>
        </w:pPrChange>
      </w:pPr>
      <w:del w:id="10" w:author="jonathan pritchard" w:date="2023-12-13T14:47:00Z">
        <w:r w:rsidDel="001E1DB4">
          <w:rPr>
            <w:b/>
            <w:bCs/>
          </w:rPr>
          <w:delText>S-102/S-104 non grids and non regular</w:delText>
        </w:r>
      </w:del>
    </w:p>
    <w:p w14:paraId="7C73270C" w14:textId="14A13A5F" w:rsidR="00D85BCA" w:rsidRPr="00D85BCA" w:rsidDel="001E1DB4" w:rsidRDefault="00D85BCA">
      <w:pPr>
        <w:jc w:val="left"/>
        <w:rPr>
          <w:del w:id="11" w:author="jonathan pritchard" w:date="2023-12-13T14:47:00Z"/>
          <w:b/>
          <w:bCs/>
        </w:rPr>
        <w:pPrChange w:id="12" w:author="jonathan pritchard" w:date="2023-12-13T14:47:00Z">
          <w:pPr>
            <w:pStyle w:val="ListParagraph"/>
            <w:numPr>
              <w:numId w:val="67"/>
            </w:numPr>
            <w:ind w:hanging="360"/>
            <w:jc w:val="left"/>
          </w:pPr>
        </w:pPrChange>
      </w:pPr>
    </w:p>
    <w:p w14:paraId="3FFD9268" w14:textId="2A65FB36" w:rsidR="00D85BCA" w:rsidRDefault="00D85BCA">
      <w:pPr>
        <w:widowControl/>
        <w:spacing w:line="240" w:lineRule="auto"/>
        <w:jc w:val="left"/>
        <w:rPr>
          <w:bCs/>
        </w:rPr>
      </w:pPr>
      <w:del w:id="13" w:author="jonathan pritchard" w:date="2023-12-13T14:47:00Z">
        <w:r w:rsidDel="001E1DB4">
          <w:rPr>
            <w:bCs/>
          </w:rPr>
          <w:br w:type="page"/>
        </w:r>
      </w:del>
    </w:p>
    <w:p w14:paraId="0F55C91B" w14:textId="77777777" w:rsidR="00D85BCA" w:rsidRDefault="00D85BCA" w:rsidP="00D85BCA">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5"/>
      </w:tblGrid>
      <w:tr w:rsidR="00714F8B" w:rsidRPr="00ED30A9" w14:paraId="334F68DF" w14:textId="77777777" w:rsidTr="00D85BCA">
        <w:tc>
          <w:tcPr>
            <w:tcW w:w="9025" w:type="dxa"/>
            <w:tcBorders>
              <w:top w:val="nil"/>
              <w:left w:val="nil"/>
              <w:bottom w:val="nil"/>
              <w:right w:val="nil"/>
            </w:tcBorders>
          </w:tcPr>
          <w:p w14:paraId="2DA5237E" w14:textId="2AFEC18F"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5B34AD5B" w14:textId="77777777" w:rsidTr="00D85BCA">
        <w:tc>
          <w:tcPr>
            <w:tcW w:w="9025" w:type="dxa"/>
            <w:tcBorders>
              <w:top w:val="nil"/>
              <w:left w:val="nil"/>
              <w:bottom w:val="nil"/>
              <w:right w:val="nil"/>
            </w:tcBorders>
          </w:tcPr>
          <w:p w14:paraId="08771386" w14:textId="77777777" w:rsidR="00714F8B" w:rsidRPr="00ED30A9" w:rsidRDefault="00714F8B" w:rsidP="00772B0C">
            <w:pPr>
              <w:pStyle w:val="HEADING1-NEW"/>
              <w:suppressAutoHyphens/>
              <w:ind w:left="0"/>
              <w:jc w:val="right"/>
              <w:rPr>
                <w:rStyle w:val="HEADING1NEW"/>
                <w:b/>
                <w:color w:val="auto"/>
                <w:sz w:val="36"/>
                <w:szCs w:val="36"/>
                <w:lang w:val="en-GB"/>
              </w:rPr>
            </w:pPr>
          </w:p>
        </w:tc>
      </w:tr>
      <w:tr w:rsidR="00714F8B" w:rsidRPr="00ED30A9" w14:paraId="77C0ADE7" w14:textId="77777777" w:rsidTr="00D85BCA">
        <w:tc>
          <w:tcPr>
            <w:tcW w:w="9025" w:type="dxa"/>
            <w:tcBorders>
              <w:top w:val="nil"/>
              <w:left w:val="nil"/>
              <w:bottom w:val="nil"/>
              <w:right w:val="nil"/>
            </w:tcBorders>
          </w:tcPr>
          <w:p w14:paraId="0EEB664F"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r w:rsidR="00714F8B" w:rsidRPr="00ED30A9" w14:paraId="62BC357F" w14:textId="77777777" w:rsidTr="00D85BCA">
        <w:tc>
          <w:tcPr>
            <w:tcW w:w="9025" w:type="dxa"/>
            <w:tcBorders>
              <w:top w:val="nil"/>
              <w:left w:val="nil"/>
              <w:bottom w:val="nil"/>
              <w:right w:val="nil"/>
            </w:tcBorders>
          </w:tcPr>
          <w:p w14:paraId="35DC6284" w14:textId="77777777" w:rsidR="00714F8B" w:rsidRPr="00ED30A9" w:rsidRDefault="00714F8B" w:rsidP="00772B0C">
            <w:pPr>
              <w:pStyle w:val="HEADING1-NEW"/>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right"/>
              <w:rPr>
                <w:rStyle w:val="HEADING1NEW"/>
                <w:b/>
                <w:color w:val="auto"/>
                <w:sz w:val="36"/>
                <w:szCs w:val="36"/>
                <w:lang w:val="en-GB"/>
              </w:rPr>
            </w:pPr>
          </w:p>
        </w:tc>
      </w:tr>
    </w:tbl>
    <w:p w14:paraId="0D713A20" w14:textId="0D3BE6A5" w:rsidR="009A076E" w:rsidRPr="0073093B" w:rsidRDefault="00000000" w:rsidP="00714F8B">
      <w:pPr>
        <w:rPr>
          <w:rStyle w:val="module"/>
          <w:rFonts w:cs="Arial"/>
          <w:sz w:val="22"/>
          <w:szCs w:val="22"/>
        </w:rPr>
      </w:pPr>
      <w:r>
        <w:rPr>
          <w:noProof/>
        </w:rPr>
        <w:pict w14:anchorId="111DC2E2">
          <v:group id="Groep 11" o:spid="_x0000_s2051" style="position:absolute;left:0;text-align:left;margin-left:0;margin-top:-211.9pt;width:514.2pt;height:737.3pt;z-index:251658752;mso-position-horizontal:center;mso-position-horizontal-relative:margin;mso-position-vertical-relative:text;mso-width-relative:margin;mso-height-relative:margin" coordorigin="98,283" coordsize="65305,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">
            <v:shapetype id="_x0000_t202" coordsize="21600,21600" o:spt="202" path="m,l,21600r21600,l21600,xe">
              <v:stroke joinstyle="miter"/>
              <v:path gradientshapeok="t" o:connecttype="rect"/>
            </v:shapetype>
            <v:shape id="Tekstvak 2" o:spid="_x0000_s2052" type="#_x0000_t202" style="position:absolute;left:9344;top:283;width:6985;height:74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" fillcolor="#f1eaca" stroked="f" strokeweight=".5pt">
              <v:textbox style="mso-fit-shape-to-text:t" inset="5mm,8mm,5mm,8mm">
                <w:txbxContent>
                  <w:p w14:paraId="14E53C7B" w14:textId="2F4807AB" w:rsidR="007C7DD8" w:rsidRPr="00B94B05" w:rsidRDefault="007C7DD8" w:rsidP="00714F8B">
                    <w:pPr>
                      <w:rPr>
                        <w:rFonts w:cs="Arial"/>
                        <w:b/>
                      </w:rPr>
                    </w:pPr>
                    <w:r w:rsidRPr="00B94B05">
                      <w:rPr>
                        <w:rFonts w:cs="Arial"/>
                        <w:b/>
                      </w:rPr>
                      <w:t>S-</w:t>
                    </w:r>
                    <w:r w:rsidR="00772B0C">
                      <w:rPr>
                        <w:rFonts w:cs="Arial"/>
                        <w:b/>
                      </w:rPr>
                      <w:t>1</w:t>
                    </w:r>
                    <w:r>
                      <w:rPr>
                        <w:rFonts w:cs="Arial"/>
                        <w:b/>
                      </w:rPr>
                      <w:t>64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2053" type="#_x0000_t75" style="position:absolute;left:98;top:58730;width:9347;height:92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">
              <v:imagedata r:id="rId8" o:title=""/>
            </v:shape>
            <v:shape id="Afbeelding 6" o:spid="_x0000_s2054" type="#_x0000_t75" style="position:absolute;left:105;top:68001;width:9340;height:92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">
              <v:imagedata r:id="rId9" o:title=""/>
            </v:shape>
            <v:shape id="Afbeelding 7" o:spid="_x0000_s2055" type="#_x0000_t75" style="position:absolute;left:9459;top:68001;width:9271;height:92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">
              <v:imagedata r:id="rId10" o:title=""/>
            </v:shape>
            <v:shape id="Tekstvak 10" o:spid="_x0000_s2056" type="#_x0000_t202" style="position:absolute;left:36891;top:68001;width:28512;height:2592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" fillcolor="#00ac9e" stroked="f" strokeweight=".5pt">
              <v:textbox inset="5mm,5mm,5mm,5mm">
                <w:txbxContent>
                  <w:p w14:paraId="7D323283"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Published by the</w:t>
                    </w:r>
                  </w:p>
                  <w:p w14:paraId="09C8C919"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International Hydrographic Organization</w:t>
                    </w:r>
                  </w:p>
                  <w:p w14:paraId="76D78125"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4b quai Antoine 1</w:t>
                    </w:r>
                    <w:r w:rsidRPr="00B94B05">
                      <w:rPr>
                        <w:rFonts w:cs="Arial"/>
                        <w:color w:val="FFFFFF" w:themeColor="background1"/>
                        <w:sz w:val="16"/>
                        <w:szCs w:val="16"/>
                        <w:vertAlign w:val="superscript"/>
                        <w:lang w:val="fr-FR"/>
                      </w:rPr>
                      <w:t>er</w:t>
                    </w:r>
                  </w:p>
                  <w:p w14:paraId="44826A11" w14:textId="77777777" w:rsidR="007C7DD8" w:rsidRPr="00B94B05" w:rsidRDefault="007C7DD8" w:rsidP="00714F8B">
                    <w:pPr>
                      <w:jc w:val="right"/>
                      <w:rPr>
                        <w:rFonts w:cs="Arial"/>
                        <w:color w:val="FFFFFF" w:themeColor="background1"/>
                        <w:sz w:val="16"/>
                        <w:szCs w:val="16"/>
                        <w:lang w:val="fr-FR"/>
                      </w:rPr>
                    </w:pPr>
                    <w:r w:rsidRPr="00B94B05">
                      <w:rPr>
                        <w:rFonts w:cs="Arial"/>
                        <w:color w:val="FFFFFF" w:themeColor="background1"/>
                        <w:sz w:val="16"/>
                        <w:szCs w:val="16"/>
                        <w:lang w:val="fr-FR"/>
                      </w:rPr>
                      <w:t>Principauté de Monaco</w:t>
                    </w:r>
                  </w:p>
                  <w:p w14:paraId="5A2BF14E"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Tel: (377) 93.10.81.00</w:t>
                    </w:r>
                  </w:p>
                  <w:p w14:paraId="62D52316"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Fax: (377) 93.10.81.40</w:t>
                    </w:r>
                  </w:p>
                  <w:p w14:paraId="25AFF675"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info@iho.int</w:t>
                    </w:r>
                  </w:p>
                  <w:p w14:paraId="6A8EBCD2" w14:textId="77777777" w:rsidR="007C7DD8" w:rsidRPr="00B94B05" w:rsidRDefault="007C7DD8" w:rsidP="00714F8B">
                    <w:pPr>
                      <w:jc w:val="right"/>
                      <w:rPr>
                        <w:rFonts w:cs="Arial"/>
                        <w:color w:val="FFFFFF" w:themeColor="background1"/>
                        <w:sz w:val="16"/>
                        <w:szCs w:val="16"/>
                      </w:rPr>
                    </w:pPr>
                    <w:r w:rsidRPr="00B94B05">
                      <w:rPr>
                        <w:rFonts w:cs="Arial"/>
                        <w:color w:val="FFFFFF" w:themeColor="background1"/>
                        <w:sz w:val="16"/>
                        <w:szCs w:val="16"/>
                      </w:rPr>
                      <w:t>www.iho.in</w:t>
                    </w:r>
                    <w:r>
                      <w:rPr>
                        <w:rFonts w:cs="Arial"/>
                        <w:color w:val="FFFFFF" w:themeColor="background1"/>
                        <w:sz w:val="16"/>
                        <w:szCs w:val="16"/>
                      </w:rPr>
                      <w:t>t</w:t>
                    </w:r>
                  </w:p>
                </w:txbxContent>
              </v:textbox>
            </v:shape>
            <v:shape id="Tekstvak 1" o:spid="_x0000_s2057" type="#_x0000_t202" style="position:absolute;left:9459;top:7567;width:55836;height:604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" fillcolor="white [3201]" strokecolor="#001532" strokeweight=".5pt">
              <v:textbox inset="10mm,10mm,10mm,10mm">
                <w:txbxContent>
                  <w:p w14:paraId="4DBB3FAA" w14:textId="5A99D01B" w:rsidR="007C7DD8" w:rsidRPr="00364869" w:rsidDel="00894701" w:rsidRDefault="007C7DD8" w:rsidP="00714F8B">
                    <w:pPr>
                      <w:pStyle w:val="Basisalinea"/>
                      <w:suppressAutoHyphens/>
                      <w:spacing w:line="240" w:lineRule="auto"/>
                      <w:rPr>
                        <w:del w:id="14" w:author="jonathan pritchard" w:date="2023-12-06T09:46:00Z"/>
                        <w:rFonts w:ascii="Arial" w:hAnsi="Arial" w:cs="HelveticaNeueLT Std Med"/>
                        <w:b/>
                        <w:color w:val="00004C"/>
                        <w:sz w:val="56"/>
                        <w:szCs w:val="56"/>
                        <w:lang w:val="en-GB"/>
                      </w:rPr>
                    </w:pPr>
                    <w:del w:id="15" w:author="jonathan pritchard" w:date="2023-12-06T09:46:00Z">
                      <w:r w:rsidRPr="00364869" w:rsidDel="00894701">
                        <w:rPr>
                          <w:rFonts w:ascii="Arial" w:hAnsi="Arial" w:cs="HelveticaNeueLT Std Med"/>
                          <w:b/>
                          <w:color w:val="00004C"/>
                          <w:sz w:val="56"/>
                          <w:szCs w:val="56"/>
                          <w:lang w:val="en-GB"/>
                        </w:rPr>
                        <w:delText>IHO Test Data Sets in ECDIS</w:delText>
                      </w:r>
                    </w:del>
                  </w:p>
                  <w:p w14:paraId="23862A29" w14:textId="59D176C5" w:rsidR="007C7DD8" w:rsidRPr="00364869" w:rsidDel="00894701" w:rsidRDefault="007C7DD8" w:rsidP="00714F8B">
                    <w:pPr>
                      <w:pStyle w:val="Basisalinea"/>
                      <w:suppressAutoHyphens/>
                      <w:spacing w:line="240" w:lineRule="auto"/>
                      <w:rPr>
                        <w:del w:id="16" w:author="jonathan pritchard" w:date="2023-12-06T09:46:00Z"/>
                        <w:rFonts w:ascii="Arial" w:hAnsi="Arial" w:cs="HelveticaNeueLT Std Med"/>
                        <w:b/>
                        <w:color w:val="00004C"/>
                        <w:sz w:val="56"/>
                        <w:szCs w:val="56"/>
                        <w:lang w:val="en-GB"/>
                      </w:rPr>
                    </w:pPr>
                  </w:p>
                  <w:p w14:paraId="239040E2" w14:textId="53C65109" w:rsidR="007C7DD8" w:rsidRPr="00364869" w:rsidDel="00894701" w:rsidRDefault="007C7DD8" w:rsidP="00714F8B">
                    <w:pPr>
                      <w:pStyle w:val="Basisalinea"/>
                      <w:suppressAutoHyphens/>
                      <w:spacing w:line="240" w:lineRule="auto"/>
                      <w:rPr>
                        <w:del w:id="17" w:author="jonathan pritchard" w:date="2023-12-06T09:46:00Z"/>
                        <w:rFonts w:ascii="Arial" w:hAnsi="Arial" w:cs="HelveticaNeueLT Std Med"/>
                        <w:b/>
                        <w:color w:val="00004C"/>
                        <w:sz w:val="28"/>
                        <w:szCs w:val="28"/>
                        <w:lang w:val="en-GB"/>
                      </w:rPr>
                    </w:pPr>
                  </w:p>
                  <w:p w14:paraId="6D0C32B8" w14:textId="2C9A11AA" w:rsidR="007C7DD8" w:rsidRPr="00364869" w:rsidDel="00894701" w:rsidRDefault="007C7DD8" w:rsidP="00714F8B">
                    <w:pPr>
                      <w:pStyle w:val="Basisalinea"/>
                      <w:suppressAutoHyphens/>
                      <w:spacing w:line="240" w:lineRule="auto"/>
                      <w:rPr>
                        <w:del w:id="18" w:author="jonathan pritchard" w:date="2023-12-06T09:46:00Z"/>
                        <w:rFonts w:ascii="Arial" w:hAnsi="Arial" w:cs="HelveticaNeueLT Std Med"/>
                        <w:b/>
                        <w:color w:val="00004C"/>
                        <w:sz w:val="28"/>
                        <w:szCs w:val="28"/>
                        <w:lang w:val="en-GB"/>
                      </w:rPr>
                    </w:pPr>
                    <w:del w:id="19" w:author="jonathan pritchard" w:date="2023-12-06T09:46:00Z">
                      <w:r w:rsidRPr="00364869" w:rsidDel="00894701">
                        <w:rPr>
                          <w:rFonts w:ascii="Arial" w:hAnsi="Arial" w:cs="HelveticaNeueLT Std Med"/>
                          <w:b/>
                          <w:color w:val="00004C"/>
                          <w:sz w:val="28"/>
                          <w:szCs w:val="28"/>
                          <w:lang w:val="en-GB"/>
                        </w:rPr>
                        <w:delText xml:space="preserve">Edition 1.0.0 – </w:delText>
                      </w:r>
                      <w:r w:rsidR="003E5306" w:rsidDel="00894701">
                        <w:rPr>
                          <w:rFonts w:ascii="Arial" w:hAnsi="Arial" w:cs="HelveticaNeueLT Std Med"/>
                          <w:b/>
                          <w:color w:val="FF0000"/>
                          <w:sz w:val="28"/>
                          <w:szCs w:val="28"/>
                          <w:lang w:val="en-GB"/>
                        </w:rPr>
                        <w:delText>30-09</w:delText>
                      </w:r>
                      <w:r w:rsidRPr="00364869" w:rsidDel="00894701">
                        <w:rPr>
                          <w:rFonts w:ascii="Arial" w:hAnsi="Arial" w:cs="HelveticaNeueLT Std Med"/>
                          <w:b/>
                          <w:color w:val="FF0000"/>
                          <w:sz w:val="28"/>
                          <w:szCs w:val="28"/>
                          <w:lang w:val="en-GB"/>
                        </w:rPr>
                        <w:delText>-</w:delText>
                      </w:r>
                      <w:r w:rsidRPr="00364869" w:rsidDel="00894701">
                        <w:rPr>
                          <w:rFonts w:ascii="Arial" w:hAnsi="Arial" w:cs="HelveticaNeueLT Std Med"/>
                          <w:b/>
                          <w:color w:val="00004C"/>
                          <w:sz w:val="28"/>
                          <w:szCs w:val="28"/>
                          <w:lang w:val="en-GB"/>
                        </w:rPr>
                        <w:delText>2023</w:delText>
                      </w:r>
                    </w:del>
                  </w:p>
                  <w:p w14:paraId="110CCB21" w14:textId="2DA48013" w:rsidR="007C7DD8" w:rsidRPr="00364869" w:rsidDel="00894701" w:rsidRDefault="007C7DD8" w:rsidP="00714F8B">
                    <w:pPr>
                      <w:pStyle w:val="Basisalinea"/>
                      <w:suppressAutoHyphens/>
                      <w:spacing w:line="240" w:lineRule="auto"/>
                      <w:rPr>
                        <w:del w:id="20" w:author="jonathan pritchard" w:date="2023-12-06T09:46:00Z"/>
                        <w:rFonts w:ascii="Arial" w:hAnsi="Arial" w:cs="HelveticaNeueLT Std Med"/>
                        <w:b/>
                        <w:color w:val="00004C"/>
                        <w:sz w:val="28"/>
                        <w:szCs w:val="28"/>
                        <w:lang w:val="en-GB"/>
                      </w:rPr>
                    </w:pPr>
                  </w:p>
                  <w:p w14:paraId="32D975C6" w14:textId="1AD22029" w:rsidR="007C7DD8" w:rsidRPr="00364869" w:rsidDel="00894701" w:rsidRDefault="007C7DD8" w:rsidP="00714F8B">
                    <w:pPr>
                      <w:pStyle w:val="Basisalinea"/>
                      <w:suppressAutoHyphens/>
                      <w:spacing w:line="240" w:lineRule="auto"/>
                      <w:rPr>
                        <w:del w:id="21" w:author="jonathan pritchard" w:date="2023-12-06T09:46:00Z"/>
                        <w:rFonts w:ascii="Arial" w:hAnsi="Arial" w:cs="HelveticaNeueLT Std Med"/>
                        <w:b/>
                        <w:color w:val="00004C"/>
                        <w:sz w:val="28"/>
                        <w:szCs w:val="28"/>
                        <w:lang w:val="en-GB"/>
                      </w:rPr>
                    </w:pPr>
                  </w:p>
                  <w:p w14:paraId="7015DB2A" w14:textId="0A2894C6" w:rsidR="007C7DD8" w:rsidRPr="00364869" w:rsidDel="00894701" w:rsidRDefault="007C7DD8" w:rsidP="00714F8B">
                    <w:pPr>
                      <w:pStyle w:val="Basisalinea"/>
                      <w:suppressAutoHyphens/>
                      <w:spacing w:line="240" w:lineRule="auto"/>
                      <w:rPr>
                        <w:del w:id="22" w:author="jonathan pritchard" w:date="2023-12-06T09:46:00Z"/>
                        <w:rFonts w:ascii="Arial" w:hAnsi="Arial" w:cs="HelveticaNeueLT Std Med"/>
                        <w:b/>
                        <w:color w:val="00004C"/>
                        <w:sz w:val="40"/>
                        <w:szCs w:val="40"/>
                        <w:lang w:val="en-GB"/>
                      </w:rPr>
                    </w:pPr>
                  </w:p>
                  <w:p w14:paraId="5B87FD07" w14:textId="1C98F707" w:rsidR="007C7DD8" w:rsidRPr="00364869" w:rsidDel="00894701" w:rsidRDefault="007C7DD8" w:rsidP="00714F8B">
                    <w:pPr>
                      <w:pStyle w:val="Basisalinea"/>
                      <w:suppressAutoHyphens/>
                      <w:spacing w:line="240" w:lineRule="auto"/>
                      <w:rPr>
                        <w:del w:id="23" w:author="jonathan pritchard" w:date="2023-12-06T09:46:00Z"/>
                        <w:rFonts w:ascii="Arial" w:hAnsi="Arial" w:cs="HelveticaNeueLT Std Med"/>
                        <w:b/>
                        <w:color w:val="00004C"/>
                        <w:sz w:val="40"/>
                        <w:szCs w:val="40"/>
                        <w:lang w:val="en-GB"/>
                      </w:rPr>
                    </w:pPr>
                    <w:del w:id="24" w:author="jonathan pritchard" w:date="2023-12-06T09:46:00Z">
                      <w:r w:rsidRPr="00364869" w:rsidDel="00894701">
                        <w:rPr>
                          <w:rFonts w:ascii="Arial" w:hAnsi="Arial" w:cs="HelveticaNeueLT Std Med"/>
                          <w:b/>
                          <w:color w:val="00004C"/>
                          <w:sz w:val="40"/>
                          <w:szCs w:val="40"/>
                          <w:lang w:val="en-GB"/>
                        </w:rPr>
                        <w:delText>Instruction Manual for the Use of IHO Test Data Sets in ECDIS</w:delText>
                      </w:r>
                    </w:del>
                  </w:p>
                  <w:p w14:paraId="0802B628" w14:textId="33498A4E" w:rsidR="007C7DD8" w:rsidRPr="00364869" w:rsidDel="00894701" w:rsidRDefault="007C7DD8" w:rsidP="00714F8B">
                    <w:pPr>
                      <w:pStyle w:val="Basisalinea"/>
                      <w:suppressAutoHyphens/>
                      <w:spacing w:line="240" w:lineRule="auto"/>
                      <w:rPr>
                        <w:del w:id="25" w:author="jonathan pritchard" w:date="2023-12-06T09:46:00Z"/>
                        <w:rFonts w:ascii="Arial" w:hAnsi="Arial" w:cs="HelveticaNeueLT Std Med"/>
                        <w:b/>
                        <w:color w:val="00004C"/>
                        <w:sz w:val="56"/>
                        <w:szCs w:val="56"/>
                        <w:lang w:val="en-GB"/>
                      </w:rPr>
                    </w:pPr>
                  </w:p>
                  <w:p w14:paraId="6B12D300" w14:textId="274BA61C" w:rsidR="007C7DD8" w:rsidRPr="00364869" w:rsidDel="00894701" w:rsidRDefault="007C7DD8" w:rsidP="00714F8B">
                    <w:pPr>
                      <w:pStyle w:val="Basisalinea"/>
                      <w:suppressAutoHyphens/>
                      <w:spacing w:line="240" w:lineRule="auto"/>
                      <w:rPr>
                        <w:del w:id="26" w:author="jonathan pritchard" w:date="2023-12-06T09:46:00Z"/>
                        <w:rFonts w:ascii="Arial" w:hAnsi="Arial" w:cs="HelveticaNeueLT Std Med"/>
                        <w:b/>
                        <w:color w:val="00004C"/>
                        <w:sz w:val="56"/>
                        <w:szCs w:val="56"/>
                        <w:lang w:val="en-GB"/>
                      </w:rPr>
                    </w:pPr>
                  </w:p>
                  <w:p w14:paraId="4C35A93A" w14:textId="00A77411" w:rsidR="007C7DD8" w:rsidRPr="00364869" w:rsidRDefault="007C7DD8" w:rsidP="00714F8B">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w:r>
      <w:r w:rsidR="009A076E" w:rsidRPr="00364869">
        <w:rPr>
          <w:rStyle w:val="module"/>
          <w:rFonts w:cs="Arial"/>
        </w:rPr>
        <w:br w:type="page"/>
      </w:r>
    </w:p>
    <w:p w14:paraId="43F11F63" w14:textId="77777777" w:rsidR="009A076E" w:rsidRPr="00364869" w:rsidRDefault="009A076E" w:rsidP="009A076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cs="Arial"/>
        </w:rPr>
      </w:pPr>
    </w:p>
    <w:p w14:paraId="5C52F1F6" w14:textId="77777777" w:rsidR="00695756" w:rsidRPr="003751D4" w:rsidRDefault="00695756" w:rsidP="00695756"/>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07"/>
      </w:tblGrid>
      <w:tr w:rsidR="00AF1722" w:rsidRPr="00DC6E9A" w14:paraId="334EE5C3" w14:textId="77777777" w:rsidTr="00FA4CED">
        <w:tc>
          <w:tcPr>
            <w:tcW w:w="9253" w:type="dxa"/>
            <w:tcBorders>
              <w:top w:val="single" w:sz="4" w:space="0" w:color="000000"/>
            </w:tcBorders>
          </w:tcPr>
          <w:p w14:paraId="02DEAAE6" w14:textId="346C7817" w:rsidR="00AF1722" w:rsidRPr="00385978" w:rsidRDefault="00AF1722" w:rsidP="00714F8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385978">
              <w:rPr>
                <w:rFonts w:ascii="Helvetica" w:hAnsi="Helvetica" w:cs="Helvetica"/>
                <w:sz w:val="22"/>
                <w:szCs w:val="22"/>
                <w:lang w:val="en-AU"/>
              </w:rPr>
              <w:t xml:space="preserve">© </w:t>
            </w:r>
            <w:r w:rsidRPr="00385978">
              <w:rPr>
                <w:rFonts w:ascii="Helvetica" w:hAnsi="Helvetica"/>
                <w:sz w:val="22"/>
                <w:szCs w:val="22"/>
                <w:lang w:val="en-AU"/>
              </w:rPr>
              <w:t xml:space="preserve">Copyright International Hydrographic </w:t>
            </w:r>
            <w:r w:rsidRPr="00702C7D">
              <w:rPr>
                <w:rFonts w:ascii="Helvetica" w:hAnsi="Helvetica"/>
                <w:sz w:val="22"/>
                <w:szCs w:val="22"/>
                <w:lang w:val="en-AU"/>
              </w:rPr>
              <w:t>Organization 20</w:t>
            </w:r>
            <w:r w:rsidR="00714F8B">
              <w:rPr>
                <w:rFonts w:ascii="Helvetica" w:hAnsi="Helvetica"/>
                <w:sz w:val="22"/>
                <w:szCs w:val="22"/>
                <w:lang w:val="en-AU"/>
              </w:rPr>
              <w:t>2</w:t>
            </w:r>
            <w:r w:rsidR="0073093B">
              <w:rPr>
                <w:rFonts w:ascii="Helvetica" w:hAnsi="Helvetica"/>
                <w:sz w:val="22"/>
                <w:szCs w:val="22"/>
                <w:lang w:val="en-AU"/>
              </w:rPr>
              <w:t>3</w:t>
            </w:r>
          </w:p>
        </w:tc>
      </w:tr>
      <w:tr w:rsidR="00AF1722" w:rsidRPr="00DC6E9A" w14:paraId="1C1587C4" w14:textId="77777777" w:rsidTr="00FA4CED">
        <w:tc>
          <w:tcPr>
            <w:tcW w:w="9253" w:type="dxa"/>
          </w:tcPr>
          <w:p w14:paraId="74D14A1F"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 xml:space="preserve">This work is copyright. Apart from any use permitted in accordance with the </w:t>
            </w:r>
            <w:hyperlink r:id="rId11" w:history="1">
              <w:r w:rsidRPr="00385978">
                <w:rPr>
                  <w:color w:val="auto"/>
                  <w:sz w:val="20"/>
                  <w:szCs w:val="20"/>
                  <w:lang w:val="en-AU"/>
                </w:rPr>
                <w:t>Berne Convention for the Protection of Literary and Artistic Works</w:t>
              </w:r>
            </w:hyperlink>
            <w:r w:rsidRPr="00385978">
              <w:rPr>
                <w:color w:val="auto"/>
                <w:sz w:val="20"/>
                <w:szCs w:val="20"/>
                <w:lang w:val="en-AU"/>
              </w:rPr>
              <w:t xml:space="preserve"> (1886), and except in the circumstances described below, no part may be translated, reproduced by any process, adapted, communicated or commercially exploited without prior written permission from the Secretariat of the International Hydrographic Organization (IHO). Copyright in some of the material in this publication may be owned by another party and permission for the translation and/or reproduction of that material must be obtained from the owner.</w:t>
            </w:r>
          </w:p>
        </w:tc>
      </w:tr>
      <w:tr w:rsidR="00AF1722" w:rsidRPr="00DC6E9A" w14:paraId="65A44BBD" w14:textId="77777777" w:rsidTr="00FA4CED">
        <w:tc>
          <w:tcPr>
            <w:tcW w:w="9253" w:type="dxa"/>
          </w:tcPr>
          <w:p w14:paraId="01063177" w14:textId="77777777" w:rsidR="00AF1722" w:rsidRPr="00385978" w:rsidRDefault="00AF1722" w:rsidP="00FA4CED">
            <w:pPr>
              <w:pStyle w:val="Default"/>
              <w:spacing w:before="120" w:after="120"/>
              <w:ind w:left="317" w:right="390"/>
              <w:jc w:val="both"/>
              <w:rPr>
                <w:color w:val="auto"/>
                <w:sz w:val="20"/>
                <w:szCs w:val="20"/>
                <w:lang w:val="en-AU"/>
              </w:rPr>
            </w:pPr>
            <w:r w:rsidRPr="00385978">
              <w:rPr>
                <w:color w:val="auto"/>
                <w:sz w:val="20"/>
                <w:szCs w:val="20"/>
                <w:lang w:val="en-AU"/>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AF1722" w:rsidRPr="00DC6E9A" w14:paraId="279880FF" w14:textId="77777777" w:rsidTr="00FA4CED">
        <w:tc>
          <w:tcPr>
            <w:tcW w:w="9253" w:type="dxa"/>
          </w:tcPr>
          <w:p w14:paraId="6AFA83A0" w14:textId="77777777" w:rsidR="00AF1722" w:rsidRPr="00385978" w:rsidRDefault="00AF1722" w:rsidP="00FA4CED">
            <w:pPr>
              <w:autoSpaceDE w:val="0"/>
              <w:autoSpaceDN w:val="0"/>
              <w:adjustRightInd w:val="0"/>
              <w:spacing w:before="120" w:after="120"/>
              <w:ind w:left="317" w:right="390"/>
              <w:rPr>
                <w:rFonts w:cs="Arial"/>
                <w:lang w:val="en-AU"/>
              </w:rPr>
            </w:pPr>
            <w:r w:rsidRPr="00385978">
              <w:rPr>
                <w:rFonts w:cs="Arial"/>
                <w:lang w:val="en-AU"/>
              </w:rPr>
              <w:t>In the event that this document or partial material from this document is reproduced, translated or distributed under the terms described above, the following statements are to be included:</w:t>
            </w:r>
          </w:p>
        </w:tc>
      </w:tr>
      <w:tr w:rsidR="00AF1722" w:rsidRPr="00DC6E9A" w14:paraId="39A25F89" w14:textId="77777777" w:rsidTr="00FA4CED">
        <w:tc>
          <w:tcPr>
            <w:tcW w:w="9253" w:type="dxa"/>
          </w:tcPr>
          <w:p w14:paraId="20997175"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F1722" w:rsidRPr="00DC6E9A" w14:paraId="692C1AAE" w14:textId="77777777" w:rsidTr="00FA4CED">
        <w:trPr>
          <w:trHeight w:val="2312"/>
        </w:trPr>
        <w:tc>
          <w:tcPr>
            <w:tcW w:w="9253" w:type="dxa"/>
            <w:tcBorders>
              <w:bottom w:val="single" w:sz="4" w:space="0" w:color="000000"/>
            </w:tcBorders>
          </w:tcPr>
          <w:p w14:paraId="2537CFEE" w14:textId="77777777" w:rsidR="00AF1722" w:rsidRPr="00385978" w:rsidRDefault="00AF1722" w:rsidP="00FA4CED">
            <w:pPr>
              <w:autoSpaceDE w:val="0"/>
              <w:autoSpaceDN w:val="0"/>
              <w:adjustRightInd w:val="0"/>
              <w:spacing w:before="120" w:after="120"/>
              <w:ind w:left="600" w:right="924"/>
              <w:rPr>
                <w:rFonts w:ascii="Calibri" w:hAnsi="Calibri" w:cs="Arial"/>
                <w:i/>
                <w:lang w:val="en-AU"/>
              </w:rPr>
            </w:pPr>
            <w:r w:rsidRPr="00385978">
              <w:rPr>
                <w:rFonts w:ascii="Calibri" w:hAnsi="Calibri" w:cs="Arial"/>
                <w:i/>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6930AA09" w14:textId="77777777" w:rsidR="00AF1722" w:rsidRPr="00385978" w:rsidRDefault="00AF1722" w:rsidP="00FA4CED">
            <w:pPr>
              <w:autoSpaceDE w:val="0"/>
              <w:autoSpaceDN w:val="0"/>
              <w:adjustRightInd w:val="0"/>
              <w:spacing w:before="120" w:after="120"/>
              <w:ind w:left="366" w:right="924"/>
              <w:rPr>
                <w:rFonts w:cs="Arial"/>
                <w:lang w:val="en-AU"/>
              </w:rPr>
            </w:pPr>
            <w:r w:rsidRPr="00385978">
              <w:rPr>
                <w:rFonts w:cs="Arial"/>
                <w:lang w:val="en-AU"/>
              </w:rPr>
              <w:t>The IHO Logo or other identifiers shall not be used in any derived product without prior written permission from the IHO Secretariat.</w:t>
            </w:r>
          </w:p>
          <w:p w14:paraId="0AF80D8A" w14:textId="77777777" w:rsidR="00AF1722" w:rsidRPr="00385978" w:rsidRDefault="00AF1722" w:rsidP="00FA4CED">
            <w:pPr>
              <w:autoSpaceDE w:val="0"/>
              <w:autoSpaceDN w:val="0"/>
              <w:adjustRightInd w:val="0"/>
              <w:spacing w:before="120" w:after="120"/>
              <w:ind w:left="600" w:right="924"/>
              <w:rPr>
                <w:rFonts w:cs="Arial"/>
                <w:lang w:val="en-AU"/>
              </w:rPr>
            </w:pPr>
          </w:p>
        </w:tc>
      </w:tr>
    </w:tbl>
    <w:p w14:paraId="75194E05" w14:textId="77777777" w:rsidR="00A757D8" w:rsidRPr="002164D3" w:rsidRDefault="00A757D8" w:rsidP="009B256C">
      <w:pPr>
        <w:jc w:val="center"/>
        <w:rPr>
          <w:lang w:val="en-AU"/>
        </w:rPr>
      </w:pPr>
    </w:p>
    <w:p w14:paraId="66D305FB" w14:textId="77777777" w:rsidR="00A40A6D" w:rsidRPr="00C33EE6" w:rsidRDefault="00A40A6D" w:rsidP="00894701">
      <w:pPr>
        <w:pStyle w:val="TOC2"/>
        <w:sectPr w:rsidR="00A40A6D" w:rsidRPr="00C33EE6" w:rsidSect="00CE1972">
          <w:headerReference w:type="even" r:id="rId12"/>
          <w:headerReference w:type="default" r:id="rId13"/>
          <w:footerReference w:type="even" r:id="rId14"/>
          <w:endnotePr>
            <w:numFmt w:val="decimal"/>
          </w:endnotePr>
          <w:pgSz w:w="11905" w:h="16837" w:code="9"/>
          <w:pgMar w:top="1440" w:right="1440" w:bottom="1440" w:left="1440" w:header="720" w:footer="720" w:gutter="0"/>
          <w:paperSrc w:first="7" w:other="7"/>
          <w:pgNumType w:fmt="lowerRoman"/>
          <w:cols w:space="720"/>
          <w:titlePg/>
          <w:docGrid w:linePitch="326"/>
        </w:sectPr>
      </w:pPr>
    </w:p>
    <w:p w14:paraId="0F6970C5" w14:textId="77777777" w:rsidR="00A757D8" w:rsidRDefault="00CF305A" w:rsidP="00CF305A">
      <w:pPr>
        <w:jc w:val="center"/>
        <w:rPr>
          <w:b/>
        </w:rPr>
      </w:pPr>
      <w:r>
        <w:rPr>
          <w:b/>
        </w:rPr>
        <w:lastRenderedPageBreak/>
        <w:t>Table of Contents</w:t>
      </w:r>
    </w:p>
    <w:p w14:paraId="5B17EAB0" w14:textId="77777777" w:rsidR="00CF305A" w:rsidRPr="00CF305A" w:rsidRDefault="00CF305A" w:rsidP="00CF305A">
      <w:pPr>
        <w:jc w:val="center"/>
      </w:pPr>
    </w:p>
    <w:p w14:paraId="3F9359D3" w14:textId="77777777" w:rsidR="00CF305A" w:rsidRPr="00CF305A" w:rsidRDefault="00CF305A" w:rsidP="00CF305A">
      <w:pPr>
        <w:jc w:val="right"/>
      </w:pPr>
      <w:r w:rsidRPr="00CF305A">
        <w:t>Pages</w:t>
      </w:r>
    </w:p>
    <w:p w14:paraId="12E9BF1C" w14:textId="77777777" w:rsidR="00A757D8" w:rsidRPr="00CF305A" w:rsidRDefault="00A757D8" w:rsidP="00EB5479"/>
    <w:p w14:paraId="0703E023" w14:textId="2E3071D0" w:rsidR="00894701" w:rsidRDefault="004C757E">
      <w:pPr>
        <w:pStyle w:val="TOC1"/>
        <w:rPr>
          <w:ins w:id="32"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r w:rsidRPr="00C33EE6">
        <w:rPr>
          <w:smallCaps/>
        </w:rPr>
        <w:fldChar w:fldCharType="begin"/>
      </w:r>
      <w:r w:rsidR="00A757D8" w:rsidRPr="00C33EE6">
        <w:rPr>
          <w:smallCaps/>
        </w:rPr>
        <w:instrText xml:space="preserve"> TOC \o "1-2" \t "Überschrift 9,9,Titel,1" </w:instrText>
      </w:r>
      <w:r w:rsidRPr="00C33EE6">
        <w:rPr>
          <w:smallCaps/>
        </w:rPr>
        <w:fldChar w:fldCharType="separate"/>
      </w:r>
      <w:ins w:id="33" w:author="jonathan pritchard" w:date="2023-12-06T09:49:00Z">
        <w:r w:rsidR="00894701">
          <w:rPr>
            <w:noProof/>
          </w:rPr>
          <w:t>1</w:t>
        </w:r>
        <w:r w:rsidR="00894701">
          <w:rPr>
            <w:rFonts w:asciiTheme="minorHAnsi" w:eastAsiaTheme="minorEastAsia" w:hAnsiTheme="minorHAnsi" w:cstheme="minorBidi"/>
            <w:b w:val="0"/>
            <w:caps w:val="0"/>
            <w:noProof/>
            <w:snapToGrid/>
            <w:kern w:val="2"/>
            <w:szCs w:val="22"/>
            <w:lang w:eastAsia="en-GB"/>
            <w14:ligatures w14:val="standardContextual"/>
          </w:rPr>
          <w:tab/>
        </w:r>
        <w:r w:rsidR="00894701">
          <w:rPr>
            <w:noProof/>
          </w:rPr>
          <w:t>Introduction</w:t>
        </w:r>
        <w:r w:rsidR="00894701">
          <w:rPr>
            <w:noProof/>
          </w:rPr>
          <w:tab/>
        </w:r>
        <w:r w:rsidR="00894701">
          <w:rPr>
            <w:noProof/>
          </w:rPr>
          <w:fldChar w:fldCharType="begin"/>
        </w:r>
        <w:r w:rsidR="00894701">
          <w:rPr>
            <w:noProof/>
          </w:rPr>
          <w:instrText xml:space="preserve"> PAGEREF _Toc152748557 \h </w:instrText>
        </w:r>
      </w:ins>
      <w:r w:rsidR="00894701">
        <w:rPr>
          <w:noProof/>
        </w:rPr>
      </w:r>
      <w:r w:rsidR="00894701">
        <w:rPr>
          <w:noProof/>
        </w:rPr>
        <w:fldChar w:fldCharType="separate"/>
      </w:r>
      <w:ins w:id="34" w:author="jonathan pritchard" w:date="2023-12-06T09:49:00Z">
        <w:r w:rsidR="00894701">
          <w:rPr>
            <w:noProof/>
          </w:rPr>
          <w:t>1</w:t>
        </w:r>
        <w:r w:rsidR="00894701">
          <w:rPr>
            <w:noProof/>
          </w:rPr>
          <w:fldChar w:fldCharType="end"/>
        </w:r>
      </w:ins>
    </w:p>
    <w:p w14:paraId="3ABA436E" w14:textId="0CEC9542" w:rsidR="00894701" w:rsidRDefault="00894701">
      <w:pPr>
        <w:pStyle w:val="TOC2"/>
        <w:rPr>
          <w:ins w:id="35" w:author="jonathan pritchard" w:date="2023-12-06T09:49:00Z"/>
          <w:rFonts w:asciiTheme="minorHAnsi" w:eastAsiaTheme="minorEastAsia" w:hAnsiTheme="minorHAnsi" w:cstheme="minorBidi"/>
          <w:noProof/>
          <w:snapToGrid/>
          <w:kern w:val="2"/>
          <w:szCs w:val="22"/>
          <w:lang w:eastAsia="en-GB"/>
          <w14:ligatures w14:val="standardContextual"/>
        </w:rPr>
      </w:pPr>
      <w:ins w:id="36" w:author="jonathan pritchard" w:date="2023-12-06T09:49:00Z">
        <w:r>
          <w:rPr>
            <w:noProof/>
          </w:rPr>
          <w:t>1.1</w:t>
        </w:r>
        <w:r>
          <w:rPr>
            <w:rFonts w:asciiTheme="minorHAnsi" w:eastAsiaTheme="minorEastAsia" w:hAnsiTheme="minorHAnsi" w:cstheme="minorBidi"/>
            <w:noProof/>
            <w:snapToGrid/>
            <w:kern w:val="2"/>
            <w:szCs w:val="22"/>
            <w:lang w:eastAsia="en-GB"/>
            <w14:ligatures w14:val="standardContextual"/>
          </w:rPr>
          <w:tab/>
        </w:r>
        <w:r>
          <w:rPr>
            <w:noProof/>
          </w:rPr>
          <w:t>Change Control History</w:t>
        </w:r>
        <w:r>
          <w:rPr>
            <w:noProof/>
          </w:rPr>
          <w:tab/>
        </w:r>
        <w:r>
          <w:rPr>
            <w:noProof/>
          </w:rPr>
          <w:fldChar w:fldCharType="begin"/>
        </w:r>
        <w:r>
          <w:rPr>
            <w:noProof/>
          </w:rPr>
          <w:instrText xml:space="preserve"> PAGEREF _Toc152748558 \h </w:instrText>
        </w:r>
      </w:ins>
      <w:r>
        <w:rPr>
          <w:noProof/>
        </w:rPr>
      </w:r>
      <w:r>
        <w:rPr>
          <w:noProof/>
        </w:rPr>
        <w:fldChar w:fldCharType="separate"/>
      </w:r>
      <w:ins w:id="37" w:author="jonathan pritchard" w:date="2023-12-06T09:49:00Z">
        <w:r>
          <w:rPr>
            <w:noProof/>
          </w:rPr>
          <w:t>1</w:t>
        </w:r>
        <w:r>
          <w:rPr>
            <w:noProof/>
          </w:rPr>
          <w:fldChar w:fldCharType="end"/>
        </w:r>
      </w:ins>
    </w:p>
    <w:p w14:paraId="16B9ACF4" w14:textId="0B502B7E" w:rsidR="00894701" w:rsidRDefault="00894701">
      <w:pPr>
        <w:pStyle w:val="TOC2"/>
        <w:rPr>
          <w:ins w:id="38" w:author="jonathan pritchard" w:date="2023-12-06T09:49:00Z"/>
          <w:rFonts w:asciiTheme="minorHAnsi" w:eastAsiaTheme="minorEastAsia" w:hAnsiTheme="minorHAnsi" w:cstheme="minorBidi"/>
          <w:noProof/>
          <w:snapToGrid/>
          <w:kern w:val="2"/>
          <w:szCs w:val="22"/>
          <w:lang w:eastAsia="en-GB"/>
          <w14:ligatures w14:val="standardContextual"/>
        </w:rPr>
      </w:pPr>
      <w:ins w:id="39" w:author="jonathan pritchard" w:date="2023-12-06T09:49:00Z">
        <w:r>
          <w:rPr>
            <w:noProof/>
          </w:rPr>
          <w:t>1.2</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_Toc152748559 \h </w:instrText>
        </w:r>
      </w:ins>
      <w:r>
        <w:rPr>
          <w:noProof/>
        </w:rPr>
      </w:r>
      <w:r>
        <w:rPr>
          <w:noProof/>
        </w:rPr>
        <w:fldChar w:fldCharType="separate"/>
      </w:r>
      <w:ins w:id="40" w:author="jonathan pritchard" w:date="2023-12-06T09:49:00Z">
        <w:r>
          <w:rPr>
            <w:noProof/>
          </w:rPr>
          <w:t>1</w:t>
        </w:r>
        <w:r>
          <w:rPr>
            <w:noProof/>
          </w:rPr>
          <w:fldChar w:fldCharType="end"/>
        </w:r>
      </w:ins>
    </w:p>
    <w:p w14:paraId="6C2CC5E2" w14:textId="100BB3BC" w:rsidR="00894701" w:rsidRDefault="00894701">
      <w:pPr>
        <w:pStyle w:val="TOC2"/>
        <w:rPr>
          <w:ins w:id="41" w:author="jonathan pritchard" w:date="2023-12-06T09:49:00Z"/>
          <w:rFonts w:asciiTheme="minorHAnsi" w:eastAsiaTheme="minorEastAsia" w:hAnsiTheme="minorHAnsi" w:cstheme="minorBidi"/>
          <w:noProof/>
          <w:snapToGrid/>
          <w:kern w:val="2"/>
          <w:szCs w:val="22"/>
          <w:lang w:eastAsia="en-GB"/>
          <w14:ligatures w14:val="standardContextual"/>
        </w:rPr>
      </w:pPr>
      <w:ins w:id="42" w:author="jonathan pritchard" w:date="2023-12-06T09:49:00Z">
        <w:r>
          <w:rPr>
            <w:noProof/>
          </w:rPr>
          <w:t>1.3</w:t>
        </w:r>
        <w:r>
          <w:rPr>
            <w:rFonts w:asciiTheme="minorHAnsi" w:eastAsiaTheme="minorEastAsia" w:hAnsiTheme="minorHAnsi" w:cstheme="minorBidi"/>
            <w:noProof/>
            <w:snapToGrid/>
            <w:kern w:val="2"/>
            <w:szCs w:val="22"/>
            <w:lang w:eastAsia="en-GB"/>
            <w14:ligatures w14:val="standardContextual"/>
          </w:rPr>
          <w:tab/>
        </w:r>
        <w:r>
          <w:rPr>
            <w:noProof/>
          </w:rPr>
          <w:t>Acknowledgements</w:t>
        </w:r>
        <w:r>
          <w:rPr>
            <w:noProof/>
          </w:rPr>
          <w:tab/>
        </w:r>
        <w:r>
          <w:rPr>
            <w:noProof/>
          </w:rPr>
          <w:fldChar w:fldCharType="begin"/>
        </w:r>
        <w:r>
          <w:rPr>
            <w:noProof/>
          </w:rPr>
          <w:instrText xml:space="preserve"> PAGEREF _Toc152748560 \h </w:instrText>
        </w:r>
      </w:ins>
      <w:r>
        <w:rPr>
          <w:noProof/>
        </w:rPr>
      </w:r>
      <w:r>
        <w:rPr>
          <w:noProof/>
        </w:rPr>
        <w:fldChar w:fldCharType="separate"/>
      </w:r>
      <w:ins w:id="43" w:author="jonathan pritchard" w:date="2023-12-06T09:49:00Z">
        <w:r>
          <w:rPr>
            <w:noProof/>
          </w:rPr>
          <w:t>1</w:t>
        </w:r>
        <w:r>
          <w:rPr>
            <w:noProof/>
          </w:rPr>
          <w:fldChar w:fldCharType="end"/>
        </w:r>
      </w:ins>
    </w:p>
    <w:p w14:paraId="0CB0669E" w14:textId="02B8FA55" w:rsidR="00894701" w:rsidRDefault="00894701">
      <w:pPr>
        <w:pStyle w:val="TOC2"/>
        <w:rPr>
          <w:ins w:id="44" w:author="jonathan pritchard" w:date="2023-12-06T09:49:00Z"/>
          <w:rFonts w:asciiTheme="minorHAnsi" w:eastAsiaTheme="minorEastAsia" w:hAnsiTheme="minorHAnsi" w:cstheme="minorBidi"/>
          <w:noProof/>
          <w:snapToGrid/>
          <w:kern w:val="2"/>
          <w:szCs w:val="22"/>
          <w:lang w:eastAsia="en-GB"/>
          <w14:ligatures w14:val="standardContextual"/>
        </w:rPr>
      </w:pPr>
      <w:ins w:id="45" w:author="jonathan pritchard" w:date="2023-12-06T09:49:00Z">
        <w:r>
          <w:rPr>
            <w:noProof/>
          </w:rPr>
          <w:t>1.4</w:t>
        </w:r>
        <w:r>
          <w:rPr>
            <w:rFonts w:asciiTheme="minorHAnsi" w:eastAsiaTheme="minorEastAsia" w:hAnsiTheme="minorHAnsi" w:cstheme="minorBidi"/>
            <w:noProof/>
            <w:snapToGrid/>
            <w:kern w:val="2"/>
            <w:szCs w:val="22"/>
            <w:lang w:eastAsia="en-GB"/>
            <w14:ligatures w14:val="standardContextual"/>
          </w:rPr>
          <w:tab/>
        </w:r>
        <w:r>
          <w:rPr>
            <w:noProof/>
          </w:rPr>
          <w:t>Acronyms and Terms</w:t>
        </w:r>
        <w:r>
          <w:rPr>
            <w:noProof/>
          </w:rPr>
          <w:tab/>
        </w:r>
        <w:r>
          <w:rPr>
            <w:noProof/>
          </w:rPr>
          <w:fldChar w:fldCharType="begin"/>
        </w:r>
        <w:r>
          <w:rPr>
            <w:noProof/>
          </w:rPr>
          <w:instrText xml:space="preserve"> PAGEREF _Toc152748561 \h </w:instrText>
        </w:r>
      </w:ins>
      <w:r>
        <w:rPr>
          <w:noProof/>
        </w:rPr>
      </w:r>
      <w:r>
        <w:rPr>
          <w:noProof/>
        </w:rPr>
        <w:fldChar w:fldCharType="separate"/>
      </w:r>
      <w:ins w:id="46" w:author="jonathan pritchard" w:date="2023-12-06T09:49:00Z">
        <w:r>
          <w:rPr>
            <w:noProof/>
          </w:rPr>
          <w:t>1</w:t>
        </w:r>
        <w:r>
          <w:rPr>
            <w:noProof/>
          </w:rPr>
          <w:fldChar w:fldCharType="end"/>
        </w:r>
      </w:ins>
    </w:p>
    <w:p w14:paraId="665D6415" w14:textId="438FA54A" w:rsidR="00894701" w:rsidRDefault="00894701">
      <w:pPr>
        <w:pStyle w:val="TOC2"/>
        <w:rPr>
          <w:ins w:id="47" w:author="jonathan pritchard" w:date="2023-12-06T09:49:00Z"/>
          <w:rFonts w:asciiTheme="minorHAnsi" w:eastAsiaTheme="minorEastAsia" w:hAnsiTheme="minorHAnsi" w:cstheme="minorBidi"/>
          <w:noProof/>
          <w:snapToGrid/>
          <w:kern w:val="2"/>
          <w:szCs w:val="22"/>
          <w:lang w:eastAsia="en-GB"/>
          <w14:ligatures w14:val="standardContextual"/>
        </w:rPr>
      </w:pPr>
      <w:ins w:id="48" w:author="jonathan pritchard" w:date="2023-12-06T09:49:00Z">
        <w:r>
          <w:rPr>
            <w:noProof/>
          </w:rPr>
          <w:t>1.5</w:t>
        </w:r>
        <w:r>
          <w:rPr>
            <w:rFonts w:asciiTheme="minorHAnsi" w:eastAsiaTheme="minorEastAsia" w:hAnsiTheme="minorHAnsi" w:cstheme="minorBidi"/>
            <w:noProof/>
            <w:snapToGrid/>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_Toc152748562 \h </w:instrText>
        </w:r>
      </w:ins>
      <w:r>
        <w:rPr>
          <w:noProof/>
        </w:rPr>
      </w:r>
      <w:r>
        <w:rPr>
          <w:noProof/>
        </w:rPr>
        <w:fldChar w:fldCharType="separate"/>
      </w:r>
      <w:ins w:id="49" w:author="jonathan pritchard" w:date="2023-12-06T09:49:00Z">
        <w:r>
          <w:rPr>
            <w:noProof/>
          </w:rPr>
          <w:t>1</w:t>
        </w:r>
        <w:r>
          <w:rPr>
            <w:noProof/>
          </w:rPr>
          <w:fldChar w:fldCharType="end"/>
        </w:r>
      </w:ins>
    </w:p>
    <w:p w14:paraId="27D56BAC" w14:textId="32BAA8F7" w:rsidR="00894701" w:rsidRDefault="00894701">
      <w:pPr>
        <w:pStyle w:val="TOC2"/>
        <w:rPr>
          <w:ins w:id="50" w:author="jonathan pritchard" w:date="2023-12-06T09:49:00Z"/>
          <w:rFonts w:asciiTheme="minorHAnsi" w:eastAsiaTheme="minorEastAsia" w:hAnsiTheme="minorHAnsi" w:cstheme="minorBidi"/>
          <w:noProof/>
          <w:snapToGrid/>
          <w:kern w:val="2"/>
          <w:szCs w:val="22"/>
          <w:lang w:eastAsia="en-GB"/>
          <w14:ligatures w14:val="standardContextual"/>
        </w:rPr>
      </w:pPr>
      <w:ins w:id="51" w:author="jonathan pritchard" w:date="2023-12-06T09:49:00Z">
        <w:r>
          <w:rPr>
            <w:noProof/>
          </w:rPr>
          <w:t>1.6</w:t>
        </w:r>
        <w:r>
          <w:rPr>
            <w:rFonts w:asciiTheme="minorHAnsi" w:eastAsiaTheme="minorEastAsia" w:hAnsiTheme="minorHAnsi" w:cstheme="minorBidi"/>
            <w:noProof/>
            <w:snapToGrid/>
            <w:kern w:val="2"/>
            <w:szCs w:val="22"/>
            <w:lang w:eastAsia="en-GB"/>
            <w14:ligatures w14:val="standardContextual"/>
          </w:rPr>
          <w:tab/>
        </w:r>
        <w:r>
          <w:rPr>
            <w:noProof/>
          </w:rPr>
          <w:t>Preface to Edition 1.0.0</w:t>
        </w:r>
        <w:r>
          <w:rPr>
            <w:noProof/>
          </w:rPr>
          <w:tab/>
        </w:r>
        <w:r>
          <w:rPr>
            <w:noProof/>
          </w:rPr>
          <w:fldChar w:fldCharType="begin"/>
        </w:r>
        <w:r>
          <w:rPr>
            <w:noProof/>
          </w:rPr>
          <w:instrText xml:space="preserve"> PAGEREF _Toc152748563 \h </w:instrText>
        </w:r>
      </w:ins>
      <w:r>
        <w:rPr>
          <w:noProof/>
        </w:rPr>
      </w:r>
      <w:r>
        <w:rPr>
          <w:noProof/>
        </w:rPr>
        <w:fldChar w:fldCharType="separate"/>
      </w:r>
      <w:ins w:id="52" w:author="jonathan pritchard" w:date="2023-12-06T09:49:00Z">
        <w:r>
          <w:rPr>
            <w:noProof/>
          </w:rPr>
          <w:t>1</w:t>
        </w:r>
        <w:r>
          <w:rPr>
            <w:noProof/>
          </w:rPr>
          <w:fldChar w:fldCharType="end"/>
        </w:r>
      </w:ins>
    </w:p>
    <w:p w14:paraId="41906A7E" w14:textId="189E89AF" w:rsidR="00894701" w:rsidRDefault="00894701">
      <w:pPr>
        <w:pStyle w:val="TOC2"/>
        <w:rPr>
          <w:ins w:id="53" w:author="jonathan pritchard" w:date="2023-12-06T09:49:00Z"/>
          <w:rFonts w:asciiTheme="minorHAnsi" w:eastAsiaTheme="minorEastAsia" w:hAnsiTheme="minorHAnsi" w:cstheme="minorBidi"/>
          <w:noProof/>
          <w:snapToGrid/>
          <w:kern w:val="2"/>
          <w:szCs w:val="22"/>
          <w:lang w:eastAsia="en-GB"/>
          <w14:ligatures w14:val="standardContextual"/>
        </w:rPr>
      </w:pPr>
      <w:ins w:id="54" w:author="jonathan pritchard" w:date="2023-12-06T09:49:00Z">
        <w:r>
          <w:rPr>
            <w:noProof/>
          </w:rPr>
          <w:t>1.7</w:t>
        </w:r>
        <w:r>
          <w:rPr>
            <w:rFonts w:asciiTheme="minorHAnsi" w:eastAsiaTheme="minorEastAsia" w:hAnsiTheme="minorHAnsi" w:cstheme="minorBidi"/>
            <w:noProof/>
            <w:snapToGrid/>
            <w:kern w:val="2"/>
            <w:szCs w:val="22"/>
            <w:lang w:eastAsia="en-GB"/>
            <w14:ligatures w14:val="standardContextual"/>
          </w:rPr>
          <w:tab/>
        </w:r>
        <w:r>
          <w:rPr>
            <w:noProof/>
          </w:rPr>
          <w:t>Key Documents Organizations and Relationships</w:t>
        </w:r>
        <w:r>
          <w:rPr>
            <w:noProof/>
          </w:rPr>
          <w:tab/>
        </w:r>
        <w:r>
          <w:rPr>
            <w:noProof/>
          </w:rPr>
          <w:fldChar w:fldCharType="begin"/>
        </w:r>
        <w:r>
          <w:rPr>
            <w:noProof/>
          </w:rPr>
          <w:instrText xml:space="preserve"> PAGEREF _Toc152748564 \h </w:instrText>
        </w:r>
      </w:ins>
      <w:r>
        <w:rPr>
          <w:noProof/>
        </w:rPr>
      </w:r>
      <w:r>
        <w:rPr>
          <w:noProof/>
        </w:rPr>
        <w:fldChar w:fldCharType="separate"/>
      </w:r>
      <w:ins w:id="55" w:author="jonathan pritchard" w:date="2023-12-06T09:49:00Z">
        <w:r>
          <w:rPr>
            <w:noProof/>
          </w:rPr>
          <w:t>2</w:t>
        </w:r>
        <w:r>
          <w:rPr>
            <w:noProof/>
          </w:rPr>
          <w:fldChar w:fldCharType="end"/>
        </w:r>
      </w:ins>
    </w:p>
    <w:p w14:paraId="5C5248C6" w14:textId="38BF94E8" w:rsidR="00894701" w:rsidRDefault="00894701">
      <w:pPr>
        <w:pStyle w:val="TOC2"/>
        <w:rPr>
          <w:ins w:id="56" w:author="jonathan pritchard" w:date="2023-12-06T09:49:00Z"/>
          <w:rFonts w:asciiTheme="minorHAnsi" w:eastAsiaTheme="minorEastAsia" w:hAnsiTheme="minorHAnsi" w:cstheme="minorBidi"/>
          <w:noProof/>
          <w:snapToGrid/>
          <w:kern w:val="2"/>
          <w:szCs w:val="22"/>
          <w:lang w:eastAsia="en-GB"/>
          <w14:ligatures w14:val="standardContextual"/>
        </w:rPr>
      </w:pPr>
      <w:ins w:id="57" w:author="jonathan pritchard" w:date="2023-12-06T09:49:00Z">
        <w:r>
          <w:rPr>
            <w:noProof/>
          </w:rPr>
          <w:t>1.8</w:t>
        </w:r>
        <w:r>
          <w:rPr>
            <w:rFonts w:asciiTheme="minorHAnsi" w:eastAsiaTheme="minorEastAsia" w:hAnsiTheme="minorHAnsi" w:cstheme="minorBidi"/>
            <w:noProof/>
            <w:snapToGrid/>
            <w:kern w:val="2"/>
            <w:szCs w:val="22"/>
            <w:lang w:eastAsia="en-GB"/>
            <w14:ligatures w14:val="standardContextual"/>
          </w:rPr>
          <w:tab/>
        </w:r>
        <w:r>
          <w:rPr>
            <w:noProof/>
          </w:rPr>
          <w:t>Structure of the Instruction Manual</w:t>
        </w:r>
        <w:r>
          <w:rPr>
            <w:noProof/>
          </w:rPr>
          <w:tab/>
        </w:r>
        <w:r>
          <w:rPr>
            <w:noProof/>
          </w:rPr>
          <w:fldChar w:fldCharType="begin"/>
        </w:r>
        <w:r>
          <w:rPr>
            <w:noProof/>
          </w:rPr>
          <w:instrText xml:space="preserve"> PAGEREF _Toc152748565 \h </w:instrText>
        </w:r>
      </w:ins>
      <w:r>
        <w:rPr>
          <w:noProof/>
        </w:rPr>
      </w:r>
      <w:r>
        <w:rPr>
          <w:noProof/>
        </w:rPr>
        <w:fldChar w:fldCharType="separate"/>
      </w:r>
      <w:ins w:id="58" w:author="jonathan pritchard" w:date="2023-12-06T09:49:00Z">
        <w:r>
          <w:rPr>
            <w:noProof/>
          </w:rPr>
          <w:t>3</w:t>
        </w:r>
        <w:r>
          <w:rPr>
            <w:noProof/>
          </w:rPr>
          <w:fldChar w:fldCharType="end"/>
        </w:r>
      </w:ins>
    </w:p>
    <w:p w14:paraId="5BBECE70" w14:textId="0DED333C" w:rsidR="00894701" w:rsidRDefault="00894701">
      <w:pPr>
        <w:pStyle w:val="TOC2"/>
        <w:rPr>
          <w:ins w:id="59" w:author="jonathan pritchard" w:date="2023-12-06T09:49:00Z"/>
          <w:rFonts w:asciiTheme="minorHAnsi" w:eastAsiaTheme="minorEastAsia" w:hAnsiTheme="minorHAnsi" w:cstheme="minorBidi"/>
          <w:noProof/>
          <w:snapToGrid/>
          <w:kern w:val="2"/>
          <w:szCs w:val="22"/>
          <w:lang w:eastAsia="en-GB"/>
          <w14:ligatures w14:val="standardContextual"/>
        </w:rPr>
      </w:pPr>
      <w:ins w:id="60" w:author="jonathan pritchard" w:date="2023-12-06T09:49:00Z">
        <w:r>
          <w:rPr>
            <w:noProof/>
          </w:rPr>
          <w:t>1.9</w:t>
        </w:r>
        <w:r>
          <w:rPr>
            <w:rFonts w:asciiTheme="minorHAnsi" w:eastAsiaTheme="minorEastAsia" w:hAnsiTheme="minorHAnsi" w:cstheme="minorBidi"/>
            <w:noProof/>
            <w:snapToGrid/>
            <w:kern w:val="2"/>
            <w:szCs w:val="22"/>
            <w:lang w:eastAsia="en-GB"/>
            <w14:ligatures w14:val="standardContextual"/>
          </w:rPr>
          <w:tab/>
        </w:r>
        <w:r>
          <w:rPr>
            <w:noProof/>
          </w:rPr>
          <w:t>Organization and Coverage of the TDS</w:t>
        </w:r>
        <w:r>
          <w:rPr>
            <w:noProof/>
          </w:rPr>
          <w:tab/>
        </w:r>
        <w:r>
          <w:rPr>
            <w:noProof/>
          </w:rPr>
          <w:fldChar w:fldCharType="begin"/>
        </w:r>
        <w:r>
          <w:rPr>
            <w:noProof/>
          </w:rPr>
          <w:instrText xml:space="preserve"> PAGEREF _Toc152748566 \h </w:instrText>
        </w:r>
      </w:ins>
      <w:r>
        <w:rPr>
          <w:noProof/>
        </w:rPr>
      </w:r>
      <w:r>
        <w:rPr>
          <w:noProof/>
        </w:rPr>
        <w:fldChar w:fldCharType="separate"/>
      </w:r>
      <w:ins w:id="61" w:author="jonathan pritchard" w:date="2023-12-06T09:49:00Z">
        <w:r>
          <w:rPr>
            <w:noProof/>
          </w:rPr>
          <w:t>3</w:t>
        </w:r>
        <w:r>
          <w:rPr>
            <w:noProof/>
          </w:rPr>
          <w:fldChar w:fldCharType="end"/>
        </w:r>
      </w:ins>
    </w:p>
    <w:p w14:paraId="420277DA" w14:textId="57BCBDA4" w:rsidR="00894701" w:rsidRDefault="00894701">
      <w:pPr>
        <w:pStyle w:val="TOC2"/>
        <w:rPr>
          <w:ins w:id="62" w:author="jonathan pritchard" w:date="2023-12-06T09:49:00Z"/>
          <w:rFonts w:asciiTheme="minorHAnsi" w:eastAsiaTheme="minorEastAsia" w:hAnsiTheme="minorHAnsi" w:cstheme="minorBidi"/>
          <w:noProof/>
          <w:snapToGrid/>
          <w:kern w:val="2"/>
          <w:szCs w:val="22"/>
          <w:lang w:eastAsia="en-GB"/>
          <w14:ligatures w14:val="standardContextual"/>
        </w:rPr>
      </w:pPr>
      <w:ins w:id="63" w:author="jonathan pritchard" w:date="2023-12-06T09:49:00Z">
        <w:r>
          <w:rPr>
            <w:noProof/>
          </w:rPr>
          <w:t>1.10</w:t>
        </w:r>
        <w:r>
          <w:rPr>
            <w:rFonts w:asciiTheme="minorHAnsi" w:eastAsiaTheme="minorEastAsia" w:hAnsiTheme="minorHAnsi" w:cstheme="minorBidi"/>
            <w:noProof/>
            <w:snapToGrid/>
            <w:kern w:val="2"/>
            <w:szCs w:val="22"/>
            <w:lang w:eastAsia="en-GB"/>
            <w14:ligatures w14:val="standardContextual"/>
          </w:rPr>
          <w:tab/>
        </w:r>
        <w:r>
          <w:rPr>
            <w:noProof/>
          </w:rPr>
          <w:t>Required Test Items and Use of the TDS</w:t>
        </w:r>
        <w:r>
          <w:rPr>
            <w:noProof/>
          </w:rPr>
          <w:tab/>
        </w:r>
        <w:r>
          <w:rPr>
            <w:noProof/>
          </w:rPr>
          <w:fldChar w:fldCharType="begin"/>
        </w:r>
        <w:r>
          <w:rPr>
            <w:noProof/>
          </w:rPr>
          <w:instrText xml:space="preserve"> PAGEREF _Toc152748567 \h </w:instrText>
        </w:r>
      </w:ins>
      <w:r>
        <w:rPr>
          <w:noProof/>
        </w:rPr>
      </w:r>
      <w:r>
        <w:rPr>
          <w:noProof/>
        </w:rPr>
        <w:fldChar w:fldCharType="separate"/>
      </w:r>
      <w:ins w:id="64" w:author="jonathan pritchard" w:date="2023-12-06T09:49:00Z">
        <w:r>
          <w:rPr>
            <w:noProof/>
          </w:rPr>
          <w:t>6</w:t>
        </w:r>
        <w:r>
          <w:rPr>
            <w:noProof/>
          </w:rPr>
          <w:fldChar w:fldCharType="end"/>
        </w:r>
      </w:ins>
    </w:p>
    <w:p w14:paraId="73BCC5E0" w14:textId="2BAA3BFD" w:rsidR="00894701" w:rsidRDefault="00894701">
      <w:pPr>
        <w:pStyle w:val="TOC1"/>
        <w:rPr>
          <w:ins w:id="65"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66" w:author="jonathan pritchard" w:date="2023-12-06T09:49:00Z">
        <w:r>
          <w:rPr>
            <w:noProof/>
          </w:rPr>
          <w:t>2</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Loading and Updating</w:t>
        </w:r>
        <w:r>
          <w:rPr>
            <w:noProof/>
          </w:rPr>
          <w:tab/>
        </w:r>
        <w:r>
          <w:rPr>
            <w:noProof/>
          </w:rPr>
          <w:fldChar w:fldCharType="begin"/>
        </w:r>
        <w:r>
          <w:rPr>
            <w:noProof/>
          </w:rPr>
          <w:instrText xml:space="preserve"> PAGEREF _Toc152748568 \h </w:instrText>
        </w:r>
      </w:ins>
      <w:r>
        <w:rPr>
          <w:noProof/>
        </w:rPr>
      </w:r>
      <w:r>
        <w:rPr>
          <w:noProof/>
        </w:rPr>
        <w:fldChar w:fldCharType="separate"/>
      </w:r>
      <w:ins w:id="67" w:author="jonathan pritchard" w:date="2023-12-06T09:49:00Z">
        <w:r>
          <w:rPr>
            <w:noProof/>
          </w:rPr>
          <w:t>7</w:t>
        </w:r>
        <w:r>
          <w:rPr>
            <w:noProof/>
          </w:rPr>
          <w:fldChar w:fldCharType="end"/>
        </w:r>
      </w:ins>
    </w:p>
    <w:p w14:paraId="2C0020DB" w14:textId="2FCD967C" w:rsidR="00894701" w:rsidRDefault="00894701">
      <w:pPr>
        <w:pStyle w:val="TOC2"/>
        <w:rPr>
          <w:ins w:id="68" w:author="jonathan pritchard" w:date="2023-12-06T09:49:00Z"/>
          <w:rFonts w:asciiTheme="minorHAnsi" w:eastAsiaTheme="minorEastAsia" w:hAnsiTheme="minorHAnsi" w:cstheme="minorBidi"/>
          <w:noProof/>
          <w:snapToGrid/>
          <w:kern w:val="2"/>
          <w:szCs w:val="22"/>
          <w:lang w:eastAsia="en-GB"/>
          <w14:ligatures w14:val="standardContextual"/>
        </w:rPr>
      </w:pPr>
      <w:ins w:id="69" w:author="jonathan pritchard" w:date="2023-12-06T09:49:00Z">
        <w:r>
          <w:rPr>
            <w:noProof/>
          </w:rPr>
          <w:t>2.1</w:t>
        </w:r>
        <w:r>
          <w:rPr>
            <w:rFonts w:asciiTheme="minorHAnsi" w:eastAsiaTheme="minorEastAsia" w:hAnsiTheme="minorHAnsi" w:cstheme="minorBidi"/>
            <w:noProof/>
            <w:snapToGrid/>
            <w:kern w:val="2"/>
            <w:szCs w:val="22"/>
            <w:lang w:eastAsia="en-GB"/>
            <w14:ligatures w14:val="standardContextual"/>
          </w:rPr>
          <w:tab/>
        </w:r>
        <w:r>
          <w:rPr>
            <w:noProof/>
          </w:rPr>
          <w:t>Catalogue Loading and System Initialisation.</w:t>
        </w:r>
        <w:r>
          <w:rPr>
            <w:noProof/>
          </w:rPr>
          <w:tab/>
        </w:r>
        <w:r>
          <w:rPr>
            <w:noProof/>
          </w:rPr>
          <w:fldChar w:fldCharType="begin"/>
        </w:r>
        <w:r>
          <w:rPr>
            <w:noProof/>
          </w:rPr>
          <w:instrText xml:space="preserve"> PAGEREF _Toc152748569 \h </w:instrText>
        </w:r>
      </w:ins>
      <w:r>
        <w:rPr>
          <w:noProof/>
        </w:rPr>
      </w:r>
      <w:r>
        <w:rPr>
          <w:noProof/>
        </w:rPr>
        <w:fldChar w:fldCharType="separate"/>
      </w:r>
      <w:ins w:id="70" w:author="jonathan pritchard" w:date="2023-12-06T09:49:00Z">
        <w:r>
          <w:rPr>
            <w:noProof/>
          </w:rPr>
          <w:t>7</w:t>
        </w:r>
        <w:r>
          <w:rPr>
            <w:noProof/>
          </w:rPr>
          <w:fldChar w:fldCharType="end"/>
        </w:r>
      </w:ins>
    </w:p>
    <w:p w14:paraId="1BF93C6A" w14:textId="26AB758C" w:rsidR="00894701" w:rsidRDefault="00894701">
      <w:pPr>
        <w:pStyle w:val="TOC2"/>
        <w:rPr>
          <w:ins w:id="71" w:author="jonathan pritchard" w:date="2023-12-06T09:49:00Z"/>
          <w:rFonts w:asciiTheme="minorHAnsi" w:eastAsiaTheme="minorEastAsia" w:hAnsiTheme="minorHAnsi" w:cstheme="minorBidi"/>
          <w:noProof/>
          <w:snapToGrid/>
          <w:kern w:val="2"/>
          <w:szCs w:val="22"/>
          <w:lang w:eastAsia="en-GB"/>
          <w14:ligatures w14:val="standardContextual"/>
        </w:rPr>
      </w:pPr>
      <w:ins w:id="72" w:author="jonathan pritchard" w:date="2023-12-06T09:49:00Z">
        <w:r>
          <w:rPr>
            <w:noProof/>
          </w:rPr>
          <w:t>2.2</w:t>
        </w:r>
        <w:r>
          <w:rPr>
            <w:rFonts w:asciiTheme="minorHAnsi" w:eastAsiaTheme="minorEastAsia" w:hAnsiTheme="minorHAnsi" w:cstheme="minorBidi"/>
            <w:noProof/>
            <w:snapToGrid/>
            <w:kern w:val="2"/>
            <w:szCs w:val="22"/>
            <w:lang w:eastAsia="en-GB"/>
            <w14:ligatures w14:val="standardContextual"/>
          </w:rPr>
          <w:tab/>
        </w:r>
        <w:r>
          <w:rPr>
            <w:noProof/>
          </w:rPr>
          <w:t>Loading of Unencrypted datasets</w:t>
        </w:r>
        <w:r>
          <w:rPr>
            <w:noProof/>
          </w:rPr>
          <w:tab/>
        </w:r>
        <w:r>
          <w:rPr>
            <w:noProof/>
          </w:rPr>
          <w:fldChar w:fldCharType="begin"/>
        </w:r>
        <w:r>
          <w:rPr>
            <w:noProof/>
          </w:rPr>
          <w:instrText xml:space="preserve"> PAGEREF _Toc152748570 \h </w:instrText>
        </w:r>
      </w:ins>
      <w:r>
        <w:rPr>
          <w:noProof/>
        </w:rPr>
      </w:r>
      <w:r>
        <w:rPr>
          <w:noProof/>
        </w:rPr>
        <w:fldChar w:fldCharType="separate"/>
      </w:r>
      <w:ins w:id="73" w:author="jonathan pritchard" w:date="2023-12-06T09:49:00Z">
        <w:r>
          <w:rPr>
            <w:noProof/>
          </w:rPr>
          <w:t>11</w:t>
        </w:r>
        <w:r>
          <w:rPr>
            <w:noProof/>
          </w:rPr>
          <w:fldChar w:fldCharType="end"/>
        </w:r>
      </w:ins>
    </w:p>
    <w:p w14:paraId="438F7398" w14:textId="0E2E2AEB" w:rsidR="00894701" w:rsidRDefault="00894701">
      <w:pPr>
        <w:pStyle w:val="TOC2"/>
        <w:rPr>
          <w:ins w:id="74" w:author="jonathan pritchard" w:date="2023-12-06T09:49:00Z"/>
          <w:rFonts w:asciiTheme="minorHAnsi" w:eastAsiaTheme="minorEastAsia" w:hAnsiTheme="minorHAnsi" w:cstheme="minorBidi"/>
          <w:noProof/>
          <w:snapToGrid/>
          <w:kern w:val="2"/>
          <w:szCs w:val="22"/>
          <w:lang w:eastAsia="en-GB"/>
          <w14:ligatures w14:val="standardContextual"/>
        </w:rPr>
      </w:pPr>
      <w:ins w:id="75" w:author="jonathan pritchard" w:date="2023-12-06T09:49:00Z">
        <w:r>
          <w:rPr>
            <w:noProof/>
          </w:rPr>
          <w:t>2.3</w:t>
        </w:r>
        <w:r>
          <w:rPr>
            <w:rFonts w:asciiTheme="minorHAnsi" w:eastAsiaTheme="minorEastAsia" w:hAnsiTheme="minorHAnsi" w:cstheme="minorBidi"/>
            <w:noProof/>
            <w:snapToGrid/>
            <w:kern w:val="2"/>
            <w:szCs w:val="22"/>
            <w:lang w:eastAsia="en-GB"/>
            <w14:ligatures w14:val="standardContextual"/>
          </w:rPr>
          <w:tab/>
        </w:r>
        <w:r>
          <w:rPr>
            <w:noProof/>
          </w:rPr>
          <w:t>Automatic updates of Unencrypted ENCs</w:t>
        </w:r>
        <w:r>
          <w:rPr>
            <w:noProof/>
          </w:rPr>
          <w:tab/>
        </w:r>
        <w:r>
          <w:rPr>
            <w:noProof/>
          </w:rPr>
          <w:fldChar w:fldCharType="begin"/>
        </w:r>
        <w:r>
          <w:rPr>
            <w:noProof/>
          </w:rPr>
          <w:instrText xml:space="preserve"> PAGEREF _Toc152748571 \h </w:instrText>
        </w:r>
      </w:ins>
      <w:r>
        <w:rPr>
          <w:noProof/>
        </w:rPr>
      </w:r>
      <w:r>
        <w:rPr>
          <w:noProof/>
        </w:rPr>
        <w:fldChar w:fldCharType="separate"/>
      </w:r>
      <w:ins w:id="76" w:author="jonathan pritchard" w:date="2023-12-06T09:49:00Z">
        <w:r>
          <w:rPr>
            <w:noProof/>
          </w:rPr>
          <w:t>17</w:t>
        </w:r>
        <w:r>
          <w:rPr>
            <w:noProof/>
          </w:rPr>
          <w:fldChar w:fldCharType="end"/>
        </w:r>
      </w:ins>
    </w:p>
    <w:p w14:paraId="715253D3" w14:textId="0334A6CA" w:rsidR="00894701" w:rsidRDefault="00894701">
      <w:pPr>
        <w:pStyle w:val="TOC2"/>
        <w:rPr>
          <w:ins w:id="77" w:author="jonathan pritchard" w:date="2023-12-06T09:49:00Z"/>
          <w:rFonts w:asciiTheme="minorHAnsi" w:eastAsiaTheme="minorEastAsia" w:hAnsiTheme="minorHAnsi" w:cstheme="minorBidi"/>
          <w:noProof/>
          <w:snapToGrid/>
          <w:kern w:val="2"/>
          <w:szCs w:val="22"/>
          <w:lang w:eastAsia="en-GB"/>
          <w14:ligatures w14:val="standardContextual"/>
        </w:rPr>
      </w:pPr>
      <w:ins w:id="78" w:author="jonathan pritchard" w:date="2023-12-06T09:49:00Z">
        <w:r>
          <w:rPr>
            <w:noProof/>
          </w:rPr>
          <w:t>2.4</w:t>
        </w:r>
        <w:r>
          <w:rPr>
            <w:rFonts w:asciiTheme="minorHAnsi" w:eastAsiaTheme="minorEastAsia" w:hAnsiTheme="minorHAnsi" w:cstheme="minorBidi"/>
            <w:noProof/>
            <w:snapToGrid/>
            <w:kern w:val="2"/>
            <w:szCs w:val="22"/>
            <w:lang w:eastAsia="en-GB"/>
            <w14:ligatures w14:val="standardContextual"/>
          </w:rPr>
          <w:tab/>
        </w:r>
        <w:r>
          <w:rPr>
            <w:noProof/>
          </w:rPr>
          <w:t>Manual Updates</w:t>
        </w:r>
        <w:r>
          <w:rPr>
            <w:noProof/>
          </w:rPr>
          <w:tab/>
        </w:r>
        <w:r>
          <w:rPr>
            <w:noProof/>
          </w:rPr>
          <w:fldChar w:fldCharType="begin"/>
        </w:r>
        <w:r>
          <w:rPr>
            <w:noProof/>
          </w:rPr>
          <w:instrText xml:space="preserve"> PAGEREF _Toc152748572 \h </w:instrText>
        </w:r>
      </w:ins>
      <w:r>
        <w:rPr>
          <w:noProof/>
        </w:rPr>
      </w:r>
      <w:r>
        <w:rPr>
          <w:noProof/>
        </w:rPr>
        <w:fldChar w:fldCharType="separate"/>
      </w:r>
      <w:ins w:id="79" w:author="jonathan pritchard" w:date="2023-12-06T09:49:00Z">
        <w:r>
          <w:rPr>
            <w:noProof/>
          </w:rPr>
          <w:t>29</w:t>
        </w:r>
        <w:r>
          <w:rPr>
            <w:noProof/>
          </w:rPr>
          <w:fldChar w:fldCharType="end"/>
        </w:r>
      </w:ins>
    </w:p>
    <w:p w14:paraId="7E66BC09" w14:textId="4C48FE39" w:rsidR="00894701" w:rsidRDefault="00894701">
      <w:pPr>
        <w:pStyle w:val="TOC2"/>
        <w:rPr>
          <w:ins w:id="80" w:author="jonathan pritchard" w:date="2023-12-06T09:49:00Z"/>
          <w:rFonts w:asciiTheme="minorHAnsi" w:eastAsiaTheme="minorEastAsia" w:hAnsiTheme="minorHAnsi" w:cstheme="minorBidi"/>
          <w:noProof/>
          <w:snapToGrid/>
          <w:kern w:val="2"/>
          <w:szCs w:val="22"/>
          <w:lang w:eastAsia="en-GB"/>
          <w14:ligatures w14:val="standardContextual"/>
        </w:rPr>
      </w:pPr>
      <w:ins w:id="81" w:author="jonathan pritchard" w:date="2023-12-06T09:49:00Z">
        <w:r>
          <w:rPr>
            <w:noProof/>
          </w:rPr>
          <w:t>2.5</w:t>
        </w:r>
        <w:r>
          <w:rPr>
            <w:rFonts w:asciiTheme="minorHAnsi" w:eastAsiaTheme="minorEastAsia" w:hAnsiTheme="minorHAnsi" w:cstheme="minorBidi"/>
            <w:noProof/>
            <w:snapToGrid/>
            <w:kern w:val="2"/>
            <w:szCs w:val="22"/>
            <w:lang w:eastAsia="en-GB"/>
            <w14:ligatures w14:val="standardContextual"/>
          </w:rPr>
          <w:tab/>
        </w:r>
        <w:r>
          <w:rPr>
            <w:noProof/>
          </w:rPr>
          <w:t>Loading and Updating using SENC delivery (if provided)</w:t>
        </w:r>
        <w:r>
          <w:rPr>
            <w:noProof/>
          </w:rPr>
          <w:tab/>
        </w:r>
        <w:r>
          <w:rPr>
            <w:noProof/>
          </w:rPr>
          <w:fldChar w:fldCharType="begin"/>
        </w:r>
        <w:r>
          <w:rPr>
            <w:noProof/>
          </w:rPr>
          <w:instrText xml:space="preserve"> PAGEREF _Toc152748573 \h </w:instrText>
        </w:r>
      </w:ins>
      <w:r>
        <w:rPr>
          <w:noProof/>
        </w:rPr>
      </w:r>
      <w:r>
        <w:rPr>
          <w:noProof/>
        </w:rPr>
        <w:fldChar w:fldCharType="separate"/>
      </w:r>
      <w:ins w:id="82" w:author="jonathan pritchard" w:date="2023-12-06T09:49:00Z">
        <w:r>
          <w:rPr>
            <w:noProof/>
          </w:rPr>
          <w:t>36</w:t>
        </w:r>
        <w:r>
          <w:rPr>
            <w:noProof/>
          </w:rPr>
          <w:fldChar w:fldCharType="end"/>
        </w:r>
      </w:ins>
    </w:p>
    <w:p w14:paraId="4648A52C" w14:textId="3BE9210A" w:rsidR="00894701" w:rsidRDefault="00894701">
      <w:pPr>
        <w:pStyle w:val="TOC2"/>
        <w:rPr>
          <w:ins w:id="83" w:author="jonathan pritchard" w:date="2023-12-06T09:49:00Z"/>
          <w:rFonts w:asciiTheme="minorHAnsi" w:eastAsiaTheme="minorEastAsia" w:hAnsiTheme="minorHAnsi" w:cstheme="minorBidi"/>
          <w:noProof/>
          <w:snapToGrid/>
          <w:kern w:val="2"/>
          <w:szCs w:val="22"/>
          <w:lang w:eastAsia="en-GB"/>
          <w14:ligatures w14:val="standardContextual"/>
        </w:rPr>
      </w:pPr>
      <w:ins w:id="84" w:author="jonathan pritchard" w:date="2023-12-06T09:49:00Z">
        <w:r w:rsidRPr="007C4AF6">
          <w:rPr>
            <w:noProof/>
            <w:lang w:val="en-US"/>
          </w:rPr>
          <w:t>2.6</w:t>
        </w:r>
        <w:r>
          <w:rPr>
            <w:rFonts w:asciiTheme="minorHAnsi" w:eastAsiaTheme="minorEastAsia" w:hAnsiTheme="minorHAnsi" w:cstheme="minorBidi"/>
            <w:noProof/>
            <w:snapToGrid/>
            <w:kern w:val="2"/>
            <w:szCs w:val="22"/>
            <w:lang w:eastAsia="en-GB"/>
            <w14:ligatures w14:val="standardContextual"/>
          </w:rPr>
          <w:tab/>
        </w:r>
        <w:r w:rsidRPr="007C4AF6">
          <w:rPr>
            <w:noProof/>
            <w:lang w:val="en-US"/>
          </w:rPr>
          <w:t>Loading, Updating and Authentication of datasets</w:t>
        </w:r>
        <w:r>
          <w:rPr>
            <w:noProof/>
          </w:rPr>
          <w:tab/>
        </w:r>
        <w:r>
          <w:rPr>
            <w:noProof/>
          </w:rPr>
          <w:fldChar w:fldCharType="begin"/>
        </w:r>
        <w:r>
          <w:rPr>
            <w:noProof/>
          </w:rPr>
          <w:instrText xml:space="preserve"> PAGEREF _Toc152748574 \h </w:instrText>
        </w:r>
      </w:ins>
      <w:r>
        <w:rPr>
          <w:noProof/>
        </w:rPr>
      </w:r>
      <w:r>
        <w:rPr>
          <w:noProof/>
        </w:rPr>
        <w:fldChar w:fldCharType="separate"/>
      </w:r>
      <w:ins w:id="85" w:author="jonathan pritchard" w:date="2023-12-06T09:49:00Z">
        <w:r>
          <w:rPr>
            <w:noProof/>
          </w:rPr>
          <w:t>37</w:t>
        </w:r>
        <w:r>
          <w:rPr>
            <w:noProof/>
          </w:rPr>
          <w:fldChar w:fldCharType="end"/>
        </w:r>
      </w:ins>
    </w:p>
    <w:p w14:paraId="6BF56538" w14:textId="0827AB26" w:rsidR="00894701" w:rsidRDefault="00894701">
      <w:pPr>
        <w:pStyle w:val="TOC2"/>
        <w:rPr>
          <w:ins w:id="86" w:author="jonathan pritchard" w:date="2023-12-06T09:49:00Z"/>
          <w:rFonts w:asciiTheme="minorHAnsi" w:eastAsiaTheme="minorEastAsia" w:hAnsiTheme="minorHAnsi" w:cstheme="minorBidi"/>
          <w:noProof/>
          <w:snapToGrid/>
          <w:kern w:val="2"/>
          <w:szCs w:val="22"/>
          <w:lang w:eastAsia="en-GB"/>
          <w14:ligatures w14:val="standardContextual"/>
        </w:rPr>
      </w:pPr>
      <w:ins w:id="87" w:author="jonathan pritchard" w:date="2023-12-06T09:49:00Z">
        <w:r>
          <w:rPr>
            <w:noProof/>
          </w:rPr>
          <w:t>2.7</w:t>
        </w:r>
        <w:r>
          <w:rPr>
            <w:rFonts w:asciiTheme="minorHAnsi" w:eastAsiaTheme="minorEastAsia" w:hAnsiTheme="minorHAnsi" w:cstheme="minorBidi"/>
            <w:noProof/>
            <w:snapToGrid/>
            <w:kern w:val="2"/>
            <w:szCs w:val="22"/>
            <w:lang w:eastAsia="en-GB"/>
            <w14:ligatures w14:val="standardContextual"/>
          </w:rPr>
          <w:tab/>
        </w:r>
        <w:r>
          <w:rPr>
            <w:noProof/>
          </w:rPr>
          <w:t>Dataset Authentication</w:t>
        </w:r>
        <w:r>
          <w:rPr>
            <w:noProof/>
          </w:rPr>
          <w:tab/>
        </w:r>
        <w:r>
          <w:rPr>
            <w:noProof/>
          </w:rPr>
          <w:fldChar w:fldCharType="begin"/>
        </w:r>
        <w:r>
          <w:rPr>
            <w:noProof/>
          </w:rPr>
          <w:instrText xml:space="preserve"> PAGEREF _Toc152748575 \h </w:instrText>
        </w:r>
      </w:ins>
      <w:r>
        <w:rPr>
          <w:noProof/>
        </w:rPr>
      </w:r>
      <w:r>
        <w:rPr>
          <w:noProof/>
        </w:rPr>
        <w:fldChar w:fldCharType="separate"/>
      </w:r>
      <w:ins w:id="88" w:author="jonathan pritchard" w:date="2023-12-06T09:49:00Z">
        <w:r>
          <w:rPr>
            <w:noProof/>
          </w:rPr>
          <w:t>48</w:t>
        </w:r>
        <w:r>
          <w:rPr>
            <w:noProof/>
          </w:rPr>
          <w:fldChar w:fldCharType="end"/>
        </w:r>
      </w:ins>
    </w:p>
    <w:p w14:paraId="40390630" w14:textId="634468B8" w:rsidR="00894701" w:rsidRDefault="00894701">
      <w:pPr>
        <w:pStyle w:val="TOC2"/>
        <w:rPr>
          <w:ins w:id="89" w:author="jonathan pritchard" w:date="2023-12-06T09:49:00Z"/>
          <w:rFonts w:asciiTheme="minorHAnsi" w:eastAsiaTheme="minorEastAsia" w:hAnsiTheme="minorHAnsi" w:cstheme="minorBidi"/>
          <w:noProof/>
          <w:snapToGrid/>
          <w:kern w:val="2"/>
          <w:szCs w:val="22"/>
          <w:lang w:eastAsia="en-GB"/>
          <w14:ligatures w14:val="standardContextual"/>
        </w:rPr>
      </w:pPr>
      <w:ins w:id="90" w:author="jonathan pritchard" w:date="2023-12-06T09:49:00Z">
        <w:r>
          <w:rPr>
            <w:noProof/>
          </w:rPr>
          <w:t>2.8</w:t>
        </w:r>
        <w:r>
          <w:rPr>
            <w:rFonts w:asciiTheme="minorHAnsi" w:eastAsiaTheme="minorEastAsia" w:hAnsiTheme="minorHAnsi" w:cstheme="minorBidi"/>
            <w:noProof/>
            <w:snapToGrid/>
            <w:kern w:val="2"/>
            <w:szCs w:val="22"/>
            <w:lang w:eastAsia="en-GB"/>
            <w14:ligatures w14:val="standardContextual"/>
          </w:rPr>
          <w:tab/>
        </w:r>
        <w:r>
          <w:rPr>
            <w:noProof/>
          </w:rPr>
          <w:t>Dataset Management</w:t>
        </w:r>
        <w:r>
          <w:rPr>
            <w:noProof/>
          </w:rPr>
          <w:tab/>
        </w:r>
        <w:r>
          <w:rPr>
            <w:noProof/>
          </w:rPr>
          <w:fldChar w:fldCharType="begin"/>
        </w:r>
        <w:r>
          <w:rPr>
            <w:noProof/>
          </w:rPr>
          <w:instrText xml:space="preserve"> PAGEREF _Toc152748576 \h </w:instrText>
        </w:r>
      </w:ins>
      <w:r>
        <w:rPr>
          <w:noProof/>
        </w:rPr>
      </w:r>
      <w:r>
        <w:rPr>
          <w:noProof/>
        </w:rPr>
        <w:fldChar w:fldCharType="separate"/>
      </w:r>
      <w:ins w:id="91" w:author="jonathan pritchard" w:date="2023-12-06T09:49:00Z">
        <w:r>
          <w:rPr>
            <w:noProof/>
          </w:rPr>
          <w:t>57</w:t>
        </w:r>
        <w:r>
          <w:rPr>
            <w:noProof/>
          </w:rPr>
          <w:fldChar w:fldCharType="end"/>
        </w:r>
      </w:ins>
    </w:p>
    <w:p w14:paraId="66AF2831" w14:textId="0C044E21" w:rsidR="00894701" w:rsidRDefault="00894701">
      <w:pPr>
        <w:pStyle w:val="TOC2"/>
        <w:rPr>
          <w:ins w:id="92" w:author="jonathan pritchard" w:date="2023-12-06T09:49:00Z"/>
          <w:rFonts w:asciiTheme="minorHAnsi" w:eastAsiaTheme="minorEastAsia" w:hAnsiTheme="minorHAnsi" w:cstheme="minorBidi"/>
          <w:noProof/>
          <w:snapToGrid/>
          <w:kern w:val="2"/>
          <w:szCs w:val="22"/>
          <w:lang w:eastAsia="en-GB"/>
          <w14:ligatures w14:val="standardContextual"/>
        </w:rPr>
      </w:pPr>
      <w:ins w:id="93" w:author="jonathan pritchard" w:date="2023-12-06T09:49:00Z">
        <w:r>
          <w:rPr>
            <w:noProof/>
          </w:rPr>
          <w:t>2.9</w:t>
        </w:r>
        <w:r>
          <w:rPr>
            <w:rFonts w:asciiTheme="minorHAnsi" w:eastAsiaTheme="minorEastAsia" w:hAnsiTheme="minorHAnsi" w:cstheme="minorBidi"/>
            <w:noProof/>
            <w:snapToGrid/>
            <w:kern w:val="2"/>
            <w:szCs w:val="22"/>
            <w:lang w:eastAsia="en-GB"/>
            <w14:ligatures w14:val="standardContextual"/>
          </w:rPr>
          <w:tab/>
        </w:r>
        <w:r>
          <w:rPr>
            <w:noProof/>
          </w:rPr>
          <w:t>ECDIS management of data services.</w:t>
        </w:r>
        <w:r>
          <w:rPr>
            <w:noProof/>
          </w:rPr>
          <w:tab/>
        </w:r>
        <w:r>
          <w:rPr>
            <w:noProof/>
          </w:rPr>
          <w:fldChar w:fldCharType="begin"/>
        </w:r>
        <w:r>
          <w:rPr>
            <w:noProof/>
          </w:rPr>
          <w:instrText xml:space="preserve"> PAGEREF _Toc152748577 \h </w:instrText>
        </w:r>
      </w:ins>
      <w:r>
        <w:rPr>
          <w:noProof/>
        </w:rPr>
      </w:r>
      <w:r>
        <w:rPr>
          <w:noProof/>
        </w:rPr>
        <w:fldChar w:fldCharType="separate"/>
      </w:r>
      <w:ins w:id="94" w:author="jonathan pritchard" w:date="2023-12-06T09:49:00Z">
        <w:r>
          <w:rPr>
            <w:noProof/>
          </w:rPr>
          <w:t>61</w:t>
        </w:r>
        <w:r>
          <w:rPr>
            <w:noProof/>
          </w:rPr>
          <w:fldChar w:fldCharType="end"/>
        </w:r>
      </w:ins>
    </w:p>
    <w:p w14:paraId="68A5C7F3" w14:textId="2677E77A" w:rsidR="00894701" w:rsidRDefault="00894701">
      <w:pPr>
        <w:pStyle w:val="TOC2"/>
        <w:rPr>
          <w:ins w:id="95" w:author="jonathan pritchard" w:date="2023-12-06T09:49:00Z"/>
          <w:rFonts w:asciiTheme="minorHAnsi" w:eastAsiaTheme="minorEastAsia" w:hAnsiTheme="minorHAnsi" w:cstheme="minorBidi"/>
          <w:noProof/>
          <w:snapToGrid/>
          <w:kern w:val="2"/>
          <w:szCs w:val="22"/>
          <w:lang w:eastAsia="en-GB"/>
          <w14:ligatures w14:val="standardContextual"/>
        </w:rPr>
      </w:pPr>
      <w:ins w:id="96" w:author="jonathan pritchard" w:date="2023-12-06T09:49:00Z">
        <w:r>
          <w:rPr>
            <w:noProof/>
          </w:rPr>
          <w:t>2.10</w:t>
        </w:r>
        <w:r>
          <w:rPr>
            <w:rFonts w:asciiTheme="minorHAnsi" w:eastAsiaTheme="minorEastAsia" w:hAnsiTheme="minorHAnsi" w:cstheme="minorBidi"/>
            <w:noProof/>
            <w:snapToGrid/>
            <w:kern w:val="2"/>
            <w:szCs w:val="22"/>
            <w:lang w:eastAsia="en-GB"/>
            <w14:ligatures w14:val="standardContextual"/>
          </w:rPr>
          <w:tab/>
        </w:r>
        <w:r>
          <w:rPr>
            <w:noProof/>
          </w:rPr>
          <w:t>ECDIS Update Status Report</w:t>
        </w:r>
        <w:r>
          <w:rPr>
            <w:noProof/>
          </w:rPr>
          <w:tab/>
        </w:r>
        <w:r>
          <w:rPr>
            <w:noProof/>
          </w:rPr>
          <w:fldChar w:fldCharType="begin"/>
        </w:r>
        <w:r>
          <w:rPr>
            <w:noProof/>
          </w:rPr>
          <w:instrText xml:space="preserve"> PAGEREF _Toc152748578 \h </w:instrText>
        </w:r>
      </w:ins>
      <w:r>
        <w:rPr>
          <w:noProof/>
        </w:rPr>
      </w:r>
      <w:r>
        <w:rPr>
          <w:noProof/>
        </w:rPr>
        <w:fldChar w:fldCharType="separate"/>
      </w:r>
      <w:ins w:id="97" w:author="jonathan pritchard" w:date="2023-12-06T09:49:00Z">
        <w:r>
          <w:rPr>
            <w:noProof/>
          </w:rPr>
          <w:t>66</w:t>
        </w:r>
        <w:r>
          <w:rPr>
            <w:noProof/>
          </w:rPr>
          <w:fldChar w:fldCharType="end"/>
        </w:r>
      </w:ins>
    </w:p>
    <w:p w14:paraId="3AF4A18D" w14:textId="5B2C1DDC" w:rsidR="00894701" w:rsidRDefault="00894701">
      <w:pPr>
        <w:pStyle w:val="TOC1"/>
        <w:rPr>
          <w:ins w:id="98"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99" w:author="jonathan pritchard" w:date="2023-12-06T09:49:00Z">
        <w:r>
          <w:rPr>
            <w:noProof/>
          </w:rPr>
          <w:t>3</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Display</w:t>
        </w:r>
        <w:r>
          <w:rPr>
            <w:noProof/>
          </w:rPr>
          <w:tab/>
        </w:r>
        <w:r>
          <w:rPr>
            <w:noProof/>
          </w:rPr>
          <w:fldChar w:fldCharType="begin"/>
        </w:r>
        <w:r>
          <w:rPr>
            <w:noProof/>
          </w:rPr>
          <w:instrText xml:space="preserve"> PAGEREF _Toc152748579 \h </w:instrText>
        </w:r>
      </w:ins>
      <w:r>
        <w:rPr>
          <w:noProof/>
        </w:rPr>
      </w:r>
      <w:r>
        <w:rPr>
          <w:noProof/>
        </w:rPr>
        <w:fldChar w:fldCharType="separate"/>
      </w:r>
      <w:ins w:id="100" w:author="jonathan pritchard" w:date="2023-12-06T09:49:00Z">
        <w:r>
          <w:rPr>
            <w:noProof/>
          </w:rPr>
          <w:t>69</w:t>
        </w:r>
        <w:r>
          <w:rPr>
            <w:noProof/>
          </w:rPr>
          <w:fldChar w:fldCharType="end"/>
        </w:r>
      </w:ins>
    </w:p>
    <w:p w14:paraId="55E663C1" w14:textId="1C906402" w:rsidR="00894701" w:rsidRDefault="00894701">
      <w:pPr>
        <w:pStyle w:val="TOC2"/>
        <w:rPr>
          <w:ins w:id="101" w:author="jonathan pritchard" w:date="2023-12-06T09:49:00Z"/>
          <w:rFonts w:asciiTheme="minorHAnsi" w:eastAsiaTheme="minorEastAsia" w:hAnsiTheme="minorHAnsi" w:cstheme="minorBidi"/>
          <w:noProof/>
          <w:snapToGrid/>
          <w:kern w:val="2"/>
          <w:szCs w:val="22"/>
          <w:lang w:eastAsia="en-GB"/>
          <w14:ligatures w14:val="standardContextual"/>
        </w:rPr>
      </w:pPr>
      <w:ins w:id="102" w:author="jonathan pritchard" w:date="2023-12-06T09:49:00Z">
        <w:r>
          <w:rPr>
            <w:noProof/>
          </w:rPr>
          <w:t>3.1</w:t>
        </w:r>
        <w:r>
          <w:rPr>
            <w:rFonts w:asciiTheme="minorHAnsi" w:eastAsiaTheme="minorEastAsia" w:hAnsiTheme="minorHAnsi" w:cstheme="minorBidi"/>
            <w:noProof/>
            <w:snapToGrid/>
            <w:kern w:val="2"/>
            <w:szCs w:val="22"/>
            <w:lang w:eastAsia="en-GB"/>
            <w14:ligatures w14:val="standardContextual"/>
          </w:rPr>
          <w:tab/>
        </w:r>
        <w:r>
          <w:rPr>
            <w:noProof/>
          </w:rPr>
          <w:t>Display of ENC data</w:t>
        </w:r>
        <w:r>
          <w:rPr>
            <w:noProof/>
          </w:rPr>
          <w:tab/>
        </w:r>
        <w:r>
          <w:rPr>
            <w:noProof/>
          </w:rPr>
          <w:fldChar w:fldCharType="begin"/>
        </w:r>
        <w:r>
          <w:rPr>
            <w:noProof/>
          </w:rPr>
          <w:instrText xml:space="preserve"> PAGEREF _Toc152748580 \h </w:instrText>
        </w:r>
      </w:ins>
      <w:r>
        <w:rPr>
          <w:noProof/>
        </w:rPr>
      </w:r>
      <w:r>
        <w:rPr>
          <w:noProof/>
        </w:rPr>
        <w:fldChar w:fldCharType="separate"/>
      </w:r>
      <w:ins w:id="103" w:author="jonathan pritchard" w:date="2023-12-06T09:49:00Z">
        <w:r>
          <w:rPr>
            <w:noProof/>
          </w:rPr>
          <w:t>69</w:t>
        </w:r>
        <w:r>
          <w:rPr>
            <w:noProof/>
          </w:rPr>
          <w:fldChar w:fldCharType="end"/>
        </w:r>
      </w:ins>
    </w:p>
    <w:p w14:paraId="028DD289" w14:textId="041671BE" w:rsidR="00894701" w:rsidRDefault="00894701">
      <w:pPr>
        <w:pStyle w:val="TOC2"/>
        <w:rPr>
          <w:ins w:id="104" w:author="jonathan pritchard" w:date="2023-12-06T09:49:00Z"/>
          <w:rFonts w:asciiTheme="minorHAnsi" w:eastAsiaTheme="minorEastAsia" w:hAnsiTheme="minorHAnsi" w:cstheme="minorBidi"/>
          <w:noProof/>
          <w:snapToGrid/>
          <w:kern w:val="2"/>
          <w:szCs w:val="22"/>
          <w:lang w:eastAsia="en-GB"/>
          <w14:ligatures w14:val="standardContextual"/>
        </w:rPr>
      </w:pPr>
      <w:ins w:id="105" w:author="jonathan pritchard" w:date="2023-12-06T09:49:00Z">
        <w:r>
          <w:rPr>
            <w:noProof/>
          </w:rPr>
          <w:t>3.2</w:t>
        </w:r>
        <w:r>
          <w:rPr>
            <w:rFonts w:asciiTheme="minorHAnsi" w:eastAsiaTheme="minorEastAsia" w:hAnsiTheme="minorHAnsi" w:cstheme="minorBidi"/>
            <w:noProof/>
            <w:snapToGrid/>
            <w:kern w:val="2"/>
            <w:szCs w:val="22"/>
            <w:lang w:eastAsia="en-GB"/>
            <w14:ligatures w14:val="standardContextual"/>
          </w:rPr>
          <w:tab/>
        </w:r>
        <w:r>
          <w:rPr>
            <w:noProof/>
          </w:rPr>
          <w:t>Invalid features</w:t>
        </w:r>
        <w:r>
          <w:rPr>
            <w:noProof/>
          </w:rPr>
          <w:tab/>
        </w:r>
        <w:r>
          <w:rPr>
            <w:noProof/>
          </w:rPr>
          <w:fldChar w:fldCharType="begin"/>
        </w:r>
        <w:r>
          <w:rPr>
            <w:noProof/>
          </w:rPr>
          <w:instrText xml:space="preserve"> PAGEREF _Toc152748581 \h </w:instrText>
        </w:r>
      </w:ins>
      <w:r>
        <w:rPr>
          <w:noProof/>
        </w:rPr>
      </w:r>
      <w:r>
        <w:rPr>
          <w:noProof/>
        </w:rPr>
        <w:fldChar w:fldCharType="separate"/>
      </w:r>
      <w:ins w:id="106" w:author="jonathan pritchard" w:date="2023-12-06T09:49:00Z">
        <w:r>
          <w:rPr>
            <w:noProof/>
          </w:rPr>
          <w:t>105</w:t>
        </w:r>
        <w:r>
          <w:rPr>
            <w:noProof/>
          </w:rPr>
          <w:fldChar w:fldCharType="end"/>
        </w:r>
      </w:ins>
    </w:p>
    <w:p w14:paraId="15D28912" w14:textId="27484FBE" w:rsidR="00894701" w:rsidRDefault="00894701">
      <w:pPr>
        <w:pStyle w:val="TOC2"/>
        <w:rPr>
          <w:ins w:id="107" w:author="jonathan pritchard" w:date="2023-12-06T09:49:00Z"/>
          <w:rFonts w:asciiTheme="minorHAnsi" w:eastAsiaTheme="minorEastAsia" w:hAnsiTheme="minorHAnsi" w:cstheme="minorBidi"/>
          <w:noProof/>
          <w:snapToGrid/>
          <w:kern w:val="2"/>
          <w:szCs w:val="22"/>
          <w:lang w:eastAsia="en-GB"/>
          <w14:ligatures w14:val="standardContextual"/>
        </w:rPr>
      </w:pPr>
      <w:ins w:id="108" w:author="jonathan pritchard" w:date="2023-12-06T09:49:00Z">
        <w:r>
          <w:rPr>
            <w:noProof/>
          </w:rPr>
          <w:t>3.3</w:t>
        </w:r>
        <w:r>
          <w:rPr>
            <w:rFonts w:asciiTheme="minorHAnsi" w:eastAsiaTheme="minorEastAsia" w:hAnsiTheme="minorHAnsi" w:cstheme="minorBidi"/>
            <w:noProof/>
            <w:snapToGrid/>
            <w:kern w:val="2"/>
            <w:szCs w:val="22"/>
            <w:lang w:eastAsia="en-GB"/>
            <w14:ligatures w14:val="standardContextual"/>
          </w:rPr>
          <w:tab/>
        </w:r>
        <w:r>
          <w:rPr>
            <w:noProof/>
          </w:rPr>
          <w:t>Independent Mariner Selections</w:t>
        </w:r>
        <w:r>
          <w:rPr>
            <w:noProof/>
          </w:rPr>
          <w:tab/>
        </w:r>
        <w:r>
          <w:rPr>
            <w:noProof/>
          </w:rPr>
          <w:fldChar w:fldCharType="begin"/>
        </w:r>
        <w:r>
          <w:rPr>
            <w:noProof/>
          </w:rPr>
          <w:instrText xml:space="preserve"> PAGEREF _Toc152748582 \h </w:instrText>
        </w:r>
      </w:ins>
      <w:r>
        <w:rPr>
          <w:noProof/>
        </w:rPr>
      </w:r>
      <w:r>
        <w:rPr>
          <w:noProof/>
        </w:rPr>
        <w:fldChar w:fldCharType="separate"/>
      </w:r>
      <w:ins w:id="109" w:author="jonathan pritchard" w:date="2023-12-06T09:49:00Z">
        <w:r>
          <w:rPr>
            <w:noProof/>
          </w:rPr>
          <w:t>110</w:t>
        </w:r>
        <w:r>
          <w:rPr>
            <w:noProof/>
          </w:rPr>
          <w:fldChar w:fldCharType="end"/>
        </w:r>
      </w:ins>
    </w:p>
    <w:p w14:paraId="48E12CF7" w14:textId="7BAEE68E" w:rsidR="00894701" w:rsidRDefault="00894701">
      <w:pPr>
        <w:pStyle w:val="TOC2"/>
        <w:rPr>
          <w:ins w:id="110" w:author="jonathan pritchard" w:date="2023-12-06T09:49:00Z"/>
          <w:rFonts w:asciiTheme="minorHAnsi" w:eastAsiaTheme="minorEastAsia" w:hAnsiTheme="minorHAnsi" w:cstheme="minorBidi"/>
          <w:noProof/>
          <w:snapToGrid/>
          <w:kern w:val="2"/>
          <w:szCs w:val="22"/>
          <w:lang w:eastAsia="en-GB"/>
          <w14:ligatures w14:val="standardContextual"/>
        </w:rPr>
      </w:pPr>
      <w:ins w:id="111" w:author="jonathan pritchard" w:date="2023-12-06T09:49:00Z">
        <w:r>
          <w:rPr>
            <w:noProof/>
          </w:rPr>
          <w:t>3.4</w:t>
        </w:r>
        <w:r>
          <w:rPr>
            <w:rFonts w:asciiTheme="minorHAnsi" w:eastAsiaTheme="minorEastAsia" w:hAnsiTheme="minorHAnsi" w:cstheme="minorBidi"/>
            <w:noProof/>
            <w:snapToGrid/>
            <w:kern w:val="2"/>
            <w:szCs w:val="22"/>
            <w:lang w:eastAsia="en-GB"/>
            <w14:ligatures w14:val="standardContextual"/>
          </w:rPr>
          <w:tab/>
        </w:r>
        <w:r>
          <w:rPr>
            <w:noProof/>
          </w:rPr>
          <w:t>Display of User Selected Safety Contour.</w:t>
        </w:r>
        <w:r>
          <w:rPr>
            <w:noProof/>
          </w:rPr>
          <w:tab/>
        </w:r>
        <w:r>
          <w:rPr>
            <w:noProof/>
          </w:rPr>
          <w:fldChar w:fldCharType="begin"/>
        </w:r>
        <w:r>
          <w:rPr>
            <w:noProof/>
          </w:rPr>
          <w:instrText xml:space="preserve"> PAGEREF _Toc152748583 \h </w:instrText>
        </w:r>
      </w:ins>
      <w:r>
        <w:rPr>
          <w:noProof/>
        </w:rPr>
      </w:r>
      <w:r>
        <w:rPr>
          <w:noProof/>
        </w:rPr>
        <w:fldChar w:fldCharType="separate"/>
      </w:r>
      <w:ins w:id="112" w:author="jonathan pritchard" w:date="2023-12-06T09:49:00Z">
        <w:r>
          <w:rPr>
            <w:noProof/>
          </w:rPr>
          <w:t>128</w:t>
        </w:r>
        <w:r>
          <w:rPr>
            <w:noProof/>
          </w:rPr>
          <w:fldChar w:fldCharType="end"/>
        </w:r>
      </w:ins>
    </w:p>
    <w:p w14:paraId="0186DDC5" w14:textId="6BA8CC39" w:rsidR="00894701" w:rsidRDefault="00894701">
      <w:pPr>
        <w:pStyle w:val="TOC2"/>
        <w:rPr>
          <w:ins w:id="113" w:author="jonathan pritchard" w:date="2023-12-06T09:49:00Z"/>
          <w:rFonts w:asciiTheme="minorHAnsi" w:eastAsiaTheme="minorEastAsia" w:hAnsiTheme="minorHAnsi" w:cstheme="minorBidi"/>
          <w:noProof/>
          <w:snapToGrid/>
          <w:kern w:val="2"/>
          <w:szCs w:val="22"/>
          <w:lang w:eastAsia="en-GB"/>
          <w14:ligatures w14:val="standardContextual"/>
        </w:rPr>
      </w:pPr>
      <w:ins w:id="114" w:author="jonathan pritchard" w:date="2023-12-06T09:49:00Z">
        <w:r>
          <w:rPr>
            <w:noProof/>
          </w:rPr>
          <w:t>3.6</w:t>
        </w:r>
        <w:r>
          <w:rPr>
            <w:rFonts w:asciiTheme="minorHAnsi" w:eastAsiaTheme="minorEastAsia" w:hAnsiTheme="minorHAnsi" w:cstheme="minorBidi"/>
            <w:noProof/>
            <w:snapToGrid/>
            <w:kern w:val="2"/>
            <w:szCs w:val="22"/>
            <w:lang w:eastAsia="en-GB"/>
            <w14:ligatures w14:val="standardContextual"/>
          </w:rPr>
          <w:tab/>
        </w:r>
        <w:r>
          <w:rPr>
            <w:noProof/>
          </w:rPr>
          <w:t>Display priority</w:t>
        </w:r>
        <w:r>
          <w:rPr>
            <w:noProof/>
          </w:rPr>
          <w:tab/>
        </w:r>
        <w:r>
          <w:rPr>
            <w:noProof/>
          </w:rPr>
          <w:fldChar w:fldCharType="begin"/>
        </w:r>
        <w:r>
          <w:rPr>
            <w:noProof/>
          </w:rPr>
          <w:instrText xml:space="preserve"> PAGEREF _Toc152748584 \h </w:instrText>
        </w:r>
      </w:ins>
      <w:r>
        <w:rPr>
          <w:noProof/>
        </w:rPr>
      </w:r>
      <w:r>
        <w:rPr>
          <w:noProof/>
        </w:rPr>
        <w:fldChar w:fldCharType="separate"/>
      </w:r>
      <w:ins w:id="115" w:author="jonathan pritchard" w:date="2023-12-06T09:49:00Z">
        <w:r>
          <w:rPr>
            <w:noProof/>
          </w:rPr>
          <w:t>149</w:t>
        </w:r>
        <w:r>
          <w:rPr>
            <w:noProof/>
          </w:rPr>
          <w:fldChar w:fldCharType="end"/>
        </w:r>
      </w:ins>
    </w:p>
    <w:p w14:paraId="2DF68078" w14:textId="36BE7268" w:rsidR="00894701" w:rsidRDefault="00894701">
      <w:pPr>
        <w:pStyle w:val="TOC2"/>
        <w:rPr>
          <w:ins w:id="116" w:author="jonathan pritchard" w:date="2023-12-06T09:49:00Z"/>
          <w:rFonts w:asciiTheme="minorHAnsi" w:eastAsiaTheme="minorEastAsia" w:hAnsiTheme="minorHAnsi" w:cstheme="minorBidi"/>
          <w:noProof/>
          <w:snapToGrid/>
          <w:kern w:val="2"/>
          <w:szCs w:val="22"/>
          <w:lang w:eastAsia="en-GB"/>
          <w14:ligatures w14:val="standardContextual"/>
        </w:rPr>
      </w:pPr>
      <w:ins w:id="117" w:author="jonathan pritchard" w:date="2023-12-06T09:49:00Z">
        <w:r>
          <w:rPr>
            <w:noProof/>
          </w:rPr>
          <w:t>3.7</w:t>
        </w:r>
        <w:r>
          <w:rPr>
            <w:rFonts w:asciiTheme="minorHAnsi" w:eastAsiaTheme="minorEastAsia" w:hAnsiTheme="minorHAnsi" w:cstheme="minorBidi"/>
            <w:noProof/>
            <w:snapToGrid/>
            <w:kern w:val="2"/>
            <w:szCs w:val="22"/>
            <w:lang w:eastAsia="en-GB"/>
            <w14:ligatures w14:val="standardContextual"/>
          </w:rPr>
          <w:tab/>
        </w:r>
        <w:r>
          <w:rPr>
            <w:noProof/>
          </w:rPr>
          <w:t>Portrayal of multiple datasets under Interoperability</w:t>
        </w:r>
        <w:r>
          <w:rPr>
            <w:noProof/>
          </w:rPr>
          <w:tab/>
        </w:r>
        <w:r>
          <w:rPr>
            <w:noProof/>
          </w:rPr>
          <w:fldChar w:fldCharType="begin"/>
        </w:r>
        <w:r>
          <w:rPr>
            <w:noProof/>
          </w:rPr>
          <w:instrText xml:space="preserve"> PAGEREF _Toc152748585 \h </w:instrText>
        </w:r>
      </w:ins>
      <w:r>
        <w:rPr>
          <w:noProof/>
        </w:rPr>
      </w:r>
      <w:r>
        <w:rPr>
          <w:noProof/>
        </w:rPr>
        <w:fldChar w:fldCharType="separate"/>
      </w:r>
      <w:ins w:id="118" w:author="jonathan pritchard" w:date="2023-12-06T09:49:00Z">
        <w:r>
          <w:rPr>
            <w:noProof/>
          </w:rPr>
          <w:t>149</w:t>
        </w:r>
        <w:r>
          <w:rPr>
            <w:noProof/>
          </w:rPr>
          <w:fldChar w:fldCharType="end"/>
        </w:r>
      </w:ins>
    </w:p>
    <w:p w14:paraId="64AB5462" w14:textId="2FABBFC6" w:rsidR="00894701" w:rsidRDefault="00894701">
      <w:pPr>
        <w:pStyle w:val="TOC2"/>
        <w:rPr>
          <w:ins w:id="119" w:author="jonathan pritchard" w:date="2023-12-06T09:49:00Z"/>
          <w:rFonts w:asciiTheme="minorHAnsi" w:eastAsiaTheme="minorEastAsia" w:hAnsiTheme="minorHAnsi" w:cstheme="minorBidi"/>
          <w:noProof/>
          <w:snapToGrid/>
          <w:kern w:val="2"/>
          <w:szCs w:val="22"/>
          <w:lang w:eastAsia="en-GB"/>
          <w14:ligatures w14:val="standardContextual"/>
        </w:rPr>
      </w:pPr>
      <w:ins w:id="120" w:author="jonathan pritchard" w:date="2023-12-06T09:49:00Z">
        <w:r>
          <w:rPr>
            <w:noProof/>
          </w:rPr>
          <w:t>3.8</w:t>
        </w:r>
        <w:r>
          <w:rPr>
            <w:rFonts w:asciiTheme="minorHAnsi" w:eastAsiaTheme="minorEastAsia" w:hAnsiTheme="minorHAnsi" w:cstheme="minorBidi"/>
            <w:noProof/>
            <w:snapToGrid/>
            <w:kern w:val="2"/>
            <w:szCs w:val="22"/>
            <w:lang w:eastAsia="en-GB"/>
            <w14:ligatures w14:val="standardContextual"/>
          </w:rPr>
          <w:tab/>
        </w:r>
        <w:r>
          <w:rPr>
            <w:noProof/>
          </w:rPr>
          <w:t>Display Priorities</w:t>
        </w:r>
        <w:r>
          <w:rPr>
            <w:noProof/>
          </w:rPr>
          <w:tab/>
        </w:r>
        <w:r>
          <w:rPr>
            <w:noProof/>
          </w:rPr>
          <w:fldChar w:fldCharType="begin"/>
        </w:r>
        <w:r>
          <w:rPr>
            <w:noProof/>
          </w:rPr>
          <w:instrText xml:space="preserve"> PAGEREF _Toc152748586 \h </w:instrText>
        </w:r>
      </w:ins>
      <w:r>
        <w:rPr>
          <w:noProof/>
        </w:rPr>
      </w:r>
      <w:r>
        <w:rPr>
          <w:noProof/>
        </w:rPr>
        <w:fldChar w:fldCharType="separate"/>
      </w:r>
      <w:ins w:id="121" w:author="jonathan pritchard" w:date="2023-12-06T09:49:00Z">
        <w:r>
          <w:rPr>
            <w:noProof/>
          </w:rPr>
          <w:t>152</w:t>
        </w:r>
        <w:r>
          <w:rPr>
            <w:noProof/>
          </w:rPr>
          <w:fldChar w:fldCharType="end"/>
        </w:r>
      </w:ins>
    </w:p>
    <w:p w14:paraId="1BD12250" w14:textId="603325E2" w:rsidR="00894701" w:rsidRDefault="00894701">
      <w:pPr>
        <w:pStyle w:val="TOC2"/>
        <w:rPr>
          <w:ins w:id="122" w:author="jonathan pritchard" w:date="2023-12-06T09:49:00Z"/>
          <w:rFonts w:asciiTheme="minorHAnsi" w:eastAsiaTheme="minorEastAsia" w:hAnsiTheme="minorHAnsi" w:cstheme="minorBidi"/>
          <w:noProof/>
          <w:snapToGrid/>
          <w:kern w:val="2"/>
          <w:szCs w:val="22"/>
          <w:lang w:eastAsia="en-GB"/>
          <w14:ligatures w14:val="standardContextual"/>
        </w:rPr>
      </w:pPr>
      <w:ins w:id="123" w:author="jonathan pritchard" w:date="2023-12-06T09:49:00Z">
        <w:r>
          <w:rPr>
            <w:noProof/>
          </w:rPr>
          <w:t>3.9</w:t>
        </w:r>
        <w:r>
          <w:rPr>
            <w:rFonts w:asciiTheme="minorHAnsi" w:eastAsiaTheme="minorEastAsia" w:hAnsiTheme="minorHAnsi" w:cstheme="minorBidi"/>
            <w:noProof/>
            <w:snapToGrid/>
            <w:kern w:val="2"/>
            <w:szCs w:val="22"/>
            <w:lang w:eastAsia="en-GB"/>
            <w14:ligatures w14:val="standardContextual"/>
          </w:rPr>
          <w:tab/>
        </w:r>
        <w:r>
          <w:rPr>
            <w:noProof/>
          </w:rPr>
          <w:t>Scale and navigation purpose</w:t>
        </w:r>
        <w:r>
          <w:rPr>
            <w:noProof/>
          </w:rPr>
          <w:tab/>
        </w:r>
        <w:r>
          <w:rPr>
            <w:noProof/>
          </w:rPr>
          <w:fldChar w:fldCharType="begin"/>
        </w:r>
        <w:r>
          <w:rPr>
            <w:noProof/>
          </w:rPr>
          <w:instrText xml:space="preserve"> PAGEREF _Toc152748587 \h </w:instrText>
        </w:r>
      </w:ins>
      <w:r>
        <w:rPr>
          <w:noProof/>
        </w:rPr>
      </w:r>
      <w:r>
        <w:rPr>
          <w:noProof/>
        </w:rPr>
        <w:fldChar w:fldCharType="separate"/>
      </w:r>
      <w:ins w:id="124" w:author="jonathan pritchard" w:date="2023-12-06T09:49:00Z">
        <w:r>
          <w:rPr>
            <w:noProof/>
          </w:rPr>
          <w:t>170</w:t>
        </w:r>
        <w:r>
          <w:rPr>
            <w:noProof/>
          </w:rPr>
          <w:fldChar w:fldCharType="end"/>
        </w:r>
      </w:ins>
    </w:p>
    <w:p w14:paraId="411E05AB" w14:textId="026BFC86" w:rsidR="00894701" w:rsidRDefault="00894701">
      <w:pPr>
        <w:pStyle w:val="TOC2"/>
        <w:rPr>
          <w:ins w:id="125" w:author="jonathan pritchard" w:date="2023-12-06T09:49:00Z"/>
          <w:rFonts w:asciiTheme="minorHAnsi" w:eastAsiaTheme="minorEastAsia" w:hAnsiTheme="minorHAnsi" w:cstheme="minorBidi"/>
          <w:noProof/>
          <w:snapToGrid/>
          <w:kern w:val="2"/>
          <w:szCs w:val="22"/>
          <w:lang w:eastAsia="en-GB"/>
          <w14:ligatures w14:val="standardContextual"/>
        </w:rPr>
      </w:pPr>
      <w:ins w:id="126" w:author="jonathan pritchard" w:date="2023-12-06T09:49:00Z">
        <w:r>
          <w:rPr>
            <w:noProof/>
          </w:rPr>
          <w:t>3.10</w:t>
        </w:r>
        <w:r>
          <w:rPr>
            <w:rFonts w:asciiTheme="minorHAnsi" w:eastAsiaTheme="minorEastAsia" w:hAnsiTheme="minorHAnsi" w:cstheme="minorBidi"/>
            <w:noProof/>
            <w:snapToGrid/>
            <w:kern w:val="2"/>
            <w:szCs w:val="22"/>
            <w:lang w:eastAsia="en-GB"/>
            <w14:ligatures w14:val="standardContextual"/>
          </w:rPr>
          <w:tab/>
        </w:r>
        <w:r>
          <w:rPr>
            <w:noProof/>
          </w:rPr>
          <w:t>Display and Operation of Water Level Adjustment.</w:t>
        </w:r>
        <w:r>
          <w:rPr>
            <w:noProof/>
          </w:rPr>
          <w:tab/>
        </w:r>
        <w:r>
          <w:rPr>
            <w:noProof/>
          </w:rPr>
          <w:fldChar w:fldCharType="begin"/>
        </w:r>
        <w:r>
          <w:rPr>
            <w:noProof/>
          </w:rPr>
          <w:instrText xml:space="preserve"> PAGEREF _Toc152748588 \h </w:instrText>
        </w:r>
      </w:ins>
      <w:r>
        <w:rPr>
          <w:noProof/>
        </w:rPr>
      </w:r>
      <w:r>
        <w:rPr>
          <w:noProof/>
        </w:rPr>
        <w:fldChar w:fldCharType="separate"/>
      </w:r>
      <w:ins w:id="127" w:author="jonathan pritchard" w:date="2023-12-06T09:49:00Z">
        <w:r>
          <w:rPr>
            <w:noProof/>
          </w:rPr>
          <w:t>179</w:t>
        </w:r>
        <w:r>
          <w:rPr>
            <w:noProof/>
          </w:rPr>
          <w:fldChar w:fldCharType="end"/>
        </w:r>
      </w:ins>
    </w:p>
    <w:p w14:paraId="37CC4A36" w14:textId="16FF0893" w:rsidR="00894701" w:rsidRDefault="00894701">
      <w:pPr>
        <w:pStyle w:val="TOC2"/>
        <w:rPr>
          <w:ins w:id="128" w:author="jonathan pritchard" w:date="2023-12-06T09:49:00Z"/>
          <w:rFonts w:asciiTheme="minorHAnsi" w:eastAsiaTheme="minorEastAsia" w:hAnsiTheme="minorHAnsi" w:cstheme="minorBidi"/>
          <w:noProof/>
          <w:snapToGrid/>
          <w:kern w:val="2"/>
          <w:szCs w:val="22"/>
          <w:lang w:eastAsia="en-GB"/>
          <w14:ligatures w14:val="standardContextual"/>
        </w:rPr>
      </w:pPr>
      <w:ins w:id="129" w:author="jonathan pritchard" w:date="2023-12-06T09:49:00Z">
        <w:r>
          <w:rPr>
            <w:noProof/>
          </w:rPr>
          <w:t>3.11</w:t>
        </w:r>
        <w:r>
          <w:rPr>
            <w:rFonts w:asciiTheme="minorHAnsi" w:eastAsiaTheme="minorEastAsia" w:hAnsiTheme="minorHAnsi" w:cstheme="minorBidi"/>
            <w:noProof/>
            <w:snapToGrid/>
            <w:kern w:val="2"/>
            <w:szCs w:val="22"/>
            <w:lang w:eastAsia="en-GB"/>
            <w14:ligatures w14:val="standardContextual"/>
          </w:rPr>
          <w:tab/>
        </w:r>
        <w:r>
          <w:rPr>
            <w:noProof/>
          </w:rPr>
          <w:t>Display of ENC covering Polar Regions</w:t>
        </w:r>
        <w:r>
          <w:rPr>
            <w:noProof/>
          </w:rPr>
          <w:tab/>
        </w:r>
        <w:r>
          <w:rPr>
            <w:noProof/>
          </w:rPr>
          <w:fldChar w:fldCharType="begin"/>
        </w:r>
        <w:r>
          <w:rPr>
            <w:noProof/>
          </w:rPr>
          <w:instrText xml:space="preserve"> PAGEREF _Toc152748589 \h </w:instrText>
        </w:r>
      </w:ins>
      <w:r>
        <w:rPr>
          <w:noProof/>
        </w:rPr>
      </w:r>
      <w:r>
        <w:rPr>
          <w:noProof/>
        </w:rPr>
        <w:fldChar w:fldCharType="separate"/>
      </w:r>
      <w:ins w:id="130" w:author="jonathan pritchard" w:date="2023-12-06T09:49:00Z">
        <w:r>
          <w:rPr>
            <w:noProof/>
          </w:rPr>
          <w:t>183</w:t>
        </w:r>
        <w:r>
          <w:rPr>
            <w:noProof/>
          </w:rPr>
          <w:fldChar w:fldCharType="end"/>
        </w:r>
      </w:ins>
    </w:p>
    <w:p w14:paraId="3347D255" w14:textId="3862216B" w:rsidR="00894701" w:rsidRDefault="00894701">
      <w:pPr>
        <w:pStyle w:val="TOC1"/>
        <w:rPr>
          <w:ins w:id="131"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32" w:author="jonathan pritchard" w:date="2023-12-06T09:49:00Z">
        <w:r>
          <w:rPr>
            <w:noProof/>
          </w:rPr>
          <w:t>4</w:t>
        </w:r>
        <w:r>
          <w:rPr>
            <w:rFonts w:asciiTheme="minorHAnsi" w:eastAsiaTheme="minorEastAsia" w:hAnsiTheme="minorHAnsi" w:cstheme="minorBidi"/>
            <w:b w:val="0"/>
            <w:caps w:val="0"/>
            <w:noProof/>
            <w:snapToGrid/>
            <w:kern w:val="2"/>
            <w:szCs w:val="22"/>
            <w:lang w:eastAsia="en-GB"/>
            <w14:ligatures w14:val="standardContextual"/>
          </w:rPr>
          <w:tab/>
        </w:r>
        <w:r>
          <w:rPr>
            <w:noProof/>
          </w:rPr>
          <w:t>Chart related functions</w:t>
        </w:r>
        <w:r>
          <w:rPr>
            <w:noProof/>
          </w:rPr>
          <w:tab/>
        </w:r>
        <w:r>
          <w:rPr>
            <w:noProof/>
          </w:rPr>
          <w:fldChar w:fldCharType="begin"/>
        </w:r>
        <w:r>
          <w:rPr>
            <w:noProof/>
          </w:rPr>
          <w:instrText xml:space="preserve"> PAGEREF _Toc152748590 \h </w:instrText>
        </w:r>
      </w:ins>
      <w:r>
        <w:rPr>
          <w:noProof/>
        </w:rPr>
      </w:r>
      <w:r>
        <w:rPr>
          <w:noProof/>
        </w:rPr>
        <w:fldChar w:fldCharType="separate"/>
      </w:r>
      <w:ins w:id="133" w:author="jonathan pritchard" w:date="2023-12-06T09:49:00Z">
        <w:r>
          <w:rPr>
            <w:noProof/>
          </w:rPr>
          <w:t>190</w:t>
        </w:r>
        <w:r>
          <w:rPr>
            <w:noProof/>
          </w:rPr>
          <w:fldChar w:fldCharType="end"/>
        </w:r>
      </w:ins>
    </w:p>
    <w:p w14:paraId="655CE31D" w14:textId="526D35FE" w:rsidR="00894701" w:rsidRDefault="00894701">
      <w:pPr>
        <w:pStyle w:val="TOC2"/>
        <w:rPr>
          <w:ins w:id="134" w:author="jonathan pritchard" w:date="2023-12-06T09:49:00Z"/>
          <w:rFonts w:asciiTheme="minorHAnsi" w:eastAsiaTheme="minorEastAsia" w:hAnsiTheme="minorHAnsi" w:cstheme="minorBidi"/>
          <w:noProof/>
          <w:snapToGrid/>
          <w:kern w:val="2"/>
          <w:szCs w:val="22"/>
          <w:lang w:eastAsia="en-GB"/>
          <w14:ligatures w14:val="standardContextual"/>
        </w:rPr>
      </w:pPr>
      <w:ins w:id="135" w:author="jonathan pritchard" w:date="2023-12-06T09:49:00Z">
        <w:r>
          <w:rPr>
            <w:noProof/>
          </w:rPr>
          <w:t>4.1</w:t>
        </w:r>
        <w:r>
          <w:rPr>
            <w:rFonts w:asciiTheme="minorHAnsi" w:eastAsiaTheme="minorEastAsia" w:hAnsiTheme="minorHAnsi" w:cstheme="minorBidi"/>
            <w:noProof/>
            <w:snapToGrid/>
            <w:kern w:val="2"/>
            <w:szCs w:val="22"/>
            <w:lang w:eastAsia="en-GB"/>
            <w14:ligatures w14:val="standardContextual"/>
          </w:rPr>
          <w:tab/>
        </w:r>
        <w:r>
          <w:rPr>
            <w:noProof/>
          </w:rPr>
          <w:t>Mode and orientation</w:t>
        </w:r>
        <w:r>
          <w:rPr>
            <w:noProof/>
          </w:rPr>
          <w:tab/>
        </w:r>
        <w:r>
          <w:rPr>
            <w:noProof/>
          </w:rPr>
          <w:fldChar w:fldCharType="begin"/>
        </w:r>
        <w:r>
          <w:rPr>
            <w:noProof/>
          </w:rPr>
          <w:instrText xml:space="preserve"> PAGEREF _Toc152748591 \h </w:instrText>
        </w:r>
      </w:ins>
      <w:r>
        <w:rPr>
          <w:noProof/>
        </w:rPr>
      </w:r>
      <w:r>
        <w:rPr>
          <w:noProof/>
        </w:rPr>
        <w:fldChar w:fldCharType="separate"/>
      </w:r>
      <w:ins w:id="136" w:author="jonathan pritchard" w:date="2023-12-06T09:49:00Z">
        <w:r>
          <w:rPr>
            <w:noProof/>
          </w:rPr>
          <w:t>190</w:t>
        </w:r>
        <w:r>
          <w:rPr>
            <w:noProof/>
          </w:rPr>
          <w:fldChar w:fldCharType="end"/>
        </w:r>
      </w:ins>
    </w:p>
    <w:p w14:paraId="3781C061" w14:textId="6574ECB2" w:rsidR="00894701" w:rsidRDefault="00894701">
      <w:pPr>
        <w:pStyle w:val="TOC2"/>
        <w:rPr>
          <w:ins w:id="137" w:author="jonathan pritchard" w:date="2023-12-06T09:49:00Z"/>
          <w:rFonts w:asciiTheme="minorHAnsi" w:eastAsiaTheme="minorEastAsia" w:hAnsiTheme="minorHAnsi" w:cstheme="minorBidi"/>
          <w:noProof/>
          <w:snapToGrid/>
          <w:kern w:val="2"/>
          <w:szCs w:val="22"/>
          <w:lang w:eastAsia="en-GB"/>
          <w14:ligatures w14:val="standardContextual"/>
        </w:rPr>
      </w:pPr>
      <w:ins w:id="138" w:author="jonathan pritchard" w:date="2023-12-06T09:49:00Z">
        <w:r>
          <w:rPr>
            <w:noProof/>
          </w:rPr>
          <w:t>4.2</w:t>
        </w:r>
        <w:r>
          <w:rPr>
            <w:rFonts w:asciiTheme="minorHAnsi" w:eastAsiaTheme="minorEastAsia" w:hAnsiTheme="minorHAnsi" w:cstheme="minorBidi"/>
            <w:noProof/>
            <w:snapToGrid/>
            <w:kern w:val="2"/>
            <w:szCs w:val="22"/>
            <w:lang w:eastAsia="en-GB"/>
            <w14:ligatures w14:val="standardContextual"/>
          </w:rPr>
          <w:tab/>
        </w:r>
        <w:r>
          <w:rPr>
            <w:noProof/>
          </w:rPr>
          <w:t>Display of scale bar</w:t>
        </w:r>
        <w:r>
          <w:rPr>
            <w:noProof/>
          </w:rPr>
          <w:tab/>
        </w:r>
        <w:r>
          <w:rPr>
            <w:noProof/>
          </w:rPr>
          <w:fldChar w:fldCharType="begin"/>
        </w:r>
        <w:r>
          <w:rPr>
            <w:noProof/>
          </w:rPr>
          <w:instrText xml:space="preserve"> PAGEREF _Toc152748592 \h </w:instrText>
        </w:r>
      </w:ins>
      <w:r>
        <w:rPr>
          <w:noProof/>
        </w:rPr>
      </w:r>
      <w:r>
        <w:rPr>
          <w:noProof/>
        </w:rPr>
        <w:fldChar w:fldCharType="separate"/>
      </w:r>
      <w:ins w:id="139" w:author="jonathan pritchard" w:date="2023-12-06T09:49:00Z">
        <w:r>
          <w:rPr>
            <w:noProof/>
          </w:rPr>
          <w:t>191</w:t>
        </w:r>
        <w:r>
          <w:rPr>
            <w:noProof/>
          </w:rPr>
          <w:fldChar w:fldCharType="end"/>
        </w:r>
      </w:ins>
    </w:p>
    <w:p w14:paraId="07BE11D9" w14:textId="12C6AD5B" w:rsidR="00894701" w:rsidRDefault="00894701">
      <w:pPr>
        <w:pStyle w:val="TOC2"/>
        <w:rPr>
          <w:ins w:id="140" w:author="jonathan pritchard" w:date="2023-12-06T09:49:00Z"/>
          <w:rFonts w:asciiTheme="minorHAnsi" w:eastAsiaTheme="minorEastAsia" w:hAnsiTheme="minorHAnsi" w:cstheme="minorBidi"/>
          <w:noProof/>
          <w:snapToGrid/>
          <w:kern w:val="2"/>
          <w:szCs w:val="22"/>
          <w:lang w:eastAsia="en-GB"/>
          <w14:ligatures w14:val="standardContextual"/>
        </w:rPr>
      </w:pPr>
      <w:ins w:id="141" w:author="jonathan pritchard" w:date="2023-12-06T09:49:00Z">
        <w:r>
          <w:rPr>
            <w:noProof/>
          </w:rPr>
          <w:t>4.3</w:t>
        </w:r>
        <w:r>
          <w:rPr>
            <w:rFonts w:asciiTheme="minorHAnsi" w:eastAsiaTheme="minorEastAsia" w:hAnsiTheme="minorHAnsi" w:cstheme="minorBidi"/>
            <w:noProof/>
            <w:snapToGrid/>
            <w:kern w:val="2"/>
            <w:szCs w:val="22"/>
            <w:lang w:eastAsia="en-GB"/>
            <w14:ligatures w14:val="standardContextual"/>
          </w:rPr>
          <w:tab/>
        </w:r>
        <w:r>
          <w:rPr>
            <w:noProof/>
          </w:rPr>
          <w:t>Display of latitude bar</w:t>
        </w:r>
        <w:r>
          <w:rPr>
            <w:noProof/>
          </w:rPr>
          <w:tab/>
        </w:r>
        <w:r>
          <w:rPr>
            <w:noProof/>
          </w:rPr>
          <w:fldChar w:fldCharType="begin"/>
        </w:r>
        <w:r>
          <w:rPr>
            <w:noProof/>
          </w:rPr>
          <w:instrText xml:space="preserve"> PAGEREF _Toc152748593 \h </w:instrText>
        </w:r>
      </w:ins>
      <w:r>
        <w:rPr>
          <w:noProof/>
        </w:rPr>
      </w:r>
      <w:r>
        <w:rPr>
          <w:noProof/>
        </w:rPr>
        <w:fldChar w:fldCharType="separate"/>
      </w:r>
      <w:ins w:id="142" w:author="jonathan pritchard" w:date="2023-12-06T09:49:00Z">
        <w:r>
          <w:rPr>
            <w:noProof/>
          </w:rPr>
          <w:t>191</w:t>
        </w:r>
        <w:r>
          <w:rPr>
            <w:noProof/>
          </w:rPr>
          <w:fldChar w:fldCharType="end"/>
        </w:r>
      </w:ins>
    </w:p>
    <w:p w14:paraId="21BF65AF" w14:textId="43B77C67" w:rsidR="00894701" w:rsidRDefault="00894701">
      <w:pPr>
        <w:pStyle w:val="TOC2"/>
        <w:rPr>
          <w:ins w:id="143" w:author="jonathan pritchard" w:date="2023-12-06T09:49:00Z"/>
          <w:rFonts w:asciiTheme="minorHAnsi" w:eastAsiaTheme="minorEastAsia" w:hAnsiTheme="minorHAnsi" w:cstheme="minorBidi"/>
          <w:noProof/>
          <w:snapToGrid/>
          <w:kern w:val="2"/>
          <w:szCs w:val="22"/>
          <w:lang w:eastAsia="en-GB"/>
          <w14:ligatures w14:val="standardContextual"/>
        </w:rPr>
      </w:pPr>
      <w:ins w:id="144" w:author="jonathan pritchard" w:date="2023-12-06T09:49:00Z">
        <w:r>
          <w:rPr>
            <w:noProof/>
          </w:rPr>
          <w:t>4.4</w:t>
        </w:r>
        <w:r>
          <w:rPr>
            <w:rFonts w:asciiTheme="minorHAnsi" w:eastAsiaTheme="minorEastAsia" w:hAnsiTheme="minorHAnsi" w:cstheme="minorBidi"/>
            <w:noProof/>
            <w:snapToGrid/>
            <w:kern w:val="2"/>
            <w:szCs w:val="22"/>
            <w:lang w:eastAsia="en-GB"/>
            <w14:ligatures w14:val="standardContextual"/>
          </w:rPr>
          <w:tab/>
        </w:r>
        <w:r>
          <w:rPr>
            <w:noProof/>
          </w:rPr>
          <w:t>Feature information</w:t>
        </w:r>
        <w:r>
          <w:rPr>
            <w:noProof/>
          </w:rPr>
          <w:tab/>
        </w:r>
        <w:r>
          <w:rPr>
            <w:noProof/>
          </w:rPr>
          <w:fldChar w:fldCharType="begin"/>
        </w:r>
        <w:r>
          <w:rPr>
            <w:noProof/>
          </w:rPr>
          <w:instrText xml:space="preserve"> PAGEREF _Toc152748594 \h </w:instrText>
        </w:r>
      </w:ins>
      <w:r>
        <w:rPr>
          <w:noProof/>
        </w:rPr>
      </w:r>
      <w:r>
        <w:rPr>
          <w:noProof/>
        </w:rPr>
        <w:fldChar w:fldCharType="separate"/>
      </w:r>
      <w:ins w:id="145" w:author="jonathan pritchard" w:date="2023-12-06T09:49:00Z">
        <w:r>
          <w:rPr>
            <w:noProof/>
          </w:rPr>
          <w:t>192</w:t>
        </w:r>
        <w:r>
          <w:rPr>
            <w:noProof/>
          </w:rPr>
          <w:fldChar w:fldCharType="end"/>
        </w:r>
      </w:ins>
    </w:p>
    <w:p w14:paraId="46ACB8B9" w14:textId="21F0B200" w:rsidR="00894701" w:rsidRDefault="00894701">
      <w:pPr>
        <w:pStyle w:val="TOC2"/>
        <w:rPr>
          <w:ins w:id="146" w:author="jonathan pritchard" w:date="2023-12-06T09:49:00Z"/>
          <w:rFonts w:asciiTheme="minorHAnsi" w:eastAsiaTheme="minorEastAsia" w:hAnsiTheme="minorHAnsi" w:cstheme="minorBidi"/>
          <w:noProof/>
          <w:snapToGrid/>
          <w:kern w:val="2"/>
          <w:szCs w:val="22"/>
          <w:lang w:eastAsia="en-GB"/>
          <w14:ligatures w14:val="standardContextual"/>
        </w:rPr>
      </w:pPr>
      <w:ins w:id="147" w:author="jonathan pritchard" w:date="2023-12-06T09:49:00Z">
        <w:r>
          <w:rPr>
            <w:noProof/>
          </w:rPr>
          <w:t>4.5</w:t>
        </w:r>
        <w:r>
          <w:rPr>
            <w:rFonts w:asciiTheme="minorHAnsi" w:eastAsiaTheme="minorEastAsia" w:hAnsiTheme="minorHAnsi" w:cstheme="minorBidi"/>
            <w:noProof/>
            <w:snapToGrid/>
            <w:kern w:val="2"/>
            <w:szCs w:val="22"/>
            <w:lang w:eastAsia="en-GB"/>
            <w14:ligatures w14:val="standardContextual"/>
          </w:rPr>
          <w:tab/>
        </w:r>
        <w:r>
          <w:rPr>
            <w:noProof/>
          </w:rPr>
          <w:t>Radar and Plotting Information</w:t>
        </w:r>
        <w:r>
          <w:rPr>
            <w:noProof/>
          </w:rPr>
          <w:tab/>
        </w:r>
        <w:r>
          <w:rPr>
            <w:noProof/>
          </w:rPr>
          <w:fldChar w:fldCharType="begin"/>
        </w:r>
        <w:r>
          <w:rPr>
            <w:noProof/>
          </w:rPr>
          <w:instrText xml:space="preserve"> PAGEREF _Toc152748595 \h </w:instrText>
        </w:r>
      </w:ins>
      <w:r>
        <w:rPr>
          <w:noProof/>
        </w:rPr>
      </w:r>
      <w:r>
        <w:rPr>
          <w:noProof/>
        </w:rPr>
        <w:fldChar w:fldCharType="separate"/>
      </w:r>
      <w:ins w:id="148" w:author="jonathan pritchard" w:date="2023-12-06T09:49:00Z">
        <w:r>
          <w:rPr>
            <w:noProof/>
          </w:rPr>
          <w:t>203</w:t>
        </w:r>
        <w:r>
          <w:rPr>
            <w:noProof/>
          </w:rPr>
          <w:fldChar w:fldCharType="end"/>
        </w:r>
      </w:ins>
    </w:p>
    <w:p w14:paraId="6B377C5A" w14:textId="1845519F" w:rsidR="00894701" w:rsidRDefault="00894701">
      <w:pPr>
        <w:pStyle w:val="TOC2"/>
        <w:rPr>
          <w:ins w:id="149" w:author="jonathan pritchard" w:date="2023-12-06T09:49:00Z"/>
          <w:rFonts w:asciiTheme="minorHAnsi" w:eastAsiaTheme="minorEastAsia" w:hAnsiTheme="minorHAnsi" w:cstheme="minorBidi"/>
          <w:noProof/>
          <w:snapToGrid/>
          <w:kern w:val="2"/>
          <w:szCs w:val="22"/>
          <w:lang w:eastAsia="en-GB"/>
          <w14:ligatures w14:val="standardContextual"/>
        </w:rPr>
      </w:pPr>
      <w:ins w:id="150" w:author="jonathan pritchard" w:date="2023-12-06T09:49:00Z">
        <w:r>
          <w:rPr>
            <w:noProof/>
          </w:rPr>
          <w:t>4.6</w:t>
        </w:r>
        <w:r>
          <w:rPr>
            <w:rFonts w:asciiTheme="minorHAnsi" w:eastAsiaTheme="minorEastAsia" w:hAnsiTheme="minorHAnsi" w:cstheme="minorBidi"/>
            <w:noProof/>
            <w:snapToGrid/>
            <w:kern w:val="2"/>
            <w:szCs w:val="22"/>
            <w:lang w:eastAsia="en-GB"/>
            <w14:ligatures w14:val="standardContextual"/>
          </w:rPr>
          <w:tab/>
        </w:r>
        <w:r>
          <w:rPr>
            <w:noProof/>
          </w:rPr>
          <w:t>Accuracy</w:t>
        </w:r>
        <w:r>
          <w:rPr>
            <w:noProof/>
          </w:rPr>
          <w:tab/>
        </w:r>
        <w:r>
          <w:rPr>
            <w:noProof/>
          </w:rPr>
          <w:fldChar w:fldCharType="begin"/>
        </w:r>
        <w:r>
          <w:rPr>
            <w:noProof/>
          </w:rPr>
          <w:instrText xml:space="preserve"> PAGEREF _Toc152748596 \h </w:instrText>
        </w:r>
      </w:ins>
      <w:r>
        <w:rPr>
          <w:noProof/>
        </w:rPr>
      </w:r>
      <w:r>
        <w:rPr>
          <w:noProof/>
        </w:rPr>
        <w:fldChar w:fldCharType="separate"/>
      </w:r>
      <w:ins w:id="151" w:author="jonathan pritchard" w:date="2023-12-06T09:49:00Z">
        <w:r>
          <w:rPr>
            <w:noProof/>
          </w:rPr>
          <w:t>209</w:t>
        </w:r>
        <w:r>
          <w:rPr>
            <w:noProof/>
          </w:rPr>
          <w:fldChar w:fldCharType="end"/>
        </w:r>
      </w:ins>
    </w:p>
    <w:p w14:paraId="4AAA7F28" w14:textId="614D9645" w:rsidR="00894701" w:rsidRDefault="00894701">
      <w:pPr>
        <w:pStyle w:val="TOC2"/>
        <w:rPr>
          <w:ins w:id="152" w:author="jonathan pritchard" w:date="2023-12-06T09:49:00Z"/>
          <w:rFonts w:asciiTheme="minorHAnsi" w:eastAsiaTheme="minorEastAsia" w:hAnsiTheme="minorHAnsi" w:cstheme="minorBidi"/>
          <w:noProof/>
          <w:snapToGrid/>
          <w:kern w:val="2"/>
          <w:szCs w:val="22"/>
          <w:lang w:eastAsia="en-GB"/>
          <w14:ligatures w14:val="standardContextual"/>
        </w:rPr>
      </w:pPr>
      <w:ins w:id="153" w:author="jonathan pritchard" w:date="2023-12-06T09:49:00Z">
        <w:r>
          <w:rPr>
            <w:noProof/>
          </w:rPr>
          <w:t>4.7</w:t>
        </w:r>
        <w:r>
          <w:rPr>
            <w:rFonts w:asciiTheme="minorHAnsi" w:eastAsiaTheme="minorEastAsia" w:hAnsiTheme="minorHAnsi" w:cstheme="minorBidi"/>
            <w:noProof/>
            <w:snapToGrid/>
            <w:kern w:val="2"/>
            <w:szCs w:val="22"/>
            <w:lang w:eastAsia="en-GB"/>
            <w14:ligatures w14:val="standardContextual"/>
          </w:rPr>
          <w:tab/>
        </w:r>
        <w:r>
          <w:rPr>
            <w:noProof/>
          </w:rPr>
          <w:t>Symbols</w:t>
        </w:r>
        <w:r>
          <w:rPr>
            <w:noProof/>
          </w:rPr>
          <w:tab/>
        </w:r>
        <w:r>
          <w:rPr>
            <w:noProof/>
          </w:rPr>
          <w:fldChar w:fldCharType="begin"/>
        </w:r>
        <w:r>
          <w:rPr>
            <w:noProof/>
          </w:rPr>
          <w:instrText xml:space="preserve"> PAGEREF _Toc152748597 \h </w:instrText>
        </w:r>
      </w:ins>
      <w:r>
        <w:rPr>
          <w:noProof/>
        </w:rPr>
      </w:r>
      <w:r>
        <w:rPr>
          <w:noProof/>
        </w:rPr>
        <w:fldChar w:fldCharType="separate"/>
      </w:r>
      <w:ins w:id="154" w:author="jonathan pritchard" w:date="2023-12-06T09:49:00Z">
        <w:r>
          <w:rPr>
            <w:noProof/>
          </w:rPr>
          <w:t>224</w:t>
        </w:r>
        <w:r>
          <w:rPr>
            <w:noProof/>
          </w:rPr>
          <w:fldChar w:fldCharType="end"/>
        </w:r>
      </w:ins>
    </w:p>
    <w:p w14:paraId="09DD021E" w14:textId="0C513A90" w:rsidR="00894701" w:rsidRDefault="00894701">
      <w:pPr>
        <w:pStyle w:val="TOC2"/>
        <w:rPr>
          <w:ins w:id="155" w:author="jonathan pritchard" w:date="2023-12-06T09:49:00Z"/>
          <w:rFonts w:asciiTheme="minorHAnsi" w:eastAsiaTheme="minorEastAsia" w:hAnsiTheme="minorHAnsi" w:cstheme="minorBidi"/>
          <w:noProof/>
          <w:snapToGrid/>
          <w:kern w:val="2"/>
          <w:szCs w:val="22"/>
          <w:lang w:eastAsia="en-GB"/>
          <w14:ligatures w14:val="standardContextual"/>
        </w:rPr>
      </w:pPr>
      <w:ins w:id="156" w:author="jonathan pritchard" w:date="2023-12-06T09:49:00Z">
        <w:r>
          <w:rPr>
            <w:noProof/>
          </w:rPr>
          <w:lastRenderedPageBreak/>
          <w:t>4.8</w:t>
        </w:r>
        <w:r>
          <w:rPr>
            <w:rFonts w:asciiTheme="minorHAnsi" w:eastAsiaTheme="minorEastAsia" w:hAnsiTheme="minorHAnsi" w:cstheme="minorBidi"/>
            <w:noProof/>
            <w:snapToGrid/>
            <w:kern w:val="2"/>
            <w:szCs w:val="22"/>
            <w:lang w:eastAsia="en-GB"/>
            <w14:ligatures w14:val="standardContextual"/>
          </w:rPr>
          <w:tab/>
        </w:r>
        <w:r>
          <w:rPr>
            <w:noProof/>
          </w:rPr>
          <w:t>Units and Legend</w:t>
        </w:r>
        <w:r>
          <w:rPr>
            <w:noProof/>
          </w:rPr>
          <w:tab/>
        </w:r>
        <w:r>
          <w:rPr>
            <w:noProof/>
          </w:rPr>
          <w:fldChar w:fldCharType="begin"/>
        </w:r>
        <w:r>
          <w:rPr>
            <w:noProof/>
          </w:rPr>
          <w:instrText xml:space="preserve"> PAGEREF _Toc152748598 \h </w:instrText>
        </w:r>
      </w:ins>
      <w:r>
        <w:rPr>
          <w:noProof/>
        </w:rPr>
      </w:r>
      <w:r>
        <w:rPr>
          <w:noProof/>
        </w:rPr>
        <w:fldChar w:fldCharType="separate"/>
      </w:r>
      <w:ins w:id="157" w:author="jonathan pritchard" w:date="2023-12-06T09:49:00Z">
        <w:r>
          <w:rPr>
            <w:noProof/>
          </w:rPr>
          <w:t>226</w:t>
        </w:r>
        <w:r>
          <w:rPr>
            <w:noProof/>
          </w:rPr>
          <w:fldChar w:fldCharType="end"/>
        </w:r>
      </w:ins>
    </w:p>
    <w:p w14:paraId="7EA6F18A" w14:textId="73744A69" w:rsidR="00894701" w:rsidRDefault="00894701">
      <w:pPr>
        <w:pStyle w:val="TOC2"/>
        <w:rPr>
          <w:ins w:id="158" w:author="jonathan pritchard" w:date="2023-12-06T09:49:00Z"/>
          <w:rFonts w:asciiTheme="minorHAnsi" w:eastAsiaTheme="minorEastAsia" w:hAnsiTheme="minorHAnsi" w:cstheme="minorBidi"/>
          <w:noProof/>
          <w:snapToGrid/>
          <w:kern w:val="2"/>
          <w:szCs w:val="22"/>
          <w:lang w:eastAsia="en-GB"/>
          <w14:ligatures w14:val="standardContextual"/>
        </w:rPr>
      </w:pPr>
      <w:ins w:id="159" w:author="jonathan pritchard" w:date="2023-12-06T09:49:00Z">
        <w:r>
          <w:rPr>
            <w:noProof/>
          </w:rPr>
          <w:t>4.9</w:t>
        </w:r>
        <w:r>
          <w:rPr>
            <w:rFonts w:asciiTheme="minorHAnsi" w:eastAsiaTheme="minorEastAsia" w:hAnsiTheme="minorHAnsi" w:cstheme="minorBidi"/>
            <w:noProof/>
            <w:snapToGrid/>
            <w:kern w:val="2"/>
            <w:szCs w:val="22"/>
            <w:lang w:eastAsia="en-GB"/>
            <w14:ligatures w14:val="standardContextual"/>
          </w:rPr>
          <w:tab/>
        </w:r>
        <w:r>
          <w:rPr>
            <w:noProof/>
          </w:rPr>
          <w:t>Other Chart Related Functionality</w:t>
        </w:r>
        <w:r>
          <w:rPr>
            <w:noProof/>
          </w:rPr>
          <w:tab/>
        </w:r>
        <w:r>
          <w:rPr>
            <w:noProof/>
          </w:rPr>
          <w:fldChar w:fldCharType="begin"/>
        </w:r>
        <w:r>
          <w:rPr>
            <w:noProof/>
          </w:rPr>
          <w:instrText xml:space="preserve"> PAGEREF _Toc152748599 \h </w:instrText>
        </w:r>
      </w:ins>
      <w:r>
        <w:rPr>
          <w:noProof/>
        </w:rPr>
      </w:r>
      <w:r>
        <w:rPr>
          <w:noProof/>
        </w:rPr>
        <w:fldChar w:fldCharType="separate"/>
      </w:r>
      <w:ins w:id="160" w:author="jonathan pritchard" w:date="2023-12-06T09:49:00Z">
        <w:r>
          <w:rPr>
            <w:noProof/>
          </w:rPr>
          <w:t>227</w:t>
        </w:r>
        <w:r>
          <w:rPr>
            <w:noProof/>
          </w:rPr>
          <w:fldChar w:fldCharType="end"/>
        </w:r>
      </w:ins>
    </w:p>
    <w:p w14:paraId="658D479F" w14:textId="53134E24" w:rsidR="00894701" w:rsidRDefault="00894701">
      <w:pPr>
        <w:pStyle w:val="TOC1"/>
        <w:rPr>
          <w:ins w:id="161"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62" w:author="jonathan pritchard" w:date="2023-12-06T09:49:00Z">
        <w:r>
          <w:rPr>
            <w:noProof/>
          </w:rPr>
          <w:t>5</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_Toc152748600 \h </w:instrText>
        </w:r>
      </w:ins>
      <w:r>
        <w:rPr>
          <w:noProof/>
        </w:rPr>
      </w:r>
      <w:r>
        <w:rPr>
          <w:noProof/>
        </w:rPr>
        <w:fldChar w:fldCharType="separate"/>
      </w:r>
      <w:ins w:id="163" w:author="jonathan pritchard" w:date="2023-12-06T09:49:00Z">
        <w:r>
          <w:rPr>
            <w:noProof/>
          </w:rPr>
          <w:t>228</w:t>
        </w:r>
        <w:r>
          <w:rPr>
            <w:noProof/>
          </w:rPr>
          <w:fldChar w:fldCharType="end"/>
        </w:r>
      </w:ins>
    </w:p>
    <w:p w14:paraId="78018EC7" w14:textId="74767604" w:rsidR="00894701" w:rsidRDefault="00894701">
      <w:pPr>
        <w:pStyle w:val="TOC2"/>
        <w:rPr>
          <w:ins w:id="164" w:author="jonathan pritchard" w:date="2023-12-06T09:49:00Z"/>
          <w:rFonts w:asciiTheme="minorHAnsi" w:eastAsiaTheme="minorEastAsia" w:hAnsiTheme="minorHAnsi" w:cstheme="minorBidi"/>
          <w:noProof/>
          <w:snapToGrid/>
          <w:kern w:val="2"/>
          <w:szCs w:val="22"/>
          <w:lang w:eastAsia="en-GB"/>
          <w14:ligatures w14:val="standardContextual"/>
        </w:rPr>
      </w:pPr>
      <w:ins w:id="165" w:author="jonathan pritchard" w:date="2023-12-06T09:49:00Z">
        <w:r>
          <w:rPr>
            <w:noProof/>
          </w:rPr>
          <w:t>5.1</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Basic test</w:t>
        </w:r>
        <w:r>
          <w:rPr>
            <w:noProof/>
          </w:rPr>
          <w:tab/>
        </w:r>
        <w:r>
          <w:rPr>
            <w:noProof/>
          </w:rPr>
          <w:fldChar w:fldCharType="begin"/>
        </w:r>
        <w:r>
          <w:rPr>
            <w:noProof/>
          </w:rPr>
          <w:instrText xml:space="preserve"> PAGEREF _Toc152748601 \h </w:instrText>
        </w:r>
      </w:ins>
      <w:r>
        <w:rPr>
          <w:noProof/>
        </w:rPr>
      </w:r>
      <w:r>
        <w:rPr>
          <w:noProof/>
        </w:rPr>
        <w:fldChar w:fldCharType="separate"/>
      </w:r>
      <w:ins w:id="166" w:author="jonathan pritchard" w:date="2023-12-06T09:49:00Z">
        <w:r>
          <w:rPr>
            <w:noProof/>
          </w:rPr>
          <w:t>228</w:t>
        </w:r>
        <w:r>
          <w:rPr>
            <w:noProof/>
          </w:rPr>
          <w:fldChar w:fldCharType="end"/>
        </w:r>
      </w:ins>
    </w:p>
    <w:p w14:paraId="6ECF5756" w14:textId="178D4EEC" w:rsidR="00894701" w:rsidRDefault="00894701">
      <w:pPr>
        <w:pStyle w:val="TOC2"/>
        <w:rPr>
          <w:ins w:id="167" w:author="jonathan pritchard" w:date="2023-12-06T09:49:00Z"/>
          <w:rFonts w:asciiTheme="minorHAnsi" w:eastAsiaTheme="minorEastAsia" w:hAnsiTheme="minorHAnsi" w:cstheme="minorBidi"/>
          <w:noProof/>
          <w:snapToGrid/>
          <w:kern w:val="2"/>
          <w:szCs w:val="22"/>
          <w:lang w:eastAsia="en-GB"/>
          <w14:ligatures w14:val="standardContextual"/>
        </w:rPr>
      </w:pPr>
      <w:ins w:id="168" w:author="jonathan pritchard" w:date="2023-12-06T09:49:00Z">
        <w:r>
          <w:rPr>
            <w:noProof/>
          </w:rPr>
          <w:t>5.2</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Use of largest scale available</w:t>
        </w:r>
        <w:r>
          <w:rPr>
            <w:noProof/>
          </w:rPr>
          <w:tab/>
        </w:r>
        <w:r>
          <w:rPr>
            <w:noProof/>
          </w:rPr>
          <w:fldChar w:fldCharType="begin"/>
        </w:r>
        <w:r>
          <w:rPr>
            <w:noProof/>
          </w:rPr>
          <w:instrText xml:space="preserve"> PAGEREF _Toc152748602 \h </w:instrText>
        </w:r>
      </w:ins>
      <w:r>
        <w:rPr>
          <w:noProof/>
        </w:rPr>
      </w:r>
      <w:r>
        <w:rPr>
          <w:noProof/>
        </w:rPr>
        <w:fldChar w:fldCharType="separate"/>
      </w:r>
      <w:ins w:id="169" w:author="jonathan pritchard" w:date="2023-12-06T09:49:00Z">
        <w:r>
          <w:rPr>
            <w:noProof/>
          </w:rPr>
          <w:t>257</w:t>
        </w:r>
        <w:r>
          <w:rPr>
            <w:noProof/>
          </w:rPr>
          <w:fldChar w:fldCharType="end"/>
        </w:r>
      </w:ins>
    </w:p>
    <w:p w14:paraId="23565F93" w14:textId="0F4DD275" w:rsidR="00894701" w:rsidRDefault="00894701">
      <w:pPr>
        <w:pStyle w:val="TOC2"/>
        <w:rPr>
          <w:ins w:id="170" w:author="jonathan pritchard" w:date="2023-12-06T09:49:00Z"/>
          <w:rFonts w:asciiTheme="minorHAnsi" w:eastAsiaTheme="minorEastAsia" w:hAnsiTheme="minorHAnsi" w:cstheme="minorBidi"/>
          <w:noProof/>
          <w:snapToGrid/>
          <w:kern w:val="2"/>
          <w:szCs w:val="22"/>
          <w:lang w:eastAsia="en-GB"/>
          <w14:ligatures w14:val="standardContextual"/>
        </w:rPr>
      </w:pPr>
      <w:ins w:id="171" w:author="jonathan pritchard" w:date="2023-12-06T09:49:00Z">
        <w:r>
          <w:rPr>
            <w:noProof/>
          </w:rPr>
          <w:t>5.3</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Basic test Monitoring Mode</w:t>
        </w:r>
        <w:r>
          <w:rPr>
            <w:noProof/>
          </w:rPr>
          <w:tab/>
        </w:r>
        <w:r>
          <w:rPr>
            <w:noProof/>
          </w:rPr>
          <w:fldChar w:fldCharType="begin"/>
        </w:r>
        <w:r>
          <w:rPr>
            <w:noProof/>
          </w:rPr>
          <w:instrText xml:space="preserve"> PAGEREF _Toc152748603 \h </w:instrText>
        </w:r>
      </w:ins>
      <w:r>
        <w:rPr>
          <w:noProof/>
        </w:rPr>
      </w:r>
      <w:r>
        <w:rPr>
          <w:noProof/>
        </w:rPr>
        <w:fldChar w:fldCharType="separate"/>
      </w:r>
      <w:ins w:id="172" w:author="jonathan pritchard" w:date="2023-12-06T09:49:00Z">
        <w:r>
          <w:rPr>
            <w:noProof/>
          </w:rPr>
          <w:t>259</w:t>
        </w:r>
        <w:r>
          <w:rPr>
            <w:noProof/>
          </w:rPr>
          <w:fldChar w:fldCharType="end"/>
        </w:r>
      </w:ins>
    </w:p>
    <w:p w14:paraId="439D6271" w14:textId="2C9E37C6" w:rsidR="00894701" w:rsidRDefault="00894701">
      <w:pPr>
        <w:pStyle w:val="TOC2"/>
        <w:rPr>
          <w:ins w:id="173" w:author="jonathan pritchard" w:date="2023-12-06T09:49:00Z"/>
          <w:rFonts w:asciiTheme="minorHAnsi" w:eastAsiaTheme="minorEastAsia" w:hAnsiTheme="minorHAnsi" w:cstheme="minorBidi"/>
          <w:noProof/>
          <w:snapToGrid/>
          <w:kern w:val="2"/>
          <w:szCs w:val="22"/>
          <w:lang w:eastAsia="en-GB"/>
          <w14:ligatures w14:val="standardContextual"/>
        </w:rPr>
      </w:pPr>
      <w:ins w:id="174" w:author="jonathan pritchard" w:date="2023-12-06T09:49:00Z">
        <w:r>
          <w:rPr>
            <w:noProof/>
          </w:rPr>
          <w:t>5.4</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 – Use of largest scale available – Monitoring Mode</w:t>
        </w:r>
        <w:r>
          <w:rPr>
            <w:noProof/>
          </w:rPr>
          <w:tab/>
        </w:r>
        <w:r>
          <w:rPr>
            <w:noProof/>
          </w:rPr>
          <w:fldChar w:fldCharType="begin"/>
        </w:r>
        <w:r>
          <w:rPr>
            <w:noProof/>
          </w:rPr>
          <w:instrText xml:space="preserve"> PAGEREF _Toc152748604 \h </w:instrText>
        </w:r>
      </w:ins>
      <w:r>
        <w:rPr>
          <w:noProof/>
        </w:rPr>
      </w:r>
      <w:r>
        <w:rPr>
          <w:noProof/>
        </w:rPr>
        <w:fldChar w:fldCharType="separate"/>
      </w:r>
      <w:ins w:id="175" w:author="jonathan pritchard" w:date="2023-12-06T09:49:00Z">
        <w:r>
          <w:rPr>
            <w:noProof/>
          </w:rPr>
          <w:t>261</w:t>
        </w:r>
        <w:r>
          <w:rPr>
            <w:noProof/>
          </w:rPr>
          <w:fldChar w:fldCharType="end"/>
        </w:r>
      </w:ins>
    </w:p>
    <w:p w14:paraId="07D6734E" w14:textId="0D79748F" w:rsidR="00894701" w:rsidRDefault="00894701">
      <w:pPr>
        <w:pStyle w:val="TOC1"/>
        <w:rPr>
          <w:ins w:id="176"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77" w:author="jonathan pritchard" w:date="2023-12-06T09:49:00Z">
        <w:r>
          <w:rPr>
            <w:noProof/>
          </w:rPr>
          <w:t>6</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_Toc152748605 \h </w:instrText>
        </w:r>
      </w:ins>
      <w:r>
        <w:rPr>
          <w:noProof/>
        </w:rPr>
      </w:r>
      <w:r>
        <w:rPr>
          <w:noProof/>
        </w:rPr>
        <w:fldChar w:fldCharType="separate"/>
      </w:r>
      <w:ins w:id="178" w:author="jonathan pritchard" w:date="2023-12-06T09:49:00Z">
        <w:r>
          <w:rPr>
            <w:noProof/>
          </w:rPr>
          <w:t>263</w:t>
        </w:r>
        <w:r>
          <w:rPr>
            <w:noProof/>
          </w:rPr>
          <w:fldChar w:fldCharType="end"/>
        </w:r>
      </w:ins>
    </w:p>
    <w:p w14:paraId="49121A2D" w14:textId="35C48F7B" w:rsidR="00894701" w:rsidRDefault="00894701">
      <w:pPr>
        <w:pStyle w:val="TOC2"/>
        <w:rPr>
          <w:ins w:id="179" w:author="jonathan pritchard" w:date="2023-12-06T09:49:00Z"/>
          <w:rFonts w:asciiTheme="minorHAnsi" w:eastAsiaTheme="minorEastAsia" w:hAnsiTheme="minorHAnsi" w:cstheme="minorBidi"/>
          <w:noProof/>
          <w:snapToGrid/>
          <w:kern w:val="2"/>
          <w:szCs w:val="22"/>
          <w:lang w:eastAsia="en-GB"/>
          <w14:ligatures w14:val="standardContextual"/>
        </w:rPr>
      </w:pPr>
      <w:ins w:id="180" w:author="jonathan pritchard" w:date="2023-12-06T09:49:00Z">
        <w:r>
          <w:rPr>
            <w:noProof/>
          </w:rPr>
          <w:t>6.1</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Basic test</w:t>
        </w:r>
        <w:r>
          <w:rPr>
            <w:noProof/>
          </w:rPr>
          <w:tab/>
        </w:r>
        <w:r>
          <w:rPr>
            <w:noProof/>
          </w:rPr>
          <w:fldChar w:fldCharType="begin"/>
        </w:r>
        <w:r>
          <w:rPr>
            <w:noProof/>
          </w:rPr>
          <w:instrText xml:space="preserve"> PAGEREF _Toc152748606 \h </w:instrText>
        </w:r>
      </w:ins>
      <w:r>
        <w:rPr>
          <w:noProof/>
        </w:rPr>
      </w:r>
      <w:r>
        <w:rPr>
          <w:noProof/>
        </w:rPr>
        <w:fldChar w:fldCharType="separate"/>
      </w:r>
      <w:ins w:id="181" w:author="jonathan pritchard" w:date="2023-12-06T09:49:00Z">
        <w:r>
          <w:rPr>
            <w:noProof/>
          </w:rPr>
          <w:t>263</w:t>
        </w:r>
        <w:r>
          <w:rPr>
            <w:noProof/>
          </w:rPr>
          <w:fldChar w:fldCharType="end"/>
        </w:r>
      </w:ins>
    </w:p>
    <w:p w14:paraId="56831BF2" w14:textId="7F31CD31" w:rsidR="00894701" w:rsidRDefault="00894701">
      <w:pPr>
        <w:pStyle w:val="TOC2"/>
        <w:rPr>
          <w:ins w:id="182" w:author="jonathan pritchard" w:date="2023-12-06T09:49:00Z"/>
          <w:rFonts w:asciiTheme="minorHAnsi" w:eastAsiaTheme="minorEastAsia" w:hAnsiTheme="minorHAnsi" w:cstheme="minorBidi"/>
          <w:noProof/>
          <w:snapToGrid/>
          <w:kern w:val="2"/>
          <w:szCs w:val="22"/>
          <w:lang w:eastAsia="en-GB"/>
          <w14:ligatures w14:val="standardContextual"/>
        </w:rPr>
      </w:pPr>
      <w:ins w:id="183" w:author="jonathan pritchard" w:date="2023-12-06T09:49:00Z">
        <w:r>
          <w:rPr>
            <w:noProof/>
          </w:rPr>
          <w:t>6.2</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Use of largest scale available</w:t>
        </w:r>
        <w:r>
          <w:rPr>
            <w:noProof/>
          </w:rPr>
          <w:tab/>
        </w:r>
        <w:r>
          <w:rPr>
            <w:noProof/>
          </w:rPr>
          <w:fldChar w:fldCharType="begin"/>
        </w:r>
        <w:r>
          <w:rPr>
            <w:noProof/>
          </w:rPr>
          <w:instrText xml:space="preserve"> PAGEREF _Toc152748607 \h </w:instrText>
        </w:r>
      </w:ins>
      <w:r>
        <w:rPr>
          <w:noProof/>
        </w:rPr>
      </w:r>
      <w:r>
        <w:rPr>
          <w:noProof/>
        </w:rPr>
        <w:fldChar w:fldCharType="separate"/>
      </w:r>
      <w:ins w:id="184" w:author="jonathan pritchard" w:date="2023-12-06T09:49:00Z">
        <w:r>
          <w:rPr>
            <w:noProof/>
          </w:rPr>
          <w:t>265</w:t>
        </w:r>
        <w:r>
          <w:rPr>
            <w:noProof/>
          </w:rPr>
          <w:fldChar w:fldCharType="end"/>
        </w:r>
      </w:ins>
    </w:p>
    <w:p w14:paraId="7ED3E675" w14:textId="3AA71506" w:rsidR="00894701" w:rsidRDefault="00894701">
      <w:pPr>
        <w:pStyle w:val="TOC2"/>
        <w:rPr>
          <w:ins w:id="185" w:author="jonathan pritchard" w:date="2023-12-06T09:49:00Z"/>
          <w:rFonts w:asciiTheme="minorHAnsi" w:eastAsiaTheme="minorEastAsia" w:hAnsiTheme="minorHAnsi" w:cstheme="minorBidi"/>
          <w:noProof/>
          <w:snapToGrid/>
          <w:kern w:val="2"/>
          <w:szCs w:val="22"/>
          <w:lang w:eastAsia="en-GB"/>
          <w14:ligatures w14:val="standardContextual"/>
        </w:rPr>
      </w:pPr>
      <w:ins w:id="186" w:author="jonathan pritchard" w:date="2023-12-06T09:49:00Z">
        <w:r>
          <w:rPr>
            <w:noProof/>
          </w:rPr>
          <w:t>6.3</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Monitoring Mode</w:t>
        </w:r>
        <w:r>
          <w:rPr>
            <w:noProof/>
          </w:rPr>
          <w:tab/>
        </w:r>
        <w:r>
          <w:rPr>
            <w:noProof/>
          </w:rPr>
          <w:fldChar w:fldCharType="begin"/>
        </w:r>
        <w:r>
          <w:rPr>
            <w:noProof/>
          </w:rPr>
          <w:instrText xml:space="preserve"> PAGEREF _Toc152748608 \h </w:instrText>
        </w:r>
      </w:ins>
      <w:r>
        <w:rPr>
          <w:noProof/>
        </w:rPr>
      </w:r>
      <w:r>
        <w:rPr>
          <w:noProof/>
        </w:rPr>
        <w:fldChar w:fldCharType="separate"/>
      </w:r>
      <w:ins w:id="187" w:author="jonathan pritchard" w:date="2023-12-06T09:49:00Z">
        <w:r>
          <w:rPr>
            <w:noProof/>
          </w:rPr>
          <w:t>267</w:t>
        </w:r>
        <w:r>
          <w:rPr>
            <w:noProof/>
          </w:rPr>
          <w:fldChar w:fldCharType="end"/>
        </w:r>
      </w:ins>
    </w:p>
    <w:p w14:paraId="223D04A7" w14:textId="1BA43545" w:rsidR="00894701" w:rsidRDefault="00894701">
      <w:pPr>
        <w:pStyle w:val="TOC2"/>
        <w:rPr>
          <w:ins w:id="188" w:author="jonathan pritchard" w:date="2023-12-06T09:49:00Z"/>
          <w:rFonts w:asciiTheme="minorHAnsi" w:eastAsiaTheme="minorEastAsia" w:hAnsiTheme="minorHAnsi" w:cstheme="minorBidi"/>
          <w:noProof/>
          <w:snapToGrid/>
          <w:kern w:val="2"/>
          <w:szCs w:val="22"/>
          <w:lang w:eastAsia="en-GB"/>
          <w14:ligatures w14:val="standardContextual"/>
        </w:rPr>
      </w:pPr>
      <w:ins w:id="189" w:author="jonathan pritchard" w:date="2023-12-06T09:49:00Z">
        <w:r>
          <w:rPr>
            <w:noProof/>
          </w:rPr>
          <w:t>6.4</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 - Use of largest scale available – Monitoring Mode</w:t>
        </w:r>
        <w:r>
          <w:rPr>
            <w:noProof/>
          </w:rPr>
          <w:tab/>
        </w:r>
        <w:r>
          <w:rPr>
            <w:noProof/>
          </w:rPr>
          <w:fldChar w:fldCharType="begin"/>
        </w:r>
        <w:r>
          <w:rPr>
            <w:noProof/>
          </w:rPr>
          <w:instrText xml:space="preserve"> PAGEREF _Toc152748609 \h </w:instrText>
        </w:r>
      </w:ins>
      <w:r>
        <w:rPr>
          <w:noProof/>
        </w:rPr>
      </w:r>
      <w:r>
        <w:rPr>
          <w:noProof/>
        </w:rPr>
        <w:fldChar w:fldCharType="separate"/>
      </w:r>
      <w:ins w:id="190" w:author="jonathan pritchard" w:date="2023-12-06T09:49:00Z">
        <w:r>
          <w:rPr>
            <w:noProof/>
          </w:rPr>
          <w:t>268</w:t>
        </w:r>
        <w:r>
          <w:rPr>
            <w:noProof/>
          </w:rPr>
          <w:fldChar w:fldCharType="end"/>
        </w:r>
      </w:ins>
    </w:p>
    <w:p w14:paraId="19E82EBF" w14:textId="24791B53" w:rsidR="00894701" w:rsidRDefault="00894701">
      <w:pPr>
        <w:pStyle w:val="TOC1"/>
        <w:rPr>
          <w:ins w:id="191"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192" w:author="jonathan pritchard" w:date="2023-12-06T09:49:00Z">
        <w:r>
          <w:rPr>
            <w:noProof/>
          </w:rPr>
          <w:t>7</w:t>
        </w:r>
        <w:r>
          <w:rPr>
            <w:rFonts w:asciiTheme="minorHAnsi" w:eastAsiaTheme="minorEastAsia" w:hAnsiTheme="minorHAnsi" w:cstheme="minorBidi"/>
            <w:b w:val="0"/>
            <w:caps w:val="0"/>
            <w:noProof/>
            <w:snapToGrid/>
            <w:kern w:val="2"/>
            <w:szCs w:val="22"/>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_Toc152748610 \h </w:instrText>
        </w:r>
      </w:ins>
      <w:r>
        <w:rPr>
          <w:noProof/>
        </w:rPr>
      </w:r>
      <w:r>
        <w:rPr>
          <w:noProof/>
        </w:rPr>
        <w:fldChar w:fldCharType="separate"/>
      </w:r>
      <w:ins w:id="193" w:author="jonathan pritchard" w:date="2023-12-06T09:49:00Z">
        <w:r>
          <w:rPr>
            <w:noProof/>
          </w:rPr>
          <w:t>269</w:t>
        </w:r>
        <w:r>
          <w:rPr>
            <w:noProof/>
          </w:rPr>
          <w:fldChar w:fldCharType="end"/>
        </w:r>
      </w:ins>
    </w:p>
    <w:p w14:paraId="7B561213" w14:textId="3C9391BD" w:rsidR="00894701" w:rsidRDefault="00894701">
      <w:pPr>
        <w:pStyle w:val="TOC2"/>
        <w:rPr>
          <w:ins w:id="194" w:author="jonathan pritchard" w:date="2023-12-06T09:49:00Z"/>
          <w:rFonts w:asciiTheme="minorHAnsi" w:eastAsiaTheme="minorEastAsia" w:hAnsiTheme="minorHAnsi" w:cstheme="minorBidi"/>
          <w:noProof/>
          <w:snapToGrid/>
          <w:kern w:val="2"/>
          <w:szCs w:val="22"/>
          <w:lang w:eastAsia="en-GB"/>
          <w14:ligatures w14:val="standardContextual"/>
        </w:rPr>
      </w:pPr>
      <w:ins w:id="195" w:author="jonathan pritchard" w:date="2023-12-06T09:49:00Z">
        <w:r>
          <w:rPr>
            <w:noProof/>
          </w:rPr>
          <w:t>7.1</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Basic test</w:t>
        </w:r>
        <w:r>
          <w:rPr>
            <w:noProof/>
          </w:rPr>
          <w:tab/>
        </w:r>
        <w:r>
          <w:rPr>
            <w:noProof/>
          </w:rPr>
          <w:fldChar w:fldCharType="begin"/>
        </w:r>
        <w:r>
          <w:rPr>
            <w:noProof/>
          </w:rPr>
          <w:instrText xml:space="preserve"> PAGEREF _Toc152748611 \h </w:instrText>
        </w:r>
      </w:ins>
      <w:r>
        <w:rPr>
          <w:noProof/>
        </w:rPr>
      </w:r>
      <w:r>
        <w:rPr>
          <w:noProof/>
        </w:rPr>
        <w:fldChar w:fldCharType="separate"/>
      </w:r>
      <w:ins w:id="196" w:author="jonathan pritchard" w:date="2023-12-06T09:49:00Z">
        <w:r>
          <w:rPr>
            <w:noProof/>
          </w:rPr>
          <w:t>269</w:t>
        </w:r>
        <w:r>
          <w:rPr>
            <w:noProof/>
          </w:rPr>
          <w:fldChar w:fldCharType="end"/>
        </w:r>
      </w:ins>
    </w:p>
    <w:p w14:paraId="3000680D" w14:textId="1059DA85" w:rsidR="00894701" w:rsidRDefault="00894701">
      <w:pPr>
        <w:pStyle w:val="TOC2"/>
        <w:rPr>
          <w:ins w:id="197" w:author="jonathan pritchard" w:date="2023-12-06T09:49:00Z"/>
          <w:rFonts w:asciiTheme="minorHAnsi" w:eastAsiaTheme="minorEastAsia" w:hAnsiTheme="minorHAnsi" w:cstheme="minorBidi"/>
          <w:noProof/>
          <w:snapToGrid/>
          <w:kern w:val="2"/>
          <w:szCs w:val="22"/>
          <w:lang w:eastAsia="en-GB"/>
          <w14:ligatures w14:val="standardContextual"/>
        </w:rPr>
      </w:pPr>
      <w:ins w:id="198" w:author="jonathan pritchard" w:date="2023-12-06T09:49:00Z">
        <w:r>
          <w:rPr>
            <w:noProof/>
          </w:rPr>
          <w:t>7.2</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Use of largest scale available</w:t>
        </w:r>
        <w:r>
          <w:rPr>
            <w:noProof/>
          </w:rPr>
          <w:tab/>
        </w:r>
        <w:r>
          <w:rPr>
            <w:noProof/>
          </w:rPr>
          <w:fldChar w:fldCharType="begin"/>
        </w:r>
        <w:r>
          <w:rPr>
            <w:noProof/>
          </w:rPr>
          <w:instrText xml:space="preserve"> PAGEREF _Toc152748612 \h </w:instrText>
        </w:r>
      </w:ins>
      <w:r>
        <w:rPr>
          <w:noProof/>
        </w:rPr>
      </w:r>
      <w:r>
        <w:rPr>
          <w:noProof/>
        </w:rPr>
        <w:fldChar w:fldCharType="separate"/>
      </w:r>
      <w:ins w:id="199" w:author="jonathan pritchard" w:date="2023-12-06T09:49:00Z">
        <w:r>
          <w:rPr>
            <w:noProof/>
          </w:rPr>
          <w:t>271</w:t>
        </w:r>
        <w:r>
          <w:rPr>
            <w:noProof/>
          </w:rPr>
          <w:fldChar w:fldCharType="end"/>
        </w:r>
      </w:ins>
    </w:p>
    <w:p w14:paraId="1AA48C06" w14:textId="722BC1E9" w:rsidR="00894701" w:rsidRDefault="00894701">
      <w:pPr>
        <w:pStyle w:val="TOC2"/>
        <w:rPr>
          <w:ins w:id="200" w:author="jonathan pritchard" w:date="2023-12-06T09:49:00Z"/>
          <w:rFonts w:asciiTheme="minorHAnsi" w:eastAsiaTheme="minorEastAsia" w:hAnsiTheme="minorHAnsi" w:cstheme="minorBidi"/>
          <w:noProof/>
          <w:snapToGrid/>
          <w:kern w:val="2"/>
          <w:szCs w:val="22"/>
          <w:lang w:eastAsia="en-GB"/>
          <w14:ligatures w14:val="standardContextual"/>
        </w:rPr>
      </w:pPr>
      <w:ins w:id="201" w:author="jonathan pritchard" w:date="2023-12-06T09:49:00Z">
        <w:r>
          <w:rPr>
            <w:noProof/>
          </w:rPr>
          <w:t>Detection and Notification of the Safety Contour - Basic test – Monitoring Mode</w:t>
        </w:r>
        <w:r>
          <w:rPr>
            <w:noProof/>
          </w:rPr>
          <w:tab/>
        </w:r>
        <w:r>
          <w:rPr>
            <w:noProof/>
          </w:rPr>
          <w:fldChar w:fldCharType="begin"/>
        </w:r>
        <w:r>
          <w:rPr>
            <w:noProof/>
          </w:rPr>
          <w:instrText xml:space="preserve"> PAGEREF _Toc152748613 \h </w:instrText>
        </w:r>
      </w:ins>
      <w:r>
        <w:rPr>
          <w:noProof/>
        </w:rPr>
      </w:r>
      <w:r>
        <w:rPr>
          <w:noProof/>
        </w:rPr>
        <w:fldChar w:fldCharType="separate"/>
      </w:r>
      <w:ins w:id="202" w:author="jonathan pritchard" w:date="2023-12-06T09:49:00Z">
        <w:r>
          <w:rPr>
            <w:noProof/>
          </w:rPr>
          <w:t>273</w:t>
        </w:r>
        <w:r>
          <w:rPr>
            <w:noProof/>
          </w:rPr>
          <w:fldChar w:fldCharType="end"/>
        </w:r>
      </w:ins>
    </w:p>
    <w:p w14:paraId="359C78BA" w14:textId="0452903C" w:rsidR="00894701" w:rsidRDefault="00894701">
      <w:pPr>
        <w:pStyle w:val="TOC2"/>
        <w:rPr>
          <w:ins w:id="203" w:author="jonathan pritchard" w:date="2023-12-06T09:49:00Z"/>
          <w:rFonts w:asciiTheme="minorHAnsi" w:eastAsiaTheme="minorEastAsia" w:hAnsiTheme="minorHAnsi" w:cstheme="minorBidi"/>
          <w:noProof/>
          <w:snapToGrid/>
          <w:kern w:val="2"/>
          <w:szCs w:val="22"/>
          <w:lang w:eastAsia="en-GB"/>
          <w14:ligatures w14:val="standardContextual"/>
        </w:rPr>
      </w:pPr>
      <w:ins w:id="204" w:author="jonathan pritchard" w:date="2023-12-06T09:49:00Z">
        <w:r>
          <w:rPr>
            <w:noProof/>
          </w:rPr>
          <w:t>7.3</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 – Use of largest scale available – Monitoring Mode</w:t>
        </w:r>
        <w:r>
          <w:rPr>
            <w:noProof/>
          </w:rPr>
          <w:tab/>
        </w:r>
        <w:r>
          <w:rPr>
            <w:noProof/>
          </w:rPr>
          <w:fldChar w:fldCharType="begin"/>
        </w:r>
        <w:r>
          <w:rPr>
            <w:noProof/>
          </w:rPr>
          <w:instrText xml:space="preserve"> PAGEREF _Toc152748614 \h </w:instrText>
        </w:r>
      </w:ins>
      <w:r>
        <w:rPr>
          <w:noProof/>
        </w:rPr>
      </w:r>
      <w:r>
        <w:rPr>
          <w:noProof/>
        </w:rPr>
        <w:fldChar w:fldCharType="separate"/>
      </w:r>
      <w:ins w:id="205" w:author="jonathan pritchard" w:date="2023-12-06T09:49:00Z">
        <w:r>
          <w:rPr>
            <w:noProof/>
          </w:rPr>
          <w:t>274</w:t>
        </w:r>
        <w:r>
          <w:rPr>
            <w:noProof/>
          </w:rPr>
          <w:fldChar w:fldCharType="end"/>
        </w:r>
      </w:ins>
    </w:p>
    <w:p w14:paraId="4ED05A66" w14:textId="71D117FB" w:rsidR="00894701" w:rsidRDefault="00894701">
      <w:pPr>
        <w:pStyle w:val="TOC1"/>
        <w:rPr>
          <w:ins w:id="206"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207" w:author="jonathan pritchard" w:date="2023-12-06T09:49:00Z">
        <w:r>
          <w:rPr>
            <w:noProof/>
          </w:rPr>
          <w:t>8</w:t>
        </w:r>
        <w:r>
          <w:rPr>
            <w:rFonts w:asciiTheme="minorHAnsi" w:eastAsiaTheme="minorEastAsia" w:hAnsiTheme="minorHAnsi" w:cstheme="minorBidi"/>
            <w:b w:val="0"/>
            <w:caps w:val="0"/>
            <w:noProof/>
            <w:snapToGrid/>
            <w:kern w:val="2"/>
            <w:szCs w:val="22"/>
            <w:lang w:eastAsia="en-GB"/>
            <w14:ligatures w14:val="standardContextual"/>
          </w:rPr>
          <w:tab/>
        </w:r>
        <w:r>
          <w:rPr>
            <w:noProof/>
          </w:rPr>
          <w:t>S-57 Testing</w:t>
        </w:r>
        <w:r>
          <w:rPr>
            <w:noProof/>
          </w:rPr>
          <w:tab/>
        </w:r>
        <w:r>
          <w:rPr>
            <w:noProof/>
          </w:rPr>
          <w:fldChar w:fldCharType="begin"/>
        </w:r>
        <w:r>
          <w:rPr>
            <w:noProof/>
          </w:rPr>
          <w:instrText xml:space="preserve"> PAGEREF _Toc152748615 \h </w:instrText>
        </w:r>
      </w:ins>
      <w:r>
        <w:rPr>
          <w:noProof/>
        </w:rPr>
      </w:r>
      <w:r>
        <w:rPr>
          <w:noProof/>
        </w:rPr>
        <w:fldChar w:fldCharType="separate"/>
      </w:r>
      <w:ins w:id="208" w:author="jonathan pritchard" w:date="2023-12-06T09:49:00Z">
        <w:r>
          <w:rPr>
            <w:noProof/>
          </w:rPr>
          <w:t>275</w:t>
        </w:r>
        <w:r>
          <w:rPr>
            <w:noProof/>
          </w:rPr>
          <w:fldChar w:fldCharType="end"/>
        </w:r>
      </w:ins>
    </w:p>
    <w:p w14:paraId="2A28EB4D" w14:textId="55ADB82A" w:rsidR="00894701" w:rsidRDefault="00894701">
      <w:pPr>
        <w:pStyle w:val="TOC2"/>
        <w:rPr>
          <w:ins w:id="209" w:author="jonathan pritchard" w:date="2023-12-06T09:49:00Z"/>
          <w:rFonts w:asciiTheme="minorHAnsi" w:eastAsiaTheme="minorEastAsia" w:hAnsiTheme="minorHAnsi" w:cstheme="minorBidi"/>
          <w:noProof/>
          <w:snapToGrid/>
          <w:kern w:val="2"/>
          <w:szCs w:val="22"/>
          <w:lang w:eastAsia="en-GB"/>
          <w14:ligatures w14:val="standardContextual"/>
        </w:rPr>
      </w:pPr>
      <w:ins w:id="210" w:author="jonathan pritchard" w:date="2023-12-06T09:49:00Z">
        <w:r>
          <w:rPr>
            <w:noProof/>
          </w:rPr>
          <w:t>8.1</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_Toc152748616 \h </w:instrText>
        </w:r>
      </w:ins>
      <w:r>
        <w:rPr>
          <w:noProof/>
        </w:rPr>
      </w:r>
      <w:r>
        <w:rPr>
          <w:noProof/>
        </w:rPr>
        <w:fldChar w:fldCharType="separate"/>
      </w:r>
      <w:ins w:id="211" w:author="jonathan pritchard" w:date="2023-12-06T09:49:00Z">
        <w:r>
          <w:rPr>
            <w:noProof/>
          </w:rPr>
          <w:t>275</w:t>
        </w:r>
        <w:r>
          <w:rPr>
            <w:noProof/>
          </w:rPr>
          <w:fldChar w:fldCharType="end"/>
        </w:r>
      </w:ins>
    </w:p>
    <w:p w14:paraId="7ED7A031" w14:textId="2045966D" w:rsidR="00894701" w:rsidRDefault="00894701">
      <w:pPr>
        <w:pStyle w:val="TOC2"/>
        <w:rPr>
          <w:ins w:id="212" w:author="jonathan pritchard" w:date="2023-12-06T09:49:00Z"/>
          <w:rFonts w:asciiTheme="minorHAnsi" w:eastAsiaTheme="minorEastAsia" w:hAnsiTheme="minorHAnsi" w:cstheme="minorBidi"/>
          <w:noProof/>
          <w:snapToGrid/>
          <w:kern w:val="2"/>
          <w:szCs w:val="22"/>
          <w:lang w:eastAsia="en-GB"/>
          <w14:ligatures w14:val="standardContextual"/>
        </w:rPr>
      </w:pPr>
      <w:ins w:id="213" w:author="jonathan pritchard" w:date="2023-12-06T09:49:00Z">
        <w:r>
          <w:rPr>
            <w:noProof/>
          </w:rPr>
          <w:t>8.2</w:t>
        </w:r>
        <w:r>
          <w:rPr>
            <w:rFonts w:asciiTheme="minorHAnsi" w:eastAsiaTheme="minorEastAsia" w:hAnsiTheme="minorHAnsi" w:cstheme="minorBidi"/>
            <w:noProof/>
            <w:snapToGrid/>
            <w:kern w:val="2"/>
            <w:szCs w:val="22"/>
            <w:lang w:eastAsia="en-GB"/>
            <w14:ligatures w14:val="standardContextual"/>
          </w:rPr>
          <w:tab/>
        </w:r>
        <w:r>
          <w:rPr>
            <w:noProof/>
          </w:rPr>
          <w:t>Notes on specific tests.</w:t>
        </w:r>
        <w:r>
          <w:rPr>
            <w:noProof/>
          </w:rPr>
          <w:tab/>
        </w:r>
        <w:r>
          <w:rPr>
            <w:noProof/>
          </w:rPr>
          <w:fldChar w:fldCharType="begin"/>
        </w:r>
        <w:r>
          <w:rPr>
            <w:noProof/>
          </w:rPr>
          <w:instrText xml:space="preserve"> PAGEREF _Toc152748617 \h </w:instrText>
        </w:r>
      </w:ins>
      <w:r>
        <w:rPr>
          <w:noProof/>
        </w:rPr>
      </w:r>
      <w:r>
        <w:rPr>
          <w:noProof/>
        </w:rPr>
        <w:fldChar w:fldCharType="separate"/>
      </w:r>
      <w:ins w:id="214" w:author="jonathan pritchard" w:date="2023-12-06T09:49:00Z">
        <w:r>
          <w:rPr>
            <w:noProof/>
          </w:rPr>
          <w:t>275</w:t>
        </w:r>
        <w:r>
          <w:rPr>
            <w:noProof/>
          </w:rPr>
          <w:fldChar w:fldCharType="end"/>
        </w:r>
      </w:ins>
    </w:p>
    <w:p w14:paraId="312972FC" w14:textId="085F9860" w:rsidR="00894701" w:rsidRDefault="00894701">
      <w:pPr>
        <w:pStyle w:val="TOC1"/>
        <w:rPr>
          <w:ins w:id="215" w:author="jonathan pritchard" w:date="2023-12-06T09:49:00Z"/>
          <w:rFonts w:asciiTheme="minorHAnsi" w:eastAsiaTheme="minorEastAsia" w:hAnsiTheme="minorHAnsi" w:cstheme="minorBidi"/>
          <w:b w:val="0"/>
          <w:caps w:val="0"/>
          <w:noProof/>
          <w:snapToGrid/>
          <w:kern w:val="2"/>
          <w:szCs w:val="22"/>
          <w:lang w:eastAsia="en-GB"/>
          <w14:ligatures w14:val="standardContextual"/>
        </w:rPr>
      </w:pPr>
      <w:ins w:id="216" w:author="jonathan pritchard" w:date="2023-12-06T09:49:00Z">
        <w:r>
          <w:rPr>
            <w:noProof/>
          </w:rPr>
          <w:t>9</w:t>
        </w:r>
        <w:r>
          <w:rPr>
            <w:rFonts w:asciiTheme="minorHAnsi" w:eastAsiaTheme="minorEastAsia" w:hAnsiTheme="minorHAnsi" w:cstheme="minorBidi"/>
            <w:b w:val="0"/>
            <w:caps w:val="0"/>
            <w:noProof/>
            <w:snapToGrid/>
            <w:kern w:val="2"/>
            <w:szCs w:val="22"/>
            <w:lang w:eastAsia="en-GB"/>
            <w14:ligatures w14:val="standardContextual"/>
          </w:rPr>
          <w:tab/>
        </w:r>
        <w:r>
          <w:rPr>
            <w:noProof/>
          </w:rPr>
          <w:t>Dual Fuel Mode testing</w:t>
        </w:r>
        <w:r>
          <w:rPr>
            <w:noProof/>
          </w:rPr>
          <w:tab/>
        </w:r>
        <w:r>
          <w:rPr>
            <w:noProof/>
          </w:rPr>
          <w:fldChar w:fldCharType="begin"/>
        </w:r>
        <w:r>
          <w:rPr>
            <w:noProof/>
          </w:rPr>
          <w:instrText xml:space="preserve"> PAGEREF _Toc152748618 \h </w:instrText>
        </w:r>
      </w:ins>
      <w:r>
        <w:rPr>
          <w:noProof/>
        </w:rPr>
      </w:r>
      <w:r>
        <w:rPr>
          <w:noProof/>
        </w:rPr>
        <w:fldChar w:fldCharType="separate"/>
      </w:r>
      <w:ins w:id="217" w:author="jonathan pritchard" w:date="2023-12-06T09:49:00Z">
        <w:r>
          <w:rPr>
            <w:noProof/>
          </w:rPr>
          <w:t>276</w:t>
        </w:r>
        <w:r>
          <w:rPr>
            <w:noProof/>
          </w:rPr>
          <w:fldChar w:fldCharType="end"/>
        </w:r>
      </w:ins>
    </w:p>
    <w:p w14:paraId="1E2CF8B4" w14:textId="3B0B174E" w:rsidR="00894701" w:rsidRDefault="00894701">
      <w:pPr>
        <w:pStyle w:val="TOC2"/>
        <w:rPr>
          <w:ins w:id="218" w:author="jonathan pritchard" w:date="2023-12-06T09:49:00Z"/>
          <w:rFonts w:asciiTheme="minorHAnsi" w:eastAsiaTheme="minorEastAsia" w:hAnsiTheme="minorHAnsi" w:cstheme="minorBidi"/>
          <w:noProof/>
          <w:snapToGrid/>
          <w:kern w:val="2"/>
          <w:szCs w:val="22"/>
          <w:lang w:eastAsia="en-GB"/>
          <w14:ligatures w14:val="standardContextual"/>
        </w:rPr>
      </w:pPr>
      <w:ins w:id="219" w:author="jonathan pritchard" w:date="2023-12-06T09:49:00Z">
        <w:r>
          <w:rPr>
            <w:noProof/>
          </w:rPr>
          <w:t>9.1</w:t>
        </w:r>
        <w:r>
          <w:rPr>
            <w:rFonts w:asciiTheme="minorHAnsi" w:eastAsiaTheme="minorEastAsia" w:hAnsiTheme="minorHAnsi" w:cstheme="minorBidi"/>
            <w:noProof/>
            <w:snapToGrid/>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_Toc152748619 \h </w:instrText>
        </w:r>
      </w:ins>
      <w:r>
        <w:rPr>
          <w:noProof/>
        </w:rPr>
      </w:r>
      <w:r>
        <w:rPr>
          <w:noProof/>
        </w:rPr>
        <w:fldChar w:fldCharType="separate"/>
      </w:r>
      <w:ins w:id="220" w:author="jonathan pritchard" w:date="2023-12-06T09:49:00Z">
        <w:r>
          <w:rPr>
            <w:noProof/>
          </w:rPr>
          <w:t>276</w:t>
        </w:r>
        <w:r>
          <w:rPr>
            <w:noProof/>
          </w:rPr>
          <w:fldChar w:fldCharType="end"/>
        </w:r>
      </w:ins>
    </w:p>
    <w:p w14:paraId="3E4DCBFC" w14:textId="78A07BFD" w:rsidR="00894701" w:rsidRDefault="00894701">
      <w:pPr>
        <w:pStyle w:val="TOC2"/>
        <w:rPr>
          <w:ins w:id="221" w:author="jonathan pritchard" w:date="2023-12-06T09:49:00Z"/>
          <w:rFonts w:asciiTheme="minorHAnsi" w:eastAsiaTheme="minorEastAsia" w:hAnsiTheme="minorHAnsi" w:cstheme="minorBidi"/>
          <w:noProof/>
          <w:snapToGrid/>
          <w:kern w:val="2"/>
          <w:szCs w:val="22"/>
          <w:lang w:eastAsia="en-GB"/>
          <w14:ligatures w14:val="standardContextual"/>
        </w:rPr>
      </w:pPr>
      <w:ins w:id="222" w:author="jonathan pritchard" w:date="2023-12-06T09:49:00Z">
        <w:r>
          <w:rPr>
            <w:noProof/>
          </w:rPr>
          <w:t>9.2</w:t>
        </w:r>
        <w:r>
          <w:rPr>
            <w:rFonts w:asciiTheme="minorHAnsi" w:eastAsiaTheme="minorEastAsia" w:hAnsiTheme="minorHAnsi" w:cstheme="minorBidi"/>
            <w:noProof/>
            <w:snapToGrid/>
            <w:kern w:val="2"/>
            <w:szCs w:val="22"/>
            <w:lang w:eastAsia="en-GB"/>
            <w14:ligatures w14:val="standardContextual"/>
          </w:rPr>
          <w:tab/>
        </w:r>
        <w:r>
          <w:rPr>
            <w:noProof/>
          </w:rPr>
          <w:t>Data Scheming for Dual Fuel testing</w:t>
        </w:r>
        <w:r>
          <w:rPr>
            <w:noProof/>
          </w:rPr>
          <w:tab/>
        </w:r>
        <w:r>
          <w:rPr>
            <w:noProof/>
          </w:rPr>
          <w:fldChar w:fldCharType="begin"/>
        </w:r>
        <w:r>
          <w:rPr>
            <w:noProof/>
          </w:rPr>
          <w:instrText xml:space="preserve"> PAGEREF _Toc152748620 \h </w:instrText>
        </w:r>
      </w:ins>
      <w:r>
        <w:rPr>
          <w:noProof/>
        </w:rPr>
      </w:r>
      <w:r>
        <w:rPr>
          <w:noProof/>
        </w:rPr>
        <w:fldChar w:fldCharType="separate"/>
      </w:r>
      <w:ins w:id="223" w:author="jonathan pritchard" w:date="2023-12-06T09:49:00Z">
        <w:r>
          <w:rPr>
            <w:noProof/>
          </w:rPr>
          <w:t>276</w:t>
        </w:r>
        <w:r>
          <w:rPr>
            <w:noProof/>
          </w:rPr>
          <w:fldChar w:fldCharType="end"/>
        </w:r>
      </w:ins>
    </w:p>
    <w:p w14:paraId="49975E09" w14:textId="4DDBE53E" w:rsidR="00894701" w:rsidRDefault="00894701">
      <w:pPr>
        <w:pStyle w:val="TOC2"/>
        <w:rPr>
          <w:ins w:id="224" w:author="jonathan pritchard" w:date="2023-12-06T09:49:00Z"/>
          <w:rFonts w:asciiTheme="minorHAnsi" w:eastAsiaTheme="minorEastAsia" w:hAnsiTheme="minorHAnsi" w:cstheme="minorBidi"/>
          <w:noProof/>
          <w:snapToGrid/>
          <w:kern w:val="2"/>
          <w:szCs w:val="22"/>
          <w:lang w:eastAsia="en-GB"/>
          <w14:ligatures w14:val="standardContextual"/>
        </w:rPr>
      </w:pPr>
      <w:ins w:id="225" w:author="jonathan pritchard" w:date="2023-12-06T09:49:00Z">
        <w:r>
          <w:rPr>
            <w:noProof/>
          </w:rPr>
          <w:t>9.3</w:t>
        </w:r>
        <w:r>
          <w:rPr>
            <w:rFonts w:asciiTheme="minorHAnsi" w:eastAsiaTheme="minorEastAsia" w:hAnsiTheme="minorHAnsi" w:cstheme="minorBidi"/>
            <w:noProof/>
            <w:snapToGrid/>
            <w:kern w:val="2"/>
            <w:szCs w:val="22"/>
            <w:lang w:eastAsia="en-GB"/>
            <w14:ligatures w14:val="standardContextual"/>
          </w:rPr>
          <w:tab/>
        </w:r>
        <w:r>
          <w:rPr>
            <w:noProof/>
          </w:rPr>
          <w:t>Chart Loading and Update</w:t>
        </w:r>
        <w:r>
          <w:rPr>
            <w:noProof/>
          </w:rPr>
          <w:tab/>
        </w:r>
        <w:r>
          <w:rPr>
            <w:noProof/>
          </w:rPr>
          <w:fldChar w:fldCharType="begin"/>
        </w:r>
        <w:r>
          <w:rPr>
            <w:noProof/>
          </w:rPr>
          <w:instrText xml:space="preserve"> PAGEREF _Toc152748621 \h </w:instrText>
        </w:r>
      </w:ins>
      <w:r>
        <w:rPr>
          <w:noProof/>
        </w:rPr>
      </w:r>
      <w:r>
        <w:rPr>
          <w:noProof/>
        </w:rPr>
        <w:fldChar w:fldCharType="separate"/>
      </w:r>
      <w:ins w:id="226" w:author="jonathan pritchard" w:date="2023-12-06T09:49:00Z">
        <w:r>
          <w:rPr>
            <w:noProof/>
          </w:rPr>
          <w:t>276</w:t>
        </w:r>
        <w:r>
          <w:rPr>
            <w:noProof/>
          </w:rPr>
          <w:fldChar w:fldCharType="end"/>
        </w:r>
      </w:ins>
    </w:p>
    <w:p w14:paraId="4EFF50CA" w14:textId="3EED0A65" w:rsidR="00894701" w:rsidRDefault="00894701">
      <w:pPr>
        <w:pStyle w:val="TOC2"/>
        <w:rPr>
          <w:ins w:id="227" w:author="jonathan pritchard" w:date="2023-12-06T09:49:00Z"/>
          <w:rFonts w:asciiTheme="minorHAnsi" w:eastAsiaTheme="minorEastAsia" w:hAnsiTheme="minorHAnsi" w:cstheme="minorBidi"/>
          <w:noProof/>
          <w:snapToGrid/>
          <w:kern w:val="2"/>
          <w:szCs w:val="22"/>
          <w:lang w:eastAsia="en-GB"/>
          <w14:ligatures w14:val="standardContextual"/>
        </w:rPr>
      </w:pPr>
      <w:ins w:id="228" w:author="jonathan pritchard" w:date="2023-12-06T09:49:00Z">
        <w:r>
          <w:rPr>
            <w:noProof/>
          </w:rPr>
          <w:t>9.4</w:t>
        </w:r>
        <w:r>
          <w:rPr>
            <w:rFonts w:asciiTheme="minorHAnsi" w:eastAsiaTheme="minorEastAsia" w:hAnsiTheme="minorHAnsi" w:cstheme="minorBidi"/>
            <w:noProof/>
            <w:snapToGrid/>
            <w:kern w:val="2"/>
            <w:szCs w:val="22"/>
            <w:lang w:eastAsia="en-GB"/>
            <w14:ligatures w14:val="standardContextual"/>
          </w:rPr>
          <w:tab/>
        </w:r>
        <w:r>
          <w:rPr>
            <w:noProof/>
          </w:rPr>
          <w:t>Chart Display</w:t>
        </w:r>
        <w:r>
          <w:rPr>
            <w:noProof/>
          </w:rPr>
          <w:tab/>
        </w:r>
        <w:r>
          <w:rPr>
            <w:noProof/>
          </w:rPr>
          <w:fldChar w:fldCharType="begin"/>
        </w:r>
        <w:r>
          <w:rPr>
            <w:noProof/>
          </w:rPr>
          <w:instrText xml:space="preserve"> PAGEREF _Toc152748622 \h </w:instrText>
        </w:r>
      </w:ins>
      <w:r>
        <w:rPr>
          <w:noProof/>
        </w:rPr>
      </w:r>
      <w:r>
        <w:rPr>
          <w:noProof/>
        </w:rPr>
        <w:fldChar w:fldCharType="separate"/>
      </w:r>
      <w:ins w:id="229" w:author="jonathan pritchard" w:date="2023-12-06T09:49:00Z">
        <w:r>
          <w:rPr>
            <w:noProof/>
          </w:rPr>
          <w:t>279</w:t>
        </w:r>
        <w:r>
          <w:rPr>
            <w:noProof/>
          </w:rPr>
          <w:fldChar w:fldCharType="end"/>
        </w:r>
      </w:ins>
    </w:p>
    <w:p w14:paraId="33CB4733" w14:textId="0C265668" w:rsidR="00894701" w:rsidRDefault="00894701">
      <w:pPr>
        <w:pStyle w:val="TOC2"/>
        <w:rPr>
          <w:ins w:id="230" w:author="jonathan pritchard" w:date="2023-12-06T09:49:00Z"/>
          <w:rFonts w:asciiTheme="minorHAnsi" w:eastAsiaTheme="minorEastAsia" w:hAnsiTheme="minorHAnsi" w:cstheme="minorBidi"/>
          <w:noProof/>
          <w:snapToGrid/>
          <w:kern w:val="2"/>
          <w:szCs w:val="22"/>
          <w:lang w:eastAsia="en-GB"/>
          <w14:ligatures w14:val="standardContextual"/>
        </w:rPr>
      </w:pPr>
      <w:ins w:id="231" w:author="jonathan pritchard" w:date="2023-12-06T09:49:00Z">
        <w:r>
          <w:rPr>
            <w:noProof/>
          </w:rPr>
          <w:t>9.5</w:t>
        </w:r>
        <w:r>
          <w:rPr>
            <w:rFonts w:asciiTheme="minorHAnsi" w:eastAsiaTheme="minorEastAsia" w:hAnsiTheme="minorHAnsi" w:cstheme="minorBidi"/>
            <w:noProof/>
            <w:snapToGrid/>
            <w:kern w:val="2"/>
            <w:szCs w:val="22"/>
            <w:lang w:eastAsia="en-GB"/>
            <w14:ligatures w14:val="standardContextual"/>
          </w:rPr>
          <w:tab/>
        </w:r>
        <w:r>
          <w:rPr>
            <w:noProof/>
          </w:rPr>
          <w:t>Functions associated with chart display</w:t>
        </w:r>
        <w:r>
          <w:rPr>
            <w:noProof/>
          </w:rPr>
          <w:tab/>
        </w:r>
        <w:r>
          <w:rPr>
            <w:noProof/>
          </w:rPr>
          <w:fldChar w:fldCharType="begin"/>
        </w:r>
        <w:r>
          <w:rPr>
            <w:noProof/>
          </w:rPr>
          <w:instrText xml:space="preserve"> PAGEREF _Toc152748623 \h </w:instrText>
        </w:r>
      </w:ins>
      <w:r>
        <w:rPr>
          <w:noProof/>
        </w:rPr>
      </w:r>
      <w:r>
        <w:rPr>
          <w:noProof/>
        </w:rPr>
        <w:fldChar w:fldCharType="separate"/>
      </w:r>
      <w:ins w:id="232" w:author="jonathan pritchard" w:date="2023-12-06T09:49:00Z">
        <w:r>
          <w:rPr>
            <w:noProof/>
          </w:rPr>
          <w:t>280</w:t>
        </w:r>
        <w:r>
          <w:rPr>
            <w:noProof/>
          </w:rPr>
          <w:fldChar w:fldCharType="end"/>
        </w:r>
      </w:ins>
    </w:p>
    <w:p w14:paraId="187745FF" w14:textId="6DC01A49" w:rsidR="00894701" w:rsidRDefault="00894701">
      <w:pPr>
        <w:pStyle w:val="TOC2"/>
        <w:rPr>
          <w:ins w:id="233" w:author="jonathan pritchard" w:date="2023-12-06T09:49:00Z"/>
          <w:rFonts w:asciiTheme="minorHAnsi" w:eastAsiaTheme="minorEastAsia" w:hAnsiTheme="minorHAnsi" w:cstheme="minorBidi"/>
          <w:noProof/>
          <w:snapToGrid/>
          <w:kern w:val="2"/>
          <w:szCs w:val="22"/>
          <w:lang w:eastAsia="en-GB"/>
          <w14:ligatures w14:val="standardContextual"/>
        </w:rPr>
      </w:pPr>
      <w:ins w:id="234" w:author="jonathan pritchard" w:date="2023-12-06T09:49:00Z">
        <w:r>
          <w:rPr>
            <w:noProof/>
          </w:rPr>
          <w:t>9.6</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Navigational Hazards</w:t>
        </w:r>
        <w:r>
          <w:rPr>
            <w:noProof/>
          </w:rPr>
          <w:tab/>
        </w:r>
        <w:r>
          <w:rPr>
            <w:noProof/>
          </w:rPr>
          <w:fldChar w:fldCharType="begin"/>
        </w:r>
        <w:r>
          <w:rPr>
            <w:noProof/>
          </w:rPr>
          <w:instrText xml:space="preserve"> PAGEREF _Toc152748624 \h </w:instrText>
        </w:r>
      </w:ins>
      <w:r>
        <w:rPr>
          <w:noProof/>
        </w:rPr>
      </w:r>
      <w:r>
        <w:rPr>
          <w:noProof/>
        </w:rPr>
        <w:fldChar w:fldCharType="separate"/>
      </w:r>
      <w:ins w:id="235" w:author="jonathan pritchard" w:date="2023-12-06T09:49:00Z">
        <w:r>
          <w:rPr>
            <w:noProof/>
          </w:rPr>
          <w:t>281</w:t>
        </w:r>
        <w:r>
          <w:rPr>
            <w:noProof/>
          </w:rPr>
          <w:fldChar w:fldCharType="end"/>
        </w:r>
      </w:ins>
    </w:p>
    <w:p w14:paraId="32C512A4" w14:textId="6C116AD9" w:rsidR="00894701" w:rsidRDefault="00894701">
      <w:pPr>
        <w:pStyle w:val="TOC2"/>
        <w:rPr>
          <w:ins w:id="236" w:author="jonathan pritchard" w:date="2023-12-06T09:49:00Z"/>
          <w:rFonts w:asciiTheme="minorHAnsi" w:eastAsiaTheme="minorEastAsia" w:hAnsiTheme="minorHAnsi" w:cstheme="minorBidi"/>
          <w:noProof/>
          <w:snapToGrid/>
          <w:kern w:val="2"/>
          <w:szCs w:val="22"/>
          <w:lang w:eastAsia="en-GB"/>
          <w14:ligatures w14:val="standardContextual"/>
        </w:rPr>
      </w:pPr>
      <w:ins w:id="237" w:author="jonathan pritchard" w:date="2023-12-06T09:49:00Z">
        <w:r>
          <w:rPr>
            <w:noProof/>
          </w:rPr>
          <w:t>9.7</w:t>
        </w:r>
        <w:r>
          <w:rPr>
            <w:rFonts w:asciiTheme="minorHAnsi" w:eastAsiaTheme="minorEastAsia" w:hAnsiTheme="minorHAnsi" w:cstheme="minorBidi"/>
            <w:noProof/>
            <w:snapToGrid/>
            <w:kern w:val="2"/>
            <w:szCs w:val="22"/>
            <w:lang w:eastAsia="en-GB"/>
            <w14:ligatures w14:val="standardContextual"/>
          </w:rPr>
          <w:tab/>
        </w:r>
        <w:r>
          <w:rPr>
            <w:noProof/>
          </w:rPr>
          <w:t>Detection of Areas for which Special Conditions Exist</w:t>
        </w:r>
        <w:r>
          <w:rPr>
            <w:noProof/>
          </w:rPr>
          <w:tab/>
        </w:r>
        <w:r>
          <w:rPr>
            <w:noProof/>
          </w:rPr>
          <w:fldChar w:fldCharType="begin"/>
        </w:r>
        <w:r>
          <w:rPr>
            <w:noProof/>
          </w:rPr>
          <w:instrText xml:space="preserve"> PAGEREF _Toc152748625 \h </w:instrText>
        </w:r>
      </w:ins>
      <w:r>
        <w:rPr>
          <w:noProof/>
        </w:rPr>
      </w:r>
      <w:r>
        <w:rPr>
          <w:noProof/>
        </w:rPr>
        <w:fldChar w:fldCharType="separate"/>
      </w:r>
      <w:ins w:id="238" w:author="jonathan pritchard" w:date="2023-12-06T09:49:00Z">
        <w:r>
          <w:rPr>
            <w:noProof/>
          </w:rPr>
          <w:t>286</w:t>
        </w:r>
        <w:r>
          <w:rPr>
            <w:noProof/>
          </w:rPr>
          <w:fldChar w:fldCharType="end"/>
        </w:r>
      </w:ins>
    </w:p>
    <w:p w14:paraId="4D68F099" w14:textId="43B4902E" w:rsidR="00894701" w:rsidRDefault="00894701">
      <w:pPr>
        <w:pStyle w:val="TOC2"/>
        <w:rPr>
          <w:ins w:id="239" w:author="jonathan pritchard" w:date="2023-12-06T09:49:00Z"/>
          <w:rFonts w:asciiTheme="minorHAnsi" w:eastAsiaTheme="minorEastAsia" w:hAnsiTheme="minorHAnsi" w:cstheme="minorBidi"/>
          <w:noProof/>
          <w:snapToGrid/>
          <w:kern w:val="2"/>
          <w:szCs w:val="22"/>
          <w:lang w:eastAsia="en-GB"/>
          <w14:ligatures w14:val="standardContextual"/>
        </w:rPr>
      </w:pPr>
      <w:ins w:id="240" w:author="jonathan pritchard" w:date="2023-12-06T09:49:00Z">
        <w:r>
          <w:rPr>
            <w:noProof/>
          </w:rPr>
          <w:t>9.8</w:t>
        </w:r>
        <w:r>
          <w:rPr>
            <w:rFonts w:asciiTheme="minorHAnsi" w:eastAsiaTheme="minorEastAsia" w:hAnsiTheme="minorHAnsi" w:cstheme="minorBidi"/>
            <w:noProof/>
            <w:snapToGrid/>
            <w:kern w:val="2"/>
            <w:szCs w:val="22"/>
            <w:lang w:eastAsia="en-GB"/>
            <w14:ligatures w14:val="standardContextual"/>
          </w:rPr>
          <w:tab/>
        </w:r>
        <w:r>
          <w:rPr>
            <w:noProof/>
          </w:rPr>
          <w:t>Detection and Notification of the Safety Contour</w:t>
        </w:r>
        <w:r>
          <w:rPr>
            <w:noProof/>
          </w:rPr>
          <w:tab/>
        </w:r>
        <w:r>
          <w:rPr>
            <w:noProof/>
          </w:rPr>
          <w:fldChar w:fldCharType="begin"/>
        </w:r>
        <w:r>
          <w:rPr>
            <w:noProof/>
          </w:rPr>
          <w:instrText xml:space="preserve"> PAGEREF _Toc152748626 \h </w:instrText>
        </w:r>
      </w:ins>
      <w:r>
        <w:rPr>
          <w:noProof/>
        </w:rPr>
      </w:r>
      <w:r>
        <w:rPr>
          <w:noProof/>
        </w:rPr>
        <w:fldChar w:fldCharType="separate"/>
      </w:r>
      <w:ins w:id="241" w:author="jonathan pritchard" w:date="2023-12-06T09:49:00Z">
        <w:r>
          <w:rPr>
            <w:noProof/>
          </w:rPr>
          <w:t>290</w:t>
        </w:r>
        <w:r>
          <w:rPr>
            <w:noProof/>
          </w:rPr>
          <w:fldChar w:fldCharType="end"/>
        </w:r>
      </w:ins>
    </w:p>
    <w:p w14:paraId="30AA6FEF" w14:textId="4DE30150" w:rsidR="00357E05" w:rsidDel="00894701" w:rsidRDefault="00357E05" w:rsidP="00357E05">
      <w:pPr>
        <w:pStyle w:val="TOC1"/>
        <w:rPr>
          <w:del w:id="242" w:author="jonathan pritchard" w:date="2023-12-06T09:49:00Z"/>
          <w:rFonts w:asciiTheme="minorHAnsi" w:eastAsiaTheme="minorEastAsia" w:hAnsiTheme="minorHAnsi" w:cstheme="minorBidi"/>
          <w:noProof/>
          <w:snapToGrid/>
          <w:szCs w:val="22"/>
          <w:lang w:eastAsia="en-GB"/>
        </w:rPr>
      </w:pPr>
      <w:del w:id="243" w:author="jonathan pritchard" w:date="2023-12-06T09:49:00Z">
        <w:r w:rsidDel="00894701">
          <w:rPr>
            <w:noProof/>
          </w:rPr>
          <w:delText>1</w:delText>
        </w:r>
        <w:r w:rsidDel="00894701">
          <w:rPr>
            <w:rFonts w:asciiTheme="minorHAnsi" w:eastAsiaTheme="minorEastAsia" w:hAnsiTheme="minorHAnsi" w:cstheme="minorBidi"/>
            <w:noProof/>
            <w:snapToGrid/>
            <w:szCs w:val="22"/>
            <w:lang w:eastAsia="en-GB"/>
          </w:rPr>
          <w:tab/>
        </w:r>
        <w:r w:rsidDel="00894701">
          <w:rPr>
            <w:noProof/>
          </w:rPr>
          <w:delText>Introduction</w:delText>
        </w:r>
        <w:r w:rsidDel="00894701">
          <w:rPr>
            <w:noProof/>
          </w:rPr>
          <w:tab/>
        </w:r>
        <w:r w:rsidR="007F7846" w:rsidDel="00894701">
          <w:rPr>
            <w:noProof/>
          </w:rPr>
          <w:delText>1</w:delText>
        </w:r>
      </w:del>
    </w:p>
    <w:p w14:paraId="1594EE88" w14:textId="2B02B8F3" w:rsidR="00357E05" w:rsidDel="00894701" w:rsidRDefault="00357E05" w:rsidP="00894701">
      <w:pPr>
        <w:pStyle w:val="TOC2"/>
        <w:rPr>
          <w:del w:id="244" w:author="jonathan pritchard" w:date="2023-12-06T09:49:00Z"/>
          <w:rFonts w:asciiTheme="minorHAnsi" w:eastAsiaTheme="minorEastAsia" w:hAnsiTheme="minorHAnsi" w:cstheme="minorBidi"/>
          <w:noProof/>
          <w:snapToGrid/>
          <w:szCs w:val="22"/>
          <w:lang w:eastAsia="en-GB"/>
        </w:rPr>
      </w:pPr>
      <w:del w:id="245" w:author="jonathan pritchard" w:date="2023-12-06T09:49:00Z">
        <w:r w:rsidDel="00894701">
          <w:rPr>
            <w:noProof/>
          </w:rPr>
          <w:delText>1.1</w:delText>
        </w:r>
        <w:r w:rsidDel="00894701">
          <w:rPr>
            <w:rFonts w:asciiTheme="minorHAnsi" w:eastAsiaTheme="minorEastAsia" w:hAnsiTheme="minorHAnsi" w:cstheme="minorBidi"/>
            <w:noProof/>
            <w:snapToGrid/>
            <w:szCs w:val="22"/>
            <w:lang w:eastAsia="en-GB"/>
          </w:rPr>
          <w:tab/>
        </w:r>
        <w:r w:rsidDel="00894701">
          <w:rPr>
            <w:noProof/>
          </w:rPr>
          <w:delText>Change Control History</w:delText>
        </w:r>
        <w:r w:rsidDel="00894701">
          <w:rPr>
            <w:noProof/>
          </w:rPr>
          <w:tab/>
        </w:r>
        <w:r w:rsidR="007F7846" w:rsidDel="00894701">
          <w:rPr>
            <w:noProof/>
          </w:rPr>
          <w:delText>1</w:delText>
        </w:r>
      </w:del>
    </w:p>
    <w:p w14:paraId="0D8F8E8F" w14:textId="041C0484" w:rsidR="00357E05" w:rsidDel="00894701" w:rsidRDefault="00357E05" w:rsidP="00894701">
      <w:pPr>
        <w:pStyle w:val="TOC2"/>
        <w:rPr>
          <w:del w:id="246" w:author="jonathan pritchard" w:date="2023-12-06T09:49:00Z"/>
          <w:rFonts w:asciiTheme="minorHAnsi" w:eastAsiaTheme="minorEastAsia" w:hAnsiTheme="minorHAnsi" w:cstheme="minorBidi"/>
          <w:noProof/>
          <w:snapToGrid/>
          <w:szCs w:val="22"/>
          <w:lang w:eastAsia="en-GB"/>
        </w:rPr>
      </w:pPr>
      <w:del w:id="247" w:author="jonathan pritchard" w:date="2023-12-06T09:49:00Z">
        <w:r w:rsidDel="00894701">
          <w:rPr>
            <w:noProof/>
          </w:rPr>
          <w:delText>1.2</w:delText>
        </w:r>
        <w:r w:rsidDel="00894701">
          <w:rPr>
            <w:rFonts w:asciiTheme="minorHAnsi" w:eastAsiaTheme="minorEastAsia" w:hAnsiTheme="minorHAnsi" w:cstheme="minorBidi"/>
            <w:noProof/>
            <w:snapToGrid/>
            <w:szCs w:val="22"/>
            <w:lang w:eastAsia="en-GB"/>
          </w:rPr>
          <w:tab/>
        </w:r>
        <w:r w:rsidDel="00894701">
          <w:rPr>
            <w:noProof/>
          </w:rPr>
          <w:delText>Introduction</w:delText>
        </w:r>
        <w:r w:rsidDel="00894701">
          <w:rPr>
            <w:noProof/>
          </w:rPr>
          <w:tab/>
        </w:r>
        <w:r w:rsidR="007F7846" w:rsidDel="00894701">
          <w:rPr>
            <w:noProof/>
          </w:rPr>
          <w:delText>1</w:delText>
        </w:r>
      </w:del>
    </w:p>
    <w:p w14:paraId="575CAB6F" w14:textId="60670656" w:rsidR="00357E05" w:rsidDel="00894701" w:rsidRDefault="00357E05" w:rsidP="00894701">
      <w:pPr>
        <w:pStyle w:val="TOC2"/>
        <w:rPr>
          <w:del w:id="248" w:author="jonathan pritchard" w:date="2023-12-06T09:49:00Z"/>
          <w:rFonts w:asciiTheme="minorHAnsi" w:eastAsiaTheme="minorEastAsia" w:hAnsiTheme="minorHAnsi" w:cstheme="minorBidi"/>
          <w:noProof/>
          <w:snapToGrid/>
          <w:szCs w:val="22"/>
          <w:lang w:eastAsia="en-GB"/>
        </w:rPr>
      </w:pPr>
      <w:del w:id="249" w:author="jonathan pritchard" w:date="2023-12-06T09:49:00Z">
        <w:r w:rsidDel="00894701">
          <w:rPr>
            <w:noProof/>
          </w:rPr>
          <w:delText>1.3</w:delText>
        </w:r>
        <w:r w:rsidDel="00894701">
          <w:rPr>
            <w:rFonts w:asciiTheme="minorHAnsi" w:eastAsiaTheme="minorEastAsia" w:hAnsiTheme="minorHAnsi" w:cstheme="minorBidi"/>
            <w:noProof/>
            <w:snapToGrid/>
            <w:szCs w:val="22"/>
            <w:lang w:eastAsia="en-GB"/>
          </w:rPr>
          <w:tab/>
        </w:r>
        <w:r w:rsidDel="00894701">
          <w:rPr>
            <w:noProof/>
          </w:rPr>
          <w:delText>Acknowledgements</w:delText>
        </w:r>
        <w:r w:rsidDel="00894701">
          <w:rPr>
            <w:noProof/>
          </w:rPr>
          <w:tab/>
        </w:r>
        <w:r w:rsidR="007F7846" w:rsidDel="00894701">
          <w:rPr>
            <w:noProof/>
          </w:rPr>
          <w:delText>1</w:delText>
        </w:r>
      </w:del>
    </w:p>
    <w:p w14:paraId="1929B6F7" w14:textId="092E962E" w:rsidR="00357E05" w:rsidDel="00894701" w:rsidRDefault="00357E05" w:rsidP="00894701">
      <w:pPr>
        <w:pStyle w:val="TOC2"/>
        <w:rPr>
          <w:del w:id="250" w:author="jonathan pritchard" w:date="2023-12-06T09:49:00Z"/>
          <w:rFonts w:asciiTheme="minorHAnsi" w:eastAsiaTheme="minorEastAsia" w:hAnsiTheme="minorHAnsi" w:cstheme="minorBidi"/>
          <w:noProof/>
          <w:snapToGrid/>
          <w:szCs w:val="22"/>
          <w:lang w:eastAsia="en-GB"/>
        </w:rPr>
      </w:pPr>
      <w:del w:id="251" w:author="jonathan pritchard" w:date="2023-12-06T09:49:00Z">
        <w:r w:rsidDel="00894701">
          <w:rPr>
            <w:noProof/>
          </w:rPr>
          <w:delText>1.4</w:delText>
        </w:r>
        <w:r w:rsidDel="00894701">
          <w:rPr>
            <w:rFonts w:asciiTheme="minorHAnsi" w:eastAsiaTheme="minorEastAsia" w:hAnsiTheme="minorHAnsi" w:cstheme="minorBidi"/>
            <w:noProof/>
            <w:snapToGrid/>
            <w:szCs w:val="22"/>
            <w:lang w:eastAsia="en-GB"/>
          </w:rPr>
          <w:tab/>
        </w:r>
        <w:r w:rsidDel="00894701">
          <w:rPr>
            <w:noProof/>
          </w:rPr>
          <w:delText>Acronyms and Terms</w:delText>
        </w:r>
        <w:r w:rsidDel="00894701">
          <w:rPr>
            <w:noProof/>
          </w:rPr>
          <w:tab/>
        </w:r>
        <w:r w:rsidR="007F7846" w:rsidDel="00894701">
          <w:rPr>
            <w:noProof/>
          </w:rPr>
          <w:delText>1</w:delText>
        </w:r>
      </w:del>
    </w:p>
    <w:p w14:paraId="705CDBF2" w14:textId="6C8F79A7" w:rsidR="00357E05" w:rsidDel="00894701" w:rsidRDefault="00357E05" w:rsidP="00894701">
      <w:pPr>
        <w:pStyle w:val="TOC2"/>
        <w:rPr>
          <w:del w:id="252" w:author="jonathan pritchard" w:date="2023-12-06T09:49:00Z"/>
          <w:rFonts w:asciiTheme="minorHAnsi" w:eastAsiaTheme="minorEastAsia" w:hAnsiTheme="minorHAnsi" w:cstheme="minorBidi"/>
          <w:noProof/>
          <w:snapToGrid/>
          <w:szCs w:val="22"/>
          <w:lang w:eastAsia="en-GB"/>
        </w:rPr>
      </w:pPr>
      <w:del w:id="253" w:author="jonathan pritchard" w:date="2023-12-06T09:49:00Z">
        <w:r w:rsidDel="00894701">
          <w:rPr>
            <w:noProof/>
          </w:rPr>
          <w:delText>1.5</w:delText>
        </w:r>
        <w:r w:rsidDel="00894701">
          <w:rPr>
            <w:rFonts w:asciiTheme="minorHAnsi" w:eastAsiaTheme="minorEastAsia" w:hAnsiTheme="minorHAnsi" w:cstheme="minorBidi"/>
            <w:noProof/>
            <w:snapToGrid/>
            <w:szCs w:val="22"/>
            <w:lang w:eastAsia="en-GB"/>
          </w:rPr>
          <w:tab/>
        </w:r>
        <w:r w:rsidDel="00894701">
          <w:rPr>
            <w:noProof/>
          </w:rPr>
          <w:delText>References</w:delText>
        </w:r>
        <w:r w:rsidDel="00894701">
          <w:rPr>
            <w:noProof/>
          </w:rPr>
          <w:tab/>
        </w:r>
        <w:r w:rsidR="007F7846" w:rsidDel="00894701">
          <w:rPr>
            <w:noProof/>
          </w:rPr>
          <w:delText>1</w:delText>
        </w:r>
      </w:del>
    </w:p>
    <w:p w14:paraId="356ED84A" w14:textId="19ABB1A2" w:rsidR="00357E05" w:rsidDel="00894701" w:rsidRDefault="00357E05" w:rsidP="00894701">
      <w:pPr>
        <w:pStyle w:val="TOC2"/>
        <w:rPr>
          <w:del w:id="254" w:author="jonathan pritchard" w:date="2023-12-06T09:49:00Z"/>
          <w:rFonts w:asciiTheme="minorHAnsi" w:eastAsiaTheme="minorEastAsia" w:hAnsiTheme="minorHAnsi" w:cstheme="minorBidi"/>
          <w:noProof/>
          <w:snapToGrid/>
          <w:szCs w:val="22"/>
          <w:lang w:eastAsia="en-GB"/>
        </w:rPr>
      </w:pPr>
      <w:del w:id="255" w:author="jonathan pritchard" w:date="2023-12-06T09:49:00Z">
        <w:r w:rsidDel="00894701">
          <w:rPr>
            <w:noProof/>
          </w:rPr>
          <w:delText>1.6</w:delText>
        </w:r>
        <w:r w:rsidDel="00894701">
          <w:rPr>
            <w:rFonts w:asciiTheme="minorHAnsi" w:eastAsiaTheme="minorEastAsia" w:hAnsiTheme="minorHAnsi" w:cstheme="minorBidi"/>
            <w:noProof/>
            <w:snapToGrid/>
            <w:szCs w:val="22"/>
            <w:lang w:eastAsia="en-GB"/>
          </w:rPr>
          <w:tab/>
        </w:r>
        <w:r w:rsidDel="00894701">
          <w:rPr>
            <w:noProof/>
          </w:rPr>
          <w:delText>Preface to Edition 1.0.0</w:delText>
        </w:r>
        <w:r w:rsidDel="00894701">
          <w:rPr>
            <w:noProof/>
          </w:rPr>
          <w:tab/>
        </w:r>
        <w:r w:rsidR="007F7846" w:rsidDel="00894701">
          <w:rPr>
            <w:noProof/>
          </w:rPr>
          <w:delText>1</w:delText>
        </w:r>
      </w:del>
    </w:p>
    <w:p w14:paraId="786C4EA5" w14:textId="119DC342" w:rsidR="00357E05" w:rsidDel="00894701" w:rsidRDefault="00357E05" w:rsidP="00894701">
      <w:pPr>
        <w:pStyle w:val="TOC2"/>
        <w:rPr>
          <w:del w:id="256" w:author="jonathan pritchard" w:date="2023-12-06T09:49:00Z"/>
          <w:rFonts w:asciiTheme="minorHAnsi" w:eastAsiaTheme="minorEastAsia" w:hAnsiTheme="minorHAnsi" w:cstheme="minorBidi"/>
          <w:noProof/>
          <w:snapToGrid/>
          <w:szCs w:val="22"/>
          <w:lang w:eastAsia="en-GB"/>
        </w:rPr>
      </w:pPr>
      <w:del w:id="257" w:author="jonathan pritchard" w:date="2023-12-06T09:49:00Z">
        <w:r w:rsidDel="00894701">
          <w:rPr>
            <w:noProof/>
          </w:rPr>
          <w:delText>1.7</w:delText>
        </w:r>
        <w:r w:rsidDel="00894701">
          <w:rPr>
            <w:rFonts w:asciiTheme="minorHAnsi" w:eastAsiaTheme="minorEastAsia" w:hAnsiTheme="minorHAnsi" w:cstheme="minorBidi"/>
            <w:noProof/>
            <w:snapToGrid/>
            <w:szCs w:val="22"/>
            <w:lang w:eastAsia="en-GB"/>
          </w:rPr>
          <w:tab/>
        </w:r>
        <w:r w:rsidDel="00894701">
          <w:rPr>
            <w:noProof/>
          </w:rPr>
          <w:delText>Key Documents Organizations and Relationships</w:delText>
        </w:r>
        <w:r w:rsidDel="00894701">
          <w:rPr>
            <w:noProof/>
          </w:rPr>
          <w:tab/>
        </w:r>
        <w:r w:rsidR="007F7846" w:rsidDel="00894701">
          <w:rPr>
            <w:noProof/>
          </w:rPr>
          <w:delText>2</w:delText>
        </w:r>
      </w:del>
    </w:p>
    <w:p w14:paraId="6E11FFE2" w14:textId="02B27704" w:rsidR="00357E05" w:rsidDel="00894701" w:rsidRDefault="00357E05" w:rsidP="00894701">
      <w:pPr>
        <w:pStyle w:val="TOC2"/>
        <w:rPr>
          <w:del w:id="258" w:author="jonathan pritchard" w:date="2023-12-06T09:49:00Z"/>
          <w:rFonts w:asciiTheme="minorHAnsi" w:eastAsiaTheme="minorEastAsia" w:hAnsiTheme="minorHAnsi" w:cstheme="minorBidi"/>
          <w:noProof/>
          <w:snapToGrid/>
          <w:szCs w:val="22"/>
          <w:lang w:eastAsia="en-GB"/>
        </w:rPr>
      </w:pPr>
      <w:del w:id="259" w:author="jonathan pritchard" w:date="2023-12-06T09:49:00Z">
        <w:r w:rsidDel="00894701">
          <w:rPr>
            <w:noProof/>
          </w:rPr>
          <w:delText>1.8</w:delText>
        </w:r>
        <w:r w:rsidDel="00894701">
          <w:rPr>
            <w:rFonts w:asciiTheme="minorHAnsi" w:eastAsiaTheme="minorEastAsia" w:hAnsiTheme="minorHAnsi" w:cstheme="minorBidi"/>
            <w:noProof/>
            <w:snapToGrid/>
            <w:szCs w:val="22"/>
            <w:lang w:eastAsia="en-GB"/>
          </w:rPr>
          <w:tab/>
        </w:r>
        <w:r w:rsidDel="00894701">
          <w:rPr>
            <w:noProof/>
          </w:rPr>
          <w:delText>Structure of the Instruction Manual</w:delText>
        </w:r>
        <w:r w:rsidDel="00894701">
          <w:rPr>
            <w:noProof/>
          </w:rPr>
          <w:tab/>
        </w:r>
        <w:r w:rsidR="007F7846" w:rsidDel="00894701">
          <w:rPr>
            <w:noProof/>
          </w:rPr>
          <w:delText>3</w:delText>
        </w:r>
      </w:del>
    </w:p>
    <w:p w14:paraId="43926954" w14:textId="653B28FC" w:rsidR="00357E05" w:rsidDel="00894701" w:rsidRDefault="00357E05" w:rsidP="00894701">
      <w:pPr>
        <w:pStyle w:val="TOC2"/>
        <w:rPr>
          <w:del w:id="260" w:author="jonathan pritchard" w:date="2023-12-06T09:49:00Z"/>
          <w:rFonts w:asciiTheme="minorHAnsi" w:eastAsiaTheme="minorEastAsia" w:hAnsiTheme="minorHAnsi" w:cstheme="minorBidi"/>
          <w:noProof/>
          <w:snapToGrid/>
          <w:szCs w:val="22"/>
          <w:lang w:eastAsia="en-GB"/>
        </w:rPr>
      </w:pPr>
      <w:del w:id="261" w:author="jonathan pritchard" w:date="2023-12-06T09:49:00Z">
        <w:r w:rsidDel="00894701">
          <w:rPr>
            <w:noProof/>
          </w:rPr>
          <w:delText>1.9</w:delText>
        </w:r>
        <w:r w:rsidDel="00894701">
          <w:rPr>
            <w:rFonts w:asciiTheme="minorHAnsi" w:eastAsiaTheme="minorEastAsia" w:hAnsiTheme="minorHAnsi" w:cstheme="minorBidi"/>
            <w:noProof/>
            <w:snapToGrid/>
            <w:szCs w:val="22"/>
            <w:lang w:eastAsia="en-GB"/>
          </w:rPr>
          <w:tab/>
        </w:r>
        <w:r w:rsidDel="00894701">
          <w:rPr>
            <w:noProof/>
          </w:rPr>
          <w:delText>Organization and Coverage of the TDS</w:delText>
        </w:r>
        <w:r w:rsidDel="00894701">
          <w:rPr>
            <w:noProof/>
          </w:rPr>
          <w:tab/>
        </w:r>
        <w:r w:rsidR="007F7846" w:rsidDel="00894701">
          <w:rPr>
            <w:noProof/>
          </w:rPr>
          <w:delText>3</w:delText>
        </w:r>
      </w:del>
    </w:p>
    <w:p w14:paraId="62DF8877" w14:textId="00163EED" w:rsidR="00357E05" w:rsidDel="00894701" w:rsidRDefault="00357E05" w:rsidP="00894701">
      <w:pPr>
        <w:pStyle w:val="TOC2"/>
        <w:rPr>
          <w:del w:id="262" w:author="jonathan pritchard" w:date="2023-12-06T09:49:00Z"/>
          <w:rFonts w:asciiTheme="minorHAnsi" w:eastAsiaTheme="minorEastAsia" w:hAnsiTheme="minorHAnsi" w:cstheme="minorBidi"/>
          <w:noProof/>
          <w:snapToGrid/>
          <w:szCs w:val="22"/>
          <w:lang w:eastAsia="en-GB"/>
        </w:rPr>
      </w:pPr>
      <w:del w:id="263" w:author="jonathan pritchard" w:date="2023-12-06T09:49:00Z">
        <w:r w:rsidDel="00894701">
          <w:rPr>
            <w:noProof/>
          </w:rPr>
          <w:delText>1.10</w:delText>
        </w:r>
        <w:r w:rsidDel="00894701">
          <w:rPr>
            <w:rFonts w:asciiTheme="minorHAnsi" w:eastAsiaTheme="minorEastAsia" w:hAnsiTheme="minorHAnsi" w:cstheme="minorBidi"/>
            <w:noProof/>
            <w:snapToGrid/>
            <w:szCs w:val="22"/>
            <w:lang w:eastAsia="en-GB"/>
          </w:rPr>
          <w:tab/>
        </w:r>
        <w:r w:rsidDel="00894701">
          <w:rPr>
            <w:noProof/>
          </w:rPr>
          <w:delText>Required Test Items and Use of the TDS</w:delText>
        </w:r>
        <w:r w:rsidDel="00894701">
          <w:rPr>
            <w:noProof/>
          </w:rPr>
          <w:tab/>
        </w:r>
        <w:r w:rsidR="007F7846" w:rsidDel="00894701">
          <w:rPr>
            <w:noProof/>
          </w:rPr>
          <w:delText>6</w:delText>
        </w:r>
      </w:del>
    </w:p>
    <w:p w14:paraId="34832BFA" w14:textId="045EB671" w:rsidR="00357E05" w:rsidDel="00894701" w:rsidRDefault="00357E05" w:rsidP="00357E05">
      <w:pPr>
        <w:pStyle w:val="TOC1"/>
        <w:rPr>
          <w:del w:id="264" w:author="jonathan pritchard" w:date="2023-12-06T09:49:00Z"/>
          <w:rFonts w:asciiTheme="minorHAnsi" w:eastAsiaTheme="minorEastAsia" w:hAnsiTheme="minorHAnsi" w:cstheme="minorBidi"/>
          <w:noProof/>
          <w:snapToGrid/>
          <w:szCs w:val="22"/>
          <w:lang w:eastAsia="en-GB"/>
        </w:rPr>
      </w:pPr>
      <w:del w:id="265" w:author="jonathan pritchard" w:date="2023-12-06T09:49:00Z">
        <w:r w:rsidDel="00894701">
          <w:rPr>
            <w:noProof/>
          </w:rPr>
          <w:delText>2</w:delText>
        </w:r>
        <w:r w:rsidDel="00894701">
          <w:rPr>
            <w:rFonts w:asciiTheme="minorHAnsi" w:eastAsiaTheme="minorEastAsia" w:hAnsiTheme="minorHAnsi" w:cstheme="minorBidi"/>
            <w:noProof/>
            <w:snapToGrid/>
            <w:szCs w:val="22"/>
            <w:lang w:eastAsia="en-GB"/>
          </w:rPr>
          <w:tab/>
        </w:r>
        <w:r w:rsidDel="00894701">
          <w:rPr>
            <w:noProof/>
          </w:rPr>
          <w:delText>Chart Loading and Updating</w:delText>
        </w:r>
        <w:r w:rsidDel="00894701">
          <w:rPr>
            <w:noProof/>
          </w:rPr>
          <w:tab/>
        </w:r>
        <w:r w:rsidR="007F7846" w:rsidDel="00894701">
          <w:rPr>
            <w:noProof/>
          </w:rPr>
          <w:delText>7</w:delText>
        </w:r>
      </w:del>
    </w:p>
    <w:p w14:paraId="273ADB21" w14:textId="50E87DBD" w:rsidR="00357E05" w:rsidDel="00894701" w:rsidRDefault="00357E05" w:rsidP="00894701">
      <w:pPr>
        <w:pStyle w:val="TOC2"/>
        <w:rPr>
          <w:del w:id="266" w:author="jonathan pritchard" w:date="2023-12-06T09:49:00Z"/>
          <w:rFonts w:asciiTheme="minorHAnsi" w:eastAsiaTheme="minorEastAsia" w:hAnsiTheme="minorHAnsi" w:cstheme="minorBidi"/>
          <w:noProof/>
          <w:snapToGrid/>
          <w:szCs w:val="22"/>
          <w:lang w:eastAsia="en-GB"/>
        </w:rPr>
      </w:pPr>
      <w:del w:id="267" w:author="jonathan pritchard" w:date="2023-12-06T09:49:00Z">
        <w:r w:rsidDel="00894701">
          <w:rPr>
            <w:noProof/>
          </w:rPr>
          <w:delText>2.1</w:delText>
        </w:r>
        <w:r w:rsidDel="00894701">
          <w:rPr>
            <w:rFonts w:asciiTheme="minorHAnsi" w:eastAsiaTheme="minorEastAsia" w:hAnsiTheme="minorHAnsi" w:cstheme="minorBidi"/>
            <w:noProof/>
            <w:snapToGrid/>
            <w:szCs w:val="22"/>
            <w:lang w:eastAsia="en-GB"/>
          </w:rPr>
          <w:tab/>
        </w:r>
        <w:r w:rsidDel="00894701">
          <w:rPr>
            <w:noProof/>
          </w:rPr>
          <w:delText>Catalogue Loading and System Initialisation.</w:delText>
        </w:r>
        <w:r w:rsidDel="00894701">
          <w:rPr>
            <w:noProof/>
          </w:rPr>
          <w:tab/>
        </w:r>
        <w:r w:rsidR="007F7846" w:rsidDel="00894701">
          <w:rPr>
            <w:noProof/>
          </w:rPr>
          <w:delText>7</w:delText>
        </w:r>
      </w:del>
    </w:p>
    <w:p w14:paraId="17F55B81" w14:textId="7C781860" w:rsidR="00357E05" w:rsidDel="00894701" w:rsidRDefault="00357E05" w:rsidP="00894701">
      <w:pPr>
        <w:pStyle w:val="TOC2"/>
        <w:rPr>
          <w:del w:id="268" w:author="jonathan pritchard" w:date="2023-12-06T09:49:00Z"/>
          <w:rFonts w:asciiTheme="minorHAnsi" w:eastAsiaTheme="minorEastAsia" w:hAnsiTheme="minorHAnsi" w:cstheme="minorBidi"/>
          <w:noProof/>
          <w:snapToGrid/>
          <w:szCs w:val="22"/>
          <w:lang w:eastAsia="en-GB"/>
        </w:rPr>
      </w:pPr>
      <w:del w:id="269" w:author="jonathan pritchard" w:date="2023-12-06T09:49:00Z">
        <w:r w:rsidDel="00894701">
          <w:rPr>
            <w:noProof/>
          </w:rPr>
          <w:delText>2.2</w:delText>
        </w:r>
        <w:r w:rsidDel="00894701">
          <w:rPr>
            <w:rFonts w:asciiTheme="minorHAnsi" w:eastAsiaTheme="minorEastAsia" w:hAnsiTheme="minorHAnsi" w:cstheme="minorBidi"/>
            <w:noProof/>
            <w:snapToGrid/>
            <w:szCs w:val="22"/>
            <w:lang w:eastAsia="en-GB"/>
          </w:rPr>
          <w:tab/>
        </w:r>
        <w:r w:rsidDel="00894701">
          <w:rPr>
            <w:noProof/>
          </w:rPr>
          <w:delText>Loading of Unencrypted datasets</w:delText>
        </w:r>
        <w:r w:rsidDel="00894701">
          <w:rPr>
            <w:noProof/>
          </w:rPr>
          <w:tab/>
        </w:r>
        <w:r w:rsidR="007F7846" w:rsidDel="00894701">
          <w:rPr>
            <w:noProof/>
          </w:rPr>
          <w:delText>11</w:delText>
        </w:r>
      </w:del>
    </w:p>
    <w:p w14:paraId="3AC42786" w14:textId="5CE4E769" w:rsidR="00357E05" w:rsidDel="00894701" w:rsidRDefault="00357E05" w:rsidP="00894701">
      <w:pPr>
        <w:pStyle w:val="TOC2"/>
        <w:rPr>
          <w:del w:id="270" w:author="jonathan pritchard" w:date="2023-12-06T09:49:00Z"/>
          <w:rFonts w:asciiTheme="minorHAnsi" w:eastAsiaTheme="minorEastAsia" w:hAnsiTheme="minorHAnsi" w:cstheme="minorBidi"/>
          <w:noProof/>
          <w:snapToGrid/>
          <w:szCs w:val="22"/>
          <w:lang w:eastAsia="en-GB"/>
        </w:rPr>
      </w:pPr>
      <w:del w:id="271" w:author="jonathan pritchard" w:date="2023-12-06T09:49:00Z">
        <w:r w:rsidDel="00894701">
          <w:rPr>
            <w:noProof/>
          </w:rPr>
          <w:delText>2.3</w:delText>
        </w:r>
        <w:r w:rsidDel="00894701">
          <w:rPr>
            <w:rFonts w:asciiTheme="minorHAnsi" w:eastAsiaTheme="minorEastAsia" w:hAnsiTheme="minorHAnsi" w:cstheme="minorBidi"/>
            <w:noProof/>
            <w:snapToGrid/>
            <w:szCs w:val="22"/>
            <w:lang w:eastAsia="en-GB"/>
          </w:rPr>
          <w:tab/>
        </w:r>
        <w:r w:rsidDel="00894701">
          <w:rPr>
            <w:noProof/>
          </w:rPr>
          <w:delText>Automatic updates of Unencrypted ENCs</w:delText>
        </w:r>
        <w:r w:rsidDel="00894701">
          <w:rPr>
            <w:noProof/>
          </w:rPr>
          <w:tab/>
        </w:r>
        <w:r w:rsidR="007F7846" w:rsidDel="00894701">
          <w:rPr>
            <w:noProof/>
          </w:rPr>
          <w:delText>17</w:delText>
        </w:r>
      </w:del>
    </w:p>
    <w:p w14:paraId="122D1A59" w14:textId="7AF00666" w:rsidR="00357E05" w:rsidDel="00894701" w:rsidRDefault="00357E05" w:rsidP="00894701">
      <w:pPr>
        <w:pStyle w:val="TOC2"/>
        <w:rPr>
          <w:del w:id="272" w:author="jonathan pritchard" w:date="2023-12-06T09:49:00Z"/>
          <w:rFonts w:asciiTheme="minorHAnsi" w:eastAsiaTheme="minorEastAsia" w:hAnsiTheme="minorHAnsi" w:cstheme="minorBidi"/>
          <w:noProof/>
          <w:snapToGrid/>
          <w:szCs w:val="22"/>
          <w:lang w:eastAsia="en-GB"/>
        </w:rPr>
      </w:pPr>
      <w:del w:id="273" w:author="jonathan pritchard" w:date="2023-12-06T09:49:00Z">
        <w:r w:rsidDel="00894701">
          <w:rPr>
            <w:noProof/>
          </w:rPr>
          <w:delText>2.4</w:delText>
        </w:r>
        <w:r w:rsidDel="00894701">
          <w:rPr>
            <w:rFonts w:asciiTheme="minorHAnsi" w:eastAsiaTheme="minorEastAsia" w:hAnsiTheme="minorHAnsi" w:cstheme="minorBidi"/>
            <w:noProof/>
            <w:snapToGrid/>
            <w:szCs w:val="22"/>
            <w:lang w:eastAsia="en-GB"/>
          </w:rPr>
          <w:tab/>
        </w:r>
        <w:r w:rsidDel="00894701">
          <w:rPr>
            <w:noProof/>
          </w:rPr>
          <w:delText>Manual Updates</w:delText>
        </w:r>
        <w:r w:rsidDel="00894701">
          <w:rPr>
            <w:noProof/>
          </w:rPr>
          <w:tab/>
        </w:r>
        <w:r w:rsidR="007F7846" w:rsidDel="00894701">
          <w:rPr>
            <w:noProof/>
          </w:rPr>
          <w:delText>29</w:delText>
        </w:r>
      </w:del>
    </w:p>
    <w:p w14:paraId="67587390" w14:textId="470154A6" w:rsidR="00357E05" w:rsidDel="00894701" w:rsidRDefault="00357E05" w:rsidP="00894701">
      <w:pPr>
        <w:pStyle w:val="TOC2"/>
        <w:rPr>
          <w:del w:id="274" w:author="jonathan pritchard" w:date="2023-12-06T09:49:00Z"/>
          <w:rFonts w:asciiTheme="minorHAnsi" w:eastAsiaTheme="minorEastAsia" w:hAnsiTheme="minorHAnsi" w:cstheme="minorBidi"/>
          <w:noProof/>
          <w:snapToGrid/>
          <w:szCs w:val="22"/>
          <w:lang w:eastAsia="en-GB"/>
        </w:rPr>
      </w:pPr>
      <w:del w:id="275" w:author="jonathan pritchard" w:date="2023-12-06T09:49:00Z">
        <w:r w:rsidDel="00894701">
          <w:rPr>
            <w:noProof/>
          </w:rPr>
          <w:delText>2.5</w:delText>
        </w:r>
        <w:r w:rsidDel="00894701">
          <w:rPr>
            <w:rFonts w:asciiTheme="minorHAnsi" w:eastAsiaTheme="minorEastAsia" w:hAnsiTheme="minorHAnsi" w:cstheme="minorBidi"/>
            <w:noProof/>
            <w:snapToGrid/>
            <w:szCs w:val="22"/>
            <w:lang w:eastAsia="en-GB"/>
          </w:rPr>
          <w:tab/>
        </w:r>
        <w:r w:rsidDel="00894701">
          <w:rPr>
            <w:noProof/>
          </w:rPr>
          <w:delText>Loading and Updating using SENC delivery (if provided)</w:delText>
        </w:r>
        <w:r w:rsidDel="00894701">
          <w:rPr>
            <w:noProof/>
          </w:rPr>
          <w:tab/>
        </w:r>
        <w:r w:rsidR="007F7846" w:rsidDel="00894701">
          <w:rPr>
            <w:noProof/>
          </w:rPr>
          <w:delText>36</w:delText>
        </w:r>
      </w:del>
    </w:p>
    <w:p w14:paraId="47565419" w14:textId="4CA8BA3F" w:rsidR="00357E05" w:rsidDel="00894701" w:rsidRDefault="00357E05" w:rsidP="00894701">
      <w:pPr>
        <w:pStyle w:val="TOC2"/>
        <w:rPr>
          <w:del w:id="276" w:author="jonathan pritchard" w:date="2023-12-06T09:49:00Z"/>
          <w:rFonts w:asciiTheme="minorHAnsi" w:eastAsiaTheme="minorEastAsia" w:hAnsiTheme="minorHAnsi" w:cstheme="minorBidi"/>
          <w:noProof/>
          <w:snapToGrid/>
          <w:szCs w:val="22"/>
          <w:lang w:eastAsia="en-GB"/>
        </w:rPr>
      </w:pPr>
      <w:del w:id="277" w:author="jonathan pritchard" w:date="2023-12-06T09:49:00Z">
        <w:r w:rsidRPr="00627785" w:rsidDel="00894701">
          <w:rPr>
            <w:noProof/>
            <w:lang w:val="en-US"/>
          </w:rPr>
          <w:delText>2.6</w:delText>
        </w:r>
        <w:r w:rsidDel="00894701">
          <w:rPr>
            <w:rFonts w:asciiTheme="minorHAnsi" w:eastAsiaTheme="minorEastAsia" w:hAnsiTheme="minorHAnsi" w:cstheme="minorBidi"/>
            <w:noProof/>
            <w:snapToGrid/>
            <w:szCs w:val="22"/>
            <w:lang w:eastAsia="en-GB"/>
          </w:rPr>
          <w:tab/>
        </w:r>
        <w:r w:rsidRPr="00627785" w:rsidDel="00894701">
          <w:rPr>
            <w:noProof/>
            <w:lang w:val="en-US"/>
          </w:rPr>
          <w:delText>Loading, Updating and Authentication of encrypted datasets</w:delText>
        </w:r>
        <w:r w:rsidDel="00894701">
          <w:rPr>
            <w:noProof/>
          </w:rPr>
          <w:tab/>
        </w:r>
        <w:r w:rsidR="007F7846" w:rsidDel="00894701">
          <w:rPr>
            <w:noProof/>
          </w:rPr>
          <w:delText>37</w:delText>
        </w:r>
      </w:del>
    </w:p>
    <w:p w14:paraId="55E5156D" w14:textId="7852C606" w:rsidR="00357E05" w:rsidDel="00894701" w:rsidRDefault="00357E05" w:rsidP="00894701">
      <w:pPr>
        <w:pStyle w:val="TOC2"/>
        <w:rPr>
          <w:del w:id="278" w:author="jonathan pritchard" w:date="2023-12-06T09:49:00Z"/>
          <w:rFonts w:asciiTheme="minorHAnsi" w:eastAsiaTheme="minorEastAsia" w:hAnsiTheme="minorHAnsi" w:cstheme="minorBidi"/>
          <w:noProof/>
          <w:snapToGrid/>
          <w:szCs w:val="22"/>
          <w:lang w:eastAsia="en-GB"/>
        </w:rPr>
      </w:pPr>
      <w:del w:id="279" w:author="jonathan pritchard" w:date="2023-12-06T09:49:00Z">
        <w:r w:rsidDel="00894701">
          <w:rPr>
            <w:noProof/>
          </w:rPr>
          <w:delText>2.7</w:delText>
        </w:r>
        <w:r w:rsidDel="00894701">
          <w:rPr>
            <w:rFonts w:asciiTheme="minorHAnsi" w:eastAsiaTheme="minorEastAsia" w:hAnsiTheme="minorHAnsi" w:cstheme="minorBidi"/>
            <w:noProof/>
            <w:snapToGrid/>
            <w:szCs w:val="22"/>
            <w:lang w:eastAsia="en-GB"/>
          </w:rPr>
          <w:tab/>
        </w:r>
        <w:r w:rsidDel="00894701">
          <w:rPr>
            <w:noProof/>
          </w:rPr>
          <w:delText>Dataset Authentication</w:delText>
        </w:r>
        <w:r w:rsidDel="00894701">
          <w:rPr>
            <w:noProof/>
          </w:rPr>
          <w:tab/>
        </w:r>
        <w:r w:rsidR="007F7846" w:rsidDel="00894701">
          <w:rPr>
            <w:noProof/>
          </w:rPr>
          <w:delText>48</w:delText>
        </w:r>
      </w:del>
    </w:p>
    <w:p w14:paraId="5073E857" w14:textId="09384B3E" w:rsidR="00357E05" w:rsidDel="00894701" w:rsidRDefault="00357E05" w:rsidP="00894701">
      <w:pPr>
        <w:pStyle w:val="TOC2"/>
        <w:rPr>
          <w:del w:id="280" w:author="jonathan pritchard" w:date="2023-12-06T09:49:00Z"/>
          <w:rFonts w:asciiTheme="minorHAnsi" w:eastAsiaTheme="minorEastAsia" w:hAnsiTheme="minorHAnsi" w:cstheme="minorBidi"/>
          <w:noProof/>
          <w:snapToGrid/>
          <w:szCs w:val="22"/>
          <w:lang w:eastAsia="en-GB"/>
        </w:rPr>
      </w:pPr>
      <w:del w:id="281" w:author="jonathan pritchard" w:date="2023-12-06T09:49:00Z">
        <w:r w:rsidDel="00894701">
          <w:rPr>
            <w:noProof/>
          </w:rPr>
          <w:delText>2.8</w:delText>
        </w:r>
        <w:r w:rsidDel="00894701">
          <w:rPr>
            <w:rFonts w:asciiTheme="minorHAnsi" w:eastAsiaTheme="minorEastAsia" w:hAnsiTheme="minorHAnsi" w:cstheme="minorBidi"/>
            <w:noProof/>
            <w:snapToGrid/>
            <w:szCs w:val="22"/>
            <w:lang w:eastAsia="en-GB"/>
          </w:rPr>
          <w:tab/>
        </w:r>
        <w:r w:rsidDel="00894701">
          <w:rPr>
            <w:noProof/>
          </w:rPr>
          <w:delText>Dataset Management</w:delText>
        </w:r>
        <w:r w:rsidDel="00894701">
          <w:rPr>
            <w:noProof/>
          </w:rPr>
          <w:tab/>
        </w:r>
        <w:r w:rsidR="007F7846" w:rsidDel="00894701">
          <w:rPr>
            <w:noProof/>
          </w:rPr>
          <w:delText>58</w:delText>
        </w:r>
      </w:del>
    </w:p>
    <w:p w14:paraId="09A5211C" w14:textId="355B181D" w:rsidR="00357E05" w:rsidDel="00894701" w:rsidRDefault="00357E05" w:rsidP="00894701">
      <w:pPr>
        <w:pStyle w:val="TOC2"/>
        <w:rPr>
          <w:del w:id="282" w:author="jonathan pritchard" w:date="2023-12-06T09:49:00Z"/>
          <w:rFonts w:asciiTheme="minorHAnsi" w:eastAsiaTheme="minorEastAsia" w:hAnsiTheme="minorHAnsi" w:cstheme="minorBidi"/>
          <w:noProof/>
          <w:snapToGrid/>
          <w:szCs w:val="22"/>
          <w:lang w:eastAsia="en-GB"/>
        </w:rPr>
      </w:pPr>
      <w:del w:id="283" w:author="jonathan pritchard" w:date="2023-12-06T09:49:00Z">
        <w:r w:rsidDel="00894701">
          <w:rPr>
            <w:noProof/>
          </w:rPr>
          <w:delText>2.9</w:delText>
        </w:r>
        <w:r w:rsidDel="00894701">
          <w:rPr>
            <w:rFonts w:asciiTheme="minorHAnsi" w:eastAsiaTheme="minorEastAsia" w:hAnsiTheme="minorHAnsi" w:cstheme="minorBidi"/>
            <w:noProof/>
            <w:snapToGrid/>
            <w:szCs w:val="22"/>
            <w:lang w:eastAsia="en-GB"/>
          </w:rPr>
          <w:tab/>
        </w:r>
        <w:r w:rsidDel="00894701">
          <w:rPr>
            <w:noProof/>
          </w:rPr>
          <w:delText>ECDIS management of data services.</w:delText>
        </w:r>
        <w:r w:rsidDel="00894701">
          <w:rPr>
            <w:noProof/>
          </w:rPr>
          <w:tab/>
        </w:r>
        <w:r w:rsidR="007F7846" w:rsidDel="00894701">
          <w:rPr>
            <w:noProof/>
          </w:rPr>
          <w:delText>62</w:delText>
        </w:r>
      </w:del>
    </w:p>
    <w:p w14:paraId="1EF3D7EF" w14:textId="44344886" w:rsidR="00357E05" w:rsidDel="00894701" w:rsidRDefault="00357E05" w:rsidP="00894701">
      <w:pPr>
        <w:pStyle w:val="TOC2"/>
        <w:rPr>
          <w:del w:id="284" w:author="jonathan pritchard" w:date="2023-12-06T09:49:00Z"/>
          <w:rFonts w:asciiTheme="minorHAnsi" w:eastAsiaTheme="minorEastAsia" w:hAnsiTheme="minorHAnsi" w:cstheme="minorBidi"/>
          <w:noProof/>
          <w:snapToGrid/>
          <w:szCs w:val="22"/>
          <w:lang w:eastAsia="en-GB"/>
        </w:rPr>
      </w:pPr>
      <w:del w:id="285" w:author="jonathan pritchard" w:date="2023-12-06T09:49:00Z">
        <w:r w:rsidDel="00894701">
          <w:rPr>
            <w:noProof/>
          </w:rPr>
          <w:delText>2.10</w:delText>
        </w:r>
        <w:r w:rsidDel="00894701">
          <w:rPr>
            <w:rFonts w:asciiTheme="minorHAnsi" w:eastAsiaTheme="minorEastAsia" w:hAnsiTheme="minorHAnsi" w:cstheme="minorBidi"/>
            <w:noProof/>
            <w:snapToGrid/>
            <w:szCs w:val="22"/>
            <w:lang w:eastAsia="en-GB"/>
          </w:rPr>
          <w:tab/>
        </w:r>
        <w:r w:rsidDel="00894701">
          <w:rPr>
            <w:noProof/>
          </w:rPr>
          <w:delText>ECDIS Update Status Report</w:delText>
        </w:r>
        <w:r w:rsidDel="00894701">
          <w:rPr>
            <w:noProof/>
          </w:rPr>
          <w:tab/>
        </w:r>
        <w:r w:rsidR="007F7846" w:rsidDel="00894701">
          <w:rPr>
            <w:noProof/>
          </w:rPr>
          <w:delText>67</w:delText>
        </w:r>
      </w:del>
    </w:p>
    <w:p w14:paraId="0BAFBE79" w14:textId="0AD1C0C2" w:rsidR="00357E05" w:rsidDel="00894701" w:rsidRDefault="00357E05" w:rsidP="00357E05">
      <w:pPr>
        <w:pStyle w:val="TOC1"/>
        <w:rPr>
          <w:del w:id="286" w:author="jonathan pritchard" w:date="2023-12-06T09:49:00Z"/>
          <w:rFonts w:asciiTheme="minorHAnsi" w:eastAsiaTheme="minorEastAsia" w:hAnsiTheme="minorHAnsi" w:cstheme="minorBidi"/>
          <w:noProof/>
          <w:snapToGrid/>
          <w:szCs w:val="22"/>
          <w:lang w:eastAsia="en-GB"/>
        </w:rPr>
      </w:pPr>
      <w:del w:id="287" w:author="jonathan pritchard" w:date="2023-12-06T09:49:00Z">
        <w:r w:rsidDel="00894701">
          <w:rPr>
            <w:noProof/>
          </w:rPr>
          <w:delText>3</w:delText>
        </w:r>
        <w:r w:rsidDel="00894701">
          <w:rPr>
            <w:rFonts w:asciiTheme="minorHAnsi" w:eastAsiaTheme="minorEastAsia" w:hAnsiTheme="minorHAnsi" w:cstheme="minorBidi"/>
            <w:noProof/>
            <w:snapToGrid/>
            <w:szCs w:val="22"/>
            <w:lang w:eastAsia="en-GB"/>
          </w:rPr>
          <w:tab/>
        </w:r>
        <w:r w:rsidDel="00894701">
          <w:rPr>
            <w:noProof/>
          </w:rPr>
          <w:delText>Chart Display</w:delText>
        </w:r>
        <w:r w:rsidDel="00894701">
          <w:rPr>
            <w:noProof/>
          </w:rPr>
          <w:tab/>
        </w:r>
        <w:r w:rsidR="007F7846" w:rsidDel="00894701">
          <w:rPr>
            <w:noProof/>
          </w:rPr>
          <w:delText>70</w:delText>
        </w:r>
      </w:del>
    </w:p>
    <w:p w14:paraId="702AE8D8" w14:textId="47DAF831" w:rsidR="00357E05" w:rsidDel="00894701" w:rsidRDefault="00357E05" w:rsidP="00894701">
      <w:pPr>
        <w:pStyle w:val="TOC2"/>
        <w:rPr>
          <w:del w:id="288" w:author="jonathan pritchard" w:date="2023-12-06T09:49:00Z"/>
          <w:rFonts w:asciiTheme="minorHAnsi" w:eastAsiaTheme="minorEastAsia" w:hAnsiTheme="minorHAnsi" w:cstheme="minorBidi"/>
          <w:noProof/>
          <w:snapToGrid/>
          <w:szCs w:val="22"/>
          <w:lang w:eastAsia="en-GB"/>
        </w:rPr>
      </w:pPr>
      <w:del w:id="289" w:author="jonathan pritchard" w:date="2023-12-06T09:49:00Z">
        <w:r w:rsidDel="00894701">
          <w:rPr>
            <w:noProof/>
          </w:rPr>
          <w:delText>3.1</w:delText>
        </w:r>
        <w:r w:rsidDel="00894701">
          <w:rPr>
            <w:rFonts w:asciiTheme="minorHAnsi" w:eastAsiaTheme="minorEastAsia" w:hAnsiTheme="minorHAnsi" w:cstheme="minorBidi"/>
            <w:noProof/>
            <w:snapToGrid/>
            <w:szCs w:val="22"/>
            <w:lang w:eastAsia="en-GB"/>
          </w:rPr>
          <w:tab/>
        </w:r>
        <w:r w:rsidDel="00894701">
          <w:rPr>
            <w:noProof/>
          </w:rPr>
          <w:delText>Display of ENC data</w:delText>
        </w:r>
        <w:r w:rsidDel="00894701">
          <w:rPr>
            <w:noProof/>
          </w:rPr>
          <w:tab/>
        </w:r>
        <w:r w:rsidR="007F7846" w:rsidDel="00894701">
          <w:rPr>
            <w:noProof/>
          </w:rPr>
          <w:delText>70</w:delText>
        </w:r>
      </w:del>
    </w:p>
    <w:p w14:paraId="39338BD9" w14:textId="5DCDE582" w:rsidR="00357E05" w:rsidDel="00894701" w:rsidRDefault="00357E05" w:rsidP="00894701">
      <w:pPr>
        <w:pStyle w:val="TOC2"/>
        <w:rPr>
          <w:del w:id="290" w:author="jonathan pritchard" w:date="2023-12-06T09:49:00Z"/>
          <w:rFonts w:asciiTheme="minorHAnsi" w:eastAsiaTheme="minorEastAsia" w:hAnsiTheme="minorHAnsi" w:cstheme="minorBidi"/>
          <w:noProof/>
          <w:snapToGrid/>
          <w:szCs w:val="22"/>
          <w:lang w:eastAsia="en-GB"/>
        </w:rPr>
      </w:pPr>
      <w:del w:id="291" w:author="jonathan pritchard" w:date="2023-12-06T09:49:00Z">
        <w:r w:rsidDel="00894701">
          <w:rPr>
            <w:noProof/>
          </w:rPr>
          <w:delText>3.2</w:delText>
        </w:r>
        <w:r w:rsidDel="00894701">
          <w:rPr>
            <w:rFonts w:asciiTheme="minorHAnsi" w:eastAsiaTheme="minorEastAsia" w:hAnsiTheme="minorHAnsi" w:cstheme="minorBidi"/>
            <w:noProof/>
            <w:snapToGrid/>
            <w:szCs w:val="22"/>
            <w:lang w:eastAsia="en-GB"/>
          </w:rPr>
          <w:tab/>
        </w:r>
        <w:r w:rsidDel="00894701">
          <w:rPr>
            <w:noProof/>
          </w:rPr>
          <w:delText>Invalid features</w:delText>
        </w:r>
        <w:r w:rsidDel="00894701">
          <w:rPr>
            <w:noProof/>
          </w:rPr>
          <w:tab/>
        </w:r>
        <w:r w:rsidR="007F7846" w:rsidDel="00894701">
          <w:rPr>
            <w:noProof/>
          </w:rPr>
          <w:delText>106</w:delText>
        </w:r>
      </w:del>
    </w:p>
    <w:p w14:paraId="0988D489" w14:textId="71AF7207" w:rsidR="00357E05" w:rsidDel="00894701" w:rsidRDefault="00357E05" w:rsidP="00894701">
      <w:pPr>
        <w:pStyle w:val="TOC2"/>
        <w:rPr>
          <w:del w:id="292" w:author="jonathan pritchard" w:date="2023-12-06T09:49:00Z"/>
          <w:rFonts w:asciiTheme="minorHAnsi" w:eastAsiaTheme="minorEastAsia" w:hAnsiTheme="minorHAnsi" w:cstheme="minorBidi"/>
          <w:noProof/>
          <w:snapToGrid/>
          <w:szCs w:val="22"/>
          <w:lang w:eastAsia="en-GB"/>
        </w:rPr>
      </w:pPr>
      <w:del w:id="293" w:author="jonathan pritchard" w:date="2023-12-06T09:49:00Z">
        <w:r w:rsidDel="00894701">
          <w:rPr>
            <w:noProof/>
          </w:rPr>
          <w:delText>3.3</w:delText>
        </w:r>
        <w:r w:rsidDel="00894701">
          <w:rPr>
            <w:rFonts w:asciiTheme="minorHAnsi" w:eastAsiaTheme="minorEastAsia" w:hAnsiTheme="minorHAnsi" w:cstheme="minorBidi"/>
            <w:noProof/>
            <w:snapToGrid/>
            <w:szCs w:val="22"/>
            <w:lang w:eastAsia="en-GB"/>
          </w:rPr>
          <w:tab/>
        </w:r>
        <w:r w:rsidDel="00894701">
          <w:rPr>
            <w:noProof/>
          </w:rPr>
          <w:delText>Independent Mariner Selections</w:delText>
        </w:r>
        <w:r w:rsidDel="00894701">
          <w:rPr>
            <w:noProof/>
          </w:rPr>
          <w:tab/>
        </w:r>
        <w:r w:rsidR="007F7846" w:rsidDel="00894701">
          <w:rPr>
            <w:noProof/>
          </w:rPr>
          <w:delText>111</w:delText>
        </w:r>
      </w:del>
    </w:p>
    <w:p w14:paraId="614E30EF" w14:textId="76E46643" w:rsidR="00357E05" w:rsidDel="00894701" w:rsidRDefault="00357E05" w:rsidP="00894701">
      <w:pPr>
        <w:pStyle w:val="TOC2"/>
        <w:rPr>
          <w:del w:id="294" w:author="jonathan pritchard" w:date="2023-12-06T09:49:00Z"/>
          <w:rFonts w:asciiTheme="minorHAnsi" w:eastAsiaTheme="minorEastAsia" w:hAnsiTheme="minorHAnsi" w:cstheme="minorBidi"/>
          <w:noProof/>
          <w:snapToGrid/>
          <w:szCs w:val="22"/>
          <w:lang w:eastAsia="en-GB"/>
        </w:rPr>
      </w:pPr>
      <w:del w:id="295" w:author="jonathan pritchard" w:date="2023-12-06T09:49:00Z">
        <w:r w:rsidDel="00894701">
          <w:rPr>
            <w:noProof/>
          </w:rPr>
          <w:delText>3.4</w:delText>
        </w:r>
        <w:r w:rsidDel="00894701">
          <w:rPr>
            <w:rFonts w:asciiTheme="minorHAnsi" w:eastAsiaTheme="minorEastAsia" w:hAnsiTheme="minorHAnsi" w:cstheme="minorBidi"/>
            <w:noProof/>
            <w:snapToGrid/>
            <w:szCs w:val="22"/>
            <w:lang w:eastAsia="en-GB"/>
          </w:rPr>
          <w:tab/>
        </w:r>
        <w:r w:rsidDel="00894701">
          <w:rPr>
            <w:noProof/>
          </w:rPr>
          <w:delText>Display of User Selected Safety Contour.</w:delText>
        </w:r>
        <w:r w:rsidDel="00894701">
          <w:rPr>
            <w:noProof/>
          </w:rPr>
          <w:tab/>
        </w:r>
        <w:r w:rsidR="007F7846" w:rsidDel="00894701">
          <w:rPr>
            <w:noProof/>
          </w:rPr>
          <w:delText>130</w:delText>
        </w:r>
      </w:del>
    </w:p>
    <w:p w14:paraId="0FB81E43" w14:textId="5E4615BA" w:rsidR="00357E05" w:rsidDel="00894701" w:rsidRDefault="00357E05" w:rsidP="00894701">
      <w:pPr>
        <w:pStyle w:val="TOC2"/>
        <w:rPr>
          <w:del w:id="296" w:author="jonathan pritchard" w:date="2023-12-06T09:49:00Z"/>
          <w:rFonts w:asciiTheme="minorHAnsi" w:eastAsiaTheme="minorEastAsia" w:hAnsiTheme="minorHAnsi" w:cstheme="minorBidi"/>
          <w:noProof/>
          <w:snapToGrid/>
          <w:szCs w:val="22"/>
          <w:lang w:eastAsia="en-GB"/>
        </w:rPr>
      </w:pPr>
      <w:del w:id="297" w:author="jonathan pritchard" w:date="2023-12-06T09:49:00Z">
        <w:r w:rsidDel="00894701">
          <w:rPr>
            <w:noProof/>
          </w:rPr>
          <w:delText>3.6</w:delText>
        </w:r>
        <w:r w:rsidDel="00894701">
          <w:rPr>
            <w:rFonts w:asciiTheme="minorHAnsi" w:eastAsiaTheme="minorEastAsia" w:hAnsiTheme="minorHAnsi" w:cstheme="minorBidi"/>
            <w:noProof/>
            <w:snapToGrid/>
            <w:szCs w:val="22"/>
            <w:lang w:eastAsia="en-GB"/>
          </w:rPr>
          <w:tab/>
        </w:r>
        <w:r w:rsidDel="00894701">
          <w:rPr>
            <w:noProof/>
          </w:rPr>
          <w:delText>Display priority</w:delText>
        </w:r>
        <w:r w:rsidDel="00894701">
          <w:rPr>
            <w:noProof/>
          </w:rPr>
          <w:tab/>
        </w:r>
        <w:r w:rsidR="007F7846" w:rsidDel="00894701">
          <w:rPr>
            <w:noProof/>
          </w:rPr>
          <w:delText>150</w:delText>
        </w:r>
      </w:del>
    </w:p>
    <w:p w14:paraId="256DB739" w14:textId="2D4A3428" w:rsidR="00357E05" w:rsidDel="00894701" w:rsidRDefault="00357E05" w:rsidP="00894701">
      <w:pPr>
        <w:pStyle w:val="TOC2"/>
        <w:rPr>
          <w:del w:id="298" w:author="jonathan pritchard" w:date="2023-12-06T09:49:00Z"/>
          <w:rFonts w:asciiTheme="minorHAnsi" w:eastAsiaTheme="minorEastAsia" w:hAnsiTheme="minorHAnsi" w:cstheme="minorBidi"/>
          <w:noProof/>
          <w:snapToGrid/>
          <w:szCs w:val="22"/>
          <w:lang w:eastAsia="en-GB"/>
        </w:rPr>
      </w:pPr>
      <w:del w:id="299" w:author="jonathan pritchard" w:date="2023-12-06T09:49:00Z">
        <w:r w:rsidDel="00894701">
          <w:rPr>
            <w:noProof/>
          </w:rPr>
          <w:delText>3.7</w:delText>
        </w:r>
        <w:r w:rsidDel="00894701">
          <w:rPr>
            <w:rFonts w:asciiTheme="minorHAnsi" w:eastAsiaTheme="minorEastAsia" w:hAnsiTheme="minorHAnsi" w:cstheme="minorBidi"/>
            <w:noProof/>
            <w:snapToGrid/>
            <w:szCs w:val="22"/>
            <w:lang w:eastAsia="en-GB"/>
          </w:rPr>
          <w:tab/>
        </w:r>
        <w:r w:rsidDel="00894701">
          <w:rPr>
            <w:noProof/>
          </w:rPr>
          <w:delText>Portrayal of multiple datasets under Interoperability</w:delText>
        </w:r>
        <w:r w:rsidDel="00894701">
          <w:rPr>
            <w:noProof/>
          </w:rPr>
          <w:tab/>
        </w:r>
        <w:r w:rsidR="007F7846" w:rsidDel="00894701">
          <w:rPr>
            <w:noProof/>
          </w:rPr>
          <w:delText>150</w:delText>
        </w:r>
      </w:del>
    </w:p>
    <w:p w14:paraId="7D1AD919" w14:textId="7540825F" w:rsidR="00357E05" w:rsidDel="00894701" w:rsidRDefault="00357E05" w:rsidP="00894701">
      <w:pPr>
        <w:pStyle w:val="TOC2"/>
        <w:rPr>
          <w:del w:id="300" w:author="jonathan pritchard" w:date="2023-12-06T09:49:00Z"/>
          <w:rFonts w:asciiTheme="minorHAnsi" w:eastAsiaTheme="minorEastAsia" w:hAnsiTheme="minorHAnsi" w:cstheme="minorBidi"/>
          <w:noProof/>
          <w:snapToGrid/>
          <w:szCs w:val="22"/>
          <w:lang w:eastAsia="en-GB"/>
        </w:rPr>
      </w:pPr>
      <w:del w:id="301" w:author="jonathan pritchard" w:date="2023-12-06T09:49:00Z">
        <w:r w:rsidDel="00894701">
          <w:rPr>
            <w:noProof/>
          </w:rPr>
          <w:delText>3.8</w:delText>
        </w:r>
        <w:r w:rsidDel="00894701">
          <w:rPr>
            <w:rFonts w:asciiTheme="minorHAnsi" w:eastAsiaTheme="minorEastAsia" w:hAnsiTheme="minorHAnsi" w:cstheme="minorBidi"/>
            <w:noProof/>
            <w:snapToGrid/>
            <w:szCs w:val="22"/>
            <w:lang w:eastAsia="en-GB"/>
          </w:rPr>
          <w:tab/>
        </w:r>
        <w:r w:rsidDel="00894701">
          <w:rPr>
            <w:noProof/>
          </w:rPr>
          <w:delText>Display Priorities</w:delText>
        </w:r>
        <w:r w:rsidDel="00894701">
          <w:rPr>
            <w:noProof/>
          </w:rPr>
          <w:tab/>
        </w:r>
        <w:r w:rsidR="007F7846" w:rsidDel="00894701">
          <w:rPr>
            <w:noProof/>
          </w:rPr>
          <w:delText>153</w:delText>
        </w:r>
      </w:del>
    </w:p>
    <w:p w14:paraId="0A079AA8" w14:textId="141F8030" w:rsidR="00357E05" w:rsidDel="00894701" w:rsidRDefault="00357E05" w:rsidP="00894701">
      <w:pPr>
        <w:pStyle w:val="TOC2"/>
        <w:rPr>
          <w:del w:id="302" w:author="jonathan pritchard" w:date="2023-12-06T09:49:00Z"/>
          <w:rFonts w:asciiTheme="minorHAnsi" w:eastAsiaTheme="minorEastAsia" w:hAnsiTheme="minorHAnsi" w:cstheme="minorBidi"/>
          <w:noProof/>
          <w:snapToGrid/>
          <w:szCs w:val="22"/>
          <w:lang w:eastAsia="en-GB"/>
        </w:rPr>
      </w:pPr>
      <w:del w:id="303" w:author="jonathan pritchard" w:date="2023-12-06T09:49:00Z">
        <w:r w:rsidDel="00894701">
          <w:rPr>
            <w:noProof/>
          </w:rPr>
          <w:delText>3.9</w:delText>
        </w:r>
        <w:r w:rsidDel="00894701">
          <w:rPr>
            <w:rFonts w:asciiTheme="minorHAnsi" w:eastAsiaTheme="minorEastAsia" w:hAnsiTheme="minorHAnsi" w:cstheme="minorBidi"/>
            <w:noProof/>
            <w:snapToGrid/>
            <w:szCs w:val="22"/>
            <w:lang w:eastAsia="en-GB"/>
          </w:rPr>
          <w:tab/>
        </w:r>
        <w:r w:rsidDel="00894701">
          <w:rPr>
            <w:noProof/>
          </w:rPr>
          <w:delText>Scale and navigation purpose</w:delText>
        </w:r>
        <w:r w:rsidDel="00894701">
          <w:rPr>
            <w:noProof/>
          </w:rPr>
          <w:tab/>
        </w:r>
        <w:r w:rsidR="007F7846" w:rsidDel="00894701">
          <w:rPr>
            <w:noProof/>
          </w:rPr>
          <w:delText>171</w:delText>
        </w:r>
      </w:del>
    </w:p>
    <w:p w14:paraId="60C4DB32" w14:textId="62143C70" w:rsidR="00357E05" w:rsidDel="00894701" w:rsidRDefault="00357E05" w:rsidP="00894701">
      <w:pPr>
        <w:pStyle w:val="TOC2"/>
        <w:rPr>
          <w:del w:id="304" w:author="jonathan pritchard" w:date="2023-12-06T09:49:00Z"/>
          <w:rFonts w:asciiTheme="minorHAnsi" w:eastAsiaTheme="minorEastAsia" w:hAnsiTheme="minorHAnsi" w:cstheme="minorBidi"/>
          <w:noProof/>
          <w:snapToGrid/>
          <w:szCs w:val="22"/>
          <w:lang w:eastAsia="en-GB"/>
        </w:rPr>
      </w:pPr>
      <w:del w:id="305" w:author="jonathan pritchard" w:date="2023-12-06T09:49:00Z">
        <w:r w:rsidDel="00894701">
          <w:rPr>
            <w:noProof/>
          </w:rPr>
          <w:delText>3.10</w:delText>
        </w:r>
        <w:r w:rsidDel="00894701">
          <w:rPr>
            <w:rFonts w:asciiTheme="minorHAnsi" w:eastAsiaTheme="minorEastAsia" w:hAnsiTheme="minorHAnsi" w:cstheme="minorBidi"/>
            <w:noProof/>
            <w:snapToGrid/>
            <w:szCs w:val="22"/>
            <w:lang w:eastAsia="en-GB"/>
          </w:rPr>
          <w:tab/>
        </w:r>
        <w:r w:rsidDel="00894701">
          <w:rPr>
            <w:noProof/>
          </w:rPr>
          <w:delText>Display and Operation of Water Level Adjustment.</w:delText>
        </w:r>
        <w:r w:rsidDel="00894701">
          <w:rPr>
            <w:noProof/>
          </w:rPr>
          <w:tab/>
        </w:r>
        <w:r w:rsidR="007F7846" w:rsidDel="00894701">
          <w:rPr>
            <w:noProof/>
          </w:rPr>
          <w:delText>180</w:delText>
        </w:r>
      </w:del>
    </w:p>
    <w:p w14:paraId="7B1A07E5" w14:textId="78ADEBF7" w:rsidR="00357E05" w:rsidDel="00894701" w:rsidRDefault="00357E05" w:rsidP="00894701">
      <w:pPr>
        <w:pStyle w:val="TOC2"/>
        <w:rPr>
          <w:del w:id="306" w:author="jonathan pritchard" w:date="2023-12-06T09:49:00Z"/>
          <w:rFonts w:asciiTheme="minorHAnsi" w:eastAsiaTheme="minorEastAsia" w:hAnsiTheme="minorHAnsi" w:cstheme="minorBidi"/>
          <w:noProof/>
          <w:snapToGrid/>
          <w:szCs w:val="22"/>
          <w:lang w:eastAsia="en-GB"/>
        </w:rPr>
      </w:pPr>
      <w:del w:id="307" w:author="jonathan pritchard" w:date="2023-12-06T09:49:00Z">
        <w:r w:rsidDel="00894701">
          <w:rPr>
            <w:noProof/>
          </w:rPr>
          <w:delText>3.11</w:delText>
        </w:r>
        <w:r w:rsidDel="00894701">
          <w:rPr>
            <w:rFonts w:asciiTheme="minorHAnsi" w:eastAsiaTheme="minorEastAsia" w:hAnsiTheme="minorHAnsi" w:cstheme="minorBidi"/>
            <w:noProof/>
            <w:snapToGrid/>
            <w:szCs w:val="22"/>
            <w:lang w:eastAsia="en-GB"/>
          </w:rPr>
          <w:tab/>
        </w:r>
        <w:r w:rsidDel="00894701">
          <w:rPr>
            <w:noProof/>
          </w:rPr>
          <w:delText>Display of ENC covering Polar Regions</w:delText>
        </w:r>
        <w:r w:rsidDel="00894701">
          <w:rPr>
            <w:noProof/>
          </w:rPr>
          <w:tab/>
        </w:r>
        <w:r w:rsidR="007F7846" w:rsidDel="00894701">
          <w:rPr>
            <w:noProof/>
          </w:rPr>
          <w:delText>185</w:delText>
        </w:r>
      </w:del>
    </w:p>
    <w:p w14:paraId="30ADCA43" w14:textId="69113BD9" w:rsidR="00357E05" w:rsidDel="00894701" w:rsidRDefault="00357E05" w:rsidP="00357E05">
      <w:pPr>
        <w:pStyle w:val="TOC1"/>
        <w:rPr>
          <w:del w:id="308" w:author="jonathan pritchard" w:date="2023-12-06T09:49:00Z"/>
          <w:rFonts w:asciiTheme="minorHAnsi" w:eastAsiaTheme="minorEastAsia" w:hAnsiTheme="minorHAnsi" w:cstheme="minorBidi"/>
          <w:noProof/>
          <w:snapToGrid/>
          <w:szCs w:val="22"/>
          <w:lang w:eastAsia="en-GB"/>
        </w:rPr>
      </w:pPr>
      <w:del w:id="309" w:author="jonathan pritchard" w:date="2023-12-06T09:49:00Z">
        <w:r w:rsidDel="00894701">
          <w:rPr>
            <w:noProof/>
          </w:rPr>
          <w:delText>4</w:delText>
        </w:r>
        <w:r w:rsidDel="00894701">
          <w:rPr>
            <w:rFonts w:asciiTheme="minorHAnsi" w:eastAsiaTheme="minorEastAsia" w:hAnsiTheme="minorHAnsi" w:cstheme="minorBidi"/>
            <w:noProof/>
            <w:snapToGrid/>
            <w:szCs w:val="22"/>
            <w:lang w:eastAsia="en-GB"/>
          </w:rPr>
          <w:tab/>
        </w:r>
        <w:r w:rsidDel="00894701">
          <w:rPr>
            <w:noProof/>
          </w:rPr>
          <w:delText>Chart related functions</w:delText>
        </w:r>
        <w:r w:rsidDel="00894701">
          <w:rPr>
            <w:noProof/>
          </w:rPr>
          <w:tab/>
        </w:r>
        <w:r w:rsidR="007F7846" w:rsidDel="00894701">
          <w:rPr>
            <w:noProof/>
          </w:rPr>
          <w:delText>192</w:delText>
        </w:r>
      </w:del>
    </w:p>
    <w:p w14:paraId="16353FBD" w14:textId="19998861" w:rsidR="00357E05" w:rsidDel="00894701" w:rsidRDefault="00357E05" w:rsidP="00894701">
      <w:pPr>
        <w:pStyle w:val="TOC2"/>
        <w:rPr>
          <w:del w:id="310" w:author="jonathan pritchard" w:date="2023-12-06T09:49:00Z"/>
          <w:rFonts w:asciiTheme="minorHAnsi" w:eastAsiaTheme="minorEastAsia" w:hAnsiTheme="minorHAnsi" w:cstheme="minorBidi"/>
          <w:noProof/>
          <w:snapToGrid/>
          <w:szCs w:val="22"/>
          <w:lang w:eastAsia="en-GB"/>
        </w:rPr>
      </w:pPr>
      <w:del w:id="311" w:author="jonathan pritchard" w:date="2023-12-06T09:49:00Z">
        <w:r w:rsidDel="00894701">
          <w:rPr>
            <w:noProof/>
          </w:rPr>
          <w:delText>4.1</w:delText>
        </w:r>
        <w:r w:rsidDel="00894701">
          <w:rPr>
            <w:rFonts w:asciiTheme="minorHAnsi" w:eastAsiaTheme="minorEastAsia" w:hAnsiTheme="minorHAnsi" w:cstheme="minorBidi"/>
            <w:noProof/>
            <w:snapToGrid/>
            <w:szCs w:val="22"/>
            <w:lang w:eastAsia="en-GB"/>
          </w:rPr>
          <w:tab/>
        </w:r>
        <w:r w:rsidDel="00894701">
          <w:rPr>
            <w:noProof/>
          </w:rPr>
          <w:delText>Mode and orientation</w:delText>
        </w:r>
        <w:r w:rsidDel="00894701">
          <w:rPr>
            <w:noProof/>
          </w:rPr>
          <w:tab/>
        </w:r>
        <w:r w:rsidR="007F7846" w:rsidDel="00894701">
          <w:rPr>
            <w:noProof/>
          </w:rPr>
          <w:delText>192</w:delText>
        </w:r>
      </w:del>
    </w:p>
    <w:p w14:paraId="13DAEF82" w14:textId="4A111473" w:rsidR="00357E05" w:rsidDel="00894701" w:rsidRDefault="00357E05" w:rsidP="00894701">
      <w:pPr>
        <w:pStyle w:val="TOC2"/>
        <w:rPr>
          <w:del w:id="312" w:author="jonathan pritchard" w:date="2023-12-06T09:49:00Z"/>
          <w:rFonts w:asciiTheme="minorHAnsi" w:eastAsiaTheme="minorEastAsia" w:hAnsiTheme="minorHAnsi" w:cstheme="minorBidi"/>
          <w:noProof/>
          <w:snapToGrid/>
          <w:szCs w:val="22"/>
          <w:lang w:eastAsia="en-GB"/>
        </w:rPr>
      </w:pPr>
      <w:del w:id="313" w:author="jonathan pritchard" w:date="2023-12-06T09:49:00Z">
        <w:r w:rsidDel="00894701">
          <w:rPr>
            <w:noProof/>
          </w:rPr>
          <w:delText>4.2</w:delText>
        </w:r>
        <w:r w:rsidDel="00894701">
          <w:rPr>
            <w:rFonts w:asciiTheme="minorHAnsi" w:eastAsiaTheme="minorEastAsia" w:hAnsiTheme="minorHAnsi" w:cstheme="minorBidi"/>
            <w:noProof/>
            <w:snapToGrid/>
            <w:szCs w:val="22"/>
            <w:lang w:eastAsia="en-GB"/>
          </w:rPr>
          <w:tab/>
        </w:r>
        <w:r w:rsidDel="00894701">
          <w:rPr>
            <w:noProof/>
          </w:rPr>
          <w:delText>Display of scale bar</w:delText>
        </w:r>
        <w:r w:rsidDel="00894701">
          <w:rPr>
            <w:noProof/>
          </w:rPr>
          <w:tab/>
        </w:r>
        <w:r w:rsidR="007F7846" w:rsidDel="00894701">
          <w:rPr>
            <w:noProof/>
          </w:rPr>
          <w:delText>193</w:delText>
        </w:r>
      </w:del>
    </w:p>
    <w:p w14:paraId="51230A65" w14:textId="73948C9F" w:rsidR="00357E05" w:rsidDel="00894701" w:rsidRDefault="00357E05" w:rsidP="00894701">
      <w:pPr>
        <w:pStyle w:val="TOC2"/>
        <w:rPr>
          <w:del w:id="314" w:author="jonathan pritchard" w:date="2023-12-06T09:49:00Z"/>
          <w:rFonts w:asciiTheme="minorHAnsi" w:eastAsiaTheme="minorEastAsia" w:hAnsiTheme="minorHAnsi" w:cstheme="minorBidi"/>
          <w:noProof/>
          <w:snapToGrid/>
          <w:szCs w:val="22"/>
          <w:lang w:eastAsia="en-GB"/>
        </w:rPr>
      </w:pPr>
      <w:del w:id="315" w:author="jonathan pritchard" w:date="2023-12-06T09:49:00Z">
        <w:r w:rsidDel="00894701">
          <w:rPr>
            <w:noProof/>
          </w:rPr>
          <w:delText>4.3</w:delText>
        </w:r>
        <w:r w:rsidDel="00894701">
          <w:rPr>
            <w:rFonts w:asciiTheme="minorHAnsi" w:eastAsiaTheme="minorEastAsia" w:hAnsiTheme="minorHAnsi" w:cstheme="minorBidi"/>
            <w:noProof/>
            <w:snapToGrid/>
            <w:szCs w:val="22"/>
            <w:lang w:eastAsia="en-GB"/>
          </w:rPr>
          <w:tab/>
        </w:r>
        <w:r w:rsidDel="00894701">
          <w:rPr>
            <w:noProof/>
          </w:rPr>
          <w:delText>Display of latitude bar</w:delText>
        </w:r>
        <w:r w:rsidDel="00894701">
          <w:rPr>
            <w:noProof/>
          </w:rPr>
          <w:tab/>
        </w:r>
        <w:r w:rsidR="007F7846" w:rsidDel="00894701">
          <w:rPr>
            <w:noProof/>
          </w:rPr>
          <w:delText>194</w:delText>
        </w:r>
      </w:del>
    </w:p>
    <w:p w14:paraId="4852990F" w14:textId="2913A74F" w:rsidR="00357E05" w:rsidDel="00894701" w:rsidRDefault="00357E05" w:rsidP="00894701">
      <w:pPr>
        <w:pStyle w:val="TOC2"/>
        <w:rPr>
          <w:del w:id="316" w:author="jonathan pritchard" w:date="2023-12-06T09:49:00Z"/>
          <w:rFonts w:asciiTheme="minorHAnsi" w:eastAsiaTheme="minorEastAsia" w:hAnsiTheme="minorHAnsi" w:cstheme="minorBidi"/>
          <w:noProof/>
          <w:snapToGrid/>
          <w:szCs w:val="22"/>
          <w:lang w:eastAsia="en-GB"/>
        </w:rPr>
      </w:pPr>
      <w:del w:id="317" w:author="jonathan pritchard" w:date="2023-12-06T09:49:00Z">
        <w:r w:rsidDel="00894701">
          <w:rPr>
            <w:noProof/>
          </w:rPr>
          <w:delText>4.4</w:delText>
        </w:r>
        <w:r w:rsidDel="00894701">
          <w:rPr>
            <w:rFonts w:asciiTheme="minorHAnsi" w:eastAsiaTheme="minorEastAsia" w:hAnsiTheme="minorHAnsi" w:cstheme="minorBidi"/>
            <w:noProof/>
            <w:snapToGrid/>
            <w:szCs w:val="22"/>
            <w:lang w:eastAsia="en-GB"/>
          </w:rPr>
          <w:tab/>
        </w:r>
        <w:r w:rsidDel="00894701">
          <w:rPr>
            <w:noProof/>
          </w:rPr>
          <w:delText>Feature information</w:delText>
        </w:r>
        <w:r w:rsidDel="00894701">
          <w:rPr>
            <w:noProof/>
          </w:rPr>
          <w:tab/>
        </w:r>
        <w:r w:rsidR="007F7846" w:rsidDel="00894701">
          <w:rPr>
            <w:noProof/>
          </w:rPr>
          <w:delText>194</w:delText>
        </w:r>
      </w:del>
    </w:p>
    <w:p w14:paraId="23C6C285" w14:textId="1F78C8D3" w:rsidR="00357E05" w:rsidDel="00894701" w:rsidRDefault="00357E05" w:rsidP="00894701">
      <w:pPr>
        <w:pStyle w:val="TOC2"/>
        <w:rPr>
          <w:del w:id="318" w:author="jonathan pritchard" w:date="2023-12-06T09:49:00Z"/>
          <w:rFonts w:asciiTheme="minorHAnsi" w:eastAsiaTheme="minorEastAsia" w:hAnsiTheme="minorHAnsi" w:cstheme="minorBidi"/>
          <w:noProof/>
          <w:snapToGrid/>
          <w:szCs w:val="22"/>
          <w:lang w:eastAsia="en-GB"/>
        </w:rPr>
      </w:pPr>
      <w:del w:id="319" w:author="jonathan pritchard" w:date="2023-12-06T09:49:00Z">
        <w:r w:rsidDel="00894701">
          <w:rPr>
            <w:noProof/>
          </w:rPr>
          <w:delText>4.5</w:delText>
        </w:r>
        <w:r w:rsidDel="00894701">
          <w:rPr>
            <w:rFonts w:asciiTheme="minorHAnsi" w:eastAsiaTheme="minorEastAsia" w:hAnsiTheme="minorHAnsi" w:cstheme="minorBidi"/>
            <w:noProof/>
            <w:snapToGrid/>
            <w:szCs w:val="22"/>
            <w:lang w:eastAsia="en-GB"/>
          </w:rPr>
          <w:tab/>
        </w:r>
        <w:r w:rsidDel="00894701">
          <w:rPr>
            <w:noProof/>
          </w:rPr>
          <w:delText>Radar and Plotting Information</w:delText>
        </w:r>
        <w:r w:rsidDel="00894701">
          <w:rPr>
            <w:noProof/>
          </w:rPr>
          <w:tab/>
        </w:r>
        <w:r w:rsidR="007F7846" w:rsidDel="00894701">
          <w:rPr>
            <w:noProof/>
          </w:rPr>
          <w:delText>205</w:delText>
        </w:r>
      </w:del>
    </w:p>
    <w:p w14:paraId="1B213BA4" w14:textId="7B94885E" w:rsidR="00357E05" w:rsidDel="00894701" w:rsidRDefault="00357E05" w:rsidP="00894701">
      <w:pPr>
        <w:pStyle w:val="TOC2"/>
        <w:rPr>
          <w:del w:id="320" w:author="jonathan pritchard" w:date="2023-12-06T09:49:00Z"/>
          <w:rFonts w:asciiTheme="minorHAnsi" w:eastAsiaTheme="minorEastAsia" w:hAnsiTheme="minorHAnsi" w:cstheme="minorBidi"/>
          <w:noProof/>
          <w:snapToGrid/>
          <w:szCs w:val="22"/>
          <w:lang w:eastAsia="en-GB"/>
        </w:rPr>
      </w:pPr>
      <w:del w:id="321" w:author="jonathan pritchard" w:date="2023-12-06T09:49:00Z">
        <w:r w:rsidDel="00894701">
          <w:rPr>
            <w:noProof/>
          </w:rPr>
          <w:delText>4.6</w:delText>
        </w:r>
        <w:r w:rsidDel="00894701">
          <w:rPr>
            <w:rFonts w:asciiTheme="minorHAnsi" w:eastAsiaTheme="minorEastAsia" w:hAnsiTheme="minorHAnsi" w:cstheme="minorBidi"/>
            <w:noProof/>
            <w:snapToGrid/>
            <w:szCs w:val="22"/>
            <w:lang w:eastAsia="en-GB"/>
          </w:rPr>
          <w:tab/>
        </w:r>
        <w:r w:rsidDel="00894701">
          <w:rPr>
            <w:noProof/>
          </w:rPr>
          <w:delText>Accuracy</w:delText>
        </w:r>
        <w:r w:rsidDel="00894701">
          <w:rPr>
            <w:noProof/>
          </w:rPr>
          <w:tab/>
        </w:r>
        <w:r w:rsidR="007F7846" w:rsidDel="00894701">
          <w:rPr>
            <w:noProof/>
          </w:rPr>
          <w:delText>211</w:delText>
        </w:r>
      </w:del>
    </w:p>
    <w:p w14:paraId="64F9B574" w14:textId="62A4D946" w:rsidR="00357E05" w:rsidDel="00894701" w:rsidRDefault="00357E05" w:rsidP="00894701">
      <w:pPr>
        <w:pStyle w:val="TOC2"/>
        <w:rPr>
          <w:del w:id="322" w:author="jonathan pritchard" w:date="2023-12-06T09:49:00Z"/>
          <w:rFonts w:asciiTheme="minorHAnsi" w:eastAsiaTheme="minorEastAsia" w:hAnsiTheme="minorHAnsi" w:cstheme="minorBidi"/>
          <w:noProof/>
          <w:snapToGrid/>
          <w:szCs w:val="22"/>
          <w:lang w:eastAsia="en-GB"/>
        </w:rPr>
      </w:pPr>
      <w:del w:id="323" w:author="jonathan pritchard" w:date="2023-12-06T09:49:00Z">
        <w:r w:rsidDel="00894701">
          <w:rPr>
            <w:noProof/>
          </w:rPr>
          <w:delText>4.7</w:delText>
        </w:r>
        <w:r w:rsidDel="00894701">
          <w:rPr>
            <w:rFonts w:asciiTheme="minorHAnsi" w:eastAsiaTheme="minorEastAsia" w:hAnsiTheme="minorHAnsi" w:cstheme="minorBidi"/>
            <w:noProof/>
            <w:snapToGrid/>
            <w:szCs w:val="22"/>
            <w:lang w:eastAsia="en-GB"/>
          </w:rPr>
          <w:tab/>
        </w:r>
        <w:r w:rsidDel="00894701">
          <w:rPr>
            <w:noProof/>
          </w:rPr>
          <w:delText>Symbols</w:delText>
        </w:r>
        <w:r w:rsidDel="00894701">
          <w:rPr>
            <w:noProof/>
          </w:rPr>
          <w:tab/>
        </w:r>
        <w:r w:rsidR="007F7846" w:rsidDel="00894701">
          <w:rPr>
            <w:noProof/>
          </w:rPr>
          <w:delText>227</w:delText>
        </w:r>
      </w:del>
    </w:p>
    <w:p w14:paraId="5AB309CB" w14:textId="3D4AFD0D" w:rsidR="00357E05" w:rsidDel="00894701" w:rsidRDefault="00357E05" w:rsidP="00894701">
      <w:pPr>
        <w:pStyle w:val="TOC2"/>
        <w:rPr>
          <w:del w:id="324" w:author="jonathan pritchard" w:date="2023-12-06T09:49:00Z"/>
          <w:rFonts w:asciiTheme="minorHAnsi" w:eastAsiaTheme="minorEastAsia" w:hAnsiTheme="minorHAnsi" w:cstheme="minorBidi"/>
          <w:noProof/>
          <w:snapToGrid/>
          <w:szCs w:val="22"/>
          <w:lang w:eastAsia="en-GB"/>
        </w:rPr>
      </w:pPr>
      <w:del w:id="325" w:author="jonathan pritchard" w:date="2023-12-06T09:49:00Z">
        <w:r w:rsidDel="00894701">
          <w:rPr>
            <w:noProof/>
          </w:rPr>
          <w:delText>4.8</w:delText>
        </w:r>
        <w:r w:rsidDel="00894701">
          <w:rPr>
            <w:rFonts w:asciiTheme="minorHAnsi" w:eastAsiaTheme="minorEastAsia" w:hAnsiTheme="minorHAnsi" w:cstheme="minorBidi"/>
            <w:noProof/>
            <w:snapToGrid/>
            <w:szCs w:val="22"/>
            <w:lang w:eastAsia="en-GB"/>
          </w:rPr>
          <w:tab/>
        </w:r>
        <w:r w:rsidDel="00894701">
          <w:rPr>
            <w:noProof/>
          </w:rPr>
          <w:delText>Units and Legend</w:delText>
        </w:r>
        <w:r w:rsidDel="00894701">
          <w:rPr>
            <w:noProof/>
          </w:rPr>
          <w:tab/>
        </w:r>
        <w:r w:rsidR="007F7846" w:rsidDel="00894701">
          <w:rPr>
            <w:noProof/>
          </w:rPr>
          <w:delText>229</w:delText>
        </w:r>
      </w:del>
    </w:p>
    <w:p w14:paraId="218B84BE" w14:textId="5375BAD0" w:rsidR="00357E05" w:rsidDel="00894701" w:rsidRDefault="00357E05" w:rsidP="00894701">
      <w:pPr>
        <w:pStyle w:val="TOC2"/>
        <w:rPr>
          <w:del w:id="326" w:author="jonathan pritchard" w:date="2023-12-06T09:49:00Z"/>
          <w:rFonts w:asciiTheme="minorHAnsi" w:eastAsiaTheme="minorEastAsia" w:hAnsiTheme="minorHAnsi" w:cstheme="minorBidi"/>
          <w:noProof/>
          <w:snapToGrid/>
          <w:szCs w:val="22"/>
          <w:lang w:eastAsia="en-GB"/>
        </w:rPr>
      </w:pPr>
      <w:del w:id="327" w:author="jonathan pritchard" w:date="2023-12-06T09:49:00Z">
        <w:r w:rsidDel="00894701">
          <w:rPr>
            <w:noProof/>
          </w:rPr>
          <w:delText>4.9</w:delText>
        </w:r>
        <w:r w:rsidDel="00894701">
          <w:rPr>
            <w:rFonts w:asciiTheme="minorHAnsi" w:eastAsiaTheme="minorEastAsia" w:hAnsiTheme="minorHAnsi" w:cstheme="minorBidi"/>
            <w:noProof/>
            <w:snapToGrid/>
            <w:szCs w:val="22"/>
            <w:lang w:eastAsia="en-GB"/>
          </w:rPr>
          <w:tab/>
        </w:r>
        <w:r w:rsidDel="00894701">
          <w:rPr>
            <w:noProof/>
          </w:rPr>
          <w:delText>Other Chart Related Functionality</w:delText>
        </w:r>
        <w:r w:rsidDel="00894701">
          <w:rPr>
            <w:noProof/>
          </w:rPr>
          <w:tab/>
        </w:r>
        <w:r w:rsidR="007F7846" w:rsidDel="00894701">
          <w:rPr>
            <w:noProof/>
          </w:rPr>
          <w:delText>230</w:delText>
        </w:r>
      </w:del>
    </w:p>
    <w:p w14:paraId="00703841" w14:textId="41EE4368" w:rsidR="00357E05" w:rsidDel="00894701" w:rsidRDefault="00357E05" w:rsidP="00357E05">
      <w:pPr>
        <w:pStyle w:val="TOC1"/>
        <w:rPr>
          <w:del w:id="328" w:author="jonathan pritchard" w:date="2023-12-06T09:49:00Z"/>
          <w:rFonts w:asciiTheme="minorHAnsi" w:eastAsiaTheme="minorEastAsia" w:hAnsiTheme="minorHAnsi" w:cstheme="minorBidi"/>
          <w:noProof/>
          <w:snapToGrid/>
          <w:szCs w:val="22"/>
          <w:lang w:eastAsia="en-GB"/>
        </w:rPr>
      </w:pPr>
      <w:del w:id="329" w:author="jonathan pritchard" w:date="2023-12-06T09:49:00Z">
        <w:r w:rsidDel="00894701">
          <w:rPr>
            <w:noProof/>
          </w:rPr>
          <w:delText>5</w:delText>
        </w:r>
        <w:r w:rsidDel="00894701">
          <w:rPr>
            <w:rFonts w:asciiTheme="minorHAnsi" w:eastAsiaTheme="minorEastAsia" w:hAnsiTheme="minorHAnsi" w:cstheme="minorBidi"/>
            <w:noProof/>
            <w:snapToGrid/>
            <w:szCs w:val="22"/>
            <w:lang w:eastAsia="en-GB"/>
          </w:rPr>
          <w:tab/>
        </w:r>
        <w:r w:rsidDel="00894701">
          <w:rPr>
            <w:noProof/>
          </w:rPr>
          <w:delText>Detection and Notification of Navigational Hazards</w:delText>
        </w:r>
        <w:r w:rsidDel="00894701">
          <w:rPr>
            <w:noProof/>
          </w:rPr>
          <w:tab/>
        </w:r>
        <w:r w:rsidR="007F7846" w:rsidDel="00894701">
          <w:rPr>
            <w:noProof/>
          </w:rPr>
          <w:delText>231</w:delText>
        </w:r>
      </w:del>
    </w:p>
    <w:p w14:paraId="6C2AD72C" w14:textId="00A0BC9D" w:rsidR="00357E05" w:rsidDel="00894701" w:rsidRDefault="00357E05" w:rsidP="00894701">
      <w:pPr>
        <w:pStyle w:val="TOC2"/>
        <w:rPr>
          <w:del w:id="330" w:author="jonathan pritchard" w:date="2023-12-06T09:49:00Z"/>
          <w:rFonts w:asciiTheme="minorHAnsi" w:eastAsiaTheme="minorEastAsia" w:hAnsiTheme="minorHAnsi" w:cstheme="minorBidi"/>
          <w:noProof/>
          <w:snapToGrid/>
          <w:szCs w:val="22"/>
          <w:lang w:eastAsia="en-GB"/>
        </w:rPr>
      </w:pPr>
      <w:del w:id="331" w:author="jonathan pritchard" w:date="2023-12-06T09:49:00Z">
        <w:r w:rsidDel="00894701">
          <w:rPr>
            <w:noProof/>
          </w:rPr>
          <w:delText>5.1</w:delText>
        </w:r>
        <w:r w:rsidDel="00894701">
          <w:rPr>
            <w:rFonts w:asciiTheme="minorHAnsi" w:eastAsiaTheme="minorEastAsia" w:hAnsiTheme="minorHAnsi" w:cstheme="minorBidi"/>
            <w:noProof/>
            <w:snapToGrid/>
            <w:szCs w:val="22"/>
            <w:lang w:eastAsia="en-GB"/>
          </w:rPr>
          <w:tab/>
        </w:r>
        <w:r w:rsidDel="00894701">
          <w:rPr>
            <w:noProof/>
          </w:rPr>
          <w:delText>Detection and Notification of Navigational Hazards - Basic test</w:delText>
        </w:r>
        <w:r w:rsidDel="00894701">
          <w:rPr>
            <w:noProof/>
          </w:rPr>
          <w:tab/>
        </w:r>
        <w:r w:rsidR="007F7846" w:rsidDel="00894701">
          <w:rPr>
            <w:noProof/>
          </w:rPr>
          <w:delText>231</w:delText>
        </w:r>
      </w:del>
    </w:p>
    <w:p w14:paraId="428DB0B7" w14:textId="1138A485" w:rsidR="00357E05" w:rsidDel="00894701" w:rsidRDefault="00357E05" w:rsidP="00894701">
      <w:pPr>
        <w:pStyle w:val="TOC2"/>
        <w:rPr>
          <w:del w:id="332" w:author="jonathan pritchard" w:date="2023-12-06T09:49:00Z"/>
          <w:rFonts w:asciiTheme="minorHAnsi" w:eastAsiaTheme="minorEastAsia" w:hAnsiTheme="minorHAnsi" w:cstheme="minorBidi"/>
          <w:noProof/>
          <w:snapToGrid/>
          <w:szCs w:val="22"/>
          <w:lang w:eastAsia="en-GB"/>
        </w:rPr>
      </w:pPr>
      <w:del w:id="333" w:author="jonathan pritchard" w:date="2023-12-06T09:49:00Z">
        <w:r w:rsidDel="00894701">
          <w:rPr>
            <w:noProof/>
          </w:rPr>
          <w:delText>5.2</w:delText>
        </w:r>
        <w:r w:rsidDel="00894701">
          <w:rPr>
            <w:rFonts w:asciiTheme="minorHAnsi" w:eastAsiaTheme="minorEastAsia" w:hAnsiTheme="minorHAnsi" w:cstheme="minorBidi"/>
            <w:noProof/>
            <w:snapToGrid/>
            <w:szCs w:val="22"/>
            <w:lang w:eastAsia="en-GB"/>
          </w:rPr>
          <w:tab/>
        </w:r>
        <w:r w:rsidDel="00894701">
          <w:rPr>
            <w:noProof/>
          </w:rPr>
          <w:delText>Detection and Notification of Navigational Hazards – Use of largest scale available</w:delText>
        </w:r>
        <w:r w:rsidDel="00894701">
          <w:rPr>
            <w:noProof/>
          </w:rPr>
          <w:tab/>
        </w:r>
        <w:r w:rsidR="007F7846" w:rsidDel="00894701">
          <w:rPr>
            <w:noProof/>
          </w:rPr>
          <w:delText>263</w:delText>
        </w:r>
      </w:del>
    </w:p>
    <w:p w14:paraId="50C139EA" w14:textId="547ABF91" w:rsidR="00357E05" w:rsidDel="00894701" w:rsidRDefault="00357E05" w:rsidP="00894701">
      <w:pPr>
        <w:pStyle w:val="TOC2"/>
        <w:rPr>
          <w:del w:id="334" w:author="jonathan pritchard" w:date="2023-12-06T09:49:00Z"/>
          <w:rFonts w:asciiTheme="minorHAnsi" w:eastAsiaTheme="minorEastAsia" w:hAnsiTheme="minorHAnsi" w:cstheme="minorBidi"/>
          <w:noProof/>
          <w:snapToGrid/>
          <w:szCs w:val="22"/>
          <w:lang w:eastAsia="en-GB"/>
        </w:rPr>
      </w:pPr>
      <w:del w:id="335" w:author="jonathan pritchard" w:date="2023-12-06T09:49:00Z">
        <w:r w:rsidDel="00894701">
          <w:rPr>
            <w:noProof/>
          </w:rPr>
          <w:delText>5.3</w:delText>
        </w:r>
        <w:r w:rsidDel="00894701">
          <w:rPr>
            <w:rFonts w:asciiTheme="minorHAnsi" w:eastAsiaTheme="minorEastAsia" w:hAnsiTheme="minorHAnsi" w:cstheme="minorBidi"/>
            <w:noProof/>
            <w:snapToGrid/>
            <w:szCs w:val="22"/>
            <w:lang w:eastAsia="en-GB"/>
          </w:rPr>
          <w:tab/>
        </w:r>
        <w:r w:rsidDel="00894701">
          <w:rPr>
            <w:noProof/>
          </w:rPr>
          <w:delText>Detection and Notification of Navigational Hazards – Basic test Monitoring Mode</w:delText>
        </w:r>
        <w:r w:rsidDel="00894701">
          <w:rPr>
            <w:noProof/>
          </w:rPr>
          <w:tab/>
        </w:r>
        <w:r w:rsidR="007F7846" w:rsidDel="00894701">
          <w:rPr>
            <w:noProof/>
          </w:rPr>
          <w:delText>266</w:delText>
        </w:r>
      </w:del>
    </w:p>
    <w:p w14:paraId="1FD7B341" w14:textId="05335810" w:rsidR="00357E05" w:rsidDel="00894701" w:rsidRDefault="00357E05" w:rsidP="00894701">
      <w:pPr>
        <w:pStyle w:val="TOC2"/>
        <w:rPr>
          <w:del w:id="336" w:author="jonathan pritchard" w:date="2023-12-06T09:49:00Z"/>
          <w:rFonts w:asciiTheme="minorHAnsi" w:eastAsiaTheme="minorEastAsia" w:hAnsiTheme="minorHAnsi" w:cstheme="minorBidi"/>
          <w:noProof/>
          <w:snapToGrid/>
          <w:szCs w:val="22"/>
          <w:lang w:eastAsia="en-GB"/>
        </w:rPr>
      </w:pPr>
      <w:del w:id="337" w:author="jonathan pritchard" w:date="2023-12-06T09:49:00Z">
        <w:r w:rsidDel="00894701">
          <w:rPr>
            <w:noProof/>
          </w:rPr>
          <w:delText>5.4</w:delText>
        </w:r>
        <w:r w:rsidDel="00894701">
          <w:rPr>
            <w:rFonts w:asciiTheme="minorHAnsi" w:eastAsiaTheme="minorEastAsia" w:hAnsiTheme="minorHAnsi" w:cstheme="minorBidi"/>
            <w:noProof/>
            <w:snapToGrid/>
            <w:szCs w:val="22"/>
            <w:lang w:eastAsia="en-GB"/>
          </w:rPr>
          <w:tab/>
        </w:r>
        <w:r w:rsidDel="00894701">
          <w:rPr>
            <w:noProof/>
          </w:rPr>
          <w:delText>Detection and Notification of Navigational Hazards – Use of largest scale available – Monitoring Mode</w:delText>
        </w:r>
        <w:r w:rsidDel="00894701">
          <w:rPr>
            <w:noProof/>
          </w:rPr>
          <w:tab/>
        </w:r>
        <w:r w:rsidR="007F7846" w:rsidDel="00894701">
          <w:rPr>
            <w:noProof/>
          </w:rPr>
          <w:delText>268</w:delText>
        </w:r>
      </w:del>
    </w:p>
    <w:p w14:paraId="31049802" w14:textId="6945F451" w:rsidR="00357E05" w:rsidDel="00894701" w:rsidRDefault="00357E05" w:rsidP="00357E05">
      <w:pPr>
        <w:pStyle w:val="TOC1"/>
        <w:rPr>
          <w:del w:id="338" w:author="jonathan pritchard" w:date="2023-12-06T09:49:00Z"/>
          <w:rFonts w:asciiTheme="minorHAnsi" w:eastAsiaTheme="minorEastAsia" w:hAnsiTheme="minorHAnsi" w:cstheme="minorBidi"/>
          <w:noProof/>
          <w:snapToGrid/>
          <w:szCs w:val="22"/>
          <w:lang w:eastAsia="en-GB"/>
        </w:rPr>
      </w:pPr>
      <w:del w:id="339" w:author="jonathan pritchard" w:date="2023-12-06T09:49:00Z">
        <w:r w:rsidDel="00894701">
          <w:rPr>
            <w:noProof/>
          </w:rPr>
          <w:delText>6</w:delText>
        </w:r>
        <w:r w:rsidDel="00894701">
          <w:rPr>
            <w:rFonts w:asciiTheme="minorHAnsi" w:eastAsiaTheme="minorEastAsia" w:hAnsiTheme="minorHAnsi" w:cstheme="minorBidi"/>
            <w:noProof/>
            <w:snapToGrid/>
            <w:szCs w:val="22"/>
            <w:lang w:eastAsia="en-GB"/>
          </w:rPr>
          <w:tab/>
        </w:r>
        <w:r w:rsidDel="00894701">
          <w:rPr>
            <w:noProof/>
          </w:rPr>
          <w:delText>Detection of Areas for which Special Conditions Exist</w:delText>
        </w:r>
        <w:r w:rsidDel="00894701">
          <w:rPr>
            <w:noProof/>
          </w:rPr>
          <w:tab/>
        </w:r>
        <w:r w:rsidR="007F7846" w:rsidDel="00894701">
          <w:rPr>
            <w:noProof/>
          </w:rPr>
          <w:delText>270</w:delText>
        </w:r>
      </w:del>
    </w:p>
    <w:p w14:paraId="184864F0" w14:textId="4EEEB367" w:rsidR="00357E05" w:rsidDel="00894701" w:rsidRDefault="00357E05" w:rsidP="00894701">
      <w:pPr>
        <w:pStyle w:val="TOC2"/>
        <w:rPr>
          <w:del w:id="340" w:author="jonathan pritchard" w:date="2023-12-06T09:49:00Z"/>
          <w:rFonts w:asciiTheme="minorHAnsi" w:eastAsiaTheme="minorEastAsia" w:hAnsiTheme="minorHAnsi" w:cstheme="minorBidi"/>
          <w:noProof/>
          <w:snapToGrid/>
          <w:szCs w:val="22"/>
          <w:lang w:eastAsia="en-GB"/>
        </w:rPr>
      </w:pPr>
      <w:del w:id="341" w:author="jonathan pritchard" w:date="2023-12-06T09:49:00Z">
        <w:r w:rsidDel="00894701">
          <w:rPr>
            <w:noProof/>
          </w:rPr>
          <w:delText>6.1</w:delText>
        </w:r>
        <w:r w:rsidDel="00894701">
          <w:rPr>
            <w:rFonts w:asciiTheme="minorHAnsi" w:eastAsiaTheme="minorEastAsia" w:hAnsiTheme="minorHAnsi" w:cstheme="minorBidi"/>
            <w:noProof/>
            <w:snapToGrid/>
            <w:szCs w:val="22"/>
            <w:lang w:eastAsia="en-GB"/>
          </w:rPr>
          <w:tab/>
        </w:r>
        <w:r w:rsidDel="00894701">
          <w:rPr>
            <w:noProof/>
          </w:rPr>
          <w:delText>Detection of Areas for which Special Conditions Exist - Basic test</w:delText>
        </w:r>
        <w:r w:rsidDel="00894701">
          <w:rPr>
            <w:noProof/>
          </w:rPr>
          <w:tab/>
        </w:r>
        <w:r w:rsidR="007F7846" w:rsidDel="00894701">
          <w:rPr>
            <w:noProof/>
          </w:rPr>
          <w:delText>270</w:delText>
        </w:r>
      </w:del>
    </w:p>
    <w:p w14:paraId="2C55075B" w14:textId="3BF95C49" w:rsidR="00357E05" w:rsidDel="00894701" w:rsidRDefault="00357E05" w:rsidP="00894701">
      <w:pPr>
        <w:pStyle w:val="TOC2"/>
        <w:rPr>
          <w:del w:id="342" w:author="jonathan pritchard" w:date="2023-12-06T09:49:00Z"/>
          <w:rFonts w:asciiTheme="minorHAnsi" w:eastAsiaTheme="minorEastAsia" w:hAnsiTheme="minorHAnsi" w:cstheme="minorBidi"/>
          <w:noProof/>
          <w:snapToGrid/>
          <w:szCs w:val="22"/>
          <w:lang w:eastAsia="en-GB"/>
        </w:rPr>
      </w:pPr>
      <w:del w:id="343" w:author="jonathan pritchard" w:date="2023-12-06T09:49:00Z">
        <w:r w:rsidDel="00894701">
          <w:rPr>
            <w:noProof/>
          </w:rPr>
          <w:delText>6.2</w:delText>
        </w:r>
        <w:r w:rsidDel="00894701">
          <w:rPr>
            <w:rFonts w:asciiTheme="minorHAnsi" w:eastAsiaTheme="minorEastAsia" w:hAnsiTheme="minorHAnsi" w:cstheme="minorBidi"/>
            <w:noProof/>
            <w:snapToGrid/>
            <w:szCs w:val="22"/>
            <w:lang w:eastAsia="en-GB"/>
          </w:rPr>
          <w:tab/>
        </w:r>
        <w:r w:rsidDel="00894701">
          <w:rPr>
            <w:noProof/>
          </w:rPr>
          <w:delText>Detection of Areas for which Special Conditions Exist - Use of largest scale available</w:delText>
        </w:r>
        <w:r w:rsidDel="00894701">
          <w:rPr>
            <w:noProof/>
          </w:rPr>
          <w:tab/>
        </w:r>
        <w:r w:rsidR="007F7846" w:rsidDel="00894701">
          <w:rPr>
            <w:noProof/>
          </w:rPr>
          <w:delText>272</w:delText>
        </w:r>
      </w:del>
    </w:p>
    <w:p w14:paraId="5508026D" w14:textId="5BA7CB89" w:rsidR="00357E05" w:rsidDel="00894701" w:rsidRDefault="00357E05" w:rsidP="00894701">
      <w:pPr>
        <w:pStyle w:val="TOC2"/>
        <w:rPr>
          <w:del w:id="344" w:author="jonathan pritchard" w:date="2023-12-06T09:49:00Z"/>
          <w:rFonts w:asciiTheme="minorHAnsi" w:eastAsiaTheme="minorEastAsia" w:hAnsiTheme="minorHAnsi" w:cstheme="minorBidi"/>
          <w:noProof/>
          <w:snapToGrid/>
          <w:szCs w:val="22"/>
          <w:lang w:eastAsia="en-GB"/>
        </w:rPr>
      </w:pPr>
      <w:del w:id="345" w:author="jonathan pritchard" w:date="2023-12-06T09:49:00Z">
        <w:r w:rsidDel="00894701">
          <w:rPr>
            <w:noProof/>
          </w:rPr>
          <w:delText>6.3</w:delText>
        </w:r>
        <w:r w:rsidDel="00894701">
          <w:rPr>
            <w:rFonts w:asciiTheme="minorHAnsi" w:eastAsiaTheme="minorEastAsia" w:hAnsiTheme="minorHAnsi" w:cstheme="minorBidi"/>
            <w:noProof/>
            <w:snapToGrid/>
            <w:szCs w:val="22"/>
            <w:lang w:eastAsia="en-GB"/>
          </w:rPr>
          <w:tab/>
        </w:r>
        <w:r w:rsidDel="00894701">
          <w:rPr>
            <w:noProof/>
          </w:rPr>
          <w:delText>Detection of Areas for which Special Conditions Exist - Monitoring Mode</w:delText>
        </w:r>
        <w:r w:rsidDel="00894701">
          <w:rPr>
            <w:noProof/>
          </w:rPr>
          <w:tab/>
        </w:r>
        <w:r w:rsidR="007F7846" w:rsidDel="00894701">
          <w:rPr>
            <w:noProof/>
          </w:rPr>
          <w:delText>274</w:delText>
        </w:r>
      </w:del>
    </w:p>
    <w:p w14:paraId="2F51FDAB" w14:textId="39367E10" w:rsidR="00357E05" w:rsidDel="00894701" w:rsidRDefault="00357E05" w:rsidP="00894701">
      <w:pPr>
        <w:pStyle w:val="TOC2"/>
        <w:rPr>
          <w:del w:id="346" w:author="jonathan pritchard" w:date="2023-12-06T09:49:00Z"/>
          <w:rFonts w:asciiTheme="minorHAnsi" w:eastAsiaTheme="minorEastAsia" w:hAnsiTheme="minorHAnsi" w:cstheme="minorBidi"/>
          <w:noProof/>
          <w:snapToGrid/>
          <w:szCs w:val="22"/>
          <w:lang w:eastAsia="en-GB"/>
        </w:rPr>
      </w:pPr>
      <w:del w:id="347" w:author="jonathan pritchard" w:date="2023-12-06T09:49:00Z">
        <w:r w:rsidDel="00894701">
          <w:rPr>
            <w:noProof/>
          </w:rPr>
          <w:delText>6.4</w:delText>
        </w:r>
        <w:r w:rsidDel="00894701">
          <w:rPr>
            <w:rFonts w:asciiTheme="minorHAnsi" w:eastAsiaTheme="minorEastAsia" w:hAnsiTheme="minorHAnsi" w:cstheme="minorBidi"/>
            <w:noProof/>
            <w:snapToGrid/>
            <w:szCs w:val="22"/>
            <w:lang w:eastAsia="en-GB"/>
          </w:rPr>
          <w:tab/>
        </w:r>
        <w:r w:rsidDel="00894701">
          <w:rPr>
            <w:noProof/>
          </w:rPr>
          <w:delText>Detection of Areas for which Special Conditions Exist - Use of largest scale available – Monitoring Mode</w:delText>
        </w:r>
        <w:r w:rsidDel="00894701">
          <w:rPr>
            <w:noProof/>
          </w:rPr>
          <w:tab/>
        </w:r>
        <w:r w:rsidR="007F7846" w:rsidDel="00894701">
          <w:rPr>
            <w:noProof/>
          </w:rPr>
          <w:delText>275</w:delText>
        </w:r>
      </w:del>
    </w:p>
    <w:p w14:paraId="777D5C70" w14:textId="71D99F8E" w:rsidR="00357E05" w:rsidDel="00894701" w:rsidRDefault="00357E05" w:rsidP="00357E05">
      <w:pPr>
        <w:pStyle w:val="TOC1"/>
        <w:rPr>
          <w:del w:id="348" w:author="jonathan pritchard" w:date="2023-12-06T09:49:00Z"/>
          <w:rFonts w:asciiTheme="minorHAnsi" w:eastAsiaTheme="minorEastAsia" w:hAnsiTheme="minorHAnsi" w:cstheme="minorBidi"/>
          <w:noProof/>
          <w:snapToGrid/>
          <w:szCs w:val="22"/>
          <w:lang w:eastAsia="en-GB"/>
        </w:rPr>
      </w:pPr>
      <w:del w:id="349" w:author="jonathan pritchard" w:date="2023-12-06T09:49:00Z">
        <w:r w:rsidDel="00894701">
          <w:rPr>
            <w:noProof/>
          </w:rPr>
          <w:delText>7</w:delText>
        </w:r>
        <w:r w:rsidDel="00894701">
          <w:rPr>
            <w:rFonts w:asciiTheme="minorHAnsi" w:eastAsiaTheme="minorEastAsia" w:hAnsiTheme="minorHAnsi" w:cstheme="minorBidi"/>
            <w:noProof/>
            <w:snapToGrid/>
            <w:szCs w:val="22"/>
            <w:lang w:eastAsia="en-GB"/>
          </w:rPr>
          <w:tab/>
        </w:r>
        <w:r w:rsidDel="00894701">
          <w:rPr>
            <w:noProof/>
          </w:rPr>
          <w:delText>Detection and Notification of the Safety Contour</w:delText>
        </w:r>
        <w:r w:rsidDel="00894701">
          <w:rPr>
            <w:noProof/>
          </w:rPr>
          <w:tab/>
        </w:r>
        <w:r w:rsidR="007F7846" w:rsidDel="00894701">
          <w:rPr>
            <w:noProof/>
          </w:rPr>
          <w:delText>276</w:delText>
        </w:r>
      </w:del>
    </w:p>
    <w:p w14:paraId="1F50344B" w14:textId="77D752AB" w:rsidR="00357E05" w:rsidDel="00894701" w:rsidRDefault="00357E05" w:rsidP="00894701">
      <w:pPr>
        <w:pStyle w:val="TOC2"/>
        <w:rPr>
          <w:del w:id="350" w:author="jonathan pritchard" w:date="2023-12-06T09:49:00Z"/>
          <w:rFonts w:asciiTheme="minorHAnsi" w:eastAsiaTheme="minorEastAsia" w:hAnsiTheme="minorHAnsi" w:cstheme="minorBidi"/>
          <w:noProof/>
          <w:snapToGrid/>
          <w:szCs w:val="22"/>
          <w:lang w:eastAsia="en-GB"/>
        </w:rPr>
      </w:pPr>
      <w:del w:id="351" w:author="jonathan pritchard" w:date="2023-12-06T09:49:00Z">
        <w:r w:rsidDel="00894701">
          <w:rPr>
            <w:noProof/>
          </w:rPr>
          <w:delText>7.1</w:delText>
        </w:r>
        <w:r w:rsidDel="00894701">
          <w:rPr>
            <w:rFonts w:asciiTheme="minorHAnsi" w:eastAsiaTheme="minorEastAsia" w:hAnsiTheme="minorHAnsi" w:cstheme="minorBidi"/>
            <w:noProof/>
            <w:snapToGrid/>
            <w:szCs w:val="22"/>
            <w:lang w:eastAsia="en-GB"/>
          </w:rPr>
          <w:tab/>
        </w:r>
        <w:r w:rsidDel="00894701">
          <w:rPr>
            <w:noProof/>
          </w:rPr>
          <w:delText>Detection and Notification of the Safety Contour - Basic test</w:delText>
        </w:r>
        <w:r w:rsidDel="00894701">
          <w:rPr>
            <w:noProof/>
          </w:rPr>
          <w:tab/>
        </w:r>
        <w:r w:rsidR="007F7846" w:rsidDel="00894701">
          <w:rPr>
            <w:noProof/>
          </w:rPr>
          <w:delText>276</w:delText>
        </w:r>
      </w:del>
    </w:p>
    <w:p w14:paraId="62F2E19C" w14:textId="357B7040" w:rsidR="00357E05" w:rsidDel="00894701" w:rsidRDefault="00357E05" w:rsidP="00894701">
      <w:pPr>
        <w:pStyle w:val="TOC2"/>
        <w:rPr>
          <w:del w:id="352" w:author="jonathan pritchard" w:date="2023-12-06T09:49:00Z"/>
          <w:rFonts w:asciiTheme="minorHAnsi" w:eastAsiaTheme="minorEastAsia" w:hAnsiTheme="minorHAnsi" w:cstheme="minorBidi"/>
          <w:noProof/>
          <w:snapToGrid/>
          <w:szCs w:val="22"/>
          <w:lang w:eastAsia="en-GB"/>
        </w:rPr>
      </w:pPr>
      <w:del w:id="353" w:author="jonathan pritchard" w:date="2023-12-06T09:49:00Z">
        <w:r w:rsidDel="00894701">
          <w:rPr>
            <w:noProof/>
          </w:rPr>
          <w:delText>7.2</w:delText>
        </w:r>
        <w:r w:rsidDel="00894701">
          <w:rPr>
            <w:rFonts w:asciiTheme="minorHAnsi" w:eastAsiaTheme="minorEastAsia" w:hAnsiTheme="minorHAnsi" w:cstheme="minorBidi"/>
            <w:noProof/>
            <w:snapToGrid/>
            <w:szCs w:val="22"/>
            <w:lang w:eastAsia="en-GB"/>
          </w:rPr>
          <w:tab/>
        </w:r>
        <w:r w:rsidDel="00894701">
          <w:rPr>
            <w:noProof/>
          </w:rPr>
          <w:delText>Detection and Notification of the Safety Contour – Use of largest scale available</w:delText>
        </w:r>
        <w:r w:rsidDel="00894701">
          <w:rPr>
            <w:noProof/>
          </w:rPr>
          <w:tab/>
        </w:r>
        <w:r w:rsidR="007F7846" w:rsidDel="00894701">
          <w:rPr>
            <w:noProof/>
          </w:rPr>
          <w:delText>278</w:delText>
        </w:r>
      </w:del>
    </w:p>
    <w:p w14:paraId="1AC5F8A3" w14:textId="7B85044B" w:rsidR="00357E05" w:rsidDel="00894701" w:rsidRDefault="00357E05" w:rsidP="00894701">
      <w:pPr>
        <w:pStyle w:val="TOC2"/>
        <w:rPr>
          <w:del w:id="354" w:author="jonathan pritchard" w:date="2023-12-06T09:49:00Z"/>
          <w:rFonts w:asciiTheme="minorHAnsi" w:eastAsiaTheme="minorEastAsia" w:hAnsiTheme="minorHAnsi" w:cstheme="minorBidi"/>
          <w:noProof/>
          <w:snapToGrid/>
          <w:szCs w:val="22"/>
          <w:lang w:eastAsia="en-GB"/>
        </w:rPr>
      </w:pPr>
      <w:del w:id="355" w:author="jonathan pritchard" w:date="2023-12-06T09:49:00Z">
        <w:r w:rsidDel="00894701">
          <w:rPr>
            <w:noProof/>
          </w:rPr>
          <w:delText>Detection and Notification of the Safety Contour - Basic test – Monitoring Mode</w:delText>
        </w:r>
        <w:r w:rsidDel="00894701">
          <w:rPr>
            <w:noProof/>
          </w:rPr>
          <w:tab/>
        </w:r>
        <w:r w:rsidR="007F7846" w:rsidDel="00894701">
          <w:rPr>
            <w:noProof/>
          </w:rPr>
          <w:delText>280</w:delText>
        </w:r>
      </w:del>
    </w:p>
    <w:p w14:paraId="37E04C53" w14:textId="5669D30A" w:rsidR="00357E05" w:rsidDel="00894701" w:rsidRDefault="00357E05" w:rsidP="00894701">
      <w:pPr>
        <w:pStyle w:val="TOC2"/>
        <w:rPr>
          <w:del w:id="356" w:author="jonathan pritchard" w:date="2023-12-06T09:49:00Z"/>
          <w:rFonts w:asciiTheme="minorHAnsi" w:eastAsiaTheme="minorEastAsia" w:hAnsiTheme="minorHAnsi" w:cstheme="minorBidi"/>
          <w:noProof/>
          <w:snapToGrid/>
          <w:szCs w:val="22"/>
          <w:lang w:eastAsia="en-GB"/>
        </w:rPr>
      </w:pPr>
      <w:del w:id="357" w:author="jonathan pritchard" w:date="2023-12-06T09:49:00Z">
        <w:r w:rsidDel="00894701">
          <w:rPr>
            <w:noProof/>
          </w:rPr>
          <w:delText>7.3</w:delText>
        </w:r>
        <w:r w:rsidDel="00894701">
          <w:rPr>
            <w:rFonts w:asciiTheme="minorHAnsi" w:eastAsiaTheme="minorEastAsia" w:hAnsiTheme="minorHAnsi" w:cstheme="minorBidi"/>
            <w:noProof/>
            <w:snapToGrid/>
            <w:szCs w:val="22"/>
            <w:lang w:eastAsia="en-GB"/>
          </w:rPr>
          <w:tab/>
        </w:r>
        <w:r w:rsidDel="00894701">
          <w:rPr>
            <w:noProof/>
          </w:rPr>
          <w:delText>Detection and Notification of the Safety Contour – Use of largest scale available – Monitoring Mode</w:delText>
        </w:r>
        <w:r w:rsidDel="00894701">
          <w:rPr>
            <w:noProof/>
          </w:rPr>
          <w:tab/>
        </w:r>
        <w:r w:rsidR="007F7846" w:rsidDel="00894701">
          <w:rPr>
            <w:noProof/>
          </w:rPr>
          <w:delText>281</w:delText>
        </w:r>
      </w:del>
    </w:p>
    <w:p w14:paraId="32DCCE17" w14:textId="4C1BC77B" w:rsidR="00357E05" w:rsidDel="00894701" w:rsidRDefault="00357E05" w:rsidP="00357E05">
      <w:pPr>
        <w:pStyle w:val="TOC1"/>
        <w:rPr>
          <w:del w:id="358" w:author="jonathan pritchard" w:date="2023-12-06T09:49:00Z"/>
          <w:rFonts w:asciiTheme="minorHAnsi" w:eastAsiaTheme="minorEastAsia" w:hAnsiTheme="minorHAnsi" w:cstheme="minorBidi"/>
          <w:noProof/>
          <w:snapToGrid/>
          <w:szCs w:val="22"/>
          <w:lang w:eastAsia="en-GB"/>
        </w:rPr>
      </w:pPr>
      <w:del w:id="359" w:author="jonathan pritchard" w:date="2023-12-06T09:49:00Z">
        <w:r w:rsidDel="00894701">
          <w:rPr>
            <w:noProof/>
          </w:rPr>
          <w:delText>8</w:delText>
        </w:r>
        <w:r w:rsidDel="00894701">
          <w:rPr>
            <w:rFonts w:asciiTheme="minorHAnsi" w:eastAsiaTheme="minorEastAsia" w:hAnsiTheme="minorHAnsi" w:cstheme="minorBidi"/>
            <w:noProof/>
            <w:snapToGrid/>
            <w:szCs w:val="22"/>
            <w:lang w:eastAsia="en-GB"/>
          </w:rPr>
          <w:tab/>
        </w:r>
        <w:r w:rsidDel="00894701">
          <w:rPr>
            <w:noProof/>
          </w:rPr>
          <w:delText>S-57 Testing</w:delText>
        </w:r>
        <w:r w:rsidDel="00894701">
          <w:rPr>
            <w:noProof/>
          </w:rPr>
          <w:tab/>
        </w:r>
        <w:r w:rsidR="007F7846" w:rsidDel="00894701">
          <w:rPr>
            <w:noProof/>
          </w:rPr>
          <w:delText>282</w:delText>
        </w:r>
      </w:del>
    </w:p>
    <w:p w14:paraId="5BDB1C33" w14:textId="1599ED88" w:rsidR="00357E05" w:rsidDel="00894701" w:rsidRDefault="00357E05" w:rsidP="00894701">
      <w:pPr>
        <w:pStyle w:val="TOC2"/>
        <w:rPr>
          <w:del w:id="360" w:author="jonathan pritchard" w:date="2023-12-06T09:49:00Z"/>
          <w:rFonts w:asciiTheme="minorHAnsi" w:eastAsiaTheme="minorEastAsia" w:hAnsiTheme="minorHAnsi" w:cstheme="minorBidi"/>
          <w:noProof/>
          <w:snapToGrid/>
          <w:szCs w:val="22"/>
          <w:lang w:eastAsia="en-GB"/>
        </w:rPr>
      </w:pPr>
      <w:del w:id="361" w:author="jonathan pritchard" w:date="2023-12-06T09:49:00Z">
        <w:r w:rsidDel="00894701">
          <w:rPr>
            <w:noProof/>
          </w:rPr>
          <w:delText>8.1</w:delText>
        </w:r>
        <w:r w:rsidDel="00894701">
          <w:rPr>
            <w:rFonts w:asciiTheme="minorHAnsi" w:eastAsiaTheme="minorEastAsia" w:hAnsiTheme="minorHAnsi" w:cstheme="minorBidi"/>
            <w:noProof/>
            <w:snapToGrid/>
            <w:szCs w:val="22"/>
            <w:lang w:eastAsia="en-GB"/>
          </w:rPr>
          <w:tab/>
        </w:r>
        <w:r w:rsidDel="00894701">
          <w:rPr>
            <w:noProof/>
          </w:rPr>
          <w:delText>Introduction</w:delText>
        </w:r>
        <w:r w:rsidDel="00894701">
          <w:rPr>
            <w:noProof/>
          </w:rPr>
          <w:tab/>
        </w:r>
        <w:r w:rsidR="007F7846" w:rsidDel="00894701">
          <w:rPr>
            <w:noProof/>
          </w:rPr>
          <w:delText>282</w:delText>
        </w:r>
      </w:del>
    </w:p>
    <w:p w14:paraId="7FD5B42E" w14:textId="4838E18D" w:rsidR="00357E05" w:rsidDel="00894701" w:rsidRDefault="00357E05" w:rsidP="00894701">
      <w:pPr>
        <w:pStyle w:val="TOC2"/>
        <w:rPr>
          <w:del w:id="362" w:author="jonathan pritchard" w:date="2023-12-06T09:49:00Z"/>
          <w:rFonts w:asciiTheme="minorHAnsi" w:eastAsiaTheme="minorEastAsia" w:hAnsiTheme="minorHAnsi" w:cstheme="minorBidi"/>
          <w:noProof/>
          <w:snapToGrid/>
          <w:szCs w:val="22"/>
          <w:lang w:eastAsia="en-GB"/>
        </w:rPr>
      </w:pPr>
      <w:del w:id="363" w:author="jonathan pritchard" w:date="2023-12-06T09:49:00Z">
        <w:r w:rsidDel="00894701">
          <w:rPr>
            <w:noProof/>
          </w:rPr>
          <w:delText>8.2</w:delText>
        </w:r>
        <w:r w:rsidDel="00894701">
          <w:rPr>
            <w:rFonts w:asciiTheme="minorHAnsi" w:eastAsiaTheme="minorEastAsia" w:hAnsiTheme="minorHAnsi" w:cstheme="minorBidi"/>
            <w:noProof/>
            <w:snapToGrid/>
            <w:szCs w:val="22"/>
            <w:lang w:eastAsia="en-GB"/>
          </w:rPr>
          <w:tab/>
        </w:r>
        <w:r w:rsidDel="00894701">
          <w:rPr>
            <w:noProof/>
          </w:rPr>
          <w:delText>Notes on specific tests.</w:delText>
        </w:r>
        <w:r w:rsidDel="00894701">
          <w:rPr>
            <w:noProof/>
          </w:rPr>
          <w:tab/>
        </w:r>
        <w:r w:rsidR="007F7846" w:rsidDel="00894701">
          <w:rPr>
            <w:noProof/>
          </w:rPr>
          <w:delText>282</w:delText>
        </w:r>
      </w:del>
    </w:p>
    <w:p w14:paraId="446E38E1" w14:textId="4B61CE7F" w:rsidR="00357E05" w:rsidDel="00894701" w:rsidRDefault="00357E05" w:rsidP="00357E05">
      <w:pPr>
        <w:pStyle w:val="TOC1"/>
        <w:rPr>
          <w:del w:id="364" w:author="jonathan pritchard" w:date="2023-12-06T09:49:00Z"/>
          <w:rFonts w:asciiTheme="minorHAnsi" w:eastAsiaTheme="minorEastAsia" w:hAnsiTheme="minorHAnsi" w:cstheme="minorBidi"/>
          <w:noProof/>
          <w:snapToGrid/>
          <w:szCs w:val="22"/>
          <w:lang w:eastAsia="en-GB"/>
        </w:rPr>
      </w:pPr>
      <w:del w:id="365" w:author="jonathan pritchard" w:date="2023-12-06T09:49:00Z">
        <w:r w:rsidDel="00894701">
          <w:rPr>
            <w:noProof/>
          </w:rPr>
          <w:delText>9</w:delText>
        </w:r>
        <w:r w:rsidDel="00894701">
          <w:rPr>
            <w:rFonts w:asciiTheme="minorHAnsi" w:eastAsiaTheme="minorEastAsia" w:hAnsiTheme="minorHAnsi" w:cstheme="minorBidi"/>
            <w:noProof/>
            <w:snapToGrid/>
            <w:szCs w:val="22"/>
            <w:lang w:eastAsia="en-GB"/>
          </w:rPr>
          <w:tab/>
        </w:r>
        <w:r w:rsidDel="00894701">
          <w:rPr>
            <w:noProof/>
          </w:rPr>
          <w:delText>Dual Fuel Mode testing</w:delText>
        </w:r>
        <w:r w:rsidDel="00894701">
          <w:rPr>
            <w:noProof/>
          </w:rPr>
          <w:tab/>
        </w:r>
        <w:r w:rsidR="007F7846" w:rsidDel="00894701">
          <w:rPr>
            <w:noProof/>
          </w:rPr>
          <w:delText>283</w:delText>
        </w:r>
      </w:del>
    </w:p>
    <w:p w14:paraId="5388E66E" w14:textId="3D8488AB" w:rsidR="00357E05" w:rsidDel="00894701" w:rsidRDefault="00357E05" w:rsidP="00894701">
      <w:pPr>
        <w:pStyle w:val="TOC2"/>
        <w:rPr>
          <w:del w:id="366" w:author="jonathan pritchard" w:date="2023-12-06T09:49:00Z"/>
          <w:rFonts w:asciiTheme="minorHAnsi" w:eastAsiaTheme="minorEastAsia" w:hAnsiTheme="minorHAnsi" w:cstheme="minorBidi"/>
          <w:noProof/>
          <w:snapToGrid/>
          <w:szCs w:val="22"/>
          <w:lang w:eastAsia="en-GB"/>
        </w:rPr>
      </w:pPr>
      <w:del w:id="367" w:author="jonathan pritchard" w:date="2023-12-06T09:49:00Z">
        <w:r w:rsidDel="00894701">
          <w:rPr>
            <w:noProof/>
          </w:rPr>
          <w:delText>9.1</w:delText>
        </w:r>
        <w:r w:rsidDel="00894701">
          <w:rPr>
            <w:rFonts w:asciiTheme="minorHAnsi" w:eastAsiaTheme="minorEastAsia" w:hAnsiTheme="minorHAnsi" w:cstheme="minorBidi"/>
            <w:noProof/>
            <w:snapToGrid/>
            <w:szCs w:val="22"/>
            <w:lang w:eastAsia="en-GB"/>
          </w:rPr>
          <w:tab/>
        </w:r>
        <w:r w:rsidDel="00894701">
          <w:rPr>
            <w:noProof/>
          </w:rPr>
          <w:delText>Introduction</w:delText>
        </w:r>
        <w:r w:rsidDel="00894701">
          <w:rPr>
            <w:noProof/>
          </w:rPr>
          <w:tab/>
        </w:r>
        <w:r w:rsidR="007F7846" w:rsidDel="00894701">
          <w:rPr>
            <w:noProof/>
          </w:rPr>
          <w:delText>283</w:delText>
        </w:r>
      </w:del>
    </w:p>
    <w:p w14:paraId="45FCE9DE" w14:textId="6FA45CD3" w:rsidR="00357E05" w:rsidDel="00894701" w:rsidRDefault="00357E05" w:rsidP="00894701">
      <w:pPr>
        <w:pStyle w:val="TOC2"/>
        <w:rPr>
          <w:del w:id="368" w:author="jonathan pritchard" w:date="2023-12-06T09:49:00Z"/>
          <w:rFonts w:asciiTheme="minorHAnsi" w:eastAsiaTheme="minorEastAsia" w:hAnsiTheme="minorHAnsi" w:cstheme="minorBidi"/>
          <w:noProof/>
          <w:snapToGrid/>
          <w:szCs w:val="22"/>
          <w:lang w:eastAsia="en-GB"/>
        </w:rPr>
      </w:pPr>
      <w:del w:id="369" w:author="jonathan pritchard" w:date="2023-12-06T09:49:00Z">
        <w:r w:rsidDel="00894701">
          <w:rPr>
            <w:noProof/>
          </w:rPr>
          <w:delText>9.2</w:delText>
        </w:r>
        <w:r w:rsidDel="00894701">
          <w:rPr>
            <w:rFonts w:asciiTheme="minorHAnsi" w:eastAsiaTheme="minorEastAsia" w:hAnsiTheme="minorHAnsi" w:cstheme="minorBidi"/>
            <w:noProof/>
            <w:snapToGrid/>
            <w:szCs w:val="22"/>
            <w:lang w:eastAsia="en-GB"/>
          </w:rPr>
          <w:tab/>
        </w:r>
        <w:r w:rsidDel="00894701">
          <w:rPr>
            <w:noProof/>
          </w:rPr>
          <w:delText>Data Scheming for Dual Fuel testing</w:delText>
        </w:r>
        <w:r w:rsidDel="00894701">
          <w:rPr>
            <w:noProof/>
          </w:rPr>
          <w:tab/>
        </w:r>
        <w:r w:rsidR="007F7846" w:rsidDel="00894701">
          <w:rPr>
            <w:noProof/>
          </w:rPr>
          <w:delText>283</w:delText>
        </w:r>
      </w:del>
    </w:p>
    <w:p w14:paraId="12A4D6AC" w14:textId="5BE082E8" w:rsidR="00357E05" w:rsidDel="00894701" w:rsidRDefault="00357E05" w:rsidP="00894701">
      <w:pPr>
        <w:pStyle w:val="TOC2"/>
        <w:rPr>
          <w:del w:id="370" w:author="jonathan pritchard" w:date="2023-12-06T09:49:00Z"/>
          <w:rFonts w:asciiTheme="minorHAnsi" w:eastAsiaTheme="minorEastAsia" w:hAnsiTheme="minorHAnsi" w:cstheme="minorBidi"/>
          <w:noProof/>
          <w:snapToGrid/>
          <w:szCs w:val="22"/>
          <w:lang w:eastAsia="en-GB"/>
        </w:rPr>
      </w:pPr>
      <w:del w:id="371" w:author="jonathan pritchard" w:date="2023-12-06T09:49:00Z">
        <w:r w:rsidDel="00894701">
          <w:rPr>
            <w:noProof/>
          </w:rPr>
          <w:delText>9.3</w:delText>
        </w:r>
        <w:r w:rsidDel="00894701">
          <w:rPr>
            <w:rFonts w:asciiTheme="minorHAnsi" w:eastAsiaTheme="minorEastAsia" w:hAnsiTheme="minorHAnsi" w:cstheme="minorBidi"/>
            <w:noProof/>
            <w:snapToGrid/>
            <w:szCs w:val="22"/>
            <w:lang w:eastAsia="en-GB"/>
          </w:rPr>
          <w:tab/>
        </w:r>
        <w:r w:rsidDel="00894701">
          <w:rPr>
            <w:noProof/>
          </w:rPr>
          <w:delText>Chart Loading and Update</w:delText>
        </w:r>
        <w:r w:rsidDel="00894701">
          <w:rPr>
            <w:noProof/>
          </w:rPr>
          <w:tab/>
        </w:r>
        <w:r w:rsidR="007F7846" w:rsidDel="00894701">
          <w:rPr>
            <w:noProof/>
          </w:rPr>
          <w:delText>283</w:delText>
        </w:r>
      </w:del>
    </w:p>
    <w:p w14:paraId="58CC42F9" w14:textId="76712EA2" w:rsidR="00357E05" w:rsidDel="00894701" w:rsidRDefault="00357E05" w:rsidP="00894701">
      <w:pPr>
        <w:pStyle w:val="TOC2"/>
        <w:rPr>
          <w:del w:id="372" w:author="jonathan pritchard" w:date="2023-12-06T09:49:00Z"/>
          <w:rFonts w:asciiTheme="minorHAnsi" w:eastAsiaTheme="minorEastAsia" w:hAnsiTheme="minorHAnsi" w:cstheme="minorBidi"/>
          <w:noProof/>
          <w:snapToGrid/>
          <w:szCs w:val="22"/>
          <w:lang w:eastAsia="en-GB"/>
        </w:rPr>
      </w:pPr>
      <w:del w:id="373" w:author="jonathan pritchard" w:date="2023-12-06T09:49:00Z">
        <w:r w:rsidDel="00894701">
          <w:rPr>
            <w:noProof/>
          </w:rPr>
          <w:delText>9.4</w:delText>
        </w:r>
        <w:r w:rsidDel="00894701">
          <w:rPr>
            <w:rFonts w:asciiTheme="minorHAnsi" w:eastAsiaTheme="minorEastAsia" w:hAnsiTheme="minorHAnsi" w:cstheme="minorBidi"/>
            <w:noProof/>
            <w:snapToGrid/>
            <w:szCs w:val="22"/>
            <w:lang w:eastAsia="en-GB"/>
          </w:rPr>
          <w:tab/>
        </w:r>
        <w:r w:rsidDel="00894701">
          <w:rPr>
            <w:noProof/>
          </w:rPr>
          <w:delText>Chart Display</w:delText>
        </w:r>
        <w:r w:rsidDel="00894701">
          <w:rPr>
            <w:noProof/>
          </w:rPr>
          <w:tab/>
        </w:r>
        <w:r w:rsidR="007F7846" w:rsidDel="00894701">
          <w:rPr>
            <w:noProof/>
          </w:rPr>
          <w:delText>287</w:delText>
        </w:r>
      </w:del>
    </w:p>
    <w:p w14:paraId="2F323708" w14:textId="68AFBBA3" w:rsidR="00357E05" w:rsidDel="00894701" w:rsidRDefault="00357E05" w:rsidP="00894701">
      <w:pPr>
        <w:pStyle w:val="TOC2"/>
        <w:rPr>
          <w:del w:id="374" w:author="jonathan pritchard" w:date="2023-12-06T09:49:00Z"/>
          <w:rFonts w:asciiTheme="minorHAnsi" w:eastAsiaTheme="minorEastAsia" w:hAnsiTheme="minorHAnsi" w:cstheme="minorBidi"/>
          <w:noProof/>
          <w:snapToGrid/>
          <w:szCs w:val="22"/>
          <w:lang w:eastAsia="en-GB"/>
        </w:rPr>
      </w:pPr>
      <w:del w:id="375" w:author="jonathan pritchard" w:date="2023-12-06T09:49:00Z">
        <w:r w:rsidDel="00894701">
          <w:rPr>
            <w:noProof/>
          </w:rPr>
          <w:delText>9.5</w:delText>
        </w:r>
        <w:r w:rsidDel="00894701">
          <w:rPr>
            <w:rFonts w:asciiTheme="minorHAnsi" w:eastAsiaTheme="minorEastAsia" w:hAnsiTheme="minorHAnsi" w:cstheme="minorBidi"/>
            <w:noProof/>
            <w:snapToGrid/>
            <w:szCs w:val="22"/>
            <w:lang w:eastAsia="en-GB"/>
          </w:rPr>
          <w:tab/>
        </w:r>
        <w:r w:rsidDel="00894701">
          <w:rPr>
            <w:noProof/>
          </w:rPr>
          <w:delText>Functions associated with chart display</w:delText>
        </w:r>
        <w:r w:rsidDel="00894701">
          <w:rPr>
            <w:noProof/>
          </w:rPr>
          <w:tab/>
        </w:r>
        <w:r w:rsidR="007F7846" w:rsidDel="00894701">
          <w:rPr>
            <w:noProof/>
          </w:rPr>
          <w:delText>287</w:delText>
        </w:r>
      </w:del>
    </w:p>
    <w:p w14:paraId="3475E8F3" w14:textId="5057240D" w:rsidR="00357E05" w:rsidDel="00894701" w:rsidRDefault="00357E05" w:rsidP="00894701">
      <w:pPr>
        <w:pStyle w:val="TOC2"/>
        <w:rPr>
          <w:del w:id="376" w:author="jonathan pritchard" w:date="2023-12-06T09:49:00Z"/>
          <w:rFonts w:asciiTheme="minorHAnsi" w:eastAsiaTheme="minorEastAsia" w:hAnsiTheme="minorHAnsi" w:cstheme="minorBidi"/>
          <w:noProof/>
          <w:snapToGrid/>
          <w:szCs w:val="22"/>
          <w:lang w:eastAsia="en-GB"/>
        </w:rPr>
      </w:pPr>
      <w:del w:id="377" w:author="jonathan pritchard" w:date="2023-12-06T09:49:00Z">
        <w:r w:rsidDel="00894701">
          <w:rPr>
            <w:noProof/>
          </w:rPr>
          <w:delText>9.6</w:delText>
        </w:r>
        <w:r w:rsidDel="00894701">
          <w:rPr>
            <w:rFonts w:asciiTheme="minorHAnsi" w:eastAsiaTheme="minorEastAsia" w:hAnsiTheme="minorHAnsi" w:cstheme="minorBidi"/>
            <w:noProof/>
            <w:snapToGrid/>
            <w:szCs w:val="22"/>
            <w:lang w:eastAsia="en-GB"/>
          </w:rPr>
          <w:tab/>
        </w:r>
        <w:r w:rsidDel="00894701">
          <w:rPr>
            <w:noProof/>
          </w:rPr>
          <w:delText>Detection and Notification of Navigational Hazards</w:delText>
        </w:r>
        <w:r w:rsidDel="00894701">
          <w:rPr>
            <w:noProof/>
          </w:rPr>
          <w:tab/>
        </w:r>
        <w:r w:rsidR="007F7846" w:rsidDel="00894701">
          <w:rPr>
            <w:noProof/>
          </w:rPr>
          <w:delText>289</w:delText>
        </w:r>
      </w:del>
    </w:p>
    <w:p w14:paraId="2A769137" w14:textId="040BCBCF" w:rsidR="00357E05" w:rsidDel="00894701" w:rsidRDefault="00357E05" w:rsidP="00894701">
      <w:pPr>
        <w:pStyle w:val="TOC2"/>
        <w:rPr>
          <w:del w:id="378" w:author="jonathan pritchard" w:date="2023-12-06T09:49:00Z"/>
          <w:rFonts w:asciiTheme="minorHAnsi" w:eastAsiaTheme="minorEastAsia" w:hAnsiTheme="minorHAnsi" w:cstheme="minorBidi"/>
          <w:noProof/>
          <w:snapToGrid/>
          <w:szCs w:val="22"/>
          <w:lang w:eastAsia="en-GB"/>
        </w:rPr>
      </w:pPr>
      <w:del w:id="379" w:author="jonathan pritchard" w:date="2023-12-06T09:49:00Z">
        <w:r w:rsidDel="00894701">
          <w:rPr>
            <w:noProof/>
          </w:rPr>
          <w:delText>9.7</w:delText>
        </w:r>
        <w:r w:rsidDel="00894701">
          <w:rPr>
            <w:rFonts w:asciiTheme="minorHAnsi" w:eastAsiaTheme="minorEastAsia" w:hAnsiTheme="minorHAnsi" w:cstheme="minorBidi"/>
            <w:noProof/>
            <w:snapToGrid/>
            <w:szCs w:val="22"/>
            <w:lang w:eastAsia="en-GB"/>
          </w:rPr>
          <w:tab/>
        </w:r>
        <w:r w:rsidDel="00894701">
          <w:rPr>
            <w:noProof/>
          </w:rPr>
          <w:delText>Detection of Areas for which Special Conditions Exist</w:delText>
        </w:r>
        <w:r w:rsidDel="00894701">
          <w:rPr>
            <w:noProof/>
          </w:rPr>
          <w:tab/>
        </w:r>
        <w:r w:rsidR="007F7846" w:rsidDel="00894701">
          <w:rPr>
            <w:noProof/>
          </w:rPr>
          <w:delText>294</w:delText>
        </w:r>
      </w:del>
    </w:p>
    <w:p w14:paraId="21ADA3C7" w14:textId="28BCFA4A" w:rsidR="00357E05" w:rsidDel="00894701" w:rsidRDefault="00357E05" w:rsidP="00894701">
      <w:pPr>
        <w:pStyle w:val="TOC2"/>
        <w:rPr>
          <w:del w:id="380" w:author="jonathan pritchard" w:date="2023-12-06T09:49:00Z"/>
          <w:rFonts w:asciiTheme="minorHAnsi" w:eastAsiaTheme="minorEastAsia" w:hAnsiTheme="minorHAnsi" w:cstheme="minorBidi"/>
          <w:noProof/>
          <w:snapToGrid/>
          <w:szCs w:val="22"/>
          <w:lang w:eastAsia="en-GB"/>
        </w:rPr>
      </w:pPr>
      <w:del w:id="381" w:author="jonathan pritchard" w:date="2023-12-06T09:49:00Z">
        <w:r w:rsidDel="00894701">
          <w:rPr>
            <w:noProof/>
          </w:rPr>
          <w:delText>9.8</w:delText>
        </w:r>
        <w:r w:rsidDel="00894701">
          <w:rPr>
            <w:rFonts w:asciiTheme="minorHAnsi" w:eastAsiaTheme="minorEastAsia" w:hAnsiTheme="minorHAnsi" w:cstheme="minorBidi"/>
            <w:noProof/>
            <w:snapToGrid/>
            <w:szCs w:val="22"/>
            <w:lang w:eastAsia="en-GB"/>
          </w:rPr>
          <w:tab/>
        </w:r>
        <w:r w:rsidDel="00894701">
          <w:rPr>
            <w:noProof/>
          </w:rPr>
          <w:delText>Detection and Notification of the Safety Contour</w:delText>
        </w:r>
        <w:r w:rsidDel="00894701">
          <w:rPr>
            <w:noProof/>
          </w:rPr>
          <w:tab/>
        </w:r>
        <w:r w:rsidR="007F7846" w:rsidDel="00894701">
          <w:rPr>
            <w:noProof/>
          </w:rPr>
          <w:delText>298</w:delText>
        </w:r>
      </w:del>
    </w:p>
    <w:p w14:paraId="7A9BE9D8" w14:textId="028B416A" w:rsidR="00A757D8" w:rsidRPr="00C33EE6" w:rsidRDefault="004C757E" w:rsidP="00EB5479">
      <w:r w:rsidRPr="00C33EE6">
        <w:fldChar w:fldCharType="end"/>
      </w:r>
    </w:p>
    <w:p w14:paraId="4A6705EB" w14:textId="77777777" w:rsidR="00A757D8" w:rsidRPr="00C33EE6" w:rsidRDefault="00A757D8" w:rsidP="00EB5479"/>
    <w:p w14:paraId="6D5AEB59" w14:textId="77777777" w:rsidR="00A757D8" w:rsidRPr="00C33EE6" w:rsidRDefault="00A757D8" w:rsidP="00EB5479"/>
    <w:p w14:paraId="5403B383" w14:textId="77777777" w:rsidR="00A757D8" w:rsidRPr="00C33EE6" w:rsidRDefault="00A757D8" w:rsidP="00EB5479"/>
    <w:p w14:paraId="2D0A7DEF" w14:textId="77777777" w:rsidR="00A757D8" w:rsidRPr="00C33EE6" w:rsidRDefault="00A757D8" w:rsidP="00EB5479"/>
    <w:p w14:paraId="068E0F65" w14:textId="77777777" w:rsidR="00A757D8" w:rsidRPr="00C33EE6" w:rsidRDefault="00A757D8" w:rsidP="00EB5479"/>
    <w:p w14:paraId="12F159CE" w14:textId="77777777" w:rsidR="00A757D8" w:rsidRPr="00C33EE6" w:rsidRDefault="00A757D8" w:rsidP="00EB5479">
      <w:pPr>
        <w:sectPr w:rsidR="00A757D8" w:rsidRPr="00C33EE6" w:rsidSect="00CE1972">
          <w:footerReference w:type="default" r:id="rId15"/>
          <w:endnotePr>
            <w:numFmt w:val="decimal"/>
          </w:endnotePr>
          <w:pgSz w:w="11905" w:h="16837"/>
          <w:pgMar w:top="1440" w:right="1440" w:bottom="1440" w:left="1440" w:header="720" w:footer="720" w:gutter="0"/>
          <w:paperSrc w:first="7" w:other="7"/>
          <w:pgNumType w:fmt="lowerRoman"/>
          <w:cols w:space="720"/>
          <w:docGrid w:linePitch="326"/>
        </w:sectPr>
      </w:pPr>
    </w:p>
    <w:p w14:paraId="500EEB95" w14:textId="77777777" w:rsidR="00A757D8" w:rsidRPr="00E30B8F" w:rsidRDefault="00575479" w:rsidP="00E30B8F">
      <w:pPr>
        <w:pStyle w:val="Heading1"/>
      </w:pPr>
      <w:bookmarkStart w:id="384" w:name="_Toc152748557"/>
      <w:r w:rsidRPr="00E30B8F">
        <w:lastRenderedPageBreak/>
        <w:t>Introduction</w:t>
      </w:r>
      <w:bookmarkEnd w:id="384"/>
    </w:p>
    <w:p w14:paraId="54DA4B36" w14:textId="77777777" w:rsidR="002550DA" w:rsidRPr="00E30B8F" w:rsidRDefault="002550DA" w:rsidP="002550DA">
      <w:pPr>
        <w:pStyle w:val="Heading2"/>
      </w:pPr>
      <w:bookmarkStart w:id="385" w:name="_Toc152748558"/>
      <w:r w:rsidRPr="00E30B8F">
        <w:t>Change Control History</w:t>
      </w:r>
      <w:bookmarkEnd w:id="385"/>
    </w:p>
    <w:tbl>
      <w:tblPr>
        <w:tblW w:w="87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6"/>
        <w:gridCol w:w="1652"/>
        <w:gridCol w:w="1561"/>
        <w:gridCol w:w="3778"/>
      </w:tblGrid>
      <w:tr w:rsidR="002550DA" w:rsidRPr="00C33EE6" w14:paraId="4ABDF9EF" w14:textId="77777777" w:rsidTr="00280DEE">
        <w:trPr>
          <w:cantSplit/>
          <w:trHeight w:val="360"/>
          <w:jc w:val="center"/>
        </w:trPr>
        <w:tc>
          <w:tcPr>
            <w:tcW w:w="1800" w:type="dxa"/>
            <w:shd w:val="clear" w:color="auto" w:fill="CCFFCC"/>
            <w:vAlign w:val="center"/>
          </w:tcPr>
          <w:p w14:paraId="55843BC5" w14:textId="77777777" w:rsidR="002550DA" w:rsidRPr="00C33EE6" w:rsidRDefault="002550DA" w:rsidP="00280DEE">
            <w:r w:rsidRPr="00DC752B">
              <w:t>Version Number</w:t>
            </w:r>
          </w:p>
        </w:tc>
        <w:tc>
          <w:tcPr>
            <w:tcW w:w="1669" w:type="dxa"/>
            <w:shd w:val="clear" w:color="auto" w:fill="CCFFCC"/>
            <w:vAlign w:val="center"/>
          </w:tcPr>
          <w:p w14:paraId="4CF5D6A6" w14:textId="77777777" w:rsidR="002550DA" w:rsidRPr="00C33EE6" w:rsidRDefault="002550DA" w:rsidP="00280DEE">
            <w:r w:rsidRPr="00DC752B">
              <w:t>Date of Issue</w:t>
            </w:r>
          </w:p>
        </w:tc>
        <w:tc>
          <w:tcPr>
            <w:tcW w:w="1408" w:type="dxa"/>
            <w:shd w:val="clear" w:color="auto" w:fill="CCFFCC"/>
            <w:vAlign w:val="center"/>
          </w:tcPr>
          <w:p w14:paraId="0E386F3B" w14:textId="77777777" w:rsidR="002550DA" w:rsidRPr="00C33EE6" w:rsidRDefault="002550DA" w:rsidP="00280DEE">
            <w:r w:rsidRPr="00DC752B">
              <w:t>Author(s)</w:t>
            </w:r>
          </w:p>
        </w:tc>
        <w:tc>
          <w:tcPr>
            <w:tcW w:w="3880" w:type="dxa"/>
            <w:shd w:val="clear" w:color="auto" w:fill="CCFFCC"/>
            <w:vAlign w:val="center"/>
          </w:tcPr>
          <w:p w14:paraId="260FE481" w14:textId="77777777" w:rsidR="002550DA" w:rsidRPr="00C33EE6" w:rsidRDefault="002550DA" w:rsidP="00280DEE">
            <w:r w:rsidRPr="00DC752B">
              <w:t>Brief Description of Change(s)</w:t>
            </w:r>
          </w:p>
        </w:tc>
      </w:tr>
      <w:tr w:rsidR="002550DA" w:rsidRPr="00C33EE6" w14:paraId="0CDEF177" w14:textId="77777777" w:rsidTr="00280DEE">
        <w:trPr>
          <w:cantSplit/>
          <w:trHeight w:val="360"/>
          <w:jc w:val="center"/>
        </w:trPr>
        <w:tc>
          <w:tcPr>
            <w:tcW w:w="1800" w:type="dxa"/>
            <w:vAlign w:val="center"/>
          </w:tcPr>
          <w:p w14:paraId="752A3431" w14:textId="77777777" w:rsidR="002550DA" w:rsidRPr="00C33EE6" w:rsidRDefault="002550DA" w:rsidP="00280DEE">
            <w:r>
              <w:t>1.0.0</w:t>
            </w:r>
          </w:p>
        </w:tc>
        <w:tc>
          <w:tcPr>
            <w:tcW w:w="1669" w:type="dxa"/>
            <w:vAlign w:val="center"/>
          </w:tcPr>
          <w:p w14:paraId="6F212AFE" w14:textId="77777777" w:rsidR="002550DA" w:rsidRPr="00C33EE6" w:rsidRDefault="002550DA" w:rsidP="00280DEE">
            <w:r>
              <w:t>01/03/2023</w:t>
            </w:r>
          </w:p>
        </w:tc>
        <w:tc>
          <w:tcPr>
            <w:tcW w:w="1408" w:type="dxa"/>
            <w:vAlign w:val="center"/>
          </w:tcPr>
          <w:p w14:paraId="667B4164" w14:textId="77777777" w:rsidR="002550DA" w:rsidRPr="00C33EE6" w:rsidRDefault="002550DA" w:rsidP="00280DEE">
            <w:r>
              <w:t>S100WG</w:t>
            </w:r>
          </w:p>
        </w:tc>
        <w:tc>
          <w:tcPr>
            <w:tcW w:w="3880" w:type="dxa"/>
            <w:vAlign w:val="center"/>
          </w:tcPr>
          <w:p w14:paraId="2188818E" w14:textId="77777777" w:rsidR="002550DA" w:rsidRPr="00C33EE6" w:rsidRDefault="002550DA" w:rsidP="00280DEE">
            <w:r>
              <w:t>Initial Draft</w:t>
            </w:r>
          </w:p>
        </w:tc>
      </w:tr>
      <w:tr w:rsidR="00374D67" w:rsidRPr="00C33EE6" w14:paraId="119576D8" w14:textId="77777777" w:rsidTr="00280DEE">
        <w:trPr>
          <w:cantSplit/>
          <w:trHeight w:val="360"/>
          <w:jc w:val="center"/>
        </w:trPr>
        <w:tc>
          <w:tcPr>
            <w:tcW w:w="1800" w:type="dxa"/>
            <w:vAlign w:val="center"/>
          </w:tcPr>
          <w:p w14:paraId="2011A0F3" w14:textId="042CD691" w:rsidR="00374D67" w:rsidRDefault="00374D67" w:rsidP="00280DEE">
            <w:r>
              <w:t>1.1.0</w:t>
            </w:r>
          </w:p>
        </w:tc>
        <w:tc>
          <w:tcPr>
            <w:tcW w:w="1669" w:type="dxa"/>
            <w:vAlign w:val="center"/>
          </w:tcPr>
          <w:p w14:paraId="5F585AC0" w14:textId="2762EB32" w:rsidR="00374D67" w:rsidRDefault="00B35B6E" w:rsidP="00280DEE">
            <w:r>
              <w:t>31</w:t>
            </w:r>
            <w:r w:rsidR="00374D67">
              <w:t>/0</w:t>
            </w:r>
            <w:r>
              <w:t>3</w:t>
            </w:r>
            <w:r w:rsidR="00374D67">
              <w:t>/2023</w:t>
            </w:r>
          </w:p>
        </w:tc>
        <w:tc>
          <w:tcPr>
            <w:tcW w:w="1408" w:type="dxa"/>
            <w:vAlign w:val="center"/>
          </w:tcPr>
          <w:p w14:paraId="5B9E54BC" w14:textId="61A2DC6D" w:rsidR="00374D67" w:rsidRDefault="00374D67" w:rsidP="00280DEE">
            <w:r>
              <w:t>S100WGTSM9</w:t>
            </w:r>
          </w:p>
        </w:tc>
        <w:tc>
          <w:tcPr>
            <w:tcW w:w="3880" w:type="dxa"/>
            <w:vAlign w:val="center"/>
          </w:tcPr>
          <w:p w14:paraId="64259A18" w14:textId="3CFB88F3" w:rsidR="00374D67" w:rsidRDefault="00B35B6E" w:rsidP="00280DEE">
            <w:r>
              <w:t xml:space="preserve">Updated following </w:t>
            </w:r>
            <w:r w:rsidR="00374D67">
              <w:t>feedback from TSM9 meeting</w:t>
            </w:r>
          </w:p>
        </w:tc>
      </w:tr>
      <w:tr w:rsidR="001E1DB4" w:rsidRPr="00C33EE6" w14:paraId="009E593D" w14:textId="77777777" w:rsidTr="00280DEE">
        <w:trPr>
          <w:cantSplit/>
          <w:trHeight w:val="360"/>
          <w:jc w:val="center"/>
          <w:ins w:id="386" w:author="jonathan pritchard" w:date="2023-12-13T14:48:00Z"/>
        </w:trPr>
        <w:tc>
          <w:tcPr>
            <w:tcW w:w="1800" w:type="dxa"/>
            <w:vAlign w:val="center"/>
          </w:tcPr>
          <w:p w14:paraId="4840780C" w14:textId="1C123E07" w:rsidR="001E1DB4" w:rsidRDefault="001E1DB4" w:rsidP="00280DEE">
            <w:pPr>
              <w:rPr>
                <w:ins w:id="387" w:author="jonathan pritchard" w:date="2023-12-13T14:48:00Z"/>
              </w:rPr>
            </w:pPr>
            <w:ins w:id="388" w:author="jonathan pritchard" w:date="2023-12-13T14:48:00Z">
              <w:r>
                <w:t>1.2.0</w:t>
              </w:r>
            </w:ins>
          </w:p>
        </w:tc>
        <w:tc>
          <w:tcPr>
            <w:tcW w:w="1669" w:type="dxa"/>
            <w:vAlign w:val="center"/>
          </w:tcPr>
          <w:p w14:paraId="6C4A37C1" w14:textId="4F8C9927" w:rsidR="001E1DB4" w:rsidRDefault="001E1DB4" w:rsidP="00280DEE">
            <w:pPr>
              <w:rPr>
                <w:ins w:id="389" w:author="jonathan pritchard" w:date="2023-12-13T14:48:00Z"/>
              </w:rPr>
            </w:pPr>
            <w:ins w:id="390" w:author="jonathan pritchard" w:date="2023-12-13T14:48:00Z">
              <w:r>
                <w:t>31/12/2023</w:t>
              </w:r>
            </w:ins>
          </w:p>
        </w:tc>
        <w:tc>
          <w:tcPr>
            <w:tcW w:w="1408" w:type="dxa"/>
            <w:vAlign w:val="center"/>
          </w:tcPr>
          <w:p w14:paraId="7649C751" w14:textId="66A0A715" w:rsidR="001E1DB4" w:rsidRDefault="001E1DB4" w:rsidP="00280DEE">
            <w:pPr>
              <w:rPr>
                <w:ins w:id="391" w:author="jonathan pritchard" w:date="2023-12-13T14:48:00Z"/>
              </w:rPr>
            </w:pPr>
            <w:ins w:id="392" w:author="jonathan pritchard" w:date="2023-12-13T14:48:00Z">
              <w:r>
                <w:t>J Pritchard</w:t>
              </w:r>
            </w:ins>
          </w:p>
        </w:tc>
        <w:tc>
          <w:tcPr>
            <w:tcW w:w="3880" w:type="dxa"/>
            <w:vAlign w:val="center"/>
          </w:tcPr>
          <w:p w14:paraId="07707753" w14:textId="533CDD34" w:rsidR="001E1DB4" w:rsidRDefault="001E1DB4" w:rsidP="00280DEE">
            <w:pPr>
              <w:rPr>
                <w:ins w:id="393" w:author="jonathan pritchard" w:date="2023-12-13T14:48:00Z"/>
              </w:rPr>
            </w:pPr>
            <w:ins w:id="394" w:author="jonathan pritchard" w:date="2023-12-13T14:48:00Z">
              <w:r>
                <w:t>Updated following</w:t>
              </w:r>
            </w:ins>
            <w:ins w:id="395" w:author="jonathan pritchard" w:date="2023-12-13T14:49:00Z">
              <w:r>
                <w:t xml:space="preserve"> new datasets and S-100WG meetings.</w:t>
              </w:r>
            </w:ins>
          </w:p>
        </w:tc>
      </w:tr>
    </w:tbl>
    <w:p w14:paraId="5FE223A4" w14:textId="77777777" w:rsidR="002550DA" w:rsidRDefault="002550DA" w:rsidP="002550DA"/>
    <w:p w14:paraId="017E3A60" w14:textId="77777777" w:rsidR="002550DA" w:rsidRDefault="002550DA" w:rsidP="002550DA">
      <w:pPr>
        <w:pStyle w:val="Heading2"/>
      </w:pPr>
      <w:bookmarkStart w:id="396" w:name="_Toc152748559"/>
      <w:r>
        <w:t>Introduction</w:t>
      </w:r>
      <w:bookmarkEnd w:id="396"/>
    </w:p>
    <w:p w14:paraId="629228A6" w14:textId="77777777" w:rsidR="002550DA" w:rsidRPr="00EB5479" w:rsidRDefault="002550DA" w:rsidP="002550DA">
      <w:r w:rsidRPr="00EB5479">
        <w:t xml:space="preserve">The International Hydrographic Organization (IHO) Test Data Sets (TDS) for Electronic Chart and Display Information System (ECDIS) have been produced to fulfil the requirement for a data set necessary to accomplish all ECDIS testing requirements as outlined in the IEC 61174 standard. The TDS has been published as IHO Publication Number </w:t>
      </w:r>
      <w:r>
        <w:t>1</w:t>
      </w:r>
      <w:r w:rsidRPr="00EB5479">
        <w:t>64 and consists of numerous data sets required for testing as well as this guide, the TDS Instruction Manual (TIM). The TIM provides supporting documentation about the organization, understanding, and use of the ENC TDS and is intended to be used along with the data sets included in the TDS. It aims to provide appropriate comments about each test including the information about the most suitable data elements, their location and the expected test results.</w:t>
      </w:r>
    </w:p>
    <w:p w14:paraId="1C2E55DB" w14:textId="77777777" w:rsidR="002550DA" w:rsidRDefault="002550DA" w:rsidP="002550DA">
      <w:pPr>
        <w:pStyle w:val="Heading2"/>
      </w:pPr>
      <w:bookmarkStart w:id="397" w:name="_Toc152748560"/>
      <w:r w:rsidRPr="00EB5479">
        <w:t>Acknowledgements</w:t>
      </w:r>
      <w:bookmarkEnd w:id="397"/>
    </w:p>
    <w:p w14:paraId="38A06091" w14:textId="15E4940D" w:rsidR="002550DA" w:rsidRPr="00A3324B" w:rsidRDefault="002550DA" w:rsidP="002550DA">
      <w:r>
        <w:t>Edition 1.</w:t>
      </w:r>
      <w:ins w:id="398" w:author="jonathan pritchard" w:date="2023-12-13T14:53:00Z">
        <w:r w:rsidR="001E1DB4">
          <w:t>2</w:t>
        </w:r>
      </w:ins>
      <w:del w:id="399" w:author="jonathan pritchard" w:date="2023-12-13T14:53:00Z">
        <w:r w:rsidDel="001E1DB4">
          <w:delText>0</w:delText>
        </w:r>
      </w:del>
      <w:r>
        <w:t>.0 and its subsequent clarifications has been produced with assistance from many expert contributors and</w:t>
      </w:r>
      <w:r w:rsidRPr="00406826">
        <w:t xml:space="preserve"> </w:t>
      </w:r>
      <w:r>
        <w:t>m</w:t>
      </w:r>
      <w:r w:rsidRPr="00406826">
        <w:t>ember</w:t>
      </w:r>
      <w:r>
        <w:t>s</w:t>
      </w:r>
      <w:r w:rsidRPr="00406826">
        <w:t xml:space="preserve"> of </w:t>
      </w:r>
      <w:r>
        <w:t xml:space="preserve">the IHO S-100 WG, the </w:t>
      </w:r>
      <w:r w:rsidRPr="00EF287F">
        <w:t xml:space="preserve">ENC </w:t>
      </w:r>
      <w:r>
        <w:t>W</w:t>
      </w:r>
      <w:r w:rsidRPr="00EF287F">
        <w:t>orking Group</w:t>
      </w:r>
      <w:r w:rsidRPr="00406826">
        <w:t xml:space="preserve"> </w:t>
      </w:r>
      <w:r>
        <w:t>(</w:t>
      </w:r>
      <w:r w:rsidRPr="00406826">
        <w:t>ENCWG</w:t>
      </w:r>
      <w:r>
        <w:t xml:space="preserve">), and associated expert contributors; their input during the drafting and revision process has been invaluable.  </w:t>
      </w:r>
    </w:p>
    <w:p w14:paraId="7BA56261" w14:textId="77777777" w:rsidR="002550DA" w:rsidRPr="00EB5479" w:rsidRDefault="002550DA" w:rsidP="002550DA">
      <w:pPr>
        <w:pStyle w:val="Heading2"/>
      </w:pPr>
      <w:bookmarkStart w:id="400" w:name="_Toc152748561"/>
      <w:r w:rsidRPr="00EB5479">
        <w:t>Acronyms and Terms</w:t>
      </w:r>
      <w:bookmarkEnd w:id="400"/>
    </w:p>
    <w:p w14:paraId="12BC1CED" w14:textId="77777777" w:rsidR="002550DA" w:rsidRDefault="002550DA" w:rsidP="002550DA">
      <w:r>
        <w:t>This publication makes extensive use of terms and acronyms described in the IHO S-32 Standard. Additionally, the following acronyms are frequently used:</w:t>
      </w:r>
    </w:p>
    <w:p w14:paraId="55AE62F9" w14:textId="77777777" w:rsidR="002550DA" w:rsidRDefault="002550DA" w:rsidP="002550DA"/>
    <w:p w14:paraId="1E17D11C" w14:textId="77777777" w:rsidR="002550DA" w:rsidRDefault="002550DA" w:rsidP="002550DA">
      <w:r>
        <w:t>TDS – Test Data Sets</w:t>
      </w:r>
    </w:p>
    <w:p w14:paraId="12BDF32B" w14:textId="77777777" w:rsidR="002550DA" w:rsidRDefault="002550DA" w:rsidP="002550DA">
      <w:r>
        <w:t>TIM - TDS Instruction Manual</w:t>
      </w:r>
    </w:p>
    <w:p w14:paraId="1C2683DA" w14:textId="77777777" w:rsidR="002550DA" w:rsidRDefault="002550DA" w:rsidP="002550DA">
      <w:r>
        <w:t>EUT – Equipment Under Test</w:t>
      </w:r>
    </w:p>
    <w:p w14:paraId="0C9D03C3" w14:textId="77777777" w:rsidR="002550DA" w:rsidRDefault="002550DA" w:rsidP="002550DA">
      <w:pPr>
        <w:pStyle w:val="Heading2"/>
      </w:pPr>
      <w:bookmarkStart w:id="401" w:name="_Toc152748562"/>
      <w:r>
        <w:t>References</w:t>
      </w:r>
      <w:bookmarkEnd w:id="401"/>
    </w:p>
    <w:p w14:paraId="7EA600D7" w14:textId="77777777" w:rsidR="002550DA" w:rsidRDefault="002550DA" w:rsidP="002550DA">
      <w:r>
        <w:t>This publication provides tests based on the requirements documented in IHO standards. References to the source for a specific test are provided within this document. As specified in the IEC 61174 standard the tests provided are used to ensure conformance to the ECDIS requirements laid out in the IMO performance standard for ECDIS.</w:t>
      </w:r>
    </w:p>
    <w:p w14:paraId="417B305E" w14:textId="77777777" w:rsidR="002550DA" w:rsidRDefault="002550DA" w:rsidP="002550DA"/>
    <w:p w14:paraId="2DFB4E28" w14:textId="77777777" w:rsidR="002550DA" w:rsidRDefault="002550DA" w:rsidP="002550DA">
      <w:r>
        <w:t>Normative References:</w:t>
      </w:r>
    </w:p>
    <w:p w14:paraId="1CF21D5D" w14:textId="77777777" w:rsidR="002550DA" w:rsidRDefault="002550DA" w:rsidP="002550DA">
      <w:r>
        <w:t xml:space="preserve">IHO S-100 Edition </w:t>
      </w:r>
      <w:commentRangeStart w:id="402"/>
      <w:r>
        <w:t>5.0.</w:t>
      </w:r>
      <w:commentRangeEnd w:id="402"/>
      <w:r w:rsidR="001E1DB4">
        <w:rPr>
          <w:rStyle w:val="CommentReference"/>
          <w:snapToGrid/>
          <w:color w:val="000000"/>
        </w:rPr>
        <w:commentReference w:id="402"/>
      </w:r>
      <w:r>
        <w:t>0</w:t>
      </w:r>
    </w:p>
    <w:p w14:paraId="0F5D418B" w14:textId="77777777" w:rsidR="002550DA" w:rsidRDefault="002550DA" w:rsidP="002550DA">
      <w:r>
        <w:t xml:space="preserve">IHO S-98 Edition </w:t>
      </w:r>
      <w:commentRangeStart w:id="403"/>
      <w:r>
        <w:t xml:space="preserve">1.0.0 </w:t>
      </w:r>
      <w:commentRangeEnd w:id="403"/>
      <w:r w:rsidR="001E1DB4">
        <w:rPr>
          <w:rStyle w:val="CommentReference"/>
          <w:snapToGrid/>
          <w:color w:val="000000"/>
        </w:rPr>
        <w:commentReference w:id="403"/>
      </w:r>
    </w:p>
    <w:p w14:paraId="07A83349" w14:textId="77777777" w:rsidR="002550DA" w:rsidRDefault="002550DA" w:rsidP="002550DA"/>
    <w:p w14:paraId="5AC43D6D" w14:textId="77777777" w:rsidR="002550DA" w:rsidRDefault="002550DA" w:rsidP="002550DA">
      <w:r>
        <w:t>Informative References:</w:t>
      </w:r>
    </w:p>
    <w:p w14:paraId="35756A7F" w14:textId="77777777" w:rsidR="002550DA" w:rsidRDefault="002550DA" w:rsidP="002550DA">
      <w:commentRangeStart w:id="404"/>
      <w:r>
        <w:t xml:space="preserve">IHO S-32 - Hydrographic Dictionary (provides ECDIS related definitions) </w:t>
      </w:r>
      <w:commentRangeEnd w:id="404"/>
      <w:r w:rsidR="001E1DB4">
        <w:rPr>
          <w:rStyle w:val="CommentReference"/>
          <w:snapToGrid/>
          <w:color w:val="000000"/>
        </w:rPr>
        <w:commentReference w:id="404"/>
      </w:r>
    </w:p>
    <w:p w14:paraId="74835330" w14:textId="77777777" w:rsidR="002550DA" w:rsidRDefault="002550DA" w:rsidP="002550DA">
      <w:r>
        <w:t>IHO S-65 – ENC Production Guidance</w:t>
      </w:r>
    </w:p>
    <w:p w14:paraId="6D1B5C75" w14:textId="17E9087C" w:rsidR="002550DA" w:rsidRDefault="002550DA" w:rsidP="002550DA"/>
    <w:p w14:paraId="61F73790" w14:textId="06219350" w:rsidR="00A405B0" w:rsidRDefault="00A405B0" w:rsidP="00A405B0">
      <w:pPr>
        <w:pStyle w:val="Heading2"/>
      </w:pPr>
      <w:bookmarkStart w:id="405" w:name="_Toc152748563"/>
      <w:r>
        <w:t>Preface to Edition 1.</w:t>
      </w:r>
      <w:ins w:id="406" w:author="jonathan pritchard" w:date="2023-12-13T14:55:00Z">
        <w:r w:rsidR="001E1DB4">
          <w:t>2</w:t>
        </w:r>
      </w:ins>
      <w:del w:id="407" w:author="jonathan pritchard" w:date="2023-12-13T14:55:00Z">
        <w:r w:rsidDel="001E1DB4">
          <w:delText>0</w:delText>
        </w:r>
      </w:del>
      <w:r>
        <w:t>.0</w:t>
      </w:r>
      <w:bookmarkEnd w:id="405"/>
    </w:p>
    <w:p w14:paraId="3F1D4D7D" w14:textId="55A7B297" w:rsidR="00A405B0" w:rsidRDefault="00A405B0" w:rsidP="00A405B0">
      <w:pPr>
        <w:rPr>
          <w:ins w:id="408" w:author="jonathan pritchard" w:date="2023-12-13T15:27:00Z"/>
        </w:rPr>
      </w:pPr>
      <w:r>
        <w:t xml:space="preserve">IHO S-164 is dependent for some of its content on the existence of comprehensive test datasets (which it documents) and systems which have implemented correctly the requirements of IHO S-100 (and allied) </w:t>
      </w:r>
      <w:r>
        <w:lastRenderedPageBreak/>
        <w:t>standards. As the initial version of S-164 few, if any, S-100 systems, with Duel Fuel mode enabled are in existence and many of the datasets are still under development. Therefore, many of the tests documented do not contain reference screenshots</w:t>
      </w:r>
      <w:r w:rsidR="00D409B3">
        <w:t xml:space="preserve"> </w:t>
      </w:r>
      <w:r w:rsidR="00357E05">
        <w:t xml:space="preserve">from S-100 implementations </w:t>
      </w:r>
      <w:r w:rsidR="00D409B3">
        <w:t>– where this is the case screenshots have been noted with “</w:t>
      </w:r>
      <w:r w:rsidR="00D409B3">
        <w:rPr>
          <w:b/>
          <w:bCs/>
        </w:rPr>
        <w:t>[TBD]</w:t>
      </w:r>
      <w:r w:rsidR="00D409B3">
        <w:t>” (</w:t>
      </w:r>
      <w:r w:rsidR="00357E05">
        <w:t>“t</w:t>
      </w:r>
      <w:r w:rsidR="00D409B3">
        <w:t>o be determined</w:t>
      </w:r>
      <w:r w:rsidR="00357E05">
        <w:t>”</w:t>
      </w:r>
      <w:r w:rsidR="00D409B3">
        <w:t>)</w:t>
      </w:r>
      <w:r>
        <w:t xml:space="preserve">. As version 2.0.0 is </w:t>
      </w:r>
      <w:r w:rsidR="00357E05">
        <w:t>developed</w:t>
      </w:r>
      <w:r>
        <w:t xml:space="preserve">, and implementation of S-100 matures these gaps will be filled in this </w:t>
      </w:r>
      <w:r w:rsidR="000D7516">
        <w:t>manual</w:t>
      </w:r>
      <w:r>
        <w:t xml:space="preserve">. </w:t>
      </w:r>
      <w:r w:rsidR="004E3EAF">
        <w:t xml:space="preserve">Until version 2.0.0 of this standard is created </w:t>
      </w:r>
      <w:r w:rsidR="004E3EAF" w:rsidRPr="00357E05">
        <w:rPr>
          <w:u w:val="single"/>
        </w:rPr>
        <w:t>all</w:t>
      </w:r>
      <w:r w:rsidR="004E3EAF">
        <w:t xml:space="preserve"> screenshots should </w:t>
      </w:r>
      <w:r w:rsidR="00357E05">
        <w:t xml:space="preserve">therefore </w:t>
      </w:r>
      <w:r w:rsidR="004E3EAF">
        <w:t>be seen as indicative.</w:t>
      </w:r>
    </w:p>
    <w:p w14:paraId="00755682" w14:textId="77777777" w:rsidR="00E86D49" w:rsidRDefault="00E86D49" w:rsidP="00A405B0">
      <w:pPr>
        <w:rPr>
          <w:ins w:id="409" w:author="jonathan pritchard" w:date="2023-12-13T15:27:00Z"/>
        </w:rPr>
      </w:pPr>
    </w:p>
    <w:p w14:paraId="31134705" w14:textId="0DBE696B" w:rsidR="00E86D49" w:rsidRDefault="00E86D49" w:rsidP="00A405B0">
      <w:ins w:id="410" w:author="jonathan pritchard" w:date="2023-12-13T15:27:00Z">
        <w:r>
          <w:t xml:space="preserve">This version of the manual accompanies </w:t>
        </w:r>
      </w:ins>
      <w:ins w:id="411" w:author="jonathan pritchard" w:date="2023-12-13T15:28:00Z">
        <w:r>
          <w:t xml:space="preserve">exchange sets that have been created for initial testing. Not all exchange sets are complete yet. Where exchange sets are available, the tests which use them have had the text updated to reflect </w:t>
        </w:r>
      </w:ins>
      <w:ins w:id="412" w:author="jonathan pritchard" w:date="2023-12-13T15:29:00Z">
        <w:r>
          <w:t>the content. Conversely, if an exchange set is missing, then the test has not been updated</w:t>
        </w:r>
      </w:ins>
      <w:ins w:id="413" w:author="jonathan pritchard" w:date="2023-12-13T15:30:00Z">
        <w:r>
          <w:t>.</w:t>
        </w:r>
      </w:ins>
    </w:p>
    <w:p w14:paraId="1CBE2A78" w14:textId="77777777" w:rsidR="00D409B3" w:rsidRDefault="00D409B3" w:rsidP="00A405B0"/>
    <w:p w14:paraId="1F624475" w14:textId="476EB7F7" w:rsidR="00A405B0" w:rsidRDefault="00DC381F" w:rsidP="002550DA">
      <w:r>
        <w:t>Additionally, references to both IEC61174 and IHO S-98 v1.0.0 should be viewed as indicative as both standards are in the process of revision at the time of publication of S-164 v1.</w:t>
      </w:r>
      <w:ins w:id="414" w:author="jonathan pritchard" w:date="2023-12-13T14:56:00Z">
        <w:r w:rsidR="001E1DB4">
          <w:t>2</w:t>
        </w:r>
      </w:ins>
      <w:del w:id="415" w:author="jonathan pritchard" w:date="2023-12-13T14:56:00Z">
        <w:r w:rsidDel="001E1DB4">
          <w:delText>0</w:delText>
        </w:r>
      </w:del>
      <w:r>
        <w:t>.0</w:t>
      </w:r>
    </w:p>
    <w:p w14:paraId="30639F3E" w14:textId="312DD898" w:rsidR="00D409B3" w:rsidRDefault="00D409B3" w:rsidP="002550DA"/>
    <w:p w14:paraId="46DB0B45" w14:textId="6792BA0D" w:rsidR="003556D7" w:rsidRPr="00C33EE6" w:rsidRDefault="003556D7" w:rsidP="002550DA">
      <w:r>
        <w:t>As portrayal and feature catalogue contents are updated for the relevant product specifications screenshots will be updated with the latest portrayal images and, if necessary, tests for complex portrayal will be enhanced.</w:t>
      </w:r>
    </w:p>
    <w:p w14:paraId="4DB6F6CE" w14:textId="77777777" w:rsidR="002550DA" w:rsidRPr="00C33EE6" w:rsidRDefault="002550DA" w:rsidP="002550DA">
      <w:pPr>
        <w:pStyle w:val="Heading2"/>
        <w:keepNext w:val="0"/>
      </w:pPr>
      <w:bookmarkStart w:id="416" w:name="_Toc152748564"/>
      <w:r w:rsidRPr="00EB5479">
        <w:t>Key Documents Organizations and Relationships</w:t>
      </w:r>
      <w:bookmarkEnd w:id="416"/>
    </w:p>
    <w:p w14:paraId="7F2711E0" w14:textId="1D7B3A93" w:rsidR="002550DA" w:rsidRDefault="002550DA" w:rsidP="002550DA">
      <w:r>
        <w:t>The development and application of the TDS involves several organizations and related specifications (see Figure 1). The TDS was produced by the IHO to allow for the complete testing of ECDIS equipment (hardware and software</w:t>
      </w:r>
      <w:r w:rsidR="009E6E1A">
        <w:t>) in respect of</w:t>
      </w:r>
      <w:r>
        <w:t xml:space="preserve"> the ECDIS Performance Standard. The ECDIS Performance Standard is specified by the International Maritime Organization (IMO) in </w:t>
      </w:r>
      <w:r w:rsidRPr="00F22BE3">
        <w:rPr>
          <w:highlight w:val="yellow"/>
          <w:rPrChange w:id="417" w:author="jonathan pritchard" w:date="2023-12-14T08:58:00Z">
            <w:rPr/>
          </w:rPrChange>
        </w:rPr>
        <w:t>MSC.232(82)</w:t>
      </w:r>
      <w:r>
        <w:t>, and methods for testing this standard are the responsibility of the International Electrotechnical Commission (IEC) which publishes these requirements in document IEC 61174.</w:t>
      </w:r>
    </w:p>
    <w:p w14:paraId="18E5C4CD" w14:textId="77777777" w:rsidR="002550DA" w:rsidRDefault="002550DA" w:rsidP="002550DA"/>
    <w:p w14:paraId="41BB9ADA" w14:textId="77777777" w:rsidR="002550DA" w:rsidRDefault="002550DA" w:rsidP="002550DA">
      <w:r>
        <w:t>All standards are subject to revision. Therefore, users of these standards must use the most recent editions of the standards indicated below. Members of IEC and ISO maintain registers of currently valid international standards.</w:t>
      </w:r>
    </w:p>
    <w:p w14:paraId="553087BE" w14:textId="77777777" w:rsidR="002550DA" w:rsidRDefault="002550DA" w:rsidP="002550DA"/>
    <w:p w14:paraId="41D4691A" w14:textId="77777777" w:rsidR="002550DA" w:rsidRDefault="002550DA" w:rsidP="002550DA">
      <w:pPr>
        <w:jc w:val="center"/>
      </w:pPr>
      <w:r>
        <w:rPr>
          <w:noProof/>
          <w:lang w:eastAsia="en-GB"/>
        </w:rPr>
        <w:lastRenderedPageBreak/>
        <w:drawing>
          <wp:inline distT="0" distB="0" distL="0" distR="0" wp14:anchorId="23CD5A00" wp14:editId="18026601">
            <wp:extent cx="4584789" cy="4640091"/>
            <wp:effectExtent l="0" t="0" r="6350" b="825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6150" cy="4641468"/>
                    </a:xfrm>
                    <a:prstGeom prst="rect">
                      <a:avLst/>
                    </a:prstGeom>
                    <a:noFill/>
                  </pic:spPr>
                </pic:pic>
              </a:graphicData>
            </a:graphic>
          </wp:inline>
        </w:drawing>
      </w:r>
    </w:p>
    <w:p w14:paraId="0CD0E590" w14:textId="77777777" w:rsidR="002550DA" w:rsidRPr="00ED668D" w:rsidRDefault="002550DA" w:rsidP="002550DA">
      <w:pPr>
        <w:jc w:val="center"/>
        <w:rPr>
          <w:sz w:val="18"/>
          <w:szCs w:val="18"/>
        </w:rPr>
      </w:pPr>
      <w:r w:rsidRPr="00ED668D">
        <w:rPr>
          <w:sz w:val="18"/>
          <w:szCs w:val="18"/>
        </w:rPr>
        <w:t>Figure 1 – The TDS and its relationship to other standards</w:t>
      </w:r>
    </w:p>
    <w:p w14:paraId="450373FE" w14:textId="77777777" w:rsidR="002550DA" w:rsidRDefault="002550DA" w:rsidP="002550DA"/>
    <w:p w14:paraId="3085B755" w14:textId="68895A3F" w:rsidR="002550DA" w:rsidRDefault="002550DA" w:rsidP="002550DA">
      <w:r w:rsidRPr="00AE1DDC">
        <w:t>The S-</w:t>
      </w:r>
      <w:r>
        <w:t>1</w:t>
      </w:r>
      <w:r w:rsidRPr="00AE1DDC">
        <w:t xml:space="preserve">64 test data set contains both encrypted and unencrypted data. The inclusion of an encrypted dataset, conforming to </w:t>
      </w:r>
      <w:r>
        <w:t>S-100 Part 15</w:t>
      </w:r>
      <w:r w:rsidRPr="00AE1DDC">
        <w:t xml:space="preserve">, is so that ECDIS data loading and management operations can be tested under IEC 61174. There </w:t>
      </w:r>
      <w:r>
        <w:t>are</w:t>
      </w:r>
      <w:r w:rsidRPr="00AE1DDC">
        <w:t xml:space="preserve"> also unencrypted dataset</w:t>
      </w:r>
      <w:r>
        <w:t>s</w:t>
      </w:r>
      <w:r w:rsidRPr="00AE1DDC">
        <w:t xml:space="preserve"> which test visualisation and operation</w:t>
      </w:r>
      <w:r>
        <w:t>al</w:t>
      </w:r>
      <w:r w:rsidRPr="00AE1DDC">
        <w:t xml:space="preserve"> aspects of the ECDIS</w:t>
      </w:r>
      <w:r w:rsidR="0073093B">
        <w:t xml:space="preserve"> in respect of its compatibility with S-100 data in various forms</w:t>
      </w:r>
      <w:r w:rsidRPr="00AE1DDC">
        <w:t>.</w:t>
      </w:r>
      <w:r>
        <w:t xml:space="preserve"> S-164 also contains datasets which test the dual fuel mode of ECDIS, mixing S-57 and S-101 electronic navigational charts.</w:t>
      </w:r>
    </w:p>
    <w:p w14:paraId="296350D2" w14:textId="77777777" w:rsidR="00A96F2D" w:rsidRDefault="00A96F2D">
      <w:pPr>
        <w:widowControl/>
        <w:spacing w:line="240" w:lineRule="auto"/>
        <w:jc w:val="left"/>
        <w:rPr>
          <w:ins w:id="418" w:author="jonathan pritchard" w:date="2023-12-15T13:19:00Z"/>
          <w:b/>
        </w:rPr>
      </w:pPr>
      <w:bookmarkStart w:id="419" w:name="_Toc152748565"/>
      <w:ins w:id="420" w:author="jonathan pritchard" w:date="2023-12-15T13:19:00Z">
        <w:r>
          <w:br w:type="page"/>
        </w:r>
      </w:ins>
    </w:p>
    <w:p w14:paraId="14D70C7A" w14:textId="6A6114AE" w:rsidR="002550DA" w:rsidRDefault="002550DA" w:rsidP="002550DA">
      <w:pPr>
        <w:pStyle w:val="Heading2"/>
      </w:pPr>
      <w:commentRangeStart w:id="421"/>
      <w:r w:rsidRPr="00AE1DDC">
        <w:lastRenderedPageBreak/>
        <w:t>Structure of the Instruction Manual</w:t>
      </w:r>
      <w:bookmarkEnd w:id="419"/>
      <w:commentRangeEnd w:id="421"/>
      <w:r w:rsidR="001E1DB4">
        <w:rPr>
          <w:rStyle w:val="CommentReference"/>
          <w:b w:val="0"/>
          <w:snapToGrid/>
          <w:color w:val="000000"/>
        </w:rPr>
        <w:commentReference w:id="421"/>
      </w:r>
    </w:p>
    <w:p w14:paraId="19065A92" w14:textId="4316636A" w:rsidR="002550DA" w:rsidRDefault="002550DA" w:rsidP="002550DA">
      <w:r w:rsidRPr="00AE1DDC">
        <w:t xml:space="preserve">This document consists of an introduction followed by tests </w:t>
      </w:r>
      <w:r w:rsidR="0073093B">
        <w:t>grouped into</w:t>
      </w:r>
      <w:r>
        <w:t xml:space="preserve"> major</w:t>
      </w:r>
      <w:r w:rsidRPr="00AE1DDC">
        <w:t xml:space="preserve"> sections in a task based layout. All tests are listed in a common format which is shown in the example below:</w:t>
      </w:r>
    </w:p>
    <w:p w14:paraId="464A7641" w14:textId="1B82EC93" w:rsidR="00FF590E" w:rsidRPr="00AE1DDC" w:rsidRDefault="00FF590E" w:rsidP="00AE1DD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550DA" w14:paraId="4EAC2484" w14:textId="77777777" w:rsidTr="00280DEE">
        <w:trPr>
          <w:trHeight w:val="454"/>
          <w:tblHeader/>
        </w:trPr>
        <w:tc>
          <w:tcPr>
            <w:tcW w:w="2381" w:type="dxa"/>
            <w:shd w:val="clear" w:color="auto" w:fill="CCFFCC"/>
            <w:vAlign w:val="center"/>
          </w:tcPr>
          <w:p w14:paraId="1F12B650" w14:textId="77777777" w:rsidR="002550DA" w:rsidRPr="004065B1" w:rsidRDefault="002550DA" w:rsidP="00280DEE">
            <w:bookmarkStart w:id="422" w:name="_Hlk127197543"/>
            <w:r w:rsidRPr="000A066E">
              <w:rPr>
                <w:b/>
              </w:rPr>
              <w:t>Test Reference</w:t>
            </w:r>
          </w:p>
        </w:tc>
        <w:tc>
          <w:tcPr>
            <w:tcW w:w="2381" w:type="dxa"/>
            <w:shd w:val="clear" w:color="auto" w:fill="CCFFCC"/>
            <w:vAlign w:val="center"/>
          </w:tcPr>
          <w:p w14:paraId="2BE8D489" w14:textId="77777777" w:rsidR="002550DA" w:rsidRPr="004065B1" w:rsidRDefault="002550DA" w:rsidP="00280DEE">
            <w:r w:rsidRPr="00413780">
              <w:t>(S-</w:t>
            </w:r>
            <w:r>
              <w:t>1</w:t>
            </w:r>
            <w:r w:rsidRPr="00413780">
              <w:t>64 reference)</w:t>
            </w:r>
          </w:p>
        </w:tc>
        <w:tc>
          <w:tcPr>
            <w:tcW w:w="2382" w:type="dxa"/>
            <w:shd w:val="clear" w:color="auto" w:fill="CCFFCC"/>
            <w:vAlign w:val="center"/>
          </w:tcPr>
          <w:p w14:paraId="1E2E4B76" w14:textId="77777777" w:rsidR="002550DA" w:rsidRPr="004065B1" w:rsidRDefault="002550DA" w:rsidP="00280DEE">
            <w:r w:rsidRPr="000A066E">
              <w:rPr>
                <w:b/>
              </w:rPr>
              <w:t>IHO Reference</w:t>
            </w:r>
          </w:p>
        </w:tc>
        <w:tc>
          <w:tcPr>
            <w:tcW w:w="2382" w:type="dxa"/>
            <w:shd w:val="clear" w:color="auto" w:fill="CCFFCC"/>
            <w:vAlign w:val="center"/>
          </w:tcPr>
          <w:p w14:paraId="7111B07A" w14:textId="77777777" w:rsidR="002550DA" w:rsidRPr="004065B1" w:rsidRDefault="002550DA" w:rsidP="00280DEE">
            <w:r>
              <w:t>(</w:t>
            </w:r>
            <w:r w:rsidRPr="00413780">
              <w:t>S-</w:t>
            </w:r>
            <w:r>
              <w:t>100</w:t>
            </w:r>
            <w:r w:rsidRPr="00413780">
              <w:t xml:space="preserve"> Part </w:t>
            </w:r>
            <w:r>
              <w:t>9/</w:t>
            </w:r>
            <w:r w:rsidRPr="00413780">
              <w:t>S-</w:t>
            </w:r>
            <w:r>
              <w:t>98</w:t>
            </w:r>
            <w:r w:rsidRPr="00413780">
              <w:t>)</w:t>
            </w:r>
          </w:p>
        </w:tc>
      </w:tr>
      <w:tr w:rsidR="002550DA" w14:paraId="07516B48" w14:textId="77777777" w:rsidTr="00280DEE">
        <w:trPr>
          <w:tblHeader/>
        </w:trPr>
        <w:tc>
          <w:tcPr>
            <w:tcW w:w="9526" w:type="dxa"/>
            <w:gridSpan w:val="4"/>
            <w:shd w:val="clear" w:color="auto" w:fill="CCFFCC"/>
            <w:vAlign w:val="center"/>
          </w:tcPr>
          <w:p w14:paraId="3D01C0E2" w14:textId="77777777" w:rsidR="002550DA" w:rsidRDefault="002550DA" w:rsidP="00280DEE">
            <w:r w:rsidRPr="000A066E">
              <w:rPr>
                <w:b/>
              </w:rPr>
              <w:t>Test description</w:t>
            </w:r>
          </w:p>
        </w:tc>
      </w:tr>
      <w:tr w:rsidR="002550DA" w14:paraId="1FABBE94" w14:textId="77777777" w:rsidTr="00280DEE">
        <w:trPr>
          <w:tblHeader/>
        </w:trPr>
        <w:tc>
          <w:tcPr>
            <w:tcW w:w="9526" w:type="dxa"/>
            <w:gridSpan w:val="4"/>
            <w:vAlign w:val="center"/>
          </w:tcPr>
          <w:p w14:paraId="598D6014" w14:textId="77777777" w:rsidR="002550DA" w:rsidRPr="00EF287F" w:rsidRDefault="002550DA" w:rsidP="00280DEE">
            <w:pPr>
              <w:rPr>
                <w:i/>
              </w:rPr>
            </w:pPr>
            <w:r w:rsidRPr="00EF287F">
              <w:rPr>
                <w:i/>
              </w:rPr>
              <w:t>A short description of what the test covers.</w:t>
            </w:r>
          </w:p>
        </w:tc>
      </w:tr>
      <w:tr w:rsidR="002550DA" w14:paraId="0F8B0418" w14:textId="77777777" w:rsidTr="00280DEE">
        <w:trPr>
          <w:tblHeader/>
        </w:trPr>
        <w:tc>
          <w:tcPr>
            <w:tcW w:w="9526" w:type="dxa"/>
            <w:gridSpan w:val="4"/>
            <w:shd w:val="clear" w:color="auto" w:fill="CCFFCC"/>
            <w:vAlign w:val="center"/>
          </w:tcPr>
          <w:p w14:paraId="1ABAE90B" w14:textId="77777777" w:rsidR="002550DA" w:rsidRPr="004065B1" w:rsidRDefault="002550DA" w:rsidP="00280DEE">
            <w:r w:rsidRPr="000A066E">
              <w:rPr>
                <w:b/>
              </w:rPr>
              <w:t>Setup</w:t>
            </w:r>
          </w:p>
        </w:tc>
      </w:tr>
      <w:tr w:rsidR="002550DA" w14:paraId="391E0102" w14:textId="77777777" w:rsidTr="00280DEE">
        <w:trPr>
          <w:tblHeader/>
        </w:trPr>
        <w:tc>
          <w:tcPr>
            <w:tcW w:w="9526" w:type="dxa"/>
            <w:gridSpan w:val="4"/>
            <w:vAlign w:val="center"/>
          </w:tcPr>
          <w:p w14:paraId="6328CFED" w14:textId="4CF0BB97" w:rsidR="002550DA" w:rsidRDefault="002550DA" w:rsidP="00280DEE">
            <w:pPr>
              <w:jc w:val="left"/>
              <w:rPr>
                <w:i/>
              </w:rPr>
            </w:pPr>
            <w:r w:rsidRPr="00EF287F">
              <w:rPr>
                <w:i/>
              </w:rPr>
              <w:t xml:space="preserve">The configuration required to perform the test including </w:t>
            </w:r>
            <w:r>
              <w:rPr>
                <w:i/>
              </w:rPr>
              <w:t>datasets</w:t>
            </w:r>
            <w:r w:rsidRPr="00EF287F">
              <w:rPr>
                <w:i/>
              </w:rPr>
              <w:t xml:space="preserve"> to be loaded, settings to be applied and any other information as required. Where appropriate this should use the form centre the display on “location” set scale to “scale value”.(within this document the scale value assumes the EUT has a screen of the minimum specified size)</w:t>
            </w:r>
          </w:p>
          <w:p w14:paraId="4A5960C7" w14:textId="77777777" w:rsidR="0073093B" w:rsidRDefault="0073093B" w:rsidP="00280DEE">
            <w:pPr>
              <w:jc w:val="left"/>
              <w:rPr>
                <w:i/>
              </w:rPr>
            </w:pPr>
          </w:p>
          <w:p w14:paraId="2FBDB4AE" w14:textId="77777777" w:rsidR="002550DA" w:rsidRDefault="002550DA" w:rsidP="00280DEE">
            <w:pPr>
              <w:jc w:val="left"/>
              <w:rPr>
                <w:i/>
              </w:rPr>
            </w:pPr>
            <w:r w:rsidRPr="00B66068">
              <w:rPr>
                <w:i/>
              </w:rPr>
              <w:t>Note: All Independent Mariner selectors must be switched Off, setup will specify when these selectors must be turned on to conduct a test.</w:t>
            </w:r>
          </w:p>
          <w:p w14:paraId="1BC93B2C" w14:textId="77777777" w:rsidR="002550DA" w:rsidRDefault="002550DA" w:rsidP="00280DEE">
            <w:pPr>
              <w:jc w:val="left"/>
              <w:rPr>
                <w:i/>
              </w:rPr>
            </w:pPr>
          </w:p>
          <w:p w14:paraId="11EFD729" w14:textId="77777777" w:rsidR="002550DA" w:rsidRPr="00EF287F" w:rsidRDefault="002550DA" w:rsidP="00280DEE">
            <w:pPr>
              <w:jc w:val="left"/>
              <w:rPr>
                <w:i/>
              </w:rPr>
            </w:pPr>
            <w:r>
              <w:rPr>
                <w:i/>
              </w:rPr>
              <w:t xml:space="preserve">Where the term ‘Select’ is used in the test setup it refers to the selection of a named </w:t>
            </w:r>
            <w:r w:rsidRPr="00F723E7">
              <w:rPr>
                <w:i/>
              </w:rPr>
              <w:t>viewing group layer, selection of independent mariner selector or selection of named</w:t>
            </w:r>
            <w:r w:rsidRPr="00F723E7" w:rsidDel="00DE09B9">
              <w:rPr>
                <w:i/>
              </w:rPr>
              <w:t xml:space="preserve"> </w:t>
            </w:r>
            <w:r>
              <w:rPr>
                <w:i/>
              </w:rPr>
              <w:t>display category</w:t>
            </w:r>
          </w:p>
        </w:tc>
      </w:tr>
      <w:tr w:rsidR="002550DA" w14:paraId="1FF60D91" w14:textId="77777777" w:rsidTr="00280DEE">
        <w:trPr>
          <w:tblHeader/>
        </w:trPr>
        <w:tc>
          <w:tcPr>
            <w:tcW w:w="9526" w:type="dxa"/>
            <w:gridSpan w:val="4"/>
            <w:shd w:val="clear" w:color="auto" w:fill="CCFFCC"/>
            <w:vAlign w:val="center"/>
          </w:tcPr>
          <w:p w14:paraId="4F197DA5" w14:textId="77777777" w:rsidR="002550DA" w:rsidRPr="004065B1" w:rsidRDefault="002550DA" w:rsidP="00280DEE">
            <w:r w:rsidRPr="000A066E">
              <w:rPr>
                <w:b/>
              </w:rPr>
              <w:t>Action</w:t>
            </w:r>
          </w:p>
        </w:tc>
      </w:tr>
      <w:tr w:rsidR="002550DA" w14:paraId="086C556B" w14:textId="77777777" w:rsidTr="00280DEE">
        <w:trPr>
          <w:tblHeader/>
        </w:trPr>
        <w:tc>
          <w:tcPr>
            <w:tcW w:w="9526" w:type="dxa"/>
            <w:gridSpan w:val="4"/>
            <w:vAlign w:val="center"/>
          </w:tcPr>
          <w:p w14:paraId="3D73395C" w14:textId="77777777" w:rsidR="002550DA" w:rsidRPr="00EF287F" w:rsidRDefault="002550DA" w:rsidP="00280DEE">
            <w:pPr>
              <w:rPr>
                <w:i/>
              </w:rPr>
            </w:pPr>
            <w:r w:rsidRPr="00EF287F">
              <w:rPr>
                <w:i/>
              </w:rPr>
              <w:t>The action which the test executor must perform.</w:t>
            </w:r>
          </w:p>
        </w:tc>
      </w:tr>
      <w:tr w:rsidR="002550DA" w14:paraId="3A9898A2" w14:textId="77777777" w:rsidTr="00280DEE">
        <w:trPr>
          <w:tblHeader/>
        </w:trPr>
        <w:tc>
          <w:tcPr>
            <w:tcW w:w="9526" w:type="dxa"/>
            <w:gridSpan w:val="4"/>
            <w:shd w:val="clear" w:color="auto" w:fill="CCFFCC"/>
            <w:vAlign w:val="center"/>
          </w:tcPr>
          <w:p w14:paraId="3F1598ED" w14:textId="77777777" w:rsidR="002550DA" w:rsidRPr="004065B1" w:rsidRDefault="002550DA" w:rsidP="00280DEE">
            <w:r w:rsidRPr="000A066E">
              <w:rPr>
                <w:b/>
              </w:rPr>
              <w:t>Results</w:t>
            </w:r>
          </w:p>
        </w:tc>
      </w:tr>
      <w:tr w:rsidR="002550DA" w14:paraId="0E4B5A61" w14:textId="77777777" w:rsidTr="00280DEE">
        <w:trPr>
          <w:tblHeader/>
        </w:trPr>
        <w:tc>
          <w:tcPr>
            <w:tcW w:w="9526" w:type="dxa"/>
            <w:gridSpan w:val="4"/>
            <w:vAlign w:val="center"/>
          </w:tcPr>
          <w:p w14:paraId="0B246535" w14:textId="77777777" w:rsidR="002550DA" w:rsidRPr="00514509" w:rsidRDefault="002550DA" w:rsidP="00280DEE">
            <w:pPr>
              <w:jc w:val="left"/>
              <w:rPr>
                <w:rFonts w:cs="Arial"/>
              </w:rPr>
            </w:pPr>
            <w:r w:rsidRPr="00EF287F">
              <w:rPr>
                <w:rFonts w:cs="Arial"/>
                <w:i/>
                <w:iCs/>
                <w:position w:val="-1"/>
                <w:lang w:val="en-US"/>
              </w:rPr>
              <w:t>The r</w:t>
            </w:r>
            <w:r w:rsidRPr="00EF287F">
              <w:rPr>
                <w:rFonts w:cs="Arial"/>
                <w:i/>
                <w:iCs/>
                <w:spacing w:val="-1"/>
                <w:position w:val="-1"/>
                <w:lang w:val="en-US"/>
              </w:rPr>
              <w:t>e</w:t>
            </w:r>
            <w:r w:rsidRPr="00EF287F">
              <w:rPr>
                <w:rFonts w:cs="Arial"/>
                <w:i/>
                <w:iCs/>
                <w:position w:val="-1"/>
                <w:lang w:val="en-US"/>
              </w:rPr>
              <w:t>s</w:t>
            </w:r>
            <w:r w:rsidRPr="00EF287F">
              <w:rPr>
                <w:rFonts w:cs="Arial"/>
                <w:i/>
                <w:iCs/>
                <w:spacing w:val="-1"/>
                <w:position w:val="-1"/>
                <w:lang w:val="en-US"/>
              </w:rPr>
              <w:t>u</w:t>
            </w:r>
            <w:r w:rsidRPr="00EF287F">
              <w:rPr>
                <w:rFonts w:cs="Arial"/>
                <w:i/>
                <w:iCs/>
                <w:position w:val="-1"/>
                <w:lang w:val="en-US"/>
              </w:rPr>
              <w:t>lt which</w:t>
            </w:r>
            <w:r w:rsidRPr="00EF287F">
              <w:rPr>
                <w:rFonts w:cs="Arial"/>
                <w:i/>
                <w:iCs/>
                <w:spacing w:val="-1"/>
                <w:position w:val="-1"/>
                <w:lang w:val="en-US"/>
              </w:rPr>
              <w:t xml:space="preserve"> </w:t>
            </w:r>
            <w:r w:rsidRPr="00EF287F">
              <w:rPr>
                <w:rFonts w:cs="Arial"/>
                <w:i/>
                <w:iCs/>
                <w:position w:val="-1"/>
                <w:lang w:val="en-US"/>
              </w:rPr>
              <w:t>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te</w:t>
            </w:r>
            <w:r w:rsidRPr="00EF287F">
              <w:rPr>
                <w:rFonts w:cs="Arial"/>
                <w:i/>
                <w:iCs/>
                <w:position w:val="-1"/>
                <w:lang w:val="en-US"/>
              </w:rPr>
              <w:t>st execut</w:t>
            </w:r>
            <w:r w:rsidRPr="00EF287F">
              <w:rPr>
                <w:rFonts w:cs="Arial"/>
                <w:i/>
                <w:iCs/>
                <w:spacing w:val="-1"/>
                <w:position w:val="-1"/>
                <w:lang w:val="en-US"/>
              </w:rPr>
              <w:t>o</w:t>
            </w:r>
            <w:r w:rsidRPr="00EF287F">
              <w:rPr>
                <w:rFonts w:cs="Arial"/>
                <w:i/>
                <w:iCs/>
                <w:position w:val="-1"/>
                <w:lang w:val="en-US"/>
              </w:rPr>
              <w:t xml:space="preserve">r </w:t>
            </w:r>
            <w:r w:rsidRPr="00EF287F">
              <w:rPr>
                <w:rFonts w:cs="Arial"/>
                <w:i/>
                <w:iCs/>
                <w:spacing w:val="-1"/>
                <w:position w:val="-1"/>
                <w:lang w:val="en-US"/>
              </w:rPr>
              <w:t>m</w:t>
            </w:r>
            <w:r w:rsidRPr="00EF287F">
              <w:rPr>
                <w:rFonts w:cs="Arial"/>
                <w:i/>
                <w:iCs/>
                <w:position w:val="-1"/>
                <w:lang w:val="en-US"/>
              </w:rPr>
              <w:t>ust obs</w:t>
            </w:r>
            <w:r w:rsidRPr="00EF287F">
              <w:rPr>
                <w:rFonts w:cs="Arial"/>
                <w:i/>
                <w:iCs/>
                <w:spacing w:val="-1"/>
                <w:position w:val="-1"/>
                <w:lang w:val="en-US"/>
              </w:rPr>
              <w:t>e</w:t>
            </w:r>
            <w:r w:rsidRPr="00EF287F">
              <w:rPr>
                <w:rFonts w:cs="Arial"/>
                <w:i/>
                <w:iCs/>
                <w:position w:val="-1"/>
                <w:lang w:val="en-US"/>
              </w:rPr>
              <w:t xml:space="preserve">rve </w:t>
            </w:r>
            <w:r w:rsidRPr="00EF287F">
              <w:rPr>
                <w:rFonts w:cs="Arial"/>
                <w:i/>
                <w:iCs/>
                <w:spacing w:val="1"/>
                <w:position w:val="-1"/>
                <w:lang w:val="en-US"/>
              </w:rPr>
              <w:t>t</w:t>
            </w:r>
            <w:r w:rsidRPr="00EF287F">
              <w:rPr>
                <w:rFonts w:cs="Arial"/>
                <w:i/>
                <w:iCs/>
                <w:position w:val="-1"/>
                <w:lang w:val="en-US"/>
              </w:rPr>
              <w:t>o c</w:t>
            </w:r>
            <w:r w:rsidRPr="00EF287F">
              <w:rPr>
                <w:rFonts w:cs="Arial"/>
                <w:i/>
                <w:iCs/>
                <w:spacing w:val="-2"/>
                <w:position w:val="-1"/>
                <w:lang w:val="en-US"/>
              </w:rPr>
              <w:t>o</w:t>
            </w:r>
            <w:r w:rsidRPr="00EF287F">
              <w:rPr>
                <w:rFonts w:cs="Arial"/>
                <w:i/>
                <w:iCs/>
                <w:position w:val="-1"/>
                <w:lang w:val="en-US"/>
              </w:rPr>
              <w:t>m</w:t>
            </w:r>
            <w:r w:rsidRPr="00EF287F">
              <w:rPr>
                <w:rFonts w:cs="Arial"/>
                <w:i/>
                <w:iCs/>
                <w:spacing w:val="-1"/>
                <w:position w:val="-1"/>
                <w:lang w:val="en-US"/>
              </w:rPr>
              <w:t>p</w:t>
            </w:r>
            <w:r w:rsidRPr="00EF287F">
              <w:rPr>
                <w:rFonts w:cs="Arial"/>
                <w:i/>
                <w:iCs/>
                <w:position w:val="-1"/>
                <w:lang w:val="en-US"/>
              </w:rPr>
              <w:t>lete t</w:t>
            </w:r>
            <w:r w:rsidRPr="00EF287F">
              <w:rPr>
                <w:rFonts w:cs="Arial"/>
                <w:i/>
                <w:iCs/>
                <w:spacing w:val="1"/>
                <w:position w:val="-1"/>
                <w:lang w:val="en-US"/>
              </w:rPr>
              <w:t>h</w:t>
            </w:r>
            <w:r w:rsidRPr="00EF287F">
              <w:rPr>
                <w:rFonts w:cs="Arial"/>
                <w:i/>
                <w:iCs/>
                <w:position w:val="-1"/>
                <w:lang w:val="en-US"/>
              </w:rPr>
              <w:t>e</w:t>
            </w:r>
            <w:r w:rsidRPr="00EF287F">
              <w:rPr>
                <w:rFonts w:cs="Arial"/>
                <w:i/>
                <w:iCs/>
                <w:spacing w:val="-1"/>
                <w:position w:val="-1"/>
                <w:lang w:val="en-US"/>
              </w:rPr>
              <w:t xml:space="preserve"> </w:t>
            </w:r>
            <w:r w:rsidRPr="00EF287F">
              <w:rPr>
                <w:rFonts w:cs="Arial"/>
                <w:i/>
                <w:iCs/>
                <w:position w:val="-1"/>
                <w:lang w:val="en-US"/>
              </w:rPr>
              <w:t>tes</w:t>
            </w:r>
            <w:r w:rsidRPr="00EF287F">
              <w:rPr>
                <w:rFonts w:cs="Arial"/>
                <w:i/>
                <w:iCs/>
                <w:spacing w:val="-1"/>
                <w:position w:val="-1"/>
                <w:lang w:val="en-US"/>
              </w:rPr>
              <w:t>t</w:t>
            </w:r>
            <w:r w:rsidRPr="00EF287F">
              <w:rPr>
                <w:rFonts w:cs="Arial"/>
                <w:i/>
                <w:iCs/>
                <w:position w:val="-1"/>
                <w:lang w:val="en-US"/>
              </w:rPr>
              <w:t>.</w:t>
            </w:r>
          </w:p>
        </w:tc>
      </w:tr>
    </w:tbl>
    <w:p w14:paraId="7BD6F095" w14:textId="77777777" w:rsidR="002550DA" w:rsidRPr="00C33EE6" w:rsidRDefault="002550DA" w:rsidP="002550DA"/>
    <w:p w14:paraId="77F48F9E" w14:textId="47E705CA" w:rsidR="00D409B3" w:rsidRDefault="00D409B3" w:rsidP="00D409B3">
      <w:r>
        <w:t>Where new tests, specific to the operation of the ECDIS under S-100 are concerned, the colour of the tables has been set as below for ease of use</w:t>
      </w:r>
      <w:r w:rsidR="009A4BFB">
        <w:t>, e.g.</w:t>
      </w:r>
    </w:p>
    <w:p w14:paraId="04D5F000" w14:textId="77777777" w:rsidR="009A4BFB" w:rsidRDefault="009A4BFB" w:rsidP="00D409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A4BFB" w:rsidRPr="004065B1" w14:paraId="3160E769" w14:textId="77777777" w:rsidTr="00357E05">
        <w:trPr>
          <w:trHeight w:val="454"/>
          <w:tblHeader/>
        </w:trPr>
        <w:tc>
          <w:tcPr>
            <w:tcW w:w="2381" w:type="dxa"/>
            <w:shd w:val="clear" w:color="auto" w:fill="CCFFCC"/>
            <w:vAlign w:val="center"/>
          </w:tcPr>
          <w:p w14:paraId="33085F79" w14:textId="77777777" w:rsidR="009A4BFB" w:rsidRPr="004065B1" w:rsidRDefault="009A4BFB" w:rsidP="00280DEE">
            <w:r w:rsidRPr="000A066E">
              <w:rPr>
                <w:b/>
              </w:rPr>
              <w:t>Test Reference</w:t>
            </w:r>
          </w:p>
        </w:tc>
        <w:tc>
          <w:tcPr>
            <w:tcW w:w="2381" w:type="dxa"/>
            <w:shd w:val="clear" w:color="auto" w:fill="CCFFCC"/>
            <w:vAlign w:val="center"/>
          </w:tcPr>
          <w:p w14:paraId="63437F78" w14:textId="77777777" w:rsidR="009A4BFB" w:rsidRPr="004065B1" w:rsidRDefault="009A4BFB" w:rsidP="00280DEE">
            <w:proofErr w:type="spellStart"/>
            <w:r>
              <w:t>InitialCatalogues</w:t>
            </w:r>
            <w:proofErr w:type="spellEnd"/>
          </w:p>
        </w:tc>
        <w:tc>
          <w:tcPr>
            <w:tcW w:w="2382" w:type="dxa"/>
            <w:shd w:val="clear" w:color="auto" w:fill="CCFFCC"/>
            <w:vAlign w:val="center"/>
          </w:tcPr>
          <w:p w14:paraId="2F7E089E" w14:textId="77777777" w:rsidR="009A4BFB" w:rsidRPr="004065B1" w:rsidRDefault="009A4BFB" w:rsidP="00280DEE">
            <w:r w:rsidRPr="000A066E">
              <w:rPr>
                <w:b/>
              </w:rPr>
              <w:t>IHO Reference</w:t>
            </w:r>
          </w:p>
        </w:tc>
        <w:tc>
          <w:tcPr>
            <w:tcW w:w="2382" w:type="dxa"/>
            <w:shd w:val="clear" w:color="auto" w:fill="CCFFCC"/>
            <w:vAlign w:val="center"/>
          </w:tcPr>
          <w:p w14:paraId="111D7011" w14:textId="77777777" w:rsidR="009A4BFB" w:rsidRPr="004065B1" w:rsidRDefault="009A4BFB" w:rsidP="00280DEE">
            <w:r>
              <w:t>S-98 Annex C C-21.1</w:t>
            </w:r>
          </w:p>
        </w:tc>
      </w:tr>
      <w:tr w:rsidR="009A4BFB" w14:paraId="5A368205" w14:textId="77777777" w:rsidTr="00357E05">
        <w:trPr>
          <w:tblHeader/>
        </w:trPr>
        <w:tc>
          <w:tcPr>
            <w:tcW w:w="9526" w:type="dxa"/>
            <w:gridSpan w:val="4"/>
            <w:shd w:val="clear" w:color="auto" w:fill="CCFFCC"/>
            <w:vAlign w:val="center"/>
          </w:tcPr>
          <w:p w14:paraId="6D9A7990" w14:textId="77777777" w:rsidR="009A4BFB" w:rsidRDefault="009A4BFB" w:rsidP="00280DEE">
            <w:r w:rsidRPr="000A066E">
              <w:rPr>
                <w:b/>
              </w:rPr>
              <w:t>Test description</w:t>
            </w:r>
          </w:p>
        </w:tc>
      </w:tr>
    </w:tbl>
    <w:p w14:paraId="0C311B50" w14:textId="77777777" w:rsidR="009A4BFB" w:rsidRDefault="009A4BFB" w:rsidP="00D409B3"/>
    <w:p w14:paraId="1B115F54" w14:textId="77777777" w:rsidR="00D409B3" w:rsidRDefault="00D409B3" w:rsidP="00D409B3"/>
    <w:p w14:paraId="4E2B8707" w14:textId="77777777" w:rsidR="00D409B3" w:rsidRDefault="00D409B3" w:rsidP="00357E05"/>
    <w:p w14:paraId="7FD890EA" w14:textId="0CECEAB3" w:rsidR="002550DA" w:rsidRDefault="002550DA" w:rsidP="002550DA">
      <w:pPr>
        <w:pStyle w:val="Heading2"/>
      </w:pPr>
      <w:bookmarkStart w:id="423" w:name="_Toc152748566"/>
      <w:r w:rsidRPr="00413780">
        <w:t>Organization and Coverage of the TDS</w:t>
      </w:r>
      <w:bookmarkEnd w:id="423"/>
    </w:p>
    <w:p w14:paraId="323C6CE6" w14:textId="28013D9C" w:rsidR="002550DA" w:rsidRDefault="002550DA" w:rsidP="002550DA">
      <w:r w:rsidRPr="00413780">
        <w:t xml:space="preserve">The TDS contains a </w:t>
      </w:r>
      <w:r>
        <w:t xml:space="preserve">named </w:t>
      </w:r>
      <w:r w:rsidRPr="00413780">
        <w:t>directory for each section of the TIM which requires test data. Depending on the test requirement, the</w:t>
      </w:r>
      <w:r w:rsidR="0073093B">
        <w:t xml:space="preserve"> named</w:t>
      </w:r>
      <w:r w:rsidRPr="00413780">
        <w:t xml:space="preserve"> folder </w:t>
      </w:r>
      <w:r>
        <w:t xml:space="preserve">contains an S100_ROOT directory </w:t>
      </w:r>
      <w:r w:rsidRPr="00413780">
        <w:t>containing the files o</w:t>
      </w:r>
      <w:r>
        <w:t>f the exchange set (</w:t>
      </w:r>
      <w:proofErr w:type="spellStart"/>
      <w:r w:rsidR="0053204B">
        <w:t>e.g</w:t>
      </w:r>
      <w:proofErr w:type="spellEnd"/>
      <w:r w:rsidR="0053204B">
        <w:t xml:space="preserve"> </w:t>
      </w:r>
      <w:r>
        <w:t>CATALOG.XML)</w:t>
      </w:r>
      <w:r w:rsidRPr="00413780">
        <w:t xml:space="preserve">, plus any </w:t>
      </w:r>
      <w:r>
        <w:t xml:space="preserve">required catalogues, </w:t>
      </w:r>
      <w:r w:rsidRPr="00413780">
        <w:t>updates or other optional/related files, e.g. .TIF, .TXT necessary</w:t>
      </w:r>
      <w:del w:id="424" w:author="jonathan pritchard" w:date="2023-12-13T14:57:00Z">
        <w:r w:rsidRPr="00413780" w:rsidDel="001E1DB4">
          <w:delText>)</w:delText>
        </w:r>
      </w:del>
      <w:r w:rsidRPr="00413780">
        <w:t xml:space="preserve">. </w:t>
      </w:r>
    </w:p>
    <w:p w14:paraId="532A9230" w14:textId="77777777" w:rsidR="002550DA" w:rsidDel="001E1DB4" w:rsidRDefault="002550DA" w:rsidP="002550DA">
      <w:pPr>
        <w:rPr>
          <w:del w:id="425" w:author="jonathan pritchard" w:date="2023-12-13T14:57:00Z"/>
        </w:rPr>
      </w:pPr>
    </w:p>
    <w:p w14:paraId="23372517" w14:textId="14220D4A" w:rsidR="002550DA" w:rsidRDefault="002550DA" w:rsidP="002550DA">
      <w:del w:id="426" w:author="jonathan pritchard" w:date="2023-12-13T14:57:00Z">
        <w:r w:rsidRPr="00413780" w:rsidDel="001E1DB4">
          <w:delText>Each</w:delText>
        </w:r>
        <w:r w:rsidDel="001E1DB4">
          <w:delText xml:space="preserve"> exchange set</w:delText>
        </w:r>
        <w:r w:rsidRPr="00413780" w:rsidDel="001E1DB4">
          <w:delText xml:space="preserve"> also contains a README.TXT file, which may have additional information regarding the content or usage of the files. </w:delText>
        </w:r>
      </w:del>
    </w:p>
    <w:p w14:paraId="15969B2E" w14:textId="1F7D54F3" w:rsidR="002550DA" w:rsidDel="001E1DB4" w:rsidRDefault="002550DA" w:rsidP="002550DA">
      <w:pPr>
        <w:rPr>
          <w:del w:id="427" w:author="jonathan pritchard" w:date="2023-12-13T14:57:00Z"/>
        </w:rPr>
      </w:pPr>
    </w:p>
    <w:p w14:paraId="4DCBF38D" w14:textId="5E0E4071" w:rsidR="002550DA" w:rsidRDefault="002550DA" w:rsidP="002550DA">
      <w:r w:rsidRPr="00413780">
        <w:t xml:space="preserve">The TDS data for encrypted data, located in section </w:t>
      </w:r>
      <w:r w:rsidR="00D03B85" w:rsidRPr="0032257A">
        <w:rPr>
          <w:highlight w:val="yellow"/>
          <w:rPrChange w:id="428" w:author="jonathan pritchard" w:date="2023-12-13T14:57:00Z">
            <w:rPr/>
          </w:rPrChange>
        </w:rPr>
        <w:fldChar w:fldCharType="begin"/>
      </w:r>
      <w:r w:rsidR="00D03B85" w:rsidRPr="0032257A">
        <w:rPr>
          <w:highlight w:val="yellow"/>
          <w:rPrChange w:id="429" w:author="jonathan pritchard" w:date="2023-12-13T14:57:00Z">
            <w:rPr/>
          </w:rPrChange>
        </w:rPr>
        <w:instrText xml:space="preserve"> REF _Ref128230539 \r \h </w:instrText>
      </w:r>
      <w:r w:rsidR="0032257A">
        <w:rPr>
          <w:highlight w:val="yellow"/>
        </w:rPr>
        <w:instrText xml:space="preserve"> \* MERGEFORMAT </w:instrText>
      </w:r>
      <w:r w:rsidR="00D03B85" w:rsidRPr="00F22BE3">
        <w:rPr>
          <w:highlight w:val="yellow"/>
        </w:rPr>
      </w:r>
      <w:r w:rsidR="00D03B85" w:rsidRPr="0032257A">
        <w:rPr>
          <w:highlight w:val="yellow"/>
          <w:rPrChange w:id="430" w:author="jonathan pritchard" w:date="2023-12-13T14:57:00Z">
            <w:rPr/>
          </w:rPrChange>
        </w:rPr>
        <w:fldChar w:fldCharType="separate"/>
      </w:r>
      <w:r w:rsidR="007F7846" w:rsidRPr="0032257A">
        <w:rPr>
          <w:highlight w:val="yellow"/>
          <w:rPrChange w:id="431" w:author="jonathan pritchard" w:date="2023-12-13T14:57:00Z">
            <w:rPr/>
          </w:rPrChange>
        </w:rPr>
        <w:t>2.6</w:t>
      </w:r>
      <w:r w:rsidR="00D03B85" w:rsidRPr="0032257A">
        <w:rPr>
          <w:highlight w:val="yellow"/>
          <w:rPrChange w:id="432" w:author="jonathan pritchard" w:date="2023-12-13T14:57:00Z">
            <w:rPr/>
          </w:rPrChange>
        </w:rPr>
        <w:fldChar w:fldCharType="end"/>
      </w:r>
      <w:r w:rsidRPr="0032257A">
        <w:rPr>
          <w:highlight w:val="yellow"/>
          <w:rPrChange w:id="433" w:author="jonathan pritchard" w:date="2023-12-13T14:57:00Z">
            <w:rPr/>
          </w:rPrChange>
        </w:rPr>
        <w:t>,</w:t>
      </w:r>
      <w:r w:rsidRPr="00413780">
        <w:t xml:space="preserve"> contains multiple </w:t>
      </w:r>
      <w:r>
        <w:t xml:space="preserve">named </w:t>
      </w:r>
      <w:r w:rsidRPr="00413780">
        <w:t xml:space="preserve">exchange sets, each with their own </w:t>
      </w:r>
      <w:r>
        <w:t>S100</w:t>
      </w:r>
      <w:r w:rsidRPr="00413780">
        <w:t xml:space="preserve">_ROOT directory and full test scripts describing how to use the data. </w:t>
      </w:r>
    </w:p>
    <w:p w14:paraId="244B38C6" w14:textId="77777777" w:rsidR="002550DA" w:rsidRDefault="002550DA" w:rsidP="002550DA"/>
    <w:p w14:paraId="5AD1A36B" w14:textId="76462F63" w:rsidR="009112F5" w:rsidRPr="009112F5" w:rsidRDefault="002550DA" w:rsidP="002550DA">
      <w:r w:rsidRPr="00413780">
        <w:t xml:space="preserve">The location (or path) of ENC exchange set and/or ENC </w:t>
      </w:r>
      <w:r w:rsidR="00E643E7">
        <w:t>dataset</w:t>
      </w:r>
      <w:r w:rsidR="00E643E7" w:rsidRPr="00413780">
        <w:t xml:space="preserve"> </w:t>
      </w:r>
      <w:r w:rsidRPr="00413780">
        <w:t>will be indicated using</w:t>
      </w:r>
      <w:r w:rsidR="009112F5">
        <w:t xml:space="preserve"> bold</w:t>
      </w:r>
      <w:r w:rsidRPr="00413780">
        <w:t xml:space="preserve"> italic notation, e.g. </w:t>
      </w:r>
      <w:proofErr w:type="spellStart"/>
      <w:r w:rsidR="009112F5">
        <w:rPr>
          <w:b/>
          <w:bCs/>
          <w:i/>
          <w:iCs/>
        </w:rPr>
        <w:t>PowerUp</w:t>
      </w:r>
      <w:proofErr w:type="spellEnd"/>
      <w:r w:rsidR="009112F5">
        <w:t>.</w:t>
      </w:r>
      <w:r w:rsidR="00B173F7">
        <w:t xml:space="preserve">.Tests are structured so that data is imported from standard S-100 exchange sets only, with no individual datasets requiring import. Datasets themselves are </w:t>
      </w:r>
      <w:ins w:id="434" w:author="jonathan pritchard" w:date="2023-12-13T14:57:00Z">
        <w:r w:rsidR="0032257A">
          <w:t xml:space="preserve">sometimes </w:t>
        </w:r>
      </w:ins>
      <w:r w:rsidR="00B173F7">
        <w:t>named individually in the tests for referenc</w:t>
      </w:r>
      <w:r w:rsidR="00D03B85">
        <w:t xml:space="preserve">e where necessary. </w:t>
      </w:r>
      <w:commentRangeStart w:id="435"/>
      <w:commentRangeStart w:id="436"/>
      <w:r w:rsidR="00D03B85">
        <w:t xml:space="preserve">Exchange sets </w:t>
      </w:r>
      <w:del w:id="437" w:author="jonathan pritchard" w:date="2023-12-13T14:58:00Z">
        <w:r w:rsidR="00D03B85" w:rsidDel="0032257A">
          <w:delText xml:space="preserve">should </w:delText>
        </w:r>
      </w:del>
      <w:r w:rsidR="00D03B85">
        <w:t>contain necessary catalogues to perform tests</w:t>
      </w:r>
      <w:commentRangeEnd w:id="435"/>
      <w:r w:rsidR="0032257A">
        <w:rPr>
          <w:rStyle w:val="CommentReference"/>
          <w:snapToGrid/>
          <w:color w:val="000000"/>
        </w:rPr>
        <w:commentReference w:id="435"/>
      </w:r>
      <w:commentRangeEnd w:id="436"/>
      <w:r w:rsidR="00A96F2D">
        <w:rPr>
          <w:rStyle w:val="CommentReference"/>
          <w:snapToGrid/>
          <w:color w:val="000000"/>
        </w:rPr>
        <w:commentReference w:id="436"/>
      </w:r>
      <w:r w:rsidR="00D03B85">
        <w:t>.</w:t>
      </w:r>
    </w:p>
    <w:bookmarkEnd w:id="422"/>
    <w:p w14:paraId="545E666F" w14:textId="77777777" w:rsidR="002550DA" w:rsidRDefault="002550DA" w:rsidP="00EB5479"/>
    <w:p w14:paraId="05FE8407" w14:textId="5B98FE12" w:rsidR="00413780" w:rsidRDefault="0073093B" w:rsidP="00413780">
      <w:r>
        <w:t>Test datasets are arranged in a number of spatially disjoint schemes, with S-57 and S-100 datasets located in close proximity (for easing dual fuel testing).</w:t>
      </w:r>
      <w:ins w:id="438" w:author="jonathan pritchard" w:date="2023-12-13T14:59:00Z">
        <w:r w:rsidR="0032257A">
          <w:t xml:space="preserve"> </w:t>
        </w:r>
      </w:ins>
      <w:r w:rsidR="00B173F7">
        <w:t>Examples of t</w:t>
      </w:r>
      <w:r>
        <w:t xml:space="preserve">he schemes, and individual dataset names are illustrated in the following diagrams. These show the extent of the S-101 charts comprising the test datasets. Other S-100 products are layered on top of these datasets and are integrated with the </w:t>
      </w:r>
      <w:r>
        <w:lastRenderedPageBreak/>
        <w:t>named exchange sets referenced in each individual test.</w:t>
      </w:r>
    </w:p>
    <w:p w14:paraId="5E873CF3" w14:textId="77777777" w:rsidR="002550DA" w:rsidRDefault="002550DA" w:rsidP="00413780"/>
    <w:p w14:paraId="14FD1D11" w14:textId="77777777" w:rsidR="006B3BF3" w:rsidRDefault="000D7516" w:rsidP="00357E05">
      <w:pPr>
        <w:keepNext/>
        <w:jc w:val="center"/>
      </w:pPr>
      <w:commentRangeStart w:id="439"/>
      <w:r>
        <w:rPr>
          <w:noProof/>
          <w:snapToGrid/>
          <w:lang w:eastAsia="en-GB"/>
        </w:rPr>
        <w:drawing>
          <wp:inline distT="0" distB="0" distL="0" distR="0" wp14:anchorId="4FAB599A" wp14:editId="144B13C0">
            <wp:extent cx="4792032" cy="3603356"/>
            <wp:effectExtent l="0" t="0" r="889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rotWithShape="1">
                    <a:blip r:embed="rId21" cstate="print">
                      <a:extLst>
                        <a:ext uri="{28A0092B-C50C-407E-A947-70E740481C1C}">
                          <a14:useLocalDpi xmlns:a14="http://schemas.microsoft.com/office/drawing/2010/main" val="0"/>
                        </a:ext>
                      </a:extLst>
                    </a:blip>
                    <a:srcRect l="19440" t="8211" r="15310" b="25632"/>
                    <a:stretch/>
                  </pic:blipFill>
                  <pic:spPr bwMode="auto">
                    <a:xfrm>
                      <a:off x="0" y="0"/>
                      <a:ext cx="4812030" cy="3618394"/>
                    </a:xfrm>
                    <a:prstGeom prst="rect">
                      <a:avLst/>
                    </a:prstGeom>
                    <a:ln>
                      <a:noFill/>
                    </a:ln>
                    <a:extLst>
                      <a:ext uri="{53640926-AAD7-44D8-BBD7-CCE9431645EC}">
                        <a14:shadowObscured xmlns:a14="http://schemas.microsoft.com/office/drawing/2010/main"/>
                      </a:ext>
                    </a:extLst>
                  </pic:spPr>
                </pic:pic>
              </a:graphicData>
            </a:graphic>
          </wp:inline>
        </w:drawing>
      </w:r>
      <w:commentRangeEnd w:id="439"/>
      <w:r w:rsidR="0032257A">
        <w:rPr>
          <w:rStyle w:val="CommentReference"/>
          <w:snapToGrid/>
          <w:color w:val="000000"/>
        </w:rPr>
        <w:commentReference w:id="439"/>
      </w:r>
    </w:p>
    <w:p w14:paraId="101BAA35" w14:textId="33083450" w:rsidR="00413780" w:rsidRDefault="006B3BF3" w:rsidP="00357E05">
      <w:pPr>
        <w:pStyle w:val="Caption"/>
        <w:jc w:val="center"/>
      </w:pPr>
      <w:r>
        <w:t xml:space="preserve">Figure </w:t>
      </w:r>
      <w:r>
        <w:fldChar w:fldCharType="begin"/>
      </w:r>
      <w:r>
        <w:instrText xml:space="preserve"> SEQ Figure \* ARABIC </w:instrText>
      </w:r>
      <w:r>
        <w:fldChar w:fldCharType="separate"/>
      </w:r>
      <w:r w:rsidR="007F7846">
        <w:rPr>
          <w:noProof/>
        </w:rPr>
        <w:t>1</w:t>
      </w:r>
      <w:r>
        <w:fldChar w:fldCharType="end"/>
      </w:r>
      <w:r>
        <w:t>: Data Scheming for Alert and Indication Tests</w:t>
      </w:r>
    </w:p>
    <w:p w14:paraId="21E5E9B6" w14:textId="7838D678" w:rsidR="00B173F7" w:rsidRDefault="00B173F7" w:rsidP="00F61BF0">
      <w:pPr>
        <w:jc w:val="center"/>
      </w:pPr>
      <w:commentRangeStart w:id="440"/>
      <w:r>
        <w:rPr>
          <w:noProof/>
          <w:snapToGrid/>
          <w:lang w:eastAsia="en-GB"/>
        </w:rPr>
        <w:drawing>
          <wp:inline distT="0" distB="0" distL="0" distR="0" wp14:anchorId="59E03F8E" wp14:editId="5DB4B2B6">
            <wp:extent cx="5950229" cy="2588217"/>
            <wp:effectExtent l="0" t="0" r="0" b="3175"/>
            <wp:docPr id="37" name="Picture 3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low confidence"/>
                    <pic:cNvPicPr/>
                  </pic:nvPicPr>
                  <pic:blipFill rotWithShape="1">
                    <a:blip r:embed="rId22"/>
                    <a:srcRect l="24086" t="24509" r="18459" b="33408"/>
                    <a:stretch/>
                  </pic:blipFill>
                  <pic:spPr bwMode="auto">
                    <a:xfrm>
                      <a:off x="0" y="0"/>
                      <a:ext cx="5962497" cy="2593553"/>
                    </a:xfrm>
                    <a:prstGeom prst="rect">
                      <a:avLst/>
                    </a:prstGeom>
                    <a:ln>
                      <a:noFill/>
                    </a:ln>
                    <a:extLst>
                      <a:ext uri="{53640926-AAD7-44D8-BBD7-CCE9431645EC}">
                        <a14:shadowObscured xmlns:a14="http://schemas.microsoft.com/office/drawing/2010/main"/>
                      </a:ext>
                    </a:extLst>
                  </pic:spPr>
                </pic:pic>
              </a:graphicData>
            </a:graphic>
          </wp:inline>
        </w:drawing>
      </w:r>
      <w:commentRangeEnd w:id="440"/>
      <w:r w:rsidR="0032257A">
        <w:rPr>
          <w:rStyle w:val="CommentReference"/>
          <w:snapToGrid/>
          <w:color w:val="000000"/>
        </w:rPr>
        <w:commentReference w:id="440"/>
      </w:r>
    </w:p>
    <w:p w14:paraId="0A5B336C" w14:textId="77777777" w:rsidR="006B3BF3" w:rsidRDefault="00B173F7" w:rsidP="00357E05">
      <w:pPr>
        <w:keepNext/>
        <w:jc w:val="center"/>
      </w:pPr>
      <w:r>
        <w:rPr>
          <w:noProof/>
          <w:snapToGrid/>
          <w:lang w:eastAsia="en-GB"/>
        </w:rPr>
        <w:lastRenderedPageBreak/>
        <w:drawing>
          <wp:inline distT="0" distB="0" distL="0" distR="0" wp14:anchorId="2B856BA2" wp14:editId="00DC9D09">
            <wp:extent cx="5858359" cy="4836933"/>
            <wp:effectExtent l="0" t="0" r="9525" b="1905"/>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23"/>
                    <a:stretch>
                      <a:fillRect/>
                    </a:stretch>
                  </pic:blipFill>
                  <pic:spPr>
                    <a:xfrm>
                      <a:off x="0" y="0"/>
                      <a:ext cx="5867034" cy="4844095"/>
                    </a:xfrm>
                    <a:prstGeom prst="rect">
                      <a:avLst/>
                    </a:prstGeom>
                  </pic:spPr>
                </pic:pic>
              </a:graphicData>
            </a:graphic>
          </wp:inline>
        </w:drawing>
      </w:r>
    </w:p>
    <w:p w14:paraId="3788AF15" w14:textId="7006BE88" w:rsidR="00B173F7" w:rsidRDefault="006B3BF3" w:rsidP="00357E05">
      <w:pPr>
        <w:pStyle w:val="Caption"/>
        <w:jc w:val="center"/>
      </w:pPr>
      <w:r>
        <w:t xml:space="preserve">Figure </w:t>
      </w:r>
      <w:r>
        <w:fldChar w:fldCharType="begin"/>
      </w:r>
      <w:r>
        <w:instrText xml:space="preserve"> SEQ Figure \* ARABIC </w:instrText>
      </w:r>
      <w:r>
        <w:fldChar w:fldCharType="separate"/>
      </w:r>
      <w:r w:rsidR="007F7846">
        <w:rPr>
          <w:noProof/>
        </w:rPr>
        <w:t>2</w:t>
      </w:r>
      <w:r>
        <w:fldChar w:fldCharType="end"/>
      </w:r>
      <w:r>
        <w:t>: Cartographic cell overviews</w:t>
      </w:r>
    </w:p>
    <w:p w14:paraId="152EABC4" w14:textId="77777777" w:rsidR="00B173F7" w:rsidRDefault="00B173F7" w:rsidP="00F61BF0">
      <w:pPr>
        <w:jc w:val="center"/>
      </w:pPr>
    </w:p>
    <w:p w14:paraId="72FA2B34" w14:textId="731253E4" w:rsidR="00B173F7" w:rsidRDefault="00B173F7" w:rsidP="00F61BF0">
      <w:pPr>
        <w:jc w:val="center"/>
      </w:pPr>
      <w:r>
        <w:rPr>
          <w:noProof/>
          <w:snapToGrid/>
          <w:lang w:eastAsia="en-GB"/>
        </w:rPr>
        <w:drawing>
          <wp:inline distT="0" distB="0" distL="0" distR="0" wp14:anchorId="212934BC" wp14:editId="7910CB24">
            <wp:extent cx="4750230" cy="3150664"/>
            <wp:effectExtent l="0" t="0" r="0" b="0"/>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rotWithShape="1">
                    <a:blip r:embed="rId24"/>
                    <a:srcRect r="9396" b="18513"/>
                    <a:stretch/>
                  </pic:blipFill>
                  <pic:spPr bwMode="auto">
                    <a:xfrm>
                      <a:off x="0" y="0"/>
                      <a:ext cx="4755912" cy="3154433"/>
                    </a:xfrm>
                    <a:prstGeom prst="rect">
                      <a:avLst/>
                    </a:prstGeom>
                    <a:ln>
                      <a:noFill/>
                    </a:ln>
                    <a:extLst>
                      <a:ext uri="{53640926-AAD7-44D8-BBD7-CCE9431645EC}">
                        <a14:shadowObscured xmlns:a14="http://schemas.microsoft.com/office/drawing/2010/main"/>
                      </a:ext>
                    </a:extLst>
                  </pic:spPr>
                </pic:pic>
              </a:graphicData>
            </a:graphic>
          </wp:inline>
        </w:drawing>
      </w:r>
    </w:p>
    <w:p w14:paraId="376D9D23" w14:textId="47B4FEBC" w:rsidR="00212F85" w:rsidRDefault="00212F85" w:rsidP="00F61BF0">
      <w:pPr>
        <w:jc w:val="center"/>
      </w:pPr>
    </w:p>
    <w:p w14:paraId="03321472" w14:textId="77777777" w:rsidR="00212F85" w:rsidRDefault="00212F85" w:rsidP="00F61BF0">
      <w:pPr>
        <w:jc w:val="center"/>
      </w:pPr>
    </w:p>
    <w:p w14:paraId="21376264" w14:textId="3844EFEC" w:rsidR="002550DA" w:rsidRPr="00357E05" w:rsidRDefault="00B173F7" w:rsidP="002550DA">
      <w:pPr>
        <w:jc w:val="center"/>
        <w:rPr>
          <w:b/>
          <w:bCs/>
          <w:sz w:val="18"/>
          <w:szCs w:val="18"/>
        </w:rPr>
      </w:pPr>
      <w:r w:rsidRPr="00357E05">
        <w:rPr>
          <w:b/>
          <w:bCs/>
          <w:sz w:val="18"/>
          <w:szCs w:val="18"/>
        </w:rPr>
        <w:t>S-164 Data Coverage scheming.</w:t>
      </w:r>
    </w:p>
    <w:p w14:paraId="47C65881" w14:textId="77777777" w:rsidR="006E138F" w:rsidRPr="00F61BF0" w:rsidRDefault="006E138F" w:rsidP="00F61BF0">
      <w:pPr>
        <w:jc w:val="center"/>
        <w:rPr>
          <w:i/>
          <w:sz w:val="18"/>
          <w:szCs w:val="18"/>
        </w:rPr>
      </w:pPr>
    </w:p>
    <w:p w14:paraId="35FB08C0" w14:textId="77777777" w:rsidR="00B173F7" w:rsidRDefault="00B173F7">
      <w:pPr>
        <w:widowControl/>
        <w:spacing w:line="240" w:lineRule="auto"/>
        <w:jc w:val="left"/>
        <w:rPr>
          <w:b/>
        </w:rPr>
      </w:pPr>
      <w:r>
        <w:br w:type="page"/>
      </w:r>
    </w:p>
    <w:p w14:paraId="610328A8" w14:textId="2A811B24" w:rsidR="002550DA" w:rsidRDefault="002550DA" w:rsidP="002550DA">
      <w:pPr>
        <w:pStyle w:val="Heading2"/>
      </w:pPr>
      <w:bookmarkStart w:id="441" w:name="_Toc152748567"/>
      <w:r w:rsidRPr="00F61BF0">
        <w:lastRenderedPageBreak/>
        <w:t>Required Test Items and Use of the TDS</w:t>
      </w:r>
      <w:bookmarkEnd w:id="441"/>
    </w:p>
    <w:p w14:paraId="513B9790" w14:textId="77777777" w:rsidR="002550DA" w:rsidRDefault="002550DA" w:rsidP="002550DA">
      <w:r>
        <w:t>This section lists the items required for the execution of Tests specified in this document and how the TDS should be used. The following items are required:</w:t>
      </w:r>
    </w:p>
    <w:p w14:paraId="763243AE" w14:textId="77777777" w:rsidR="002550DA" w:rsidRDefault="002550DA" w:rsidP="002550DA"/>
    <w:p w14:paraId="015B5849" w14:textId="77777777" w:rsidR="002550DA" w:rsidRPr="00F61BF0" w:rsidRDefault="002550DA" w:rsidP="002550DA">
      <w:pPr>
        <w:numPr>
          <w:ilvl w:val="0"/>
          <w:numId w:val="2"/>
        </w:numPr>
        <w:rPr>
          <w:i/>
        </w:rPr>
      </w:pPr>
      <w:r w:rsidRPr="00F61BF0">
        <w:rPr>
          <w:i/>
        </w:rPr>
        <w:t xml:space="preserve">IHO </w:t>
      </w:r>
      <w:r>
        <w:rPr>
          <w:i/>
        </w:rPr>
        <w:t>S-98 1.0.0</w:t>
      </w:r>
      <w:r w:rsidRPr="00F61BF0">
        <w:rPr>
          <w:i/>
        </w:rPr>
        <w:t xml:space="preserve"> including an </w:t>
      </w:r>
      <w:commentRangeStart w:id="442"/>
      <w:r w:rsidRPr="00F61BF0">
        <w:rPr>
          <w:i/>
        </w:rPr>
        <w:t xml:space="preserve">ECDIS </w:t>
      </w:r>
      <w:r>
        <w:rPr>
          <w:i/>
        </w:rPr>
        <w:t>C</w:t>
      </w:r>
      <w:r w:rsidRPr="00F61BF0">
        <w:rPr>
          <w:i/>
        </w:rPr>
        <w:t xml:space="preserve">hart 1 </w:t>
      </w:r>
      <w:commentRangeEnd w:id="442"/>
      <w:r w:rsidR="0032257A">
        <w:rPr>
          <w:rStyle w:val="CommentReference"/>
          <w:snapToGrid/>
          <w:color w:val="000000"/>
        </w:rPr>
        <w:commentReference w:id="442"/>
      </w:r>
      <w:r w:rsidRPr="00F61BF0">
        <w:rPr>
          <w:i/>
        </w:rPr>
        <w:t xml:space="preserve">and colour differentiation diagrams. </w:t>
      </w:r>
      <w:commentRangeStart w:id="443"/>
      <w:r w:rsidRPr="0032257A">
        <w:rPr>
          <w:i/>
          <w:highlight w:val="yellow"/>
          <w:rPrChange w:id="444" w:author="jonathan pritchard" w:date="2023-12-13T15:01:00Z">
            <w:rPr>
              <w:i/>
            </w:rPr>
          </w:rPrChange>
        </w:rPr>
        <w:t>If</w:t>
      </w:r>
      <w:commentRangeEnd w:id="443"/>
      <w:r w:rsidR="0032257A">
        <w:rPr>
          <w:rStyle w:val="CommentReference"/>
          <w:snapToGrid/>
          <w:color w:val="000000"/>
        </w:rPr>
        <w:commentReference w:id="443"/>
      </w:r>
      <w:r w:rsidRPr="0032257A">
        <w:rPr>
          <w:i/>
          <w:highlight w:val="yellow"/>
          <w:rPrChange w:id="445" w:author="jonathan pritchard" w:date="2023-12-13T15:01:00Z">
            <w:rPr>
              <w:i/>
            </w:rPr>
          </w:rPrChange>
        </w:rPr>
        <w:t xml:space="preserve"> the manufacturer provides their own presentation library, Chart 1 has to be adapted accordingly</w:t>
      </w:r>
      <w:r w:rsidRPr="00F61BF0">
        <w:rPr>
          <w:i/>
        </w:rPr>
        <w:t>.</w:t>
      </w:r>
    </w:p>
    <w:p w14:paraId="2856958E" w14:textId="77777777" w:rsidR="002550DA" w:rsidRPr="00F61BF0" w:rsidRDefault="002550DA" w:rsidP="002550DA">
      <w:pPr>
        <w:rPr>
          <w:i/>
        </w:rPr>
      </w:pPr>
    </w:p>
    <w:p w14:paraId="1CB4226F" w14:textId="77777777" w:rsidR="002550DA" w:rsidRPr="00F61BF0" w:rsidRDefault="002550DA" w:rsidP="002550DA">
      <w:pPr>
        <w:numPr>
          <w:ilvl w:val="0"/>
          <w:numId w:val="2"/>
        </w:numPr>
        <w:rPr>
          <w:i/>
        </w:rPr>
      </w:pPr>
      <w:r w:rsidRPr="00F61BF0">
        <w:rPr>
          <w:i/>
        </w:rPr>
        <w:t>IHO S-</w:t>
      </w:r>
      <w:r>
        <w:rPr>
          <w:i/>
        </w:rPr>
        <w:t>1</w:t>
      </w:r>
      <w:r w:rsidRPr="00F61BF0">
        <w:rPr>
          <w:i/>
        </w:rPr>
        <w:t>64 test data sets for ECDIS which includes both encrypted and unencrypted</w:t>
      </w:r>
      <w:r>
        <w:rPr>
          <w:i/>
        </w:rPr>
        <w:t xml:space="preserve"> datasets</w:t>
      </w:r>
      <w:r w:rsidRPr="00F61BF0">
        <w:rPr>
          <w:i/>
        </w:rPr>
        <w:t>, and updates, together with the associated instruction manual.</w:t>
      </w:r>
    </w:p>
    <w:p w14:paraId="345D6754" w14:textId="77777777" w:rsidR="002550DA" w:rsidRDefault="002550DA" w:rsidP="002550DA"/>
    <w:p w14:paraId="7E51D150" w14:textId="1963DAC6" w:rsidR="002550DA" w:rsidRDefault="002550DA" w:rsidP="002550DA">
      <w:r>
        <w:t xml:space="preserve">ECDIS Chart 1 and colour differentiation diagrams must </w:t>
      </w:r>
      <w:r w:rsidR="0073093B">
        <w:t xml:space="preserve">also </w:t>
      </w:r>
      <w:r>
        <w:t>be acquired and installed on the equipment under test (EUT) by the manufacturer, prior to the beginning of the tests.</w:t>
      </w:r>
    </w:p>
    <w:p w14:paraId="23D7D510" w14:textId="77777777" w:rsidR="002550DA" w:rsidRDefault="002550DA" w:rsidP="002550DA"/>
    <w:p w14:paraId="673851F1" w14:textId="77777777" w:rsidR="009A4BFB" w:rsidRDefault="002550DA" w:rsidP="002550DA">
      <w:r>
        <w:t xml:space="preserve">The second item, the IHO TDS, is provided as part of S-164, including the encrypted data and its test scripts. This document is to be considered the “Instruction Manual”. The IHO TDS may be upgraded from time to time to correct residual anomalies and ensure that the results of the tests conform to the description in this Manual. </w:t>
      </w:r>
    </w:p>
    <w:p w14:paraId="3391132C" w14:textId="77777777" w:rsidR="009A4BFB" w:rsidRDefault="009A4BFB" w:rsidP="002550DA"/>
    <w:p w14:paraId="2A1588FA" w14:textId="32756F37" w:rsidR="002550DA" w:rsidRDefault="002550DA" w:rsidP="002550DA">
      <w:commentRangeStart w:id="446"/>
      <w:r w:rsidRPr="0032257A">
        <w:rPr>
          <w:highlight w:val="yellow"/>
          <w:rPrChange w:id="447" w:author="jonathan pritchard" w:date="2023-12-13T15:02:00Z">
            <w:rPr/>
          </w:rPrChange>
        </w:rPr>
        <w:t>It</w:t>
      </w:r>
      <w:commentRangeEnd w:id="446"/>
      <w:r w:rsidR="0032257A">
        <w:rPr>
          <w:rStyle w:val="CommentReference"/>
          <w:snapToGrid/>
          <w:color w:val="000000"/>
        </w:rPr>
        <w:commentReference w:id="446"/>
      </w:r>
      <w:r w:rsidRPr="0032257A">
        <w:rPr>
          <w:highlight w:val="yellow"/>
          <w:rPrChange w:id="448" w:author="jonathan pritchard" w:date="2023-12-13T15:02:00Z">
            <w:rPr/>
          </w:rPrChange>
        </w:rPr>
        <w:t xml:space="preserve"> is important to ensure that the tests are conducted with the latest version posted on the IHO web site at </w:t>
      </w:r>
      <w:r w:rsidRPr="0032257A">
        <w:rPr>
          <w:highlight w:val="yellow"/>
          <w:rPrChange w:id="449" w:author="jonathan pritchard" w:date="2023-12-13T15:02:00Z">
            <w:rPr/>
          </w:rPrChange>
        </w:rPr>
        <w:fldChar w:fldCharType="begin"/>
      </w:r>
      <w:r w:rsidRPr="0032257A">
        <w:rPr>
          <w:highlight w:val="yellow"/>
          <w:rPrChange w:id="450" w:author="jonathan pritchard" w:date="2023-12-13T15:02:00Z">
            <w:rPr/>
          </w:rPrChange>
        </w:rPr>
        <w:instrText>HYPERLINK "http://www.iho.int"</w:instrText>
      </w:r>
      <w:r w:rsidRPr="00F22BE3">
        <w:rPr>
          <w:highlight w:val="yellow"/>
        </w:rPr>
      </w:r>
      <w:r w:rsidRPr="0032257A">
        <w:rPr>
          <w:highlight w:val="yellow"/>
          <w:rPrChange w:id="451" w:author="jonathan pritchard" w:date="2023-12-13T15:02:00Z">
            <w:rPr>
              <w:rStyle w:val="Hyperlink"/>
              <w:b/>
              <w:bCs/>
            </w:rPr>
          </w:rPrChange>
        </w:rPr>
        <w:fldChar w:fldCharType="separate"/>
      </w:r>
      <w:r w:rsidRPr="0032257A">
        <w:rPr>
          <w:rStyle w:val="Hyperlink"/>
          <w:b/>
          <w:bCs/>
          <w:highlight w:val="yellow"/>
          <w:rPrChange w:id="452" w:author="jonathan pritchard" w:date="2023-12-13T15:02:00Z">
            <w:rPr>
              <w:rStyle w:val="Hyperlink"/>
              <w:b/>
              <w:bCs/>
            </w:rPr>
          </w:rPrChange>
        </w:rPr>
        <w:t>http://www.iho.int</w:t>
      </w:r>
      <w:r w:rsidRPr="0032257A">
        <w:rPr>
          <w:rStyle w:val="Hyperlink"/>
          <w:b/>
          <w:bCs/>
          <w:highlight w:val="yellow"/>
          <w:rPrChange w:id="453" w:author="jonathan pritchard" w:date="2023-12-13T15:02:00Z">
            <w:rPr>
              <w:rStyle w:val="Hyperlink"/>
              <w:b/>
              <w:bCs/>
            </w:rPr>
          </w:rPrChange>
        </w:rPr>
        <w:fldChar w:fldCharType="end"/>
      </w:r>
      <w:r w:rsidRPr="0032257A">
        <w:rPr>
          <w:b/>
          <w:bCs/>
          <w:highlight w:val="yellow"/>
          <w:rPrChange w:id="454" w:author="jonathan pritchard" w:date="2023-12-13T15:02:00Z">
            <w:rPr>
              <w:b/>
              <w:bCs/>
            </w:rPr>
          </w:rPrChange>
        </w:rPr>
        <w:t xml:space="preserve"> &gt; (ENCs &amp; ECDIS).</w:t>
      </w:r>
      <w:r w:rsidRPr="0032257A">
        <w:rPr>
          <w:highlight w:val="yellow"/>
          <w:rPrChange w:id="455" w:author="jonathan pritchard" w:date="2023-12-13T15:02:00Z">
            <w:rPr/>
          </w:rPrChange>
        </w:rPr>
        <w:t xml:space="preserve">  The version number (</w:t>
      </w:r>
      <w:r w:rsidR="009A4BFB" w:rsidRPr="0032257A">
        <w:rPr>
          <w:highlight w:val="yellow"/>
          <w:rPrChange w:id="456" w:author="jonathan pritchard" w:date="2023-12-13T15:02:00Z">
            <w:rPr/>
          </w:rPrChange>
        </w:rPr>
        <w:t>currently v</w:t>
      </w:r>
      <w:r w:rsidRPr="0032257A">
        <w:rPr>
          <w:highlight w:val="yellow"/>
          <w:rPrChange w:id="457" w:author="jonathan pritchard" w:date="2023-12-13T15:02:00Z">
            <w:rPr/>
          </w:rPrChange>
        </w:rPr>
        <w:t>1.0.0) will remain the same as long as the corrections do not impact this document.</w:t>
      </w:r>
    </w:p>
    <w:p w14:paraId="1734A136" w14:textId="77777777" w:rsidR="002550DA" w:rsidRPr="00B35B6E" w:rsidRDefault="002550DA" w:rsidP="002550DA"/>
    <w:p w14:paraId="5919458B" w14:textId="5E08877D" w:rsidR="002550DA" w:rsidRPr="009E6E1A" w:rsidDel="0032257A" w:rsidRDefault="00A07A98" w:rsidP="002550DA">
      <w:pPr>
        <w:rPr>
          <w:del w:id="458" w:author="jonathan pritchard" w:date="2023-12-13T15:03:00Z"/>
        </w:rPr>
      </w:pPr>
      <w:commentRangeStart w:id="459"/>
      <w:commentRangeStart w:id="460"/>
      <w:ins w:id="461" w:author="jonathan pritchard" w:date="2023-12-14T17:45:00Z">
        <w:r>
          <w:t>[</w:t>
        </w:r>
      </w:ins>
      <w:ins w:id="462" w:author="jonathan pritchard" w:date="2023-12-14T17:46:00Z">
        <w:r>
          <w:t>All tests using data assume the system has preloaded the correct catalogues. Aside from Section 1 of this manual, all systems should pre-install the necessary catalogues, contained in exchange set “</w:t>
        </w:r>
        <w:proofErr w:type="spellStart"/>
        <w:r>
          <w:t>PowerUpCatalogues</w:t>
        </w:r>
        <w:proofErr w:type="spellEnd"/>
        <w:r>
          <w:t>” as a pre-requisite. This will ensure the c</w:t>
        </w:r>
      </w:ins>
      <w:ins w:id="463" w:author="jonathan pritchard" w:date="2023-12-14T17:47:00Z">
        <w:r>
          <w:t>orrect portrayal. Section 1 of this manual is concerned with correct behaviour of catalogue installation.</w:t>
        </w:r>
      </w:ins>
      <w:ins w:id="464" w:author="jonathan pritchard" w:date="2023-12-15T13:17:00Z">
        <w:r w:rsidR="00A96F2D">
          <w:t>]</w:t>
        </w:r>
      </w:ins>
      <w:ins w:id="465" w:author="jonathan pritchard" w:date="2023-12-14T17:47:00Z">
        <w:r>
          <w:t xml:space="preserve"> </w:t>
        </w:r>
      </w:ins>
      <w:del w:id="466" w:author="jonathan pritchard" w:date="2023-12-13T15:03:00Z">
        <w:r w:rsidR="002550DA" w:rsidRPr="009E6E1A" w:rsidDel="0032257A">
          <w:delText xml:space="preserve">The third item on the list, </w:delText>
        </w:r>
        <w:r w:rsidR="00B35B6E" w:rsidDel="0032257A">
          <w:delText>a set of data in the format of the OEM System</w:delText>
        </w:r>
        <w:r w:rsidR="00B35B6E" w:rsidRPr="009E6E1A" w:rsidDel="0032257A">
          <w:delText xml:space="preserve"> </w:delText>
        </w:r>
        <w:r w:rsidR="00B35B6E" w:rsidDel="0032257A">
          <w:delText xml:space="preserve">Database </w:delText>
        </w:r>
        <w:r w:rsidR="002550DA" w:rsidRPr="009E6E1A" w:rsidDel="0032257A">
          <w:delText>test data set, if supported, must be provided by the manufacturer.</w:delText>
        </w:r>
      </w:del>
      <w:commentRangeEnd w:id="459"/>
      <w:r>
        <w:rPr>
          <w:rStyle w:val="CommentReference"/>
          <w:snapToGrid/>
          <w:color w:val="000000"/>
        </w:rPr>
        <w:commentReference w:id="459"/>
      </w:r>
      <w:commentRangeEnd w:id="460"/>
      <w:r>
        <w:rPr>
          <w:rStyle w:val="CommentReference"/>
          <w:snapToGrid/>
          <w:color w:val="000000"/>
        </w:rPr>
        <w:commentReference w:id="460"/>
      </w:r>
    </w:p>
    <w:p w14:paraId="398DD6CA" w14:textId="77777777" w:rsidR="002550DA" w:rsidRPr="00413780" w:rsidRDefault="002550DA" w:rsidP="002550DA"/>
    <w:p w14:paraId="369D8D43" w14:textId="7823039F" w:rsidR="00AA7BE3" w:rsidRPr="00C97661" w:rsidRDefault="00AA7BE3" w:rsidP="00C97661">
      <w:pPr>
        <w:widowControl/>
        <w:spacing w:line="240" w:lineRule="auto"/>
        <w:jc w:val="left"/>
        <w:rPr>
          <w:b/>
        </w:rPr>
      </w:pPr>
    </w:p>
    <w:p w14:paraId="6AF59721" w14:textId="1D369FD2" w:rsidR="00A757D8" w:rsidRPr="00E9404B" w:rsidRDefault="00C6478C" w:rsidP="002164D3">
      <w:pPr>
        <w:pStyle w:val="Heading1"/>
      </w:pPr>
      <w:r w:rsidRPr="00C33EE6">
        <w:br w:type="page"/>
      </w:r>
      <w:bookmarkStart w:id="467" w:name="_Toc152748568"/>
      <w:r w:rsidR="00575479" w:rsidRPr="00E9404B">
        <w:lastRenderedPageBreak/>
        <w:t>Chart Loading and Updating</w:t>
      </w:r>
      <w:bookmarkEnd w:id="467"/>
    </w:p>
    <w:p w14:paraId="285D0BBF" w14:textId="043BCC92" w:rsidR="00DE4736" w:rsidRDefault="001F3794" w:rsidP="00C97661">
      <w:pPr>
        <w:pStyle w:val="Heading2"/>
      </w:pPr>
      <w:bookmarkStart w:id="468" w:name="_Toc152748569"/>
      <w:r>
        <w:t xml:space="preserve">Catalogue Loading and </w:t>
      </w:r>
      <w:r w:rsidR="005E334B">
        <w:t xml:space="preserve">System </w:t>
      </w:r>
      <w:r w:rsidRPr="00C97661">
        <w:t>Initialisation</w:t>
      </w:r>
      <w:r>
        <w:t>.</w:t>
      </w:r>
      <w:bookmarkEnd w:id="468"/>
    </w:p>
    <w:p w14:paraId="309F5931" w14:textId="60FD9589" w:rsidR="00F52038" w:rsidRPr="00CB195E" w:rsidRDefault="00F52038" w:rsidP="00E012C8">
      <w:pPr>
        <w:pStyle w:val="Heading3"/>
      </w:pPr>
      <w:r>
        <w:t>Initial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E4736" w14:paraId="3432689D" w14:textId="77777777" w:rsidTr="00357E05">
        <w:trPr>
          <w:trHeight w:val="454"/>
          <w:tblHeader/>
        </w:trPr>
        <w:tc>
          <w:tcPr>
            <w:tcW w:w="2381" w:type="dxa"/>
            <w:shd w:val="clear" w:color="auto" w:fill="CCFFCC"/>
            <w:vAlign w:val="center"/>
          </w:tcPr>
          <w:p w14:paraId="14985397" w14:textId="77777777" w:rsidR="00DE4736" w:rsidRPr="004065B1" w:rsidRDefault="00DE4736" w:rsidP="00280DEE">
            <w:bookmarkStart w:id="469" w:name="_Hlk130297171"/>
            <w:r w:rsidRPr="000A066E">
              <w:rPr>
                <w:b/>
              </w:rPr>
              <w:t>Test Reference</w:t>
            </w:r>
          </w:p>
        </w:tc>
        <w:tc>
          <w:tcPr>
            <w:tcW w:w="2381" w:type="dxa"/>
            <w:shd w:val="clear" w:color="auto" w:fill="CCFFCC"/>
            <w:vAlign w:val="center"/>
          </w:tcPr>
          <w:p w14:paraId="32CB79FC" w14:textId="2E72DD07" w:rsidR="00DE4736" w:rsidRPr="004065B1" w:rsidRDefault="00CD02DB" w:rsidP="00280DEE">
            <w:proofErr w:type="spellStart"/>
            <w:r>
              <w:t>I</w:t>
            </w:r>
            <w:r w:rsidR="00684CB8">
              <w:t>nit</w:t>
            </w:r>
            <w:r>
              <w:t>i</w:t>
            </w:r>
            <w:r w:rsidR="00684CB8">
              <w:t>alCatalogues</w:t>
            </w:r>
            <w:proofErr w:type="spellEnd"/>
          </w:p>
        </w:tc>
        <w:tc>
          <w:tcPr>
            <w:tcW w:w="2382" w:type="dxa"/>
            <w:shd w:val="clear" w:color="auto" w:fill="CCFFCC"/>
            <w:vAlign w:val="center"/>
          </w:tcPr>
          <w:p w14:paraId="43137FE1" w14:textId="77777777" w:rsidR="00DE4736" w:rsidRPr="004065B1" w:rsidRDefault="00DE4736" w:rsidP="00280DEE">
            <w:r w:rsidRPr="000A066E">
              <w:rPr>
                <w:b/>
              </w:rPr>
              <w:t>IHO Reference</w:t>
            </w:r>
          </w:p>
        </w:tc>
        <w:tc>
          <w:tcPr>
            <w:tcW w:w="2382" w:type="dxa"/>
            <w:shd w:val="clear" w:color="auto" w:fill="CCFFCC"/>
            <w:vAlign w:val="center"/>
          </w:tcPr>
          <w:p w14:paraId="5E1DB194" w14:textId="20ED475F" w:rsidR="00DE4736" w:rsidRPr="004065B1" w:rsidRDefault="00DC381F" w:rsidP="00280DEE">
            <w:r>
              <w:t>S-98 Annex C C-21.1</w:t>
            </w:r>
          </w:p>
        </w:tc>
      </w:tr>
      <w:tr w:rsidR="00DE4736" w14:paraId="23E4DA62" w14:textId="77777777" w:rsidTr="00357E05">
        <w:trPr>
          <w:tblHeader/>
        </w:trPr>
        <w:tc>
          <w:tcPr>
            <w:tcW w:w="9526" w:type="dxa"/>
            <w:gridSpan w:val="4"/>
            <w:shd w:val="clear" w:color="auto" w:fill="CCFFCC"/>
            <w:vAlign w:val="center"/>
          </w:tcPr>
          <w:p w14:paraId="0CE40D74" w14:textId="77777777" w:rsidR="00DE4736" w:rsidRDefault="00DE4736" w:rsidP="00280DEE">
            <w:r w:rsidRPr="000A066E">
              <w:rPr>
                <w:b/>
              </w:rPr>
              <w:t>Test description</w:t>
            </w:r>
          </w:p>
        </w:tc>
      </w:tr>
      <w:bookmarkEnd w:id="469"/>
      <w:tr w:rsidR="00DE4736" w14:paraId="50165DC3" w14:textId="77777777" w:rsidTr="00280DEE">
        <w:trPr>
          <w:tblHeader/>
        </w:trPr>
        <w:tc>
          <w:tcPr>
            <w:tcW w:w="9526" w:type="dxa"/>
            <w:gridSpan w:val="4"/>
            <w:vAlign w:val="center"/>
          </w:tcPr>
          <w:p w14:paraId="1D9AA0C5" w14:textId="2ADF869C" w:rsidR="00DE4736" w:rsidRPr="00EF287F" w:rsidRDefault="00DE4736" w:rsidP="00280DEE">
            <w:pPr>
              <w:rPr>
                <w:i/>
              </w:rPr>
            </w:pPr>
            <w:r>
              <w:rPr>
                <w:i/>
              </w:rPr>
              <w:t>Loading of initial catalogues</w:t>
            </w:r>
            <w:r w:rsidR="00CD02DB">
              <w:rPr>
                <w:i/>
              </w:rPr>
              <w:t>. This test loads initial feature</w:t>
            </w:r>
            <w:ins w:id="470" w:author="jonathan pritchard" w:date="2023-10-05T15:02:00Z">
              <w:r w:rsidR="00FF24F2">
                <w:rPr>
                  <w:i/>
                </w:rPr>
                <w:t xml:space="preserve"> and </w:t>
              </w:r>
            </w:ins>
            <w:del w:id="471" w:author="jonathan pritchard" w:date="2023-10-05T15:02:00Z">
              <w:r w:rsidR="005761E9" w:rsidDel="00FF24F2">
                <w:rPr>
                  <w:i/>
                </w:rPr>
                <w:delText xml:space="preserve">, </w:delText>
              </w:r>
            </w:del>
            <w:r w:rsidR="00CD02DB">
              <w:rPr>
                <w:i/>
              </w:rPr>
              <w:t xml:space="preserve">portrayal </w:t>
            </w:r>
            <w:del w:id="472" w:author="jonathan pritchard" w:date="2023-10-05T15:02:00Z">
              <w:r w:rsidR="005761E9" w:rsidDel="00FF24F2">
                <w:rPr>
                  <w:i/>
                </w:rPr>
                <w:delText xml:space="preserve">and interoperability </w:delText>
              </w:r>
            </w:del>
            <w:r w:rsidR="00CD02DB">
              <w:rPr>
                <w:i/>
              </w:rPr>
              <w:t xml:space="preserve">catalogues </w:t>
            </w:r>
            <w:r w:rsidR="00314C8A">
              <w:rPr>
                <w:i/>
              </w:rPr>
              <w:t>independently and checks they are persistent in the ECDIS</w:t>
            </w:r>
          </w:p>
        </w:tc>
      </w:tr>
      <w:tr w:rsidR="00DE4736" w14:paraId="00A6A4A0" w14:textId="77777777" w:rsidTr="00357E05">
        <w:trPr>
          <w:tblHeader/>
        </w:trPr>
        <w:tc>
          <w:tcPr>
            <w:tcW w:w="9526" w:type="dxa"/>
            <w:gridSpan w:val="4"/>
            <w:shd w:val="clear" w:color="auto" w:fill="CCFFCC"/>
            <w:vAlign w:val="center"/>
          </w:tcPr>
          <w:p w14:paraId="0517E486" w14:textId="77777777" w:rsidR="00DE4736" w:rsidRPr="004065B1" w:rsidRDefault="00DE4736" w:rsidP="00280DEE">
            <w:r w:rsidRPr="000A066E">
              <w:rPr>
                <w:b/>
              </w:rPr>
              <w:t>Setup</w:t>
            </w:r>
          </w:p>
        </w:tc>
      </w:tr>
      <w:tr w:rsidR="00DE4736" w14:paraId="78E6303C" w14:textId="77777777" w:rsidTr="00280DEE">
        <w:trPr>
          <w:tblHeader/>
        </w:trPr>
        <w:tc>
          <w:tcPr>
            <w:tcW w:w="9526" w:type="dxa"/>
            <w:gridSpan w:val="4"/>
            <w:vAlign w:val="center"/>
          </w:tcPr>
          <w:p w14:paraId="02AF85E1" w14:textId="77777777" w:rsidR="00DE4736" w:rsidRDefault="00DE4736" w:rsidP="00280DEE">
            <w:pPr>
              <w:jc w:val="left"/>
              <w:rPr>
                <w:i/>
              </w:rPr>
            </w:pPr>
          </w:p>
          <w:p w14:paraId="5441AE8C" w14:textId="0C017191" w:rsidR="00DE4736" w:rsidRPr="00CD02DB" w:rsidRDefault="00CD02DB" w:rsidP="00CD02DB">
            <w:pPr>
              <w:rPr>
                <w:i/>
              </w:rPr>
            </w:pPr>
            <w:r w:rsidRPr="00CD02DB">
              <w:rPr>
                <w:i/>
              </w:rPr>
              <w:t>Clear all ECDIS catalogues and data contents</w:t>
            </w:r>
          </w:p>
          <w:p w14:paraId="0D14FACD" w14:textId="246866EF" w:rsidR="00DE4736" w:rsidRPr="00EF287F" w:rsidRDefault="00DE4736" w:rsidP="00280DEE">
            <w:pPr>
              <w:jc w:val="left"/>
              <w:rPr>
                <w:i/>
              </w:rPr>
            </w:pPr>
          </w:p>
        </w:tc>
      </w:tr>
      <w:tr w:rsidR="00DE4736" w14:paraId="614EE5C0" w14:textId="77777777" w:rsidTr="00357E05">
        <w:trPr>
          <w:tblHeader/>
        </w:trPr>
        <w:tc>
          <w:tcPr>
            <w:tcW w:w="9526" w:type="dxa"/>
            <w:gridSpan w:val="4"/>
            <w:shd w:val="clear" w:color="auto" w:fill="CCFFCC"/>
            <w:vAlign w:val="center"/>
          </w:tcPr>
          <w:p w14:paraId="31D55C9E" w14:textId="77777777" w:rsidR="00DE4736" w:rsidRPr="004065B1" w:rsidRDefault="00DE4736" w:rsidP="00280DEE">
            <w:r w:rsidRPr="000A066E">
              <w:rPr>
                <w:b/>
              </w:rPr>
              <w:t>Action</w:t>
            </w:r>
          </w:p>
        </w:tc>
      </w:tr>
      <w:tr w:rsidR="00DE4736" w14:paraId="6AAF0014" w14:textId="77777777" w:rsidTr="00280DEE">
        <w:trPr>
          <w:tblHeader/>
        </w:trPr>
        <w:tc>
          <w:tcPr>
            <w:tcW w:w="9526" w:type="dxa"/>
            <w:gridSpan w:val="4"/>
            <w:vAlign w:val="center"/>
          </w:tcPr>
          <w:p w14:paraId="2AD0D41D" w14:textId="77777777" w:rsidR="00DE4736" w:rsidRDefault="00DE4736" w:rsidP="00280DEE">
            <w:pPr>
              <w:rPr>
                <w:i/>
              </w:rPr>
            </w:pPr>
          </w:p>
          <w:p w14:paraId="6DC91337" w14:textId="7EEA0EC5" w:rsidR="00DE4736" w:rsidRPr="00DE4736" w:rsidRDefault="00DE4736" w:rsidP="00280DEE">
            <w:pPr>
              <w:rPr>
                <w:i/>
              </w:rPr>
            </w:pPr>
            <w:r>
              <w:rPr>
                <w:i/>
              </w:rPr>
              <w:t xml:space="preserve">Load the exchange set </w:t>
            </w:r>
            <w:del w:id="473" w:author="jonathan pritchard" w:date="2023-12-14T13:48:00Z">
              <w:r w:rsidDel="004342BF">
                <w:rPr>
                  <w:b/>
                  <w:bCs/>
                  <w:i/>
                </w:rPr>
                <w:delText>PowerUpCatalogues</w:delText>
              </w:r>
              <w:r w:rsidDel="004342BF">
                <w:rPr>
                  <w:i/>
                </w:rPr>
                <w:delText xml:space="preserve"> </w:delText>
              </w:r>
            </w:del>
            <w:proofErr w:type="spellStart"/>
            <w:ins w:id="474" w:author="jonathan pritchard" w:date="2023-12-14T13:48:00Z">
              <w:r w:rsidR="004342BF">
                <w:rPr>
                  <w:b/>
                  <w:bCs/>
                  <w:i/>
                </w:rPr>
                <w:t>InitialCatalogues</w:t>
              </w:r>
              <w:proofErr w:type="spellEnd"/>
              <w:r w:rsidR="004342BF">
                <w:rPr>
                  <w:i/>
                </w:rPr>
                <w:t xml:space="preserve"> </w:t>
              </w:r>
            </w:ins>
          </w:p>
          <w:p w14:paraId="705E3F4A" w14:textId="77777777" w:rsidR="00DE4736" w:rsidRPr="00EF287F" w:rsidRDefault="00DE4736" w:rsidP="00280DEE">
            <w:pPr>
              <w:rPr>
                <w:i/>
              </w:rPr>
            </w:pPr>
          </w:p>
        </w:tc>
      </w:tr>
      <w:tr w:rsidR="00DE4736" w14:paraId="42471D45" w14:textId="77777777" w:rsidTr="00357E05">
        <w:trPr>
          <w:tblHeader/>
        </w:trPr>
        <w:tc>
          <w:tcPr>
            <w:tcW w:w="9526" w:type="dxa"/>
            <w:gridSpan w:val="4"/>
            <w:shd w:val="clear" w:color="auto" w:fill="CCFFCC"/>
            <w:vAlign w:val="center"/>
          </w:tcPr>
          <w:p w14:paraId="56A2E564" w14:textId="77777777" w:rsidR="00DE4736" w:rsidRPr="004065B1" w:rsidRDefault="00DE4736" w:rsidP="00280DEE">
            <w:r w:rsidRPr="000A066E">
              <w:rPr>
                <w:b/>
              </w:rPr>
              <w:t>Results</w:t>
            </w:r>
          </w:p>
        </w:tc>
      </w:tr>
      <w:tr w:rsidR="00DE4736" w14:paraId="766BA3A7" w14:textId="77777777" w:rsidTr="00280DEE">
        <w:trPr>
          <w:tblHeader/>
        </w:trPr>
        <w:tc>
          <w:tcPr>
            <w:tcW w:w="9526" w:type="dxa"/>
            <w:gridSpan w:val="4"/>
            <w:vAlign w:val="center"/>
          </w:tcPr>
          <w:p w14:paraId="3D3AC824" w14:textId="77777777" w:rsidR="00DE4736" w:rsidRDefault="00DE4736" w:rsidP="00280DEE">
            <w:pPr>
              <w:jc w:val="left"/>
              <w:rPr>
                <w:rFonts w:cs="Arial"/>
                <w:i/>
                <w:iCs/>
                <w:position w:val="-1"/>
                <w:lang w:val="en-US"/>
              </w:rPr>
            </w:pPr>
          </w:p>
          <w:p w14:paraId="131CF262" w14:textId="4C2A59BA" w:rsidR="00DE4736" w:rsidRDefault="00DE4736" w:rsidP="00280DEE">
            <w:pPr>
              <w:jc w:val="left"/>
              <w:rPr>
                <w:rFonts w:cs="Arial"/>
                <w:i/>
                <w:iCs/>
                <w:position w:val="-1"/>
                <w:lang w:val="en-US"/>
              </w:rPr>
            </w:pPr>
            <w:r>
              <w:rPr>
                <w:rFonts w:cs="Arial"/>
                <w:i/>
                <w:iCs/>
                <w:position w:val="-1"/>
                <w:lang w:val="en-US"/>
              </w:rPr>
              <w:t>Verify the version of the</w:t>
            </w:r>
            <w:r w:rsidR="00423CD2">
              <w:rPr>
                <w:rFonts w:cs="Arial"/>
                <w:i/>
                <w:iCs/>
                <w:position w:val="-1"/>
                <w:lang w:val="en-US"/>
              </w:rPr>
              <w:t xml:space="preserve"> S-101</w:t>
            </w:r>
            <w:r>
              <w:rPr>
                <w:rFonts w:cs="Arial"/>
                <w:i/>
                <w:iCs/>
                <w:position w:val="-1"/>
                <w:lang w:val="en-US"/>
              </w:rPr>
              <w:t xml:space="preserve"> feature catalogue and portrayal catalogue is correct</w:t>
            </w:r>
            <w:r w:rsidR="0073093B">
              <w:rPr>
                <w:rFonts w:cs="Arial"/>
                <w:i/>
                <w:iCs/>
                <w:position w:val="-1"/>
                <w:lang w:val="en-US"/>
              </w:rPr>
              <w:t>. The correct information is shown in the following table:</w:t>
            </w:r>
          </w:p>
          <w:p w14:paraId="252B9BAB" w14:textId="14FFC597" w:rsidR="0073093B" w:rsidRDefault="0073093B" w:rsidP="00280DEE">
            <w:pPr>
              <w:jc w:val="left"/>
              <w:rPr>
                <w:rFonts w:cs="Arial"/>
                <w:i/>
                <w:iCs/>
                <w:position w:val="-1"/>
                <w:lang w:val="en-US"/>
              </w:rPr>
            </w:pPr>
          </w:p>
          <w:tbl>
            <w:tblPr>
              <w:tblStyle w:val="TableGrid"/>
              <w:tblW w:w="0" w:type="auto"/>
              <w:tblLook w:val="04A0" w:firstRow="1" w:lastRow="0" w:firstColumn="1" w:lastColumn="0" w:noHBand="0" w:noVBand="1"/>
              <w:tblPrChange w:id="475" w:author="jonathan pritchard" w:date="2023-09-27T07:12:00Z">
                <w:tblPr>
                  <w:tblStyle w:val="TableGrid"/>
                  <w:tblW w:w="0" w:type="auto"/>
                  <w:tblLook w:val="04A0" w:firstRow="1" w:lastRow="0" w:firstColumn="1" w:lastColumn="0" w:noHBand="0" w:noVBand="1"/>
                </w:tblPr>
              </w:tblPrChange>
            </w:tblPr>
            <w:tblGrid>
              <w:gridCol w:w="3100"/>
              <w:gridCol w:w="1462"/>
              <w:gridCol w:w="4395"/>
              <w:tblGridChange w:id="476">
                <w:tblGrid>
                  <w:gridCol w:w="3100"/>
                  <w:gridCol w:w="1462"/>
                  <w:gridCol w:w="1638"/>
                  <w:gridCol w:w="2757"/>
                </w:tblGrid>
              </w:tblGridChange>
            </w:tblGrid>
            <w:tr w:rsidR="0073093B" w14:paraId="045F8335" w14:textId="77777777" w:rsidTr="00CF3C08">
              <w:tc>
                <w:tcPr>
                  <w:tcW w:w="3100" w:type="dxa"/>
                  <w:tcPrChange w:id="477" w:author="jonathan pritchard" w:date="2023-09-27T07:12:00Z">
                    <w:tcPr>
                      <w:tcW w:w="3100" w:type="dxa"/>
                    </w:tcPr>
                  </w:tcPrChange>
                </w:tcPr>
                <w:p w14:paraId="1AEFF01A" w14:textId="28CBEA64" w:rsidR="0073093B" w:rsidRPr="005761E9" w:rsidRDefault="0073093B" w:rsidP="00280DEE">
                  <w:pPr>
                    <w:jc w:val="left"/>
                    <w:rPr>
                      <w:rFonts w:cs="Arial"/>
                      <w:b/>
                      <w:bCs/>
                      <w:i/>
                      <w:iCs/>
                      <w:position w:val="-1"/>
                      <w:lang w:val="en-US"/>
                    </w:rPr>
                  </w:pPr>
                  <w:r w:rsidRPr="005761E9">
                    <w:rPr>
                      <w:rFonts w:cs="Arial"/>
                      <w:b/>
                      <w:bCs/>
                      <w:i/>
                      <w:iCs/>
                      <w:position w:val="-1"/>
                      <w:lang w:val="en-US"/>
                    </w:rPr>
                    <w:t xml:space="preserve">Catalogue </w:t>
                  </w:r>
                </w:p>
              </w:tc>
              <w:tc>
                <w:tcPr>
                  <w:tcW w:w="1462" w:type="dxa"/>
                  <w:tcPrChange w:id="478" w:author="jonathan pritchard" w:date="2023-09-27T07:12:00Z">
                    <w:tcPr>
                      <w:tcW w:w="3100" w:type="dxa"/>
                      <w:gridSpan w:val="2"/>
                    </w:tcPr>
                  </w:tcPrChange>
                </w:tcPr>
                <w:p w14:paraId="01DAC57A" w14:textId="5F1829FE" w:rsidR="0073093B" w:rsidRPr="005761E9" w:rsidRDefault="0073093B" w:rsidP="00280DEE">
                  <w:pPr>
                    <w:jc w:val="left"/>
                    <w:rPr>
                      <w:rFonts w:cs="Arial"/>
                      <w:b/>
                      <w:bCs/>
                      <w:i/>
                      <w:iCs/>
                      <w:position w:val="-1"/>
                      <w:lang w:val="en-US"/>
                    </w:rPr>
                  </w:pPr>
                  <w:r w:rsidRPr="005761E9">
                    <w:rPr>
                      <w:rFonts w:cs="Arial"/>
                      <w:b/>
                      <w:bCs/>
                      <w:i/>
                      <w:iCs/>
                      <w:position w:val="-1"/>
                      <w:lang w:val="en-US"/>
                    </w:rPr>
                    <w:t>Product</w:t>
                  </w:r>
                </w:p>
              </w:tc>
              <w:tc>
                <w:tcPr>
                  <w:tcW w:w="4395" w:type="dxa"/>
                  <w:tcPrChange w:id="479" w:author="jonathan pritchard" w:date="2023-09-27T07:12:00Z">
                    <w:tcPr>
                      <w:tcW w:w="2757" w:type="dxa"/>
                    </w:tcPr>
                  </w:tcPrChange>
                </w:tcPr>
                <w:p w14:paraId="40D69D5B" w14:textId="4D29B95C" w:rsidR="0073093B" w:rsidRPr="005761E9" w:rsidRDefault="0073093B" w:rsidP="00280DEE">
                  <w:pPr>
                    <w:jc w:val="left"/>
                    <w:rPr>
                      <w:rFonts w:cs="Arial"/>
                      <w:b/>
                      <w:bCs/>
                      <w:i/>
                      <w:iCs/>
                      <w:position w:val="-1"/>
                      <w:lang w:val="en-US"/>
                    </w:rPr>
                  </w:pPr>
                  <w:r w:rsidRPr="005761E9">
                    <w:rPr>
                      <w:rFonts w:cs="Arial"/>
                      <w:b/>
                      <w:bCs/>
                      <w:i/>
                      <w:iCs/>
                      <w:position w:val="-1"/>
                      <w:lang w:val="en-US"/>
                    </w:rPr>
                    <w:t>Version / Issue Date.</w:t>
                  </w:r>
                </w:p>
              </w:tc>
            </w:tr>
            <w:tr w:rsidR="0073093B" w14:paraId="66D60E6F" w14:textId="77777777" w:rsidTr="00CF3C08">
              <w:tc>
                <w:tcPr>
                  <w:tcW w:w="3100" w:type="dxa"/>
                  <w:tcPrChange w:id="480" w:author="jonathan pritchard" w:date="2023-09-27T07:12:00Z">
                    <w:tcPr>
                      <w:tcW w:w="3100" w:type="dxa"/>
                    </w:tcPr>
                  </w:tcPrChange>
                </w:tcPr>
                <w:p w14:paraId="5F3935E2" w14:textId="6553E70B" w:rsidR="0073093B" w:rsidRDefault="0073093B" w:rsidP="00280DEE">
                  <w:pPr>
                    <w:jc w:val="left"/>
                    <w:rPr>
                      <w:rFonts w:cs="Arial"/>
                      <w:i/>
                      <w:iCs/>
                      <w:position w:val="-1"/>
                      <w:lang w:val="en-US"/>
                    </w:rPr>
                  </w:pPr>
                  <w:r>
                    <w:rPr>
                      <w:rFonts w:cs="Arial"/>
                      <w:i/>
                      <w:iCs/>
                      <w:position w:val="-1"/>
                      <w:lang w:val="en-US"/>
                    </w:rPr>
                    <w:t xml:space="preserve">Feature Catalogue </w:t>
                  </w:r>
                </w:p>
              </w:tc>
              <w:tc>
                <w:tcPr>
                  <w:tcW w:w="1462" w:type="dxa"/>
                  <w:tcPrChange w:id="481" w:author="jonathan pritchard" w:date="2023-09-27T07:12:00Z">
                    <w:tcPr>
                      <w:tcW w:w="3100" w:type="dxa"/>
                      <w:gridSpan w:val="2"/>
                    </w:tcPr>
                  </w:tcPrChange>
                </w:tcPr>
                <w:p w14:paraId="30D510B2" w14:textId="13259865" w:rsidR="0073093B" w:rsidRDefault="0073093B" w:rsidP="00280DEE">
                  <w:pPr>
                    <w:jc w:val="left"/>
                    <w:rPr>
                      <w:rFonts w:cs="Arial"/>
                      <w:i/>
                      <w:iCs/>
                      <w:position w:val="-1"/>
                      <w:lang w:val="en-US"/>
                    </w:rPr>
                  </w:pPr>
                  <w:r>
                    <w:rPr>
                      <w:rFonts w:cs="Arial"/>
                      <w:i/>
                      <w:iCs/>
                      <w:position w:val="-1"/>
                      <w:lang w:val="en-US"/>
                    </w:rPr>
                    <w:t>S-101</w:t>
                  </w:r>
                </w:p>
              </w:tc>
              <w:tc>
                <w:tcPr>
                  <w:tcW w:w="4395" w:type="dxa"/>
                  <w:tcPrChange w:id="482" w:author="jonathan pritchard" w:date="2023-09-27T07:12:00Z">
                    <w:tcPr>
                      <w:tcW w:w="2757" w:type="dxa"/>
                    </w:tcPr>
                  </w:tcPrChange>
                </w:tcPr>
                <w:p w14:paraId="78EE3E39" w14:textId="5A9B1DE6" w:rsidR="0073093B" w:rsidRDefault="00CF3C08" w:rsidP="00280DEE">
                  <w:pPr>
                    <w:jc w:val="left"/>
                    <w:rPr>
                      <w:rFonts w:cs="Arial"/>
                      <w:i/>
                      <w:iCs/>
                      <w:position w:val="-1"/>
                      <w:lang w:val="en-US"/>
                    </w:rPr>
                  </w:pPr>
                  <w:ins w:id="483" w:author="jonathan pritchard" w:date="2023-09-27T07:16:00Z">
                    <w:r>
                      <w:rPr>
                        <w:rFonts w:cs="Arial"/>
                        <w:i/>
                        <w:iCs/>
                        <w:position w:val="-1"/>
                        <w:lang w:val="en-US"/>
                      </w:rPr>
                      <w:t>1.0.</w:t>
                    </w:r>
                  </w:ins>
                  <w:ins w:id="484" w:author="jonathan pritchard" w:date="2023-12-14T13:51:00Z">
                    <w:r w:rsidR="004342BF">
                      <w:rPr>
                        <w:rFonts w:cs="Arial"/>
                        <w:i/>
                        <w:iCs/>
                        <w:position w:val="-1"/>
                        <w:lang w:val="en-US"/>
                      </w:rPr>
                      <w:t>2</w:t>
                    </w:r>
                  </w:ins>
                  <w:del w:id="485" w:author="jonathan pritchard" w:date="2023-09-27T07:16:00Z">
                    <w:r w:rsidR="00314C8A" w:rsidDel="00CF3C08">
                      <w:rPr>
                        <w:rFonts w:cs="Arial"/>
                        <w:i/>
                        <w:iCs/>
                        <w:position w:val="-1"/>
                        <w:lang w:val="en-US"/>
                      </w:rPr>
                      <w:delText>TBD</w:delText>
                    </w:r>
                  </w:del>
                </w:p>
              </w:tc>
            </w:tr>
            <w:tr w:rsidR="0073093B" w14:paraId="4B62B926" w14:textId="77777777" w:rsidTr="00CF3C08">
              <w:tc>
                <w:tcPr>
                  <w:tcW w:w="3100" w:type="dxa"/>
                  <w:tcPrChange w:id="486" w:author="jonathan pritchard" w:date="2023-09-27T07:12:00Z">
                    <w:tcPr>
                      <w:tcW w:w="3100" w:type="dxa"/>
                    </w:tcPr>
                  </w:tcPrChange>
                </w:tcPr>
                <w:p w14:paraId="3CF4B0BC" w14:textId="342F19AC" w:rsidR="0073093B" w:rsidRDefault="0073093B" w:rsidP="00280DEE">
                  <w:pPr>
                    <w:jc w:val="left"/>
                    <w:rPr>
                      <w:rFonts w:cs="Arial"/>
                      <w:i/>
                      <w:iCs/>
                      <w:position w:val="-1"/>
                      <w:lang w:val="en-US"/>
                    </w:rPr>
                  </w:pPr>
                  <w:r>
                    <w:rPr>
                      <w:rFonts w:cs="Arial"/>
                      <w:i/>
                      <w:iCs/>
                      <w:position w:val="-1"/>
                      <w:lang w:val="en-US"/>
                    </w:rPr>
                    <w:t xml:space="preserve">Portrayal Catalogue </w:t>
                  </w:r>
                </w:p>
              </w:tc>
              <w:tc>
                <w:tcPr>
                  <w:tcW w:w="1462" w:type="dxa"/>
                  <w:tcPrChange w:id="487" w:author="jonathan pritchard" w:date="2023-09-27T07:12:00Z">
                    <w:tcPr>
                      <w:tcW w:w="3100" w:type="dxa"/>
                      <w:gridSpan w:val="2"/>
                    </w:tcPr>
                  </w:tcPrChange>
                </w:tcPr>
                <w:p w14:paraId="122CF22B" w14:textId="6119D0A6" w:rsidR="0073093B" w:rsidRDefault="0073093B" w:rsidP="00280DEE">
                  <w:pPr>
                    <w:jc w:val="left"/>
                    <w:rPr>
                      <w:rFonts w:cs="Arial"/>
                      <w:i/>
                      <w:iCs/>
                      <w:position w:val="-1"/>
                      <w:lang w:val="en-US"/>
                    </w:rPr>
                  </w:pPr>
                  <w:r>
                    <w:rPr>
                      <w:rFonts w:cs="Arial"/>
                      <w:i/>
                      <w:iCs/>
                      <w:position w:val="-1"/>
                      <w:lang w:val="en-US"/>
                    </w:rPr>
                    <w:t>S-101</w:t>
                  </w:r>
                </w:p>
              </w:tc>
              <w:tc>
                <w:tcPr>
                  <w:tcW w:w="4395" w:type="dxa"/>
                  <w:tcPrChange w:id="488" w:author="jonathan pritchard" w:date="2023-09-27T07:12:00Z">
                    <w:tcPr>
                      <w:tcW w:w="2757" w:type="dxa"/>
                    </w:tcPr>
                  </w:tcPrChange>
                </w:tcPr>
                <w:p w14:paraId="6153153D" w14:textId="54AF3D01" w:rsidR="0073093B" w:rsidRDefault="00CF3C08" w:rsidP="00280DEE">
                  <w:pPr>
                    <w:jc w:val="left"/>
                    <w:rPr>
                      <w:rFonts w:cs="Arial"/>
                      <w:i/>
                      <w:iCs/>
                      <w:position w:val="-1"/>
                      <w:lang w:val="en-US"/>
                    </w:rPr>
                  </w:pPr>
                  <w:ins w:id="489" w:author="jonathan pritchard" w:date="2023-09-27T07:16:00Z">
                    <w:r>
                      <w:rPr>
                        <w:rFonts w:cs="Arial"/>
                        <w:i/>
                        <w:iCs/>
                        <w:position w:val="-1"/>
                        <w:lang w:val="en-US"/>
                      </w:rPr>
                      <w:t>1.0.0</w:t>
                    </w:r>
                  </w:ins>
                  <w:del w:id="490" w:author="jonathan pritchard" w:date="2023-09-27T07:16:00Z">
                    <w:r w:rsidR="00314C8A" w:rsidDel="00CF3C08">
                      <w:rPr>
                        <w:rFonts w:cs="Arial"/>
                        <w:i/>
                        <w:iCs/>
                        <w:position w:val="-1"/>
                        <w:lang w:val="en-US"/>
                      </w:rPr>
                      <w:delText>TBD</w:delText>
                    </w:r>
                  </w:del>
                </w:p>
              </w:tc>
            </w:tr>
            <w:tr w:rsidR="005761E9" w14:paraId="02A30978" w14:textId="77777777" w:rsidTr="00CF3C08">
              <w:tc>
                <w:tcPr>
                  <w:tcW w:w="3100" w:type="dxa"/>
                  <w:tcPrChange w:id="491" w:author="jonathan pritchard" w:date="2023-09-27T07:12:00Z">
                    <w:tcPr>
                      <w:tcW w:w="3100" w:type="dxa"/>
                    </w:tcPr>
                  </w:tcPrChange>
                </w:tcPr>
                <w:p w14:paraId="3F4BF1AC" w14:textId="2B95E665" w:rsidR="005761E9" w:rsidRDefault="005761E9" w:rsidP="00280DEE">
                  <w:pPr>
                    <w:jc w:val="left"/>
                    <w:rPr>
                      <w:rFonts w:cs="Arial"/>
                      <w:i/>
                      <w:iCs/>
                      <w:position w:val="-1"/>
                      <w:lang w:val="en-US"/>
                    </w:rPr>
                  </w:pPr>
                  <w:del w:id="492" w:author="jonathan pritchard" w:date="2023-09-27T07:15:00Z">
                    <w:r w:rsidDel="00CF3C08">
                      <w:rPr>
                        <w:rFonts w:cs="Arial"/>
                        <w:i/>
                        <w:iCs/>
                        <w:position w:val="-1"/>
                        <w:lang w:val="en-US"/>
                      </w:rPr>
                      <w:delText>Interoperability Catalogue</w:delText>
                    </w:r>
                  </w:del>
                  <w:ins w:id="493" w:author="jonathan pritchard" w:date="2023-09-27T07:15:00Z">
                    <w:r w:rsidR="00CF3C08">
                      <w:rPr>
                        <w:rFonts w:cs="Arial"/>
                        <w:i/>
                        <w:iCs/>
                        <w:position w:val="-1"/>
                        <w:lang w:val="en-US"/>
                      </w:rPr>
                      <w:t>Feature Catalogue</w:t>
                    </w:r>
                  </w:ins>
                  <w:r>
                    <w:rPr>
                      <w:rFonts w:cs="Arial"/>
                      <w:i/>
                      <w:iCs/>
                      <w:position w:val="-1"/>
                      <w:lang w:val="en-US"/>
                    </w:rPr>
                    <w:t xml:space="preserve"> </w:t>
                  </w:r>
                </w:p>
              </w:tc>
              <w:tc>
                <w:tcPr>
                  <w:tcW w:w="1462" w:type="dxa"/>
                  <w:tcPrChange w:id="494" w:author="jonathan pritchard" w:date="2023-09-27T07:12:00Z">
                    <w:tcPr>
                      <w:tcW w:w="3100" w:type="dxa"/>
                      <w:gridSpan w:val="2"/>
                    </w:tcPr>
                  </w:tcPrChange>
                </w:tcPr>
                <w:p w14:paraId="5F832C59" w14:textId="666A7C39" w:rsidR="005761E9" w:rsidRDefault="00CF3C08" w:rsidP="00280DEE">
                  <w:pPr>
                    <w:jc w:val="left"/>
                    <w:rPr>
                      <w:rFonts w:cs="Arial"/>
                      <w:i/>
                      <w:iCs/>
                      <w:position w:val="-1"/>
                      <w:lang w:val="en-US"/>
                    </w:rPr>
                  </w:pPr>
                  <w:ins w:id="495" w:author="jonathan pritchard" w:date="2023-09-27T07:15:00Z">
                    <w:r>
                      <w:rPr>
                        <w:rFonts w:cs="Arial"/>
                        <w:i/>
                        <w:iCs/>
                        <w:position w:val="-1"/>
                        <w:lang w:val="en-US"/>
                      </w:rPr>
                      <w:t>S-124</w:t>
                    </w:r>
                  </w:ins>
                </w:p>
              </w:tc>
              <w:tc>
                <w:tcPr>
                  <w:tcW w:w="4395" w:type="dxa"/>
                  <w:tcPrChange w:id="496" w:author="jonathan pritchard" w:date="2023-09-27T07:12:00Z">
                    <w:tcPr>
                      <w:tcW w:w="2757" w:type="dxa"/>
                    </w:tcPr>
                  </w:tcPrChange>
                </w:tcPr>
                <w:p w14:paraId="46493C81" w14:textId="572BE8AF" w:rsidR="005761E9" w:rsidRDefault="00314C8A" w:rsidP="00280DEE">
                  <w:pPr>
                    <w:jc w:val="left"/>
                    <w:rPr>
                      <w:rFonts w:cs="Arial"/>
                      <w:i/>
                      <w:iCs/>
                      <w:position w:val="-1"/>
                      <w:lang w:val="en-US"/>
                    </w:rPr>
                  </w:pPr>
                  <w:del w:id="497" w:author="jonathan pritchard" w:date="2023-09-27T07:15:00Z">
                    <w:r w:rsidDel="00CF3C08">
                      <w:rPr>
                        <w:rFonts w:cs="Arial"/>
                        <w:i/>
                        <w:iCs/>
                        <w:position w:val="-1"/>
                        <w:lang w:val="en-US"/>
                      </w:rPr>
                      <w:delText>TBD</w:delText>
                    </w:r>
                  </w:del>
                  <w:ins w:id="498" w:author="jonathan pritchard" w:date="2023-09-27T07:15:00Z">
                    <w:r w:rsidR="00CF3C08">
                      <w:rPr>
                        <w:rFonts w:cs="Arial"/>
                        <w:i/>
                        <w:iCs/>
                        <w:position w:val="-1"/>
                        <w:lang w:val="en-US"/>
                      </w:rPr>
                      <w:t>1.0.0</w:t>
                    </w:r>
                  </w:ins>
                  <w:ins w:id="499" w:author="jonathan pritchard" w:date="2023-09-27T07:16:00Z">
                    <w:r w:rsidR="00CF3C08">
                      <w:rPr>
                        <w:rFonts w:cs="Arial"/>
                        <w:i/>
                        <w:iCs/>
                        <w:position w:val="-1"/>
                        <w:lang w:val="en-US"/>
                      </w:rPr>
                      <w:t xml:space="preserve"> </w:t>
                    </w:r>
                  </w:ins>
                </w:p>
              </w:tc>
            </w:tr>
            <w:tr w:rsidR="00CF3C08" w14:paraId="73C1C612" w14:textId="77777777" w:rsidTr="00CF3C08">
              <w:trPr>
                <w:ins w:id="500" w:author="jonathan pritchard" w:date="2023-09-27T07:15:00Z"/>
              </w:trPr>
              <w:tc>
                <w:tcPr>
                  <w:tcW w:w="3100" w:type="dxa"/>
                </w:tcPr>
                <w:p w14:paraId="30E43C5B" w14:textId="69094DB9" w:rsidR="00CF3C08" w:rsidDel="00CF3C08" w:rsidRDefault="00CF3C08" w:rsidP="00280DEE">
                  <w:pPr>
                    <w:jc w:val="left"/>
                    <w:rPr>
                      <w:ins w:id="501" w:author="jonathan pritchard" w:date="2023-09-27T07:15:00Z"/>
                      <w:rFonts w:cs="Arial"/>
                      <w:i/>
                      <w:iCs/>
                      <w:position w:val="-1"/>
                      <w:lang w:val="en-US"/>
                    </w:rPr>
                  </w:pPr>
                  <w:commentRangeStart w:id="502"/>
                  <w:ins w:id="503" w:author="jonathan pritchard" w:date="2023-09-27T07:15:00Z">
                    <w:r>
                      <w:rPr>
                        <w:rFonts w:cs="Arial"/>
                        <w:i/>
                        <w:iCs/>
                        <w:position w:val="-1"/>
                        <w:lang w:val="en-US"/>
                      </w:rPr>
                      <w:t>Feature Catalogue</w:t>
                    </w:r>
                  </w:ins>
                </w:p>
              </w:tc>
              <w:tc>
                <w:tcPr>
                  <w:tcW w:w="1462" w:type="dxa"/>
                </w:tcPr>
                <w:p w14:paraId="3EEC33EB" w14:textId="1C0603CA" w:rsidR="00CF3C08" w:rsidRDefault="00CF3C08" w:rsidP="00280DEE">
                  <w:pPr>
                    <w:jc w:val="left"/>
                    <w:rPr>
                      <w:ins w:id="504" w:author="jonathan pritchard" w:date="2023-09-27T07:15:00Z"/>
                      <w:rFonts w:cs="Arial"/>
                      <w:i/>
                      <w:iCs/>
                      <w:position w:val="-1"/>
                      <w:lang w:val="en-US"/>
                    </w:rPr>
                  </w:pPr>
                  <w:ins w:id="505" w:author="jonathan pritchard" w:date="2023-09-27T07:15:00Z">
                    <w:r>
                      <w:rPr>
                        <w:rFonts w:cs="Arial"/>
                        <w:i/>
                        <w:iCs/>
                        <w:position w:val="-1"/>
                        <w:lang w:val="en-US"/>
                      </w:rPr>
                      <w:t>S-128</w:t>
                    </w:r>
                  </w:ins>
                </w:p>
              </w:tc>
              <w:tc>
                <w:tcPr>
                  <w:tcW w:w="4395" w:type="dxa"/>
                </w:tcPr>
                <w:p w14:paraId="06909571" w14:textId="31E33A47" w:rsidR="00CF3C08" w:rsidDel="00CF3C08" w:rsidRDefault="00CF3C08" w:rsidP="00280DEE">
                  <w:pPr>
                    <w:jc w:val="left"/>
                    <w:rPr>
                      <w:ins w:id="506" w:author="jonathan pritchard" w:date="2023-09-27T07:15:00Z"/>
                      <w:rFonts w:cs="Arial"/>
                      <w:i/>
                      <w:iCs/>
                      <w:position w:val="-1"/>
                      <w:lang w:val="en-US"/>
                    </w:rPr>
                  </w:pPr>
                  <w:ins w:id="507" w:author="jonathan pritchard" w:date="2023-09-27T07:15:00Z">
                    <w:r>
                      <w:rPr>
                        <w:rFonts w:cs="Arial"/>
                        <w:i/>
                        <w:iCs/>
                        <w:position w:val="-1"/>
                        <w:lang w:val="en-US"/>
                      </w:rPr>
                      <w:t>1.0.0</w:t>
                    </w:r>
                  </w:ins>
                  <w:commentRangeEnd w:id="502"/>
                  <w:ins w:id="508" w:author="jonathan pritchard" w:date="2023-12-13T15:04:00Z">
                    <w:r w:rsidR="0032257A">
                      <w:rPr>
                        <w:rStyle w:val="CommentReference"/>
                        <w:snapToGrid/>
                        <w:color w:val="000000"/>
                      </w:rPr>
                      <w:commentReference w:id="502"/>
                    </w:r>
                  </w:ins>
                </w:p>
              </w:tc>
            </w:tr>
          </w:tbl>
          <w:p w14:paraId="334BFCDC" w14:textId="77777777" w:rsidR="0073093B" w:rsidRDefault="0073093B" w:rsidP="00280DEE">
            <w:pPr>
              <w:jc w:val="left"/>
              <w:rPr>
                <w:rFonts w:cs="Arial"/>
                <w:i/>
                <w:iCs/>
                <w:position w:val="-1"/>
                <w:lang w:val="en-US"/>
              </w:rPr>
            </w:pPr>
          </w:p>
          <w:p w14:paraId="588B6341" w14:textId="77777777" w:rsidR="00DE4736" w:rsidRPr="00514509" w:rsidRDefault="00DE4736" w:rsidP="00280DEE">
            <w:pPr>
              <w:jc w:val="left"/>
              <w:rPr>
                <w:rFonts w:cs="Arial"/>
              </w:rPr>
            </w:pPr>
          </w:p>
        </w:tc>
      </w:tr>
    </w:tbl>
    <w:p w14:paraId="7DEB1C28" w14:textId="32606AD2" w:rsidR="00DE4736" w:rsidRDefault="00DE4736" w:rsidP="00DE4736"/>
    <w:p w14:paraId="1C0C9411" w14:textId="75DB6C1D" w:rsidR="00F52038" w:rsidRDefault="00F52038" w:rsidP="00E012C8">
      <w:pPr>
        <w:pStyle w:val="Heading3"/>
      </w:pPr>
      <w:r>
        <w:t>Load Invalid</w:t>
      </w:r>
      <w:r w:rsidR="005D2F37">
        <w:t xml:space="preserve"> Feature</w:t>
      </w:r>
      <w:r>
        <w:t xml:space="preserve">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DEF7BCF" w14:textId="77777777" w:rsidTr="00357E05">
        <w:trPr>
          <w:trHeight w:val="454"/>
          <w:tblHeader/>
        </w:trPr>
        <w:tc>
          <w:tcPr>
            <w:tcW w:w="2381" w:type="dxa"/>
            <w:shd w:val="clear" w:color="auto" w:fill="CCFFCC"/>
            <w:vAlign w:val="center"/>
          </w:tcPr>
          <w:p w14:paraId="29990B25" w14:textId="77777777" w:rsidR="00F52038" w:rsidRPr="004065B1" w:rsidRDefault="00F52038" w:rsidP="00280DEE">
            <w:r w:rsidRPr="000A066E">
              <w:rPr>
                <w:b/>
              </w:rPr>
              <w:t>Test Reference</w:t>
            </w:r>
          </w:p>
        </w:tc>
        <w:tc>
          <w:tcPr>
            <w:tcW w:w="2381" w:type="dxa"/>
            <w:shd w:val="clear" w:color="auto" w:fill="CCFFCC"/>
            <w:vAlign w:val="center"/>
          </w:tcPr>
          <w:p w14:paraId="6F4D6268" w14:textId="17D1AB08" w:rsidR="00F52038" w:rsidRPr="004065B1" w:rsidRDefault="002A5888" w:rsidP="00280DEE">
            <w:proofErr w:type="spellStart"/>
            <w:r>
              <w:t>I</w:t>
            </w:r>
            <w:r w:rsidR="00684CB8">
              <w:t>nvalidCatalogues</w:t>
            </w:r>
            <w:proofErr w:type="spellEnd"/>
          </w:p>
        </w:tc>
        <w:tc>
          <w:tcPr>
            <w:tcW w:w="2382" w:type="dxa"/>
            <w:shd w:val="clear" w:color="auto" w:fill="CCFFCC"/>
            <w:vAlign w:val="center"/>
          </w:tcPr>
          <w:p w14:paraId="06C51311" w14:textId="77777777" w:rsidR="00F52038" w:rsidRPr="004065B1" w:rsidRDefault="00F52038" w:rsidP="00280DEE">
            <w:r w:rsidRPr="000A066E">
              <w:rPr>
                <w:b/>
              </w:rPr>
              <w:t>IHO Reference</w:t>
            </w:r>
          </w:p>
        </w:tc>
        <w:tc>
          <w:tcPr>
            <w:tcW w:w="2382" w:type="dxa"/>
            <w:shd w:val="clear" w:color="auto" w:fill="CCFFCC"/>
            <w:vAlign w:val="center"/>
          </w:tcPr>
          <w:p w14:paraId="51791A36" w14:textId="148F6F15" w:rsidR="00F52038" w:rsidRPr="004065B1" w:rsidRDefault="00DC381F" w:rsidP="00280DEE">
            <w:r>
              <w:t>S-98 Annex C C-21.1</w:t>
            </w:r>
          </w:p>
        </w:tc>
      </w:tr>
      <w:tr w:rsidR="00F52038" w14:paraId="1FE67334" w14:textId="77777777" w:rsidTr="00357E05">
        <w:trPr>
          <w:tblHeader/>
        </w:trPr>
        <w:tc>
          <w:tcPr>
            <w:tcW w:w="9526" w:type="dxa"/>
            <w:gridSpan w:val="4"/>
            <w:shd w:val="clear" w:color="auto" w:fill="CCFFCC"/>
            <w:vAlign w:val="center"/>
          </w:tcPr>
          <w:p w14:paraId="576D8725" w14:textId="77777777" w:rsidR="00F52038" w:rsidRDefault="00F52038" w:rsidP="00280DEE">
            <w:r w:rsidRPr="000A066E">
              <w:rPr>
                <w:b/>
              </w:rPr>
              <w:t>Test description</w:t>
            </w:r>
          </w:p>
        </w:tc>
      </w:tr>
      <w:tr w:rsidR="00F52038" w14:paraId="7D19FF23" w14:textId="77777777" w:rsidTr="00280DEE">
        <w:trPr>
          <w:tblHeader/>
        </w:trPr>
        <w:tc>
          <w:tcPr>
            <w:tcW w:w="9526" w:type="dxa"/>
            <w:gridSpan w:val="4"/>
            <w:vAlign w:val="center"/>
          </w:tcPr>
          <w:p w14:paraId="66DE66C8" w14:textId="11C658AA" w:rsidR="00F52038" w:rsidRPr="00CD02DB" w:rsidRDefault="0053672A" w:rsidP="00280DEE">
            <w:r>
              <w:rPr>
                <w:i/>
              </w:rPr>
              <w:t>Loading Corrupt Catalogues</w:t>
            </w:r>
            <w:r w:rsidR="00CD02DB">
              <w:rPr>
                <w:i/>
              </w:rPr>
              <w:t>. This test ensures the ECDIS will detect invalid feature catalogue content and reject installation of potentially harmful machine readable files</w:t>
            </w:r>
          </w:p>
        </w:tc>
      </w:tr>
      <w:tr w:rsidR="00F52038" w14:paraId="5223C0F2" w14:textId="77777777" w:rsidTr="00357E05">
        <w:trPr>
          <w:tblHeader/>
        </w:trPr>
        <w:tc>
          <w:tcPr>
            <w:tcW w:w="9526" w:type="dxa"/>
            <w:gridSpan w:val="4"/>
            <w:shd w:val="clear" w:color="auto" w:fill="CCFFCC"/>
            <w:vAlign w:val="center"/>
          </w:tcPr>
          <w:p w14:paraId="695DE4E9" w14:textId="77777777" w:rsidR="00F52038" w:rsidRPr="004065B1" w:rsidRDefault="00F52038" w:rsidP="00280DEE">
            <w:r w:rsidRPr="000A066E">
              <w:rPr>
                <w:b/>
              </w:rPr>
              <w:t>Setup</w:t>
            </w:r>
          </w:p>
        </w:tc>
      </w:tr>
      <w:tr w:rsidR="00F52038" w14:paraId="6A83FB30" w14:textId="77777777" w:rsidTr="00280DEE">
        <w:trPr>
          <w:tblHeader/>
        </w:trPr>
        <w:tc>
          <w:tcPr>
            <w:tcW w:w="9526" w:type="dxa"/>
            <w:gridSpan w:val="4"/>
            <w:vAlign w:val="center"/>
          </w:tcPr>
          <w:p w14:paraId="1BE80F7B" w14:textId="77777777" w:rsidR="0053672A" w:rsidRDefault="0053672A" w:rsidP="00280DEE">
            <w:pPr>
              <w:jc w:val="left"/>
              <w:rPr>
                <w:i/>
              </w:rPr>
            </w:pPr>
          </w:p>
          <w:p w14:paraId="5A88F992" w14:textId="07752365" w:rsidR="00F52038" w:rsidRDefault="00CD02DB" w:rsidP="00280DEE">
            <w:pPr>
              <w:jc w:val="left"/>
              <w:rPr>
                <w:i/>
              </w:rPr>
            </w:pPr>
            <w:r>
              <w:rPr>
                <w:i/>
              </w:rPr>
              <w:t>A</w:t>
            </w:r>
            <w:r w:rsidRPr="00CD02DB">
              <w:rPr>
                <w:i/>
              </w:rPr>
              <w:t xml:space="preserve">s per test </w:t>
            </w:r>
            <w:proofErr w:type="spellStart"/>
            <w:r w:rsidRPr="00CD02DB">
              <w:rPr>
                <w:i/>
              </w:rPr>
              <w:t>InitialCatalogues</w:t>
            </w:r>
            <w:proofErr w:type="spellEnd"/>
            <w:r w:rsidRPr="00CD02DB">
              <w:rPr>
                <w:i/>
              </w:rPr>
              <w:t xml:space="preserve"> (load exchange set </w:t>
            </w:r>
            <w:proofErr w:type="spellStart"/>
            <w:ins w:id="509" w:author="jonathan pritchard" w:date="2023-12-14T17:50:00Z">
              <w:r w:rsidR="00A07A98">
                <w:rPr>
                  <w:b/>
                  <w:bCs/>
                  <w:i/>
                </w:rPr>
                <w:t>InitialCatalogues</w:t>
              </w:r>
            </w:ins>
            <w:proofErr w:type="spellEnd"/>
            <w:del w:id="510" w:author="jonathan pritchard" w:date="2023-12-14T17:50:00Z">
              <w:r w:rsidRPr="00CD02DB" w:rsidDel="00A07A98">
                <w:rPr>
                  <w:b/>
                  <w:bCs/>
                  <w:i/>
                </w:rPr>
                <w:delText>PowerUpCatalogues</w:delText>
              </w:r>
            </w:del>
            <w:r w:rsidRPr="00CD02DB">
              <w:rPr>
                <w:i/>
              </w:rPr>
              <w:t>)</w:t>
            </w:r>
          </w:p>
          <w:p w14:paraId="332D4384" w14:textId="7F9D8F22" w:rsidR="0053672A" w:rsidRPr="00EF287F" w:rsidRDefault="0053672A" w:rsidP="00280DEE">
            <w:pPr>
              <w:jc w:val="left"/>
              <w:rPr>
                <w:i/>
              </w:rPr>
            </w:pPr>
          </w:p>
        </w:tc>
      </w:tr>
      <w:tr w:rsidR="00F52038" w14:paraId="4562FFC3" w14:textId="77777777" w:rsidTr="00357E05">
        <w:trPr>
          <w:tblHeader/>
        </w:trPr>
        <w:tc>
          <w:tcPr>
            <w:tcW w:w="9526" w:type="dxa"/>
            <w:gridSpan w:val="4"/>
            <w:shd w:val="clear" w:color="auto" w:fill="CCFFCC"/>
            <w:vAlign w:val="center"/>
          </w:tcPr>
          <w:p w14:paraId="64485147" w14:textId="77777777" w:rsidR="00F52038" w:rsidRPr="004065B1" w:rsidRDefault="00F52038" w:rsidP="00280DEE">
            <w:r w:rsidRPr="000A066E">
              <w:rPr>
                <w:b/>
              </w:rPr>
              <w:t>Action</w:t>
            </w:r>
          </w:p>
        </w:tc>
      </w:tr>
      <w:tr w:rsidR="00F52038" w14:paraId="34EA6002" w14:textId="77777777" w:rsidTr="00280DEE">
        <w:trPr>
          <w:tblHeader/>
        </w:trPr>
        <w:tc>
          <w:tcPr>
            <w:tcW w:w="9526" w:type="dxa"/>
            <w:gridSpan w:val="4"/>
            <w:vAlign w:val="center"/>
          </w:tcPr>
          <w:p w14:paraId="01FAB60F" w14:textId="77777777" w:rsidR="00F52038" w:rsidRDefault="00F52038" w:rsidP="00280DEE">
            <w:pPr>
              <w:rPr>
                <w:i/>
              </w:rPr>
            </w:pPr>
          </w:p>
          <w:p w14:paraId="0A27053D" w14:textId="35D5DA88" w:rsidR="00F52038" w:rsidRDefault="00FF201A" w:rsidP="00280DEE">
            <w:pPr>
              <w:rPr>
                <w:i/>
              </w:rPr>
            </w:pPr>
            <w:r>
              <w:rPr>
                <w:i/>
              </w:rPr>
              <w:t xml:space="preserve">Load the exchange set </w:t>
            </w:r>
            <w:proofErr w:type="spellStart"/>
            <w:r>
              <w:rPr>
                <w:b/>
                <w:bCs/>
                <w:i/>
              </w:rPr>
              <w:t>CorruptFeatureCatalogue</w:t>
            </w:r>
            <w:proofErr w:type="spellEnd"/>
            <w:r w:rsidR="00F52038">
              <w:rPr>
                <w:i/>
              </w:rPr>
              <w:t>.</w:t>
            </w:r>
          </w:p>
          <w:p w14:paraId="1600B9F3" w14:textId="77777777" w:rsidR="00F52038" w:rsidRPr="00EF287F" w:rsidRDefault="00F52038" w:rsidP="00280DEE">
            <w:pPr>
              <w:rPr>
                <w:i/>
              </w:rPr>
            </w:pPr>
          </w:p>
        </w:tc>
      </w:tr>
      <w:tr w:rsidR="00F52038" w14:paraId="14CDC8CF" w14:textId="77777777" w:rsidTr="00357E05">
        <w:trPr>
          <w:tblHeader/>
        </w:trPr>
        <w:tc>
          <w:tcPr>
            <w:tcW w:w="9526" w:type="dxa"/>
            <w:gridSpan w:val="4"/>
            <w:shd w:val="clear" w:color="auto" w:fill="CCFFCC"/>
            <w:vAlign w:val="center"/>
          </w:tcPr>
          <w:p w14:paraId="1E71F4EC" w14:textId="77777777" w:rsidR="00F52038" w:rsidRPr="004065B1" w:rsidRDefault="00F52038" w:rsidP="00280DEE">
            <w:r w:rsidRPr="000A066E">
              <w:rPr>
                <w:b/>
              </w:rPr>
              <w:t>Results</w:t>
            </w:r>
          </w:p>
        </w:tc>
      </w:tr>
      <w:tr w:rsidR="00F52038" w14:paraId="773B68B5" w14:textId="77777777" w:rsidTr="00280DEE">
        <w:trPr>
          <w:tblHeader/>
        </w:trPr>
        <w:tc>
          <w:tcPr>
            <w:tcW w:w="9526" w:type="dxa"/>
            <w:gridSpan w:val="4"/>
            <w:vAlign w:val="center"/>
          </w:tcPr>
          <w:p w14:paraId="359D5879" w14:textId="77777777" w:rsidR="00F52038" w:rsidRDefault="00F52038" w:rsidP="00280DEE">
            <w:pPr>
              <w:jc w:val="left"/>
              <w:rPr>
                <w:rFonts w:cs="Arial"/>
                <w:i/>
                <w:iCs/>
                <w:position w:val="-1"/>
                <w:lang w:val="en-US"/>
              </w:rPr>
            </w:pPr>
          </w:p>
          <w:p w14:paraId="75B9E2B6" w14:textId="01E381BC" w:rsidR="00F52038" w:rsidRPr="00514509" w:rsidRDefault="00FF201A" w:rsidP="00280DEE">
            <w:pPr>
              <w:jc w:val="left"/>
              <w:rPr>
                <w:rFonts w:cs="Arial"/>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 xml:space="preserve">” </w:t>
            </w:r>
            <w:commentRangeStart w:id="511"/>
            <w:commentRangeEnd w:id="511"/>
            <w:r w:rsidR="00314C8A">
              <w:rPr>
                <w:rStyle w:val="CommentReference"/>
                <w:snapToGrid/>
                <w:color w:val="000000"/>
              </w:rPr>
              <w:commentReference w:id="511"/>
            </w:r>
          </w:p>
        </w:tc>
      </w:tr>
    </w:tbl>
    <w:p w14:paraId="3D2CED0D" w14:textId="77777777" w:rsidR="00F52038" w:rsidRDefault="00F52038" w:rsidP="00F52038"/>
    <w:p w14:paraId="1890A98C" w14:textId="77777777" w:rsidR="005D2F37" w:rsidRDefault="005D2F37" w:rsidP="005D2F37">
      <w:pPr>
        <w:pStyle w:val="Heading3"/>
      </w:pPr>
      <w:r>
        <w:lastRenderedPageBreak/>
        <w:t>Load Invalid portrayal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D2F37" w14:paraId="0B34E2D6" w14:textId="77777777" w:rsidTr="00357E05">
        <w:trPr>
          <w:trHeight w:val="454"/>
          <w:tblHeader/>
        </w:trPr>
        <w:tc>
          <w:tcPr>
            <w:tcW w:w="2381" w:type="dxa"/>
            <w:shd w:val="clear" w:color="auto" w:fill="CCFFCC"/>
            <w:vAlign w:val="center"/>
          </w:tcPr>
          <w:p w14:paraId="00C51E81" w14:textId="77777777" w:rsidR="005D2F37" w:rsidRPr="004065B1" w:rsidRDefault="005D2F37" w:rsidP="00280DEE">
            <w:commentRangeStart w:id="512"/>
            <w:commentRangeStart w:id="513"/>
            <w:r w:rsidRPr="000A066E">
              <w:rPr>
                <w:b/>
              </w:rPr>
              <w:t>Test Reference</w:t>
            </w:r>
          </w:p>
        </w:tc>
        <w:tc>
          <w:tcPr>
            <w:tcW w:w="2381" w:type="dxa"/>
            <w:shd w:val="clear" w:color="auto" w:fill="CCFFCC"/>
            <w:vAlign w:val="center"/>
          </w:tcPr>
          <w:p w14:paraId="39FCDB1C" w14:textId="5A995E14" w:rsidR="005D2F37" w:rsidRPr="004065B1" w:rsidRDefault="005D2F37" w:rsidP="00280DEE">
            <w:proofErr w:type="spellStart"/>
            <w:r>
              <w:t>InvalidPC</w:t>
            </w:r>
            <w:proofErr w:type="spellEnd"/>
          </w:p>
        </w:tc>
        <w:tc>
          <w:tcPr>
            <w:tcW w:w="2382" w:type="dxa"/>
            <w:shd w:val="clear" w:color="auto" w:fill="CCFFCC"/>
            <w:vAlign w:val="center"/>
          </w:tcPr>
          <w:p w14:paraId="346E85FF" w14:textId="77777777" w:rsidR="005D2F37" w:rsidRPr="004065B1" w:rsidRDefault="005D2F37" w:rsidP="00280DEE">
            <w:r w:rsidRPr="000A066E">
              <w:rPr>
                <w:b/>
              </w:rPr>
              <w:t>IHO Reference</w:t>
            </w:r>
          </w:p>
        </w:tc>
        <w:tc>
          <w:tcPr>
            <w:tcW w:w="2382" w:type="dxa"/>
            <w:shd w:val="clear" w:color="auto" w:fill="CCFFCC"/>
            <w:vAlign w:val="center"/>
          </w:tcPr>
          <w:p w14:paraId="0F174814" w14:textId="37414745" w:rsidR="005D2F37" w:rsidRPr="004065B1" w:rsidRDefault="00DC381F" w:rsidP="00280DEE">
            <w:r>
              <w:t>S-98 Annex C C-21.1</w:t>
            </w:r>
            <w:commentRangeEnd w:id="512"/>
            <w:r w:rsidR="007E4CF3">
              <w:rPr>
                <w:rStyle w:val="CommentReference"/>
                <w:snapToGrid/>
                <w:color w:val="000000"/>
              </w:rPr>
              <w:commentReference w:id="512"/>
            </w:r>
            <w:r w:rsidR="00A96F2D">
              <w:rPr>
                <w:rStyle w:val="CommentReference"/>
                <w:snapToGrid/>
                <w:color w:val="000000"/>
              </w:rPr>
              <w:commentReference w:id="513"/>
            </w:r>
          </w:p>
        </w:tc>
      </w:tr>
      <w:commentRangeEnd w:id="513"/>
      <w:tr w:rsidR="005D2F37" w14:paraId="17493E3F" w14:textId="77777777" w:rsidTr="00357E05">
        <w:trPr>
          <w:tblHeader/>
        </w:trPr>
        <w:tc>
          <w:tcPr>
            <w:tcW w:w="9526" w:type="dxa"/>
            <w:gridSpan w:val="4"/>
            <w:shd w:val="clear" w:color="auto" w:fill="CCFFCC"/>
            <w:vAlign w:val="center"/>
          </w:tcPr>
          <w:p w14:paraId="06EEEEBB" w14:textId="77777777" w:rsidR="005D2F37" w:rsidRDefault="005D2F37" w:rsidP="00280DEE">
            <w:r w:rsidRPr="000A066E">
              <w:rPr>
                <w:b/>
              </w:rPr>
              <w:t>Test description</w:t>
            </w:r>
          </w:p>
        </w:tc>
      </w:tr>
      <w:tr w:rsidR="005D2F37" w14:paraId="5D1831AA" w14:textId="77777777" w:rsidTr="00280DEE">
        <w:trPr>
          <w:tblHeader/>
        </w:trPr>
        <w:tc>
          <w:tcPr>
            <w:tcW w:w="9526" w:type="dxa"/>
            <w:gridSpan w:val="4"/>
            <w:vAlign w:val="center"/>
          </w:tcPr>
          <w:p w14:paraId="6FE5C735" w14:textId="0FF4AB05" w:rsidR="005D2F37" w:rsidRPr="00EF287F" w:rsidRDefault="005D2F37" w:rsidP="00280DEE">
            <w:pPr>
              <w:rPr>
                <w:i/>
              </w:rPr>
            </w:pPr>
            <w:r>
              <w:rPr>
                <w:i/>
              </w:rPr>
              <w:t xml:space="preserve">This test ensures the ECDIS will detect invalid </w:t>
            </w:r>
            <w:r w:rsidR="00314C8A">
              <w:rPr>
                <w:i/>
              </w:rPr>
              <w:t xml:space="preserve">content within </w:t>
            </w:r>
            <w:r>
              <w:rPr>
                <w:i/>
              </w:rPr>
              <w:t>catalogue content and reject installation of potentially harmful machine readable files</w:t>
            </w:r>
            <w:r w:rsidRPr="00EF287F">
              <w:rPr>
                <w:i/>
              </w:rPr>
              <w:t>.</w:t>
            </w:r>
          </w:p>
        </w:tc>
      </w:tr>
      <w:tr w:rsidR="005D2F37" w14:paraId="2F30B55B" w14:textId="77777777" w:rsidTr="00357E05">
        <w:trPr>
          <w:tblHeader/>
        </w:trPr>
        <w:tc>
          <w:tcPr>
            <w:tcW w:w="9526" w:type="dxa"/>
            <w:gridSpan w:val="4"/>
            <w:shd w:val="clear" w:color="auto" w:fill="CCFFCC"/>
            <w:vAlign w:val="center"/>
          </w:tcPr>
          <w:p w14:paraId="043638E1" w14:textId="77777777" w:rsidR="005D2F37" w:rsidRPr="004065B1" w:rsidRDefault="005D2F37" w:rsidP="00280DEE">
            <w:r w:rsidRPr="000A066E">
              <w:rPr>
                <w:b/>
              </w:rPr>
              <w:t>Setup</w:t>
            </w:r>
          </w:p>
        </w:tc>
      </w:tr>
      <w:tr w:rsidR="005D2F37" w14:paraId="25D32C6A" w14:textId="77777777" w:rsidTr="00280DEE">
        <w:trPr>
          <w:tblHeader/>
        </w:trPr>
        <w:tc>
          <w:tcPr>
            <w:tcW w:w="9526" w:type="dxa"/>
            <w:gridSpan w:val="4"/>
            <w:vAlign w:val="center"/>
          </w:tcPr>
          <w:p w14:paraId="7AAA1E93" w14:textId="77777777" w:rsidR="005D2F37" w:rsidRDefault="005D2F37" w:rsidP="00280DEE">
            <w:pPr>
              <w:rPr>
                <w:i/>
              </w:rPr>
            </w:pPr>
          </w:p>
          <w:p w14:paraId="6B63E848" w14:textId="57388EAA" w:rsidR="005D2F37" w:rsidRDefault="005D2F37" w:rsidP="00280DEE">
            <w:pPr>
              <w:rPr>
                <w:i/>
              </w:rPr>
            </w:pPr>
            <w:r>
              <w:rPr>
                <w:i/>
              </w:rPr>
              <w:t xml:space="preserve">As per test </w:t>
            </w:r>
            <w:proofErr w:type="spellStart"/>
            <w:ins w:id="514" w:author="jonathan pritchard" w:date="2023-12-14T17:50:00Z">
              <w:r w:rsidR="00A07A98" w:rsidRPr="00CD02DB">
                <w:rPr>
                  <w:i/>
                </w:rPr>
                <w:t>InitialCatalogues</w:t>
              </w:r>
            </w:ins>
            <w:proofErr w:type="spellEnd"/>
            <w:del w:id="515" w:author="jonathan pritchard" w:date="2023-12-14T17:50:00Z">
              <w:r w:rsidRPr="00A07A98" w:rsidDel="00A07A98">
                <w:rPr>
                  <w:b/>
                  <w:bCs/>
                  <w:i/>
                  <w:color w:val="4F81BD" w:themeColor="accent1"/>
                  <w:rPrChange w:id="516" w:author="jonathan pritchard" w:date="2023-12-14T17:50:00Z">
                    <w:rPr>
                      <w:i/>
                    </w:rPr>
                  </w:rPrChange>
                </w:rPr>
                <w:delText>UpdateCatalogues</w:delText>
              </w:r>
            </w:del>
          </w:p>
          <w:p w14:paraId="72D30E29" w14:textId="77777777" w:rsidR="005D2F37" w:rsidRPr="00EF287F" w:rsidRDefault="005D2F37" w:rsidP="00280DEE">
            <w:pPr>
              <w:jc w:val="left"/>
              <w:rPr>
                <w:i/>
              </w:rPr>
            </w:pPr>
          </w:p>
        </w:tc>
      </w:tr>
      <w:tr w:rsidR="005D2F37" w14:paraId="221035CE" w14:textId="77777777" w:rsidTr="00357E05">
        <w:trPr>
          <w:tblHeader/>
        </w:trPr>
        <w:tc>
          <w:tcPr>
            <w:tcW w:w="9526" w:type="dxa"/>
            <w:gridSpan w:val="4"/>
            <w:shd w:val="clear" w:color="auto" w:fill="CCFFCC"/>
            <w:vAlign w:val="center"/>
          </w:tcPr>
          <w:p w14:paraId="315B992E" w14:textId="77777777" w:rsidR="005D2F37" w:rsidRPr="004065B1" w:rsidRDefault="005D2F37" w:rsidP="00280DEE">
            <w:r w:rsidRPr="000A066E">
              <w:rPr>
                <w:b/>
              </w:rPr>
              <w:t>Action</w:t>
            </w:r>
          </w:p>
        </w:tc>
      </w:tr>
      <w:tr w:rsidR="005D2F37" w14:paraId="29F84252" w14:textId="77777777" w:rsidTr="00280DEE">
        <w:trPr>
          <w:tblHeader/>
        </w:trPr>
        <w:tc>
          <w:tcPr>
            <w:tcW w:w="9526" w:type="dxa"/>
            <w:gridSpan w:val="4"/>
            <w:vAlign w:val="center"/>
          </w:tcPr>
          <w:p w14:paraId="62ECED3C" w14:textId="77777777" w:rsidR="005D2F37" w:rsidRDefault="005D2F37" w:rsidP="00280DEE">
            <w:pPr>
              <w:rPr>
                <w:i/>
              </w:rPr>
            </w:pPr>
          </w:p>
          <w:p w14:paraId="365608FD" w14:textId="7EF7F2EA" w:rsidR="005D2F37" w:rsidRDefault="005D2F37" w:rsidP="00280DEE">
            <w:pPr>
              <w:rPr>
                <w:i/>
              </w:rPr>
            </w:pPr>
            <w:r>
              <w:rPr>
                <w:i/>
              </w:rPr>
              <w:t xml:space="preserve">Load exchange set </w:t>
            </w:r>
            <w:proofErr w:type="spellStart"/>
            <w:r w:rsidRPr="00357E05">
              <w:rPr>
                <w:b/>
                <w:bCs/>
                <w:i/>
              </w:rPr>
              <w:t>CorruptPortrayalCatalogue</w:t>
            </w:r>
            <w:proofErr w:type="spellEnd"/>
            <w:r>
              <w:rPr>
                <w:i/>
              </w:rPr>
              <w:t>.</w:t>
            </w:r>
          </w:p>
          <w:p w14:paraId="1DA3A4DC" w14:textId="77777777" w:rsidR="005D2F37" w:rsidRPr="00EF287F" w:rsidRDefault="005D2F37" w:rsidP="00280DEE">
            <w:pPr>
              <w:rPr>
                <w:i/>
              </w:rPr>
            </w:pPr>
          </w:p>
        </w:tc>
      </w:tr>
      <w:tr w:rsidR="005D2F37" w14:paraId="2860C3B3" w14:textId="77777777" w:rsidTr="00357E05">
        <w:trPr>
          <w:tblHeader/>
        </w:trPr>
        <w:tc>
          <w:tcPr>
            <w:tcW w:w="9526" w:type="dxa"/>
            <w:gridSpan w:val="4"/>
            <w:shd w:val="clear" w:color="auto" w:fill="CCFFCC"/>
            <w:vAlign w:val="center"/>
          </w:tcPr>
          <w:p w14:paraId="341518AF" w14:textId="77777777" w:rsidR="005D2F37" w:rsidRPr="004065B1" w:rsidRDefault="005D2F37" w:rsidP="00280DEE">
            <w:r w:rsidRPr="000A066E">
              <w:rPr>
                <w:b/>
              </w:rPr>
              <w:t>Results</w:t>
            </w:r>
          </w:p>
        </w:tc>
      </w:tr>
      <w:tr w:rsidR="005D2F37" w14:paraId="70BB5F4D" w14:textId="77777777" w:rsidTr="00280DEE">
        <w:trPr>
          <w:tblHeader/>
        </w:trPr>
        <w:tc>
          <w:tcPr>
            <w:tcW w:w="9526" w:type="dxa"/>
            <w:gridSpan w:val="4"/>
            <w:vAlign w:val="center"/>
          </w:tcPr>
          <w:p w14:paraId="23406081" w14:textId="77777777" w:rsidR="005D2F37" w:rsidRDefault="005D2F37" w:rsidP="00280DEE">
            <w:pPr>
              <w:jc w:val="left"/>
              <w:rPr>
                <w:rFonts w:cs="Arial"/>
                <w:i/>
                <w:iCs/>
                <w:position w:val="-1"/>
                <w:lang w:val="en-US"/>
              </w:rPr>
            </w:pPr>
          </w:p>
          <w:p w14:paraId="77C2EA5C" w14:textId="2AE50141" w:rsidR="005D2F37" w:rsidRDefault="005D2F37" w:rsidP="00280DEE">
            <w:pPr>
              <w:jc w:val="left"/>
              <w:rPr>
                <w:rFonts w:cs="Arial"/>
                <w:i/>
                <w:iCs/>
                <w:position w:val="-1"/>
                <w:lang w:val="en-US"/>
              </w:rPr>
            </w:pPr>
            <w:r>
              <w:rPr>
                <w:i/>
              </w:rPr>
              <w:t>T</w:t>
            </w:r>
            <w:r w:rsidRPr="00C36B0F">
              <w:rPr>
                <w:i/>
              </w:rPr>
              <w:t xml:space="preserve">he </w:t>
            </w:r>
            <w:r>
              <w:rPr>
                <w:i/>
              </w:rPr>
              <w:t>catalogue installation</w:t>
            </w:r>
            <w:r w:rsidRPr="00C36B0F">
              <w:rPr>
                <w:i/>
              </w:rPr>
              <w:t xml:space="preserve"> process shall stop, the update</w:t>
            </w:r>
            <w:r>
              <w:rPr>
                <w:i/>
              </w:rPr>
              <w:t>d</w:t>
            </w:r>
            <w:r w:rsidRPr="00C36B0F">
              <w:rPr>
                <w:i/>
              </w:rPr>
              <w:t xml:space="preserve"> </w:t>
            </w:r>
            <w:r>
              <w:rPr>
                <w:i/>
              </w:rPr>
              <w:t xml:space="preserve">catalogue </w:t>
            </w:r>
            <w:r w:rsidRPr="00C36B0F">
              <w:rPr>
                <w:i/>
              </w:rPr>
              <w:t xml:space="preserve">flagged as invalid, and the user provided with </w:t>
            </w:r>
            <w:r w:rsidR="0024010F">
              <w:rPr>
                <w:i/>
              </w:rPr>
              <w:t xml:space="preserve">the error message  “SSE128 </w:t>
            </w:r>
            <w:r w:rsidR="0024010F" w:rsidRPr="0024010F">
              <w:rPr>
                <w:i/>
              </w:rPr>
              <w:t>Error installing &lt;file name&gt;. The format or content could not be validated and it could not be installed</w:t>
            </w:r>
            <w:r w:rsidR="0024010F">
              <w:rPr>
                <w:i/>
              </w:rPr>
              <w:t>”</w:t>
            </w:r>
            <w:r w:rsidRPr="00EF287F">
              <w:rPr>
                <w:rFonts w:cs="Arial"/>
                <w:i/>
                <w:iCs/>
                <w:position w:val="-1"/>
                <w:lang w:val="en-US"/>
              </w:rPr>
              <w:t>.</w:t>
            </w:r>
          </w:p>
          <w:p w14:paraId="0BA5BFCA" w14:textId="77777777" w:rsidR="005D2F37" w:rsidRPr="00514509" w:rsidRDefault="005D2F37" w:rsidP="00280DEE">
            <w:pPr>
              <w:jc w:val="left"/>
              <w:rPr>
                <w:rFonts w:cs="Arial"/>
              </w:rPr>
            </w:pPr>
          </w:p>
        </w:tc>
      </w:tr>
    </w:tbl>
    <w:p w14:paraId="17A10D87" w14:textId="77777777" w:rsidR="005D2F37" w:rsidRDefault="005D2F37" w:rsidP="005D2F37"/>
    <w:p w14:paraId="0E501D57" w14:textId="028A8871" w:rsidR="004E25D2" w:rsidRDefault="004E25D2" w:rsidP="004E25D2">
      <w:pPr>
        <w:pStyle w:val="Heading3"/>
      </w:pPr>
      <w:r>
        <w:t>Out of Sequence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7"/>
        <w:gridCol w:w="2663"/>
        <w:gridCol w:w="2297"/>
        <w:gridCol w:w="2269"/>
      </w:tblGrid>
      <w:tr w:rsidR="004E25D2" w14:paraId="4F9CC4BD" w14:textId="77777777" w:rsidTr="00357E05">
        <w:trPr>
          <w:trHeight w:val="454"/>
          <w:tblHeader/>
        </w:trPr>
        <w:tc>
          <w:tcPr>
            <w:tcW w:w="2381" w:type="dxa"/>
            <w:shd w:val="clear" w:color="auto" w:fill="CCFFCC"/>
            <w:vAlign w:val="center"/>
          </w:tcPr>
          <w:p w14:paraId="328253DF" w14:textId="77777777" w:rsidR="004E25D2" w:rsidRPr="004065B1" w:rsidRDefault="004E25D2" w:rsidP="00280DEE">
            <w:r w:rsidRPr="000A066E">
              <w:rPr>
                <w:b/>
              </w:rPr>
              <w:t>Test Reference</w:t>
            </w:r>
          </w:p>
        </w:tc>
        <w:tc>
          <w:tcPr>
            <w:tcW w:w="2381" w:type="dxa"/>
            <w:shd w:val="clear" w:color="auto" w:fill="CCFFCC"/>
            <w:vAlign w:val="center"/>
          </w:tcPr>
          <w:p w14:paraId="4CD84D81" w14:textId="7F3E9084" w:rsidR="004E25D2" w:rsidRPr="004065B1" w:rsidRDefault="004E25D2" w:rsidP="00280DEE">
            <w:proofErr w:type="spellStart"/>
            <w:r>
              <w:t>OutOfSequenceCatalogues</w:t>
            </w:r>
            <w:proofErr w:type="spellEnd"/>
          </w:p>
        </w:tc>
        <w:tc>
          <w:tcPr>
            <w:tcW w:w="2382" w:type="dxa"/>
            <w:shd w:val="clear" w:color="auto" w:fill="CCFFCC"/>
            <w:vAlign w:val="center"/>
          </w:tcPr>
          <w:p w14:paraId="2122303F" w14:textId="77777777" w:rsidR="004E25D2" w:rsidRPr="004065B1" w:rsidRDefault="004E25D2" w:rsidP="00280DEE">
            <w:r w:rsidRPr="000A066E">
              <w:rPr>
                <w:b/>
              </w:rPr>
              <w:t>IHO Reference</w:t>
            </w:r>
          </w:p>
        </w:tc>
        <w:tc>
          <w:tcPr>
            <w:tcW w:w="2382" w:type="dxa"/>
            <w:shd w:val="clear" w:color="auto" w:fill="CCFFCC"/>
            <w:vAlign w:val="center"/>
          </w:tcPr>
          <w:p w14:paraId="37A1A752" w14:textId="503A47E5" w:rsidR="004E25D2" w:rsidRPr="004065B1" w:rsidRDefault="00DC381F" w:rsidP="00280DEE">
            <w:r>
              <w:t>S-98 Annex C C-21.1</w:t>
            </w:r>
          </w:p>
        </w:tc>
      </w:tr>
      <w:tr w:rsidR="004E25D2" w14:paraId="0F500CB8" w14:textId="77777777" w:rsidTr="00357E05">
        <w:trPr>
          <w:tblHeader/>
        </w:trPr>
        <w:tc>
          <w:tcPr>
            <w:tcW w:w="9526" w:type="dxa"/>
            <w:gridSpan w:val="4"/>
            <w:shd w:val="clear" w:color="auto" w:fill="CCFFCC"/>
            <w:vAlign w:val="center"/>
          </w:tcPr>
          <w:p w14:paraId="4C34593B" w14:textId="77777777" w:rsidR="004E25D2" w:rsidRDefault="004E25D2" w:rsidP="00280DEE">
            <w:r w:rsidRPr="000A066E">
              <w:rPr>
                <w:b/>
              </w:rPr>
              <w:t>Test description</w:t>
            </w:r>
          </w:p>
        </w:tc>
      </w:tr>
      <w:tr w:rsidR="004E25D2" w14:paraId="082CBA6F" w14:textId="77777777" w:rsidTr="00280DEE">
        <w:trPr>
          <w:tblHeader/>
        </w:trPr>
        <w:tc>
          <w:tcPr>
            <w:tcW w:w="9526" w:type="dxa"/>
            <w:gridSpan w:val="4"/>
            <w:vAlign w:val="center"/>
          </w:tcPr>
          <w:p w14:paraId="0D04B1FC" w14:textId="2E6DD3B6" w:rsidR="004E25D2" w:rsidRPr="00EF287F" w:rsidRDefault="00CD02DB" w:rsidP="00280DEE">
            <w:pPr>
              <w:rPr>
                <w:i/>
              </w:rPr>
            </w:pPr>
            <w:r>
              <w:rPr>
                <w:i/>
              </w:rPr>
              <w:t>This test ensures the ECDIS will detect mismatches between</w:t>
            </w:r>
            <w:r w:rsidR="00314C8A">
              <w:rPr>
                <w:i/>
              </w:rPr>
              <w:t xml:space="preserve"> installed </w:t>
            </w:r>
            <w:r>
              <w:rPr>
                <w:i/>
              </w:rPr>
              <w:t>catalogue</w:t>
            </w:r>
            <w:r w:rsidR="00314C8A">
              <w:rPr>
                <w:i/>
              </w:rPr>
              <w:t>s</w:t>
            </w:r>
            <w:r>
              <w:rPr>
                <w:i/>
              </w:rPr>
              <w:t xml:space="preserve"> content and datasets</w:t>
            </w:r>
          </w:p>
        </w:tc>
      </w:tr>
      <w:tr w:rsidR="004E25D2" w14:paraId="08F7F195" w14:textId="77777777" w:rsidTr="00357E05">
        <w:trPr>
          <w:tblHeader/>
        </w:trPr>
        <w:tc>
          <w:tcPr>
            <w:tcW w:w="9526" w:type="dxa"/>
            <w:gridSpan w:val="4"/>
            <w:shd w:val="clear" w:color="auto" w:fill="CCFFCC"/>
            <w:vAlign w:val="center"/>
          </w:tcPr>
          <w:p w14:paraId="36F8FC68" w14:textId="77777777" w:rsidR="004E25D2" w:rsidRPr="004065B1" w:rsidRDefault="004E25D2" w:rsidP="00280DEE">
            <w:r w:rsidRPr="000A066E">
              <w:rPr>
                <w:b/>
              </w:rPr>
              <w:t>Setup</w:t>
            </w:r>
          </w:p>
        </w:tc>
      </w:tr>
      <w:tr w:rsidR="004E25D2" w14:paraId="6C34F90F" w14:textId="77777777" w:rsidTr="00280DEE">
        <w:trPr>
          <w:tblHeader/>
        </w:trPr>
        <w:tc>
          <w:tcPr>
            <w:tcW w:w="9526" w:type="dxa"/>
            <w:gridSpan w:val="4"/>
            <w:vAlign w:val="center"/>
          </w:tcPr>
          <w:p w14:paraId="2AFBA5C4" w14:textId="77777777" w:rsidR="004E25D2" w:rsidRDefault="004E25D2" w:rsidP="00280DEE">
            <w:pPr>
              <w:jc w:val="left"/>
              <w:rPr>
                <w:i/>
              </w:rPr>
            </w:pPr>
          </w:p>
          <w:p w14:paraId="1313125E" w14:textId="797AF804" w:rsidR="004E25D2" w:rsidRPr="00CD02DB" w:rsidRDefault="00CD02DB" w:rsidP="00CD02DB">
            <w:pPr>
              <w:rPr>
                <w:i/>
              </w:rPr>
            </w:pPr>
            <w:r w:rsidRPr="00CD02DB">
              <w:rPr>
                <w:i/>
              </w:rPr>
              <w:t xml:space="preserve">As per test </w:t>
            </w:r>
            <w:proofErr w:type="spellStart"/>
            <w:r w:rsidRPr="00F7663B">
              <w:rPr>
                <w:b/>
                <w:bCs/>
                <w:i/>
                <w:color w:val="1F497D" w:themeColor="text2"/>
                <w:rPrChange w:id="517" w:author="jonathan pritchard" w:date="2023-12-13T15:09:00Z">
                  <w:rPr>
                    <w:i/>
                  </w:rPr>
                </w:rPrChange>
              </w:rPr>
              <w:t>InitialCatalogues</w:t>
            </w:r>
            <w:proofErr w:type="spellEnd"/>
            <w:r w:rsidRPr="00CD02DB">
              <w:rPr>
                <w:i/>
              </w:rPr>
              <w:t xml:space="preserve"> (load exchange set </w:t>
            </w:r>
            <w:del w:id="518" w:author="jonathan pritchard" w:date="2023-12-14T17:43:00Z">
              <w:r w:rsidRPr="00CD02DB" w:rsidDel="00A07A98">
                <w:rPr>
                  <w:b/>
                  <w:bCs/>
                  <w:i/>
                </w:rPr>
                <w:delText>PowerUpCatalogues</w:delText>
              </w:r>
            </w:del>
            <w:proofErr w:type="spellStart"/>
            <w:ins w:id="519" w:author="jonathan pritchard" w:date="2023-12-14T17:43:00Z">
              <w:r w:rsidR="00A07A98">
                <w:rPr>
                  <w:b/>
                  <w:bCs/>
                  <w:i/>
                </w:rPr>
                <w:t>InitialCatalogues</w:t>
              </w:r>
            </w:ins>
            <w:proofErr w:type="spellEnd"/>
            <w:r w:rsidRPr="00CD02DB">
              <w:rPr>
                <w:i/>
              </w:rPr>
              <w:t>)</w:t>
            </w:r>
          </w:p>
          <w:p w14:paraId="5DB46289" w14:textId="77777777" w:rsidR="004E25D2" w:rsidRPr="00EF287F" w:rsidRDefault="004E25D2" w:rsidP="00280DEE">
            <w:pPr>
              <w:jc w:val="left"/>
              <w:rPr>
                <w:i/>
              </w:rPr>
            </w:pPr>
          </w:p>
        </w:tc>
      </w:tr>
      <w:tr w:rsidR="004E25D2" w14:paraId="093A3614" w14:textId="77777777" w:rsidTr="00357E05">
        <w:trPr>
          <w:tblHeader/>
        </w:trPr>
        <w:tc>
          <w:tcPr>
            <w:tcW w:w="9526" w:type="dxa"/>
            <w:gridSpan w:val="4"/>
            <w:shd w:val="clear" w:color="auto" w:fill="CCFFCC"/>
            <w:vAlign w:val="center"/>
          </w:tcPr>
          <w:p w14:paraId="4743A5BE" w14:textId="77777777" w:rsidR="004E25D2" w:rsidRPr="004065B1" w:rsidRDefault="004E25D2" w:rsidP="00280DEE">
            <w:r w:rsidRPr="000A066E">
              <w:rPr>
                <w:b/>
              </w:rPr>
              <w:t>Action</w:t>
            </w:r>
          </w:p>
        </w:tc>
      </w:tr>
      <w:tr w:rsidR="004E25D2" w14:paraId="78B8D53A" w14:textId="77777777" w:rsidTr="00280DEE">
        <w:trPr>
          <w:tblHeader/>
        </w:trPr>
        <w:tc>
          <w:tcPr>
            <w:tcW w:w="9526" w:type="dxa"/>
            <w:gridSpan w:val="4"/>
            <w:vAlign w:val="center"/>
          </w:tcPr>
          <w:p w14:paraId="19395EC1" w14:textId="77777777" w:rsidR="004E25D2" w:rsidRDefault="004E25D2" w:rsidP="00280DEE">
            <w:pPr>
              <w:rPr>
                <w:i/>
              </w:rPr>
            </w:pPr>
          </w:p>
          <w:p w14:paraId="55CEC7D3" w14:textId="229F7851" w:rsidR="004E25D2" w:rsidRPr="00CD02DB" w:rsidRDefault="004E25D2" w:rsidP="00CD02DB">
            <w:pPr>
              <w:rPr>
                <w:i/>
              </w:rPr>
            </w:pPr>
            <w:commentRangeStart w:id="520"/>
            <w:commentRangeStart w:id="521"/>
            <w:r w:rsidRPr="00CD02DB">
              <w:rPr>
                <w:i/>
              </w:rPr>
              <w:t xml:space="preserve">Load the exchange set </w:t>
            </w:r>
            <w:commentRangeStart w:id="522"/>
            <w:commentRangeStart w:id="523"/>
            <w:proofErr w:type="spellStart"/>
            <w:r w:rsidRPr="00CD02DB">
              <w:rPr>
                <w:b/>
                <w:bCs/>
                <w:i/>
              </w:rPr>
              <w:t>Updated</w:t>
            </w:r>
            <w:r w:rsidR="00A91E93" w:rsidRPr="00CD02DB">
              <w:rPr>
                <w:b/>
                <w:bCs/>
                <w:i/>
              </w:rPr>
              <w:t>Catalogue</w:t>
            </w:r>
            <w:r w:rsidRPr="00CD02DB">
              <w:rPr>
                <w:b/>
                <w:bCs/>
                <w:i/>
              </w:rPr>
              <w:t>Data</w:t>
            </w:r>
            <w:commentRangeEnd w:id="522"/>
            <w:proofErr w:type="spellEnd"/>
            <w:r w:rsidR="00F7663B">
              <w:rPr>
                <w:rStyle w:val="CommentReference"/>
                <w:snapToGrid/>
                <w:color w:val="000000"/>
              </w:rPr>
              <w:commentReference w:id="522"/>
            </w:r>
            <w:commentRangeEnd w:id="520"/>
            <w:commentRangeEnd w:id="523"/>
            <w:r w:rsidR="00A96F2D">
              <w:rPr>
                <w:rStyle w:val="CommentReference"/>
                <w:snapToGrid/>
                <w:color w:val="000000"/>
              </w:rPr>
              <w:commentReference w:id="523"/>
            </w:r>
            <w:r w:rsidR="00A07A98">
              <w:rPr>
                <w:rStyle w:val="CommentReference"/>
                <w:snapToGrid/>
                <w:color w:val="000000"/>
              </w:rPr>
              <w:commentReference w:id="520"/>
            </w:r>
            <w:commentRangeEnd w:id="521"/>
            <w:r w:rsidR="00A07A98">
              <w:rPr>
                <w:rStyle w:val="CommentReference"/>
                <w:snapToGrid/>
                <w:color w:val="000000"/>
              </w:rPr>
              <w:commentReference w:id="521"/>
            </w:r>
          </w:p>
          <w:p w14:paraId="75A2919B" w14:textId="77777777" w:rsidR="004E25D2" w:rsidRPr="00EF287F" w:rsidRDefault="004E25D2" w:rsidP="00280DEE">
            <w:pPr>
              <w:rPr>
                <w:i/>
              </w:rPr>
            </w:pPr>
          </w:p>
        </w:tc>
      </w:tr>
      <w:tr w:rsidR="004E25D2" w14:paraId="5090FC5A" w14:textId="77777777" w:rsidTr="00357E05">
        <w:trPr>
          <w:tblHeader/>
        </w:trPr>
        <w:tc>
          <w:tcPr>
            <w:tcW w:w="9526" w:type="dxa"/>
            <w:gridSpan w:val="4"/>
            <w:shd w:val="clear" w:color="auto" w:fill="CCFFCC"/>
            <w:vAlign w:val="center"/>
          </w:tcPr>
          <w:p w14:paraId="65D8FDE4" w14:textId="77777777" w:rsidR="004E25D2" w:rsidRPr="004065B1" w:rsidRDefault="004E25D2" w:rsidP="00280DEE">
            <w:r w:rsidRPr="000A066E">
              <w:rPr>
                <w:b/>
              </w:rPr>
              <w:t>Results</w:t>
            </w:r>
          </w:p>
        </w:tc>
      </w:tr>
      <w:tr w:rsidR="004E25D2" w14:paraId="110DDFAF" w14:textId="77777777" w:rsidTr="00280DEE">
        <w:trPr>
          <w:tblHeader/>
        </w:trPr>
        <w:tc>
          <w:tcPr>
            <w:tcW w:w="9526" w:type="dxa"/>
            <w:gridSpan w:val="4"/>
            <w:vAlign w:val="center"/>
          </w:tcPr>
          <w:p w14:paraId="652DF171" w14:textId="77777777" w:rsidR="004E25D2" w:rsidRDefault="004E25D2" w:rsidP="00280DEE">
            <w:pPr>
              <w:jc w:val="left"/>
              <w:rPr>
                <w:rFonts w:cs="Arial"/>
                <w:i/>
                <w:iCs/>
                <w:position w:val="-1"/>
                <w:lang w:val="en-US"/>
              </w:rPr>
            </w:pPr>
          </w:p>
          <w:p w14:paraId="30516858" w14:textId="05802084" w:rsidR="004E25D2" w:rsidRDefault="004E25D2" w:rsidP="00280DEE">
            <w:pPr>
              <w:jc w:val="left"/>
              <w:rPr>
                <w:i/>
              </w:rPr>
            </w:pPr>
            <w:r>
              <w:rPr>
                <w:i/>
              </w:rPr>
              <w:t>T</w:t>
            </w:r>
            <w:r w:rsidRPr="00C36B0F">
              <w:rPr>
                <w:i/>
              </w:rPr>
              <w:t xml:space="preserve">he </w:t>
            </w:r>
            <w:r>
              <w:rPr>
                <w:i/>
              </w:rPr>
              <w:t>catalogue installation</w:t>
            </w:r>
            <w:r w:rsidRPr="00C36B0F">
              <w:rPr>
                <w:i/>
              </w:rPr>
              <w:t xml:space="preserve"> process shall stop</w:t>
            </w:r>
            <w:r w:rsidR="00314C8A">
              <w:rPr>
                <w:i/>
              </w:rPr>
              <w:t>,</w:t>
            </w:r>
            <w:r>
              <w:rPr>
                <w:i/>
              </w:rPr>
              <w:t xml:space="preserve"> issuing the user with </w:t>
            </w:r>
            <w:r w:rsidR="0024010F">
              <w:rPr>
                <w:i/>
              </w:rPr>
              <w:t xml:space="preserve">the </w:t>
            </w:r>
            <w:r w:rsidR="002A5888">
              <w:rPr>
                <w:i/>
              </w:rPr>
              <w:t xml:space="preserve">error </w:t>
            </w:r>
            <w:r w:rsidR="00A91E93">
              <w:rPr>
                <w:i/>
              </w:rPr>
              <w:t>message</w:t>
            </w:r>
            <w:r>
              <w:rPr>
                <w:i/>
              </w:rPr>
              <w:t xml:space="preserve"> </w:t>
            </w:r>
            <w:r w:rsidR="0024010F">
              <w:rPr>
                <w:i/>
              </w:rPr>
              <w:t>SSE133 “</w:t>
            </w:r>
            <w:r w:rsidR="0024010F" w:rsidRPr="0024010F">
              <w:rPr>
                <w:i/>
              </w:rPr>
              <w:t xml:space="preserve">Version mismatch between </w:t>
            </w:r>
            <w:ins w:id="524" w:author="jonathan pritchard" w:date="2023-09-27T07:19:00Z">
              <w:r w:rsidR="00CF3C08" w:rsidRPr="00CF3C08">
                <w:rPr>
                  <w:i/>
                </w:rPr>
                <w:t>10100AA_X01NE</w:t>
              </w:r>
            </w:ins>
            <w:del w:id="525" w:author="jonathan pritchard" w:date="2023-09-27T07:19:00Z">
              <w:r w:rsidR="0024010F" w:rsidDel="00CF3C08">
                <w:rPr>
                  <w:i/>
                </w:rPr>
                <w:delText>101AA00X0000</w:delText>
              </w:r>
              <w:r w:rsidR="0024010F" w:rsidRPr="0024010F" w:rsidDel="00CF3C08">
                <w:rPr>
                  <w:i/>
                </w:rPr>
                <w:delText xml:space="preserve"> </w:delText>
              </w:r>
            </w:del>
            <w:ins w:id="526" w:author="jonathan pritchard" w:date="2023-09-27T07:19:00Z">
              <w:r w:rsidR="00CF3C08">
                <w:rPr>
                  <w:i/>
                </w:rPr>
                <w:t xml:space="preserve"> </w:t>
              </w:r>
            </w:ins>
            <w:r w:rsidR="0024010F" w:rsidRPr="0024010F">
              <w:rPr>
                <w:i/>
              </w:rPr>
              <w:t xml:space="preserve">and </w:t>
            </w:r>
            <w:ins w:id="527" w:author="jonathan pritchard" w:date="2023-09-27T07:18:00Z">
              <w:r w:rsidR="00CF3C08">
                <w:rPr>
                  <w:i/>
                </w:rPr>
                <w:t>S-</w:t>
              </w:r>
            </w:ins>
            <w:r w:rsidR="0024010F">
              <w:rPr>
                <w:i/>
              </w:rPr>
              <w:t>101</w:t>
            </w:r>
            <w:ins w:id="528" w:author="jonathan pritchard" w:date="2023-09-27T07:18:00Z">
              <w:r w:rsidR="00CF3C08">
                <w:rPr>
                  <w:i/>
                </w:rPr>
                <w:t xml:space="preserve"> </w:t>
              </w:r>
            </w:ins>
            <w:r w:rsidR="0024010F">
              <w:rPr>
                <w:i/>
              </w:rPr>
              <w:t>F</w:t>
            </w:r>
            <w:ins w:id="529" w:author="jonathan pritchard" w:date="2023-09-27T07:18:00Z">
              <w:r w:rsidR="00CF3C08">
                <w:rPr>
                  <w:i/>
                </w:rPr>
                <w:t xml:space="preserve">eature Catalogue </w:t>
              </w:r>
            </w:ins>
            <w:del w:id="530" w:author="jonathan pritchard" w:date="2023-09-27T07:18:00Z">
              <w:r w:rsidR="0024010F" w:rsidDel="00CF3C08">
                <w:rPr>
                  <w:i/>
                </w:rPr>
                <w:delText>C_</w:delText>
              </w:r>
            </w:del>
            <w:r w:rsidR="0024010F">
              <w:rPr>
                <w:i/>
              </w:rPr>
              <w:t>1.0.</w:t>
            </w:r>
            <w:ins w:id="531" w:author="jonathan pritchard" w:date="2023-09-27T07:18:00Z">
              <w:r w:rsidR="00CF3C08">
                <w:rPr>
                  <w:i/>
                </w:rPr>
                <w:t>2</w:t>
              </w:r>
            </w:ins>
            <w:del w:id="532" w:author="jonathan pritchard" w:date="2023-09-27T07:18:00Z">
              <w:r w:rsidR="0024010F" w:rsidDel="00CF3C08">
                <w:rPr>
                  <w:i/>
                </w:rPr>
                <w:delText>0</w:delText>
              </w:r>
            </w:del>
            <w:r w:rsidR="0024010F" w:rsidRPr="0024010F">
              <w:rPr>
                <w:i/>
              </w:rPr>
              <w:t xml:space="preserve">. Only </w:t>
            </w:r>
            <w:r w:rsidR="0024010F">
              <w:rPr>
                <w:i/>
              </w:rPr>
              <w:t>v</w:t>
            </w:r>
            <w:ins w:id="533" w:author="jonathan pritchard" w:date="2023-10-05T15:04:00Z">
              <w:r w:rsidR="00FF24F2">
                <w:rPr>
                  <w:i/>
                </w:rPr>
                <w:t xml:space="preserve">ersion </w:t>
              </w:r>
            </w:ins>
            <w:r w:rsidR="0024010F">
              <w:rPr>
                <w:i/>
              </w:rPr>
              <w:t>1.</w:t>
            </w:r>
            <w:ins w:id="534" w:author="jonathan pritchard" w:date="2023-10-05T15:04:00Z">
              <w:r w:rsidR="00FF24F2">
                <w:rPr>
                  <w:i/>
                </w:rPr>
                <w:t>1</w:t>
              </w:r>
            </w:ins>
            <w:del w:id="535" w:author="jonathan pritchard" w:date="2023-10-05T15:04:00Z">
              <w:r w:rsidR="0024010F" w:rsidDel="00FF24F2">
                <w:rPr>
                  <w:i/>
                </w:rPr>
                <w:delText>0</w:delText>
              </w:r>
            </w:del>
            <w:r w:rsidR="0024010F">
              <w:rPr>
                <w:i/>
              </w:rPr>
              <w:t>.</w:t>
            </w:r>
            <w:ins w:id="536" w:author="jonathan pritchard" w:date="2023-10-05T15:04:00Z">
              <w:r w:rsidR="00FF24F2">
                <w:rPr>
                  <w:i/>
                </w:rPr>
                <w:t>0</w:t>
              </w:r>
            </w:ins>
            <w:del w:id="537" w:author="jonathan pritchard" w:date="2023-09-27T07:18:00Z">
              <w:r w:rsidR="0024010F" w:rsidDel="00CF3C08">
                <w:rPr>
                  <w:i/>
                </w:rPr>
                <w:delText>1</w:delText>
              </w:r>
            </w:del>
            <w:r w:rsidR="0024010F" w:rsidRPr="0024010F">
              <w:rPr>
                <w:i/>
              </w:rPr>
              <w:t xml:space="preserve"> is supported for </w:t>
            </w:r>
            <w:r w:rsidR="0024010F">
              <w:rPr>
                <w:i/>
              </w:rPr>
              <w:t>this data”</w:t>
            </w:r>
          </w:p>
          <w:p w14:paraId="2E9479B5" w14:textId="6DDD6C2E" w:rsidR="00A91E93" w:rsidRPr="00A91E93" w:rsidRDefault="00A91E93" w:rsidP="00280DEE">
            <w:pPr>
              <w:jc w:val="left"/>
              <w:rPr>
                <w:i/>
              </w:rPr>
            </w:pPr>
          </w:p>
        </w:tc>
      </w:tr>
    </w:tbl>
    <w:p w14:paraId="76770E17" w14:textId="4994CE2E" w:rsidR="00F52038" w:rsidRDefault="00F52038" w:rsidP="00E012C8">
      <w:pPr>
        <w:pStyle w:val="Heading3"/>
      </w:pPr>
      <w:r>
        <w:t>Load Valid Catalogue Update</w:t>
      </w:r>
      <w:r w:rsidR="00CD02DB">
        <w:t xml:space="preserve"> and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F52038" w14:paraId="2C0AACE6" w14:textId="77777777" w:rsidTr="00357E05">
        <w:trPr>
          <w:trHeight w:val="454"/>
          <w:tblHeader/>
        </w:trPr>
        <w:tc>
          <w:tcPr>
            <w:tcW w:w="2381" w:type="dxa"/>
            <w:shd w:val="clear" w:color="auto" w:fill="CCFFCC"/>
            <w:vAlign w:val="center"/>
          </w:tcPr>
          <w:p w14:paraId="50648F13" w14:textId="77777777" w:rsidR="00F52038" w:rsidRPr="004065B1" w:rsidRDefault="00F52038" w:rsidP="00280DEE">
            <w:r w:rsidRPr="000A066E">
              <w:rPr>
                <w:b/>
              </w:rPr>
              <w:t>Test Reference</w:t>
            </w:r>
          </w:p>
        </w:tc>
        <w:tc>
          <w:tcPr>
            <w:tcW w:w="2381" w:type="dxa"/>
            <w:shd w:val="clear" w:color="auto" w:fill="CCFFCC"/>
            <w:vAlign w:val="center"/>
          </w:tcPr>
          <w:p w14:paraId="3CD1BC85" w14:textId="66807306" w:rsidR="00F52038" w:rsidRPr="004065B1" w:rsidRDefault="002A5888" w:rsidP="00280DEE">
            <w:proofErr w:type="spellStart"/>
            <w:r>
              <w:t>U</w:t>
            </w:r>
            <w:r w:rsidR="00684CB8">
              <w:t>pdateCatalogues</w:t>
            </w:r>
            <w:proofErr w:type="spellEnd"/>
          </w:p>
        </w:tc>
        <w:tc>
          <w:tcPr>
            <w:tcW w:w="2382" w:type="dxa"/>
            <w:shd w:val="clear" w:color="auto" w:fill="CCFFCC"/>
            <w:vAlign w:val="center"/>
          </w:tcPr>
          <w:p w14:paraId="553A1461" w14:textId="77777777" w:rsidR="00F52038" w:rsidRPr="004065B1" w:rsidRDefault="00F52038" w:rsidP="00280DEE">
            <w:r w:rsidRPr="000A066E">
              <w:rPr>
                <w:b/>
              </w:rPr>
              <w:t>IHO Reference</w:t>
            </w:r>
          </w:p>
        </w:tc>
        <w:tc>
          <w:tcPr>
            <w:tcW w:w="2382" w:type="dxa"/>
            <w:shd w:val="clear" w:color="auto" w:fill="CCFFCC"/>
            <w:vAlign w:val="center"/>
          </w:tcPr>
          <w:p w14:paraId="302CB3D1" w14:textId="71F4731A" w:rsidR="00F52038" w:rsidRPr="004065B1" w:rsidRDefault="00DC381F" w:rsidP="00280DEE">
            <w:r>
              <w:t>S-98 Annex C C-21.1</w:t>
            </w:r>
          </w:p>
        </w:tc>
      </w:tr>
      <w:tr w:rsidR="00F52038" w14:paraId="7FBD6175" w14:textId="77777777" w:rsidTr="00357E05">
        <w:trPr>
          <w:tblHeader/>
        </w:trPr>
        <w:tc>
          <w:tcPr>
            <w:tcW w:w="9526" w:type="dxa"/>
            <w:gridSpan w:val="4"/>
            <w:shd w:val="clear" w:color="auto" w:fill="CCFFCC"/>
            <w:vAlign w:val="center"/>
          </w:tcPr>
          <w:p w14:paraId="66EBD0FD" w14:textId="77777777" w:rsidR="00F52038" w:rsidRDefault="00F52038" w:rsidP="00280DEE">
            <w:r w:rsidRPr="000A066E">
              <w:rPr>
                <w:b/>
              </w:rPr>
              <w:t>Test description</w:t>
            </w:r>
          </w:p>
        </w:tc>
      </w:tr>
      <w:tr w:rsidR="00F52038" w14:paraId="78E5C0B0" w14:textId="77777777" w:rsidTr="00280DEE">
        <w:trPr>
          <w:tblHeader/>
        </w:trPr>
        <w:tc>
          <w:tcPr>
            <w:tcW w:w="9526" w:type="dxa"/>
            <w:gridSpan w:val="4"/>
            <w:vAlign w:val="center"/>
          </w:tcPr>
          <w:p w14:paraId="1F50C6C2" w14:textId="46895667" w:rsidR="00F52038" w:rsidRPr="00EF287F" w:rsidRDefault="00413AEA" w:rsidP="00280DEE">
            <w:pPr>
              <w:rPr>
                <w:i/>
              </w:rPr>
            </w:pPr>
            <w:r>
              <w:rPr>
                <w:i/>
              </w:rPr>
              <w:t>EUT support for management and u</w:t>
            </w:r>
            <w:r w:rsidR="00FF201A">
              <w:rPr>
                <w:i/>
              </w:rPr>
              <w:t>pdat</w:t>
            </w:r>
            <w:r>
              <w:rPr>
                <w:i/>
              </w:rPr>
              <w:t>e of</w:t>
            </w:r>
            <w:r w:rsidR="00FF201A">
              <w:rPr>
                <w:i/>
              </w:rPr>
              <w:t xml:space="preserve"> feature and portrayal catalogues</w:t>
            </w:r>
            <w:r w:rsidR="00F52038" w:rsidRPr="00EF287F">
              <w:rPr>
                <w:i/>
              </w:rPr>
              <w:t>.</w:t>
            </w:r>
            <w:r w:rsidR="00CD02DB">
              <w:rPr>
                <w:i/>
              </w:rPr>
              <w:t xml:space="preserve"> Installation of updated feature catalogues and associated datasets matching such catalogues</w:t>
            </w:r>
          </w:p>
        </w:tc>
      </w:tr>
      <w:tr w:rsidR="00F52038" w14:paraId="19D84CDE" w14:textId="77777777" w:rsidTr="00357E05">
        <w:trPr>
          <w:tblHeader/>
        </w:trPr>
        <w:tc>
          <w:tcPr>
            <w:tcW w:w="9526" w:type="dxa"/>
            <w:gridSpan w:val="4"/>
            <w:shd w:val="clear" w:color="auto" w:fill="CCFFCC"/>
            <w:vAlign w:val="center"/>
          </w:tcPr>
          <w:p w14:paraId="211E1354" w14:textId="77777777" w:rsidR="00F52038" w:rsidRPr="004065B1" w:rsidRDefault="00F52038" w:rsidP="00280DEE">
            <w:r w:rsidRPr="000A066E">
              <w:rPr>
                <w:b/>
              </w:rPr>
              <w:t>Setup</w:t>
            </w:r>
          </w:p>
        </w:tc>
      </w:tr>
      <w:tr w:rsidR="00F52038" w14:paraId="46037555" w14:textId="77777777" w:rsidTr="00280DEE">
        <w:trPr>
          <w:tblHeader/>
        </w:trPr>
        <w:tc>
          <w:tcPr>
            <w:tcW w:w="9526" w:type="dxa"/>
            <w:gridSpan w:val="4"/>
            <w:vAlign w:val="center"/>
          </w:tcPr>
          <w:p w14:paraId="190DF22F" w14:textId="77777777" w:rsidR="00F52038" w:rsidRDefault="00F52038" w:rsidP="00280DEE">
            <w:pPr>
              <w:jc w:val="left"/>
              <w:rPr>
                <w:i/>
              </w:rPr>
            </w:pPr>
          </w:p>
          <w:p w14:paraId="4DD43673" w14:textId="2B4F7344" w:rsidR="00FF201A" w:rsidRDefault="00CD02DB" w:rsidP="00CD02DB">
            <w:pPr>
              <w:rPr>
                <w:i/>
              </w:rPr>
            </w:pPr>
            <w:r w:rsidRPr="00CD02DB">
              <w:rPr>
                <w:i/>
              </w:rPr>
              <w:t xml:space="preserve">As per test </w:t>
            </w:r>
            <w:proofErr w:type="spellStart"/>
            <w:r w:rsidRPr="00CD02DB">
              <w:rPr>
                <w:i/>
              </w:rPr>
              <w:t>InitialCatalogues</w:t>
            </w:r>
            <w:proofErr w:type="spellEnd"/>
            <w:r w:rsidRPr="00CD02DB">
              <w:rPr>
                <w:i/>
              </w:rPr>
              <w:t xml:space="preserve"> (load exchange set </w:t>
            </w:r>
            <w:del w:id="538" w:author="jonathan pritchard" w:date="2023-12-14T17:48:00Z">
              <w:r w:rsidRPr="00CD02DB" w:rsidDel="00A07A98">
                <w:rPr>
                  <w:b/>
                  <w:bCs/>
                  <w:i/>
                </w:rPr>
                <w:delText>PowerUpCatalogues</w:delText>
              </w:r>
            </w:del>
            <w:proofErr w:type="spellStart"/>
            <w:ins w:id="539" w:author="jonathan pritchard" w:date="2023-12-14T17:48:00Z">
              <w:r w:rsidR="00A07A98">
                <w:rPr>
                  <w:b/>
                  <w:bCs/>
                  <w:i/>
                </w:rPr>
                <w:t>InitialCatalogues</w:t>
              </w:r>
            </w:ins>
            <w:proofErr w:type="spellEnd"/>
            <w:r w:rsidRPr="00CD02DB">
              <w:rPr>
                <w:i/>
              </w:rPr>
              <w:t>)</w:t>
            </w:r>
          </w:p>
          <w:p w14:paraId="51EB2BFD" w14:textId="6139B39D" w:rsidR="00FF201A" w:rsidRPr="00EF287F" w:rsidRDefault="00FF201A" w:rsidP="00280DEE">
            <w:pPr>
              <w:jc w:val="left"/>
              <w:rPr>
                <w:i/>
              </w:rPr>
            </w:pPr>
          </w:p>
        </w:tc>
      </w:tr>
      <w:tr w:rsidR="00F52038" w14:paraId="0FDB6A83" w14:textId="77777777" w:rsidTr="00357E05">
        <w:trPr>
          <w:tblHeader/>
        </w:trPr>
        <w:tc>
          <w:tcPr>
            <w:tcW w:w="9526" w:type="dxa"/>
            <w:gridSpan w:val="4"/>
            <w:shd w:val="clear" w:color="auto" w:fill="CCFFCC"/>
            <w:vAlign w:val="center"/>
          </w:tcPr>
          <w:p w14:paraId="0DB9115A" w14:textId="77777777" w:rsidR="00F52038" w:rsidRPr="004065B1" w:rsidRDefault="00F52038" w:rsidP="00280DEE">
            <w:r w:rsidRPr="000A066E">
              <w:rPr>
                <w:b/>
              </w:rPr>
              <w:t>Action</w:t>
            </w:r>
          </w:p>
        </w:tc>
      </w:tr>
      <w:tr w:rsidR="00F52038" w14:paraId="4C40B32C" w14:textId="77777777" w:rsidTr="00280DEE">
        <w:trPr>
          <w:tblHeader/>
        </w:trPr>
        <w:tc>
          <w:tcPr>
            <w:tcW w:w="9526" w:type="dxa"/>
            <w:gridSpan w:val="4"/>
            <w:vAlign w:val="center"/>
          </w:tcPr>
          <w:p w14:paraId="49A3D0F5" w14:textId="7D07F844" w:rsidR="00F52038" w:rsidRDefault="00F52038" w:rsidP="00280DEE">
            <w:pPr>
              <w:rPr>
                <w:i/>
              </w:rPr>
            </w:pPr>
          </w:p>
          <w:p w14:paraId="35CC4622" w14:textId="2E7DD4F0" w:rsidR="00FF201A" w:rsidRDefault="00FF201A" w:rsidP="00280DEE">
            <w:pPr>
              <w:rPr>
                <w:i/>
              </w:rPr>
            </w:pPr>
            <w:r>
              <w:rPr>
                <w:i/>
              </w:rPr>
              <w:t>Load the following exchange sets:</w:t>
            </w:r>
          </w:p>
          <w:p w14:paraId="5FB6AAA1" w14:textId="0E072BFD" w:rsidR="005D2F37" w:rsidRPr="00D02CF7" w:rsidRDefault="00FF201A" w:rsidP="00D02CF7">
            <w:pPr>
              <w:pStyle w:val="ListParagraph"/>
              <w:numPr>
                <w:ilvl w:val="0"/>
                <w:numId w:val="68"/>
              </w:numPr>
              <w:rPr>
                <w:ins w:id="540" w:author="jonathan pritchard" w:date="2023-12-15T13:52:00Z"/>
                <w:i/>
                <w:rPrChange w:id="541" w:author="jonathan pritchard" w:date="2023-12-15T13:52:00Z">
                  <w:rPr>
                    <w:ins w:id="542" w:author="jonathan pritchard" w:date="2023-12-15T13:52:00Z"/>
                    <w:b/>
                    <w:bCs/>
                    <w:i/>
                  </w:rPr>
                </w:rPrChange>
              </w:rPr>
              <w:pPrChange w:id="543" w:author="jonathan pritchard" w:date="2023-12-15T13:53:00Z">
                <w:pPr>
                  <w:pStyle w:val="ListParagraph"/>
                  <w:numPr>
                    <w:numId w:val="46"/>
                  </w:numPr>
                  <w:ind w:hanging="360"/>
                </w:pPr>
              </w:pPrChange>
            </w:pPr>
            <w:commentRangeStart w:id="544"/>
            <w:commentRangeStart w:id="545"/>
            <w:commentRangeStart w:id="546"/>
            <w:commentRangeStart w:id="547"/>
            <w:commentRangeStart w:id="548"/>
            <w:proofErr w:type="spellStart"/>
            <w:r>
              <w:rPr>
                <w:b/>
                <w:bCs/>
                <w:i/>
              </w:rPr>
              <w:t>PowerUpCatalo</w:t>
            </w:r>
            <w:ins w:id="549" w:author="jonathan pritchard" w:date="2023-12-15T13:52:00Z">
              <w:r w:rsidR="00D02CF7">
                <w:rPr>
                  <w:b/>
                  <w:bCs/>
                  <w:i/>
                </w:rPr>
                <w:t>gue</w:t>
              </w:r>
            </w:ins>
            <w:del w:id="550" w:author="jonathan pritchard" w:date="2023-12-15T13:52:00Z">
              <w:r w:rsidDel="00D02CF7">
                <w:rPr>
                  <w:b/>
                  <w:bCs/>
                  <w:i/>
                </w:rPr>
                <w:delText>gueUpdate</w:delText>
              </w:r>
            </w:del>
            <w:r>
              <w:rPr>
                <w:b/>
                <w:bCs/>
                <w:i/>
              </w:rPr>
              <w:t>s</w:t>
            </w:r>
            <w:commentRangeEnd w:id="546"/>
            <w:proofErr w:type="spellEnd"/>
            <w:r w:rsidR="00A07A98">
              <w:rPr>
                <w:rStyle w:val="CommentReference"/>
                <w:snapToGrid/>
                <w:color w:val="000000"/>
              </w:rPr>
              <w:commentReference w:id="546"/>
            </w:r>
            <w:commentRangeEnd w:id="547"/>
            <w:r w:rsidR="00A07A98">
              <w:rPr>
                <w:rStyle w:val="CommentReference"/>
                <w:snapToGrid/>
                <w:color w:val="000000"/>
              </w:rPr>
              <w:commentReference w:id="547"/>
            </w:r>
            <w:commentRangeEnd w:id="548"/>
            <w:r w:rsidR="00D02CF7">
              <w:rPr>
                <w:rStyle w:val="CommentReference"/>
                <w:snapToGrid/>
                <w:color w:val="000000"/>
              </w:rPr>
              <w:commentReference w:id="548"/>
            </w:r>
          </w:p>
          <w:p w14:paraId="10750C2D" w14:textId="68D0901B" w:rsidR="00D02CF7" w:rsidRPr="005D2F37" w:rsidRDefault="00D02CF7" w:rsidP="00D02CF7">
            <w:pPr>
              <w:pStyle w:val="ListParagraph"/>
              <w:numPr>
                <w:ilvl w:val="0"/>
                <w:numId w:val="68"/>
              </w:numPr>
              <w:rPr>
                <w:i/>
              </w:rPr>
              <w:pPrChange w:id="551" w:author="jonathan pritchard" w:date="2023-12-15T13:53:00Z">
                <w:pPr>
                  <w:pStyle w:val="ListParagraph"/>
                  <w:numPr>
                    <w:numId w:val="46"/>
                  </w:numPr>
                  <w:ind w:hanging="360"/>
                </w:pPr>
              </w:pPrChange>
            </w:pPr>
            <w:commentRangeStart w:id="552"/>
            <w:commentRangeStart w:id="553"/>
            <w:proofErr w:type="spellStart"/>
            <w:ins w:id="554" w:author="jonathan pritchard" w:date="2023-12-15T13:52:00Z">
              <w:r w:rsidRPr="00CD02DB">
                <w:rPr>
                  <w:b/>
                  <w:bCs/>
                  <w:i/>
                </w:rPr>
                <w:t>UpdatedCatalogueData</w:t>
              </w:r>
              <w:commentRangeEnd w:id="552"/>
              <w:proofErr w:type="spellEnd"/>
              <w:r>
                <w:rPr>
                  <w:rStyle w:val="CommentReference"/>
                  <w:snapToGrid/>
                  <w:color w:val="000000"/>
                </w:rPr>
                <w:commentReference w:id="552"/>
              </w:r>
              <w:commentRangeEnd w:id="553"/>
              <w:r>
                <w:rPr>
                  <w:rStyle w:val="CommentReference"/>
                  <w:snapToGrid/>
                  <w:color w:val="000000"/>
                </w:rPr>
                <w:commentReference w:id="553"/>
              </w:r>
              <w:commentRangeStart w:id="555"/>
              <w:commentRangeEnd w:id="555"/>
              <w:r>
                <w:rPr>
                  <w:rStyle w:val="CommentReference"/>
                  <w:snapToGrid/>
                  <w:color w:val="000000"/>
                </w:rPr>
                <w:commentReference w:id="555"/>
              </w:r>
              <w:commentRangeStart w:id="556"/>
              <w:commentRangeEnd w:id="556"/>
              <w:r>
                <w:rPr>
                  <w:rStyle w:val="CommentReference"/>
                  <w:snapToGrid/>
                  <w:color w:val="000000"/>
                </w:rPr>
                <w:commentReference w:id="556"/>
              </w:r>
            </w:ins>
          </w:p>
          <w:p w14:paraId="3B6936FC" w14:textId="77777777" w:rsidR="00D02CF7" w:rsidRDefault="00D02CF7" w:rsidP="00D02CF7">
            <w:pPr>
              <w:pStyle w:val="ListParagraph"/>
              <w:rPr>
                <w:ins w:id="557" w:author="jonathan pritchard" w:date="2023-12-15T13:53:00Z"/>
                <w:i/>
              </w:rPr>
              <w:pPrChange w:id="558" w:author="jonathan pritchard" w:date="2023-12-15T13:53:00Z">
                <w:pPr>
                  <w:pStyle w:val="ListParagraph"/>
                  <w:numPr>
                    <w:numId w:val="46"/>
                  </w:numPr>
                  <w:ind w:hanging="360"/>
                </w:pPr>
              </w:pPrChange>
            </w:pPr>
          </w:p>
          <w:p w14:paraId="76885685" w14:textId="77777777" w:rsidR="00D02CF7" w:rsidRDefault="00D02CF7">
            <w:pPr>
              <w:pStyle w:val="ListParagraph"/>
              <w:numPr>
                <w:ilvl w:val="0"/>
                <w:numId w:val="46"/>
              </w:numPr>
              <w:rPr>
                <w:ins w:id="559" w:author="jonathan pritchard" w:date="2023-12-15T13:53:00Z"/>
                <w:i/>
              </w:rPr>
            </w:pPr>
            <w:ins w:id="560" w:author="jonathan pritchard" w:date="2023-12-15T13:53:00Z">
              <w:r>
                <w:rPr>
                  <w:i/>
                </w:rPr>
                <w:t>Verify the versions of all catalogues installed</w:t>
              </w:r>
              <w:r w:rsidRPr="00CD02DB">
                <w:rPr>
                  <w:i/>
                </w:rPr>
                <w:t xml:space="preserve"> </w:t>
              </w:r>
            </w:ins>
          </w:p>
          <w:p w14:paraId="531D81B7" w14:textId="4ACEB1D0" w:rsidR="00CD02DB" w:rsidRDefault="00CD02DB">
            <w:pPr>
              <w:pStyle w:val="ListParagraph"/>
              <w:numPr>
                <w:ilvl w:val="0"/>
                <w:numId w:val="46"/>
              </w:numPr>
              <w:rPr>
                <w:i/>
              </w:rPr>
            </w:pPr>
            <w:r w:rsidRPr="00CD02DB">
              <w:rPr>
                <w:i/>
              </w:rPr>
              <w:t xml:space="preserve">Navigate to Position </w:t>
            </w:r>
            <w:ins w:id="561" w:author="jonathan pritchard" w:date="2023-10-05T15:15:00Z">
              <w:r w:rsidR="003606BA">
                <w:rPr>
                  <w:i/>
                </w:rPr>
                <w:t>32 29 51.90, 060 57</w:t>
              </w:r>
            </w:ins>
            <w:ins w:id="562" w:author="jonathan pritchard" w:date="2023-10-05T15:16:00Z">
              <w:r w:rsidR="003606BA">
                <w:rPr>
                  <w:i/>
                </w:rPr>
                <w:t xml:space="preserve"> 59.86 </w:t>
              </w:r>
            </w:ins>
            <w:del w:id="563" w:author="jonathan pritchard" w:date="2023-10-05T15:15:00Z">
              <w:r w:rsidRPr="00CD02DB" w:rsidDel="003606BA">
                <w:rPr>
                  <w:i/>
                </w:rPr>
                <w:delText xml:space="preserve">XX XX.XX, YY YY.YY </w:delText>
              </w:r>
            </w:del>
            <w:r w:rsidRPr="00CD02DB">
              <w:rPr>
                <w:i/>
              </w:rPr>
              <w:t>at viewing scale 1</w:t>
            </w:r>
            <w:r w:rsidRPr="00E86D49">
              <w:rPr>
                <w:i/>
                <w:highlight w:val="yellow"/>
                <w:rPrChange w:id="564" w:author="jonathan pritchard" w:date="2023-12-13T15:24:00Z">
                  <w:rPr>
                    <w:i/>
                  </w:rPr>
                </w:rPrChange>
              </w:rPr>
              <w:t>:</w:t>
            </w:r>
            <w:ins w:id="565" w:author="jonathan pritchard" w:date="2023-10-05T15:16:00Z">
              <w:r w:rsidR="003606BA" w:rsidRPr="00E86D49">
                <w:rPr>
                  <w:i/>
                  <w:highlight w:val="yellow"/>
                  <w:rPrChange w:id="566" w:author="jonathan pritchard" w:date="2023-12-13T15:24:00Z">
                    <w:rPr>
                      <w:i/>
                    </w:rPr>
                  </w:rPrChange>
                </w:rPr>
                <w:t>45,000</w:t>
              </w:r>
            </w:ins>
            <w:del w:id="567" w:author="jonathan pritchard" w:date="2023-10-05T15:16:00Z">
              <w:r w:rsidRPr="00CD02DB" w:rsidDel="003606BA">
                <w:rPr>
                  <w:i/>
                </w:rPr>
                <w:delText>ZZ,000</w:delText>
              </w:r>
            </w:del>
          </w:p>
          <w:p w14:paraId="67F2ED56" w14:textId="7BB3AE73" w:rsidR="005D2F37" w:rsidRPr="003606BA" w:rsidRDefault="005D2F37">
            <w:pPr>
              <w:pStyle w:val="ListParagraph"/>
              <w:numPr>
                <w:ilvl w:val="0"/>
                <w:numId w:val="46"/>
              </w:numPr>
              <w:rPr>
                <w:i/>
              </w:rPr>
            </w:pPr>
            <w:commentRangeStart w:id="568"/>
            <w:r w:rsidRPr="003606BA">
              <w:rPr>
                <w:i/>
              </w:rPr>
              <w:t>Cursor pick feature at position XX XX.XX, YY YY.YY</w:t>
            </w:r>
            <w:commentRangeEnd w:id="568"/>
            <w:r w:rsidR="003606BA" w:rsidRPr="003606BA">
              <w:rPr>
                <w:rStyle w:val="CommentReference"/>
                <w:i/>
                <w:snapToGrid/>
                <w:color w:val="000000"/>
                <w:rPrChange w:id="569" w:author="jonathan pritchard" w:date="2023-10-05T15:16:00Z">
                  <w:rPr>
                    <w:rStyle w:val="CommentReference"/>
                    <w:iCs/>
                    <w:snapToGrid/>
                    <w:color w:val="000000"/>
                  </w:rPr>
                </w:rPrChange>
              </w:rPr>
              <w:commentReference w:id="568"/>
            </w:r>
          </w:p>
          <w:p w14:paraId="37385D27" w14:textId="3478870C" w:rsidR="00423CD2" w:rsidRPr="00CD02DB" w:rsidDel="00D02CF7" w:rsidRDefault="00423CD2" w:rsidP="00D02CF7">
            <w:pPr>
              <w:pStyle w:val="ListParagraph"/>
              <w:rPr>
                <w:del w:id="570" w:author="jonathan pritchard" w:date="2023-12-15T13:53:00Z"/>
                <w:i/>
              </w:rPr>
              <w:pPrChange w:id="571" w:author="jonathan pritchard" w:date="2023-12-15T13:53:00Z">
                <w:pPr>
                  <w:pStyle w:val="ListParagraph"/>
                  <w:numPr>
                    <w:numId w:val="46"/>
                  </w:numPr>
                  <w:ind w:hanging="360"/>
                </w:pPr>
              </w:pPrChange>
            </w:pPr>
            <w:del w:id="572" w:author="jonathan pritchard" w:date="2023-12-15T13:53:00Z">
              <w:r w:rsidDel="00D02CF7">
                <w:rPr>
                  <w:i/>
                </w:rPr>
                <w:delText xml:space="preserve">Verify the versions of </w:delText>
              </w:r>
            </w:del>
            <w:del w:id="573" w:author="jonathan pritchard" w:date="2023-12-13T15:24:00Z">
              <w:r w:rsidDel="00E86D49">
                <w:rPr>
                  <w:i/>
                </w:rPr>
                <w:delText xml:space="preserve">the </w:delText>
              </w:r>
            </w:del>
            <w:del w:id="574" w:author="jonathan pritchard" w:date="2023-12-15T13:53:00Z">
              <w:r w:rsidDel="00D02CF7">
                <w:rPr>
                  <w:i/>
                </w:rPr>
                <w:delText>catalogues installed.</w:delText>
              </w:r>
            </w:del>
            <w:commentRangeEnd w:id="544"/>
            <w:r w:rsidR="00CF3C08">
              <w:rPr>
                <w:rStyle w:val="CommentReference"/>
                <w:snapToGrid/>
                <w:color w:val="000000"/>
              </w:rPr>
              <w:commentReference w:id="544"/>
            </w:r>
            <w:commentRangeEnd w:id="545"/>
            <w:r w:rsidR="003606BA">
              <w:rPr>
                <w:rStyle w:val="CommentReference"/>
                <w:snapToGrid/>
                <w:color w:val="000000"/>
              </w:rPr>
              <w:commentReference w:id="545"/>
            </w:r>
          </w:p>
          <w:p w14:paraId="3F7AEE02" w14:textId="6A098D21" w:rsidR="00F52038" w:rsidDel="00D02CF7" w:rsidRDefault="00F52038" w:rsidP="00280DEE">
            <w:pPr>
              <w:rPr>
                <w:del w:id="575" w:author="jonathan pritchard" w:date="2023-12-15T13:53:00Z"/>
                <w:i/>
              </w:rPr>
            </w:pPr>
          </w:p>
          <w:p w14:paraId="2C9431A1" w14:textId="3CA9219A" w:rsidR="00FF201A" w:rsidRPr="00EF287F" w:rsidRDefault="00FF201A" w:rsidP="00D02CF7">
            <w:pPr>
              <w:pStyle w:val="ListParagraph"/>
              <w:pPrChange w:id="576" w:author="jonathan pritchard" w:date="2023-12-15T13:53:00Z">
                <w:pPr/>
              </w:pPrChange>
            </w:pPr>
          </w:p>
        </w:tc>
      </w:tr>
      <w:tr w:rsidR="00F52038" w14:paraId="0388CD3E" w14:textId="77777777" w:rsidTr="00357E05">
        <w:trPr>
          <w:tblHeader/>
        </w:trPr>
        <w:tc>
          <w:tcPr>
            <w:tcW w:w="9526" w:type="dxa"/>
            <w:gridSpan w:val="4"/>
            <w:shd w:val="clear" w:color="auto" w:fill="CCFFCC"/>
            <w:vAlign w:val="center"/>
          </w:tcPr>
          <w:p w14:paraId="692675F9" w14:textId="77777777" w:rsidR="00F52038" w:rsidRPr="004065B1" w:rsidRDefault="00F52038" w:rsidP="00280DEE">
            <w:r w:rsidRPr="000A066E">
              <w:rPr>
                <w:b/>
              </w:rPr>
              <w:t>Results</w:t>
            </w:r>
          </w:p>
        </w:tc>
      </w:tr>
      <w:tr w:rsidR="00F52038" w14:paraId="69F0D5F9" w14:textId="77777777" w:rsidTr="00280DEE">
        <w:trPr>
          <w:tblHeader/>
        </w:trPr>
        <w:tc>
          <w:tcPr>
            <w:tcW w:w="9526" w:type="dxa"/>
            <w:gridSpan w:val="4"/>
            <w:vAlign w:val="center"/>
          </w:tcPr>
          <w:p w14:paraId="323679B3" w14:textId="77777777" w:rsidR="00F52038" w:rsidRDefault="00F52038" w:rsidP="00280DEE">
            <w:pPr>
              <w:jc w:val="left"/>
              <w:rPr>
                <w:rFonts w:cs="Arial"/>
                <w:i/>
                <w:iCs/>
                <w:position w:val="-1"/>
                <w:lang w:val="en-US"/>
              </w:rPr>
            </w:pPr>
          </w:p>
          <w:p w14:paraId="6EE78803" w14:textId="16E4A42A" w:rsidR="00413AEA" w:rsidRDefault="00F52038" w:rsidP="00413AEA">
            <w:pPr>
              <w:jc w:val="left"/>
              <w:rPr>
                <w:rFonts w:cs="Arial"/>
                <w:i/>
                <w:iCs/>
                <w:position w:val="-1"/>
                <w:lang w:val="en-US"/>
              </w:rPr>
            </w:pPr>
            <w:r w:rsidRPr="00EF287F">
              <w:rPr>
                <w:rFonts w:cs="Arial"/>
                <w:i/>
                <w:iCs/>
                <w:position w:val="-1"/>
                <w:lang w:val="en-US"/>
              </w:rPr>
              <w:t>The</w:t>
            </w:r>
            <w:r w:rsidR="00FF201A">
              <w:rPr>
                <w:rFonts w:cs="Arial"/>
                <w:i/>
                <w:iCs/>
                <w:position w:val="-1"/>
                <w:lang w:val="en-US"/>
              </w:rPr>
              <w:t xml:space="preserve"> exchange sets shall install without any warning messages. </w:t>
            </w:r>
            <w:r w:rsidR="00423CD2">
              <w:rPr>
                <w:rFonts w:cs="Arial"/>
                <w:i/>
                <w:iCs/>
                <w:position w:val="-1"/>
                <w:lang w:val="en-US"/>
              </w:rPr>
              <w:t xml:space="preserve"> The following versions shall be installed.</w:t>
            </w:r>
          </w:p>
          <w:p w14:paraId="5C7A9BB9" w14:textId="77777777" w:rsidR="00423CD2" w:rsidRDefault="00423CD2" w:rsidP="00413AEA">
            <w:pPr>
              <w:jc w:val="left"/>
              <w:rPr>
                <w:rFonts w:cs="Arial"/>
                <w:i/>
                <w:iCs/>
                <w:position w:val="-1"/>
                <w:lang w:val="en-US"/>
              </w:rPr>
            </w:pPr>
          </w:p>
          <w:tbl>
            <w:tblPr>
              <w:tblStyle w:val="TableGrid"/>
              <w:tblW w:w="0" w:type="auto"/>
              <w:tblLook w:val="04A0" w:firstRow="1" w:lastRow="0" w:firstColumn="1" w:lastColumn="0" w:noHBand="0" w:noVBand="1"/>
            </w:tblPr>
            <w:tblGrid>
              <w:gridCol w:w="3100"/>
              <w:gridCol w:w="3100"/>
              <w:gridCol w:w="3100"/>
            </w:tblGrid>
            <w:tr w:rsidR="00423CD2" w14:paraId="13BF7D92" w14:textId="77777777" w:rsidTr="00280DEE">
              <w:tc>
                <w:tcPr>
                  <w:tcW w:w="3100" w:type="dxa"/>
                </w:tcPr>
                <w:p w14:paraId="48368D02"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6FCC73A5"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Product</w:t>
                  </w:r>
                </w:p>
              </w:tc>
              <w:tc>
                <w:tcPr>
                  <w:tcW w:w="3100" w:type="dxa"/>
                </w:tcPr>
                <w:p w14:paraId="117D6CB1" w14:textId="77777777" w:rsidR="00423CD2" w:rsidRPr="005761E9" w:rsidRDefault="00423CD2" w:rsidP="00423CD2">
                  <w:pPr>
                    <w:jc w:val="left"/>
                    <w:rPr>
                      <w:rFonts w:cs="Arial"/>
                      <w:b/>
                      <w:bCs/>
                      <w:i/>
                      <w:iCs/>
                      <w:position w:val="-1"/>
                      <w:lang w:val="en-US"/>
                    </w:rPr>
                  </w:pPr>
                  <w:r w:rsidRPr="005761E9">
                    <w:rPr>
                      <w:rFonts w:cs="Arial"/>
                      <w:b/>
                      <w:bCs/>
                      <w:i/>
                      <w:iCs/>
                      <w:position w:val="-1"/>
                      <w:lang w:val="en-US"/>
                    </w:rPr>
                    <w:t>Version / Issue Date.</w:t>
                  </w:r>
                </w:p>
              </w:tc>
            </w:tr>
            <w:tr w:rsidR="00423CD2" w14:paraId="3DBE058A" w14:textId="77777777" w:rsidTr="00280DEE">
              <w:tc>
                <w:tcPr>
                  <w:tcW w:w="3100" w:type="dxa"/>
                </w:tcPr>
                <w:p w14:paraId="34411784" w14:textId="77777777" w:rsidR="00423CD2" w:rsidRPr="00CF3C08" w:rsidRDefault="00423CD2" w:rsidP="00423CD2">
                  <w:pPr>
                    <w:jc w:val="left"/>
                    <w:rPr>
                      <w:rFonts w:cs="Arial"/>
                      <w:b/>
                      <w:bCs/>
                      <w:i/>
                      <w:iCs/>
                      <w:position w:val="-1"/>
                      <w:lang w:val="en-US"/>
                      <w:rPrChange w:id="577" w:author="jonathan pritchard" w:date="2023-09-27T07:22:00Z">
                        <w:rPr>
                          <w:rFonts w:cs="Arial"/>
                          <w:i/>
                          <w:iCs/>
                          <w:position w:val="-1"/>
                          <w:lang w:val="en-US"/>
                        </w:rPr>
                      </w:rPrChange>
                    </w:rPr>
                  </w:pPr>
                  <w:r w:rsidRPr="00CF3C08">
                    <w:rPr>
                      <w:rFonts w:cs="Arial"/>
                      <w:b/>
                      <w:bCs/>
                      <w:i/>
                      <w:iCs/>
                      <w:position w:val="-1"/>
                      <w:lang w:val="en-US"/>
                      <w:rPrChange w:id="578" w:author="jonathan pritchard" w:date="2023-09-27T07:22:00Z">
                        <w:rPr>
                          <w:rFonts w:cs="Arial"/>
                          <w:i/>
                          <w:iCs/>
                          <w:position w:val="-1"/>
                          <w:lang w:val="en-US"/>
                        </w:rPr>
                      </w:rPrChange>
                    </w:rPr>
                    <w:t xml:space="preserve">Feature Catalogue </w:t>
                  </w:r>
                </w:p>
              </w:tc>
              <w:tc>
                <w:tcPr>
                  <w:tcW w:w="3100" w:type="dxa"/>
                </w:tcPr>
                <w:p w14:paraId="402FF5C0" w14:textId="77777777" w:rsidR="00423CD2" w:rsidRPr="00CF3C08" w:rsidRDefault="00423CD2" w:rsidP="00423CD2">
                  <w:pPr>
                    <w:jc w:val="left"/>
                    <w:rPr>
                      <w:rFonts w:cs="Arial"/>
                      <w:b/>
                      <w:bCs/>
                      <w:i/>
                      <w:iCs/>
                      <w:position w:val="-1"/>
                      <w:lang w:val="en-US"/>
                      <w:rPrChange w:id="579" w:author="jonathan pritchard" w:date="2023-09-27T07:22:00Z">
                        <w:rPr>
                          <w:rFonts w:cs="Arial"/>
                          <w:i/>
                          <w:iCs/>
                          <w:position w:val="-1"/>
                          <w:lang w:val="en-US"/>
                        </w:rPr>
                      </w:rPrChange>
                    </w:rPr>
                  </w:pPr>
                  <w:r w:rsidRPr="00CF3C08">
                    <w:rPr>
                      <w:rFonts w:cs="Arial"/>
                      <w:b/>
                      <w:bCs/>
                      <w:i/>
                      <w:iCs/>
                      <w:position w:val="-1"/>
                      <w:lang w:val="en-US"/>
                      <w:rPrChange w:id="580" w:author="jonathan pritchard" w:date="2023-09-27T07:22:00Z">
                        <w:rPr>
                          <w:rFonts w:cs="Arial"/>
                          <w:i/>
                          <w:iCs/>
                          <w:position w:val="-1"/>
                          <w:lang w:val="en-US"/>
                        </w:rPr>
                      </w:rPrChange>
                    </w:rPr>
                    <w:t>S-101</w:t>
                  </w:r>
                </w:p>
              </w:tc>
              <w:tc>
                <w:tcPr>
                  <w:tcW w:w="3100" w:type="dxa"/>
                </w:tcPr>
                <w:p w14:paraId="0AF39594" w14:textId="3767DF4E" w:rsidR="00423CD2" w:rsidRPr="00A07A98" w:rsidRDefault="00D02CF7" w:rsidP="00423CD2">
                  <w:pPr>
                    <w:jc w:val="left"/>
                    <w:rPr>
                      <w:rFonts w:cs="Arial"/>
                      <w:b/>
                      <w:bCs/>
                      <w:i/>
                      <w:iCs/>
                      <w:position w:val="-1"/>
                      <w:highlight w:val="yellow"/>
                      <w:lang w:val="en-US"/>
                      <w:rPrChange w:id="581" w:author="jonathan pritchard" w:date="2023-12-14T17:49:00Z">
                        <w:rPr>
                          <w:rFonts w:cs="Arial"/>
                          <w:i/>
                          <w:iCs/>
                          <w:position w:val="-1"/>
                          <w:lang w:val="en-US"/>
                        </w:rPr>
                      </w:rPrChange>
                    </w:rPr>
                  </w:pPr>
                  <w:ins w:id="582" w:author="jonathan pritchard" w:date="2023-12-15T13:51:00Z">
                    <w:r>
                      <w:rPr>
                        <w:rFonts w:cs="Arial"/>
                        <w:b/>
                        <w:bCs/>
                        <w:i/>
                        <w:iCs/>
                        <w:position w:val="-1"/>
                        <w:highlight w:val="yellow"/>
                        <w:lang w:val="en-US"/>
                      </w:rPr>
                      <w:t>1.0.2</w:t>
                    </w:r>
                  </w:ins>
                  <w:del w:id="583" w:author="jonathan pritchard" w:date="2023-12-15T13:51:00Z">
                    <w:r w:rsidR="00423CD2" w:rsidRPr="00A07A98" w:rsidDel="00D02CF7">
                      <w:rPr>
                        <w:rFonts w:cs="Arial"/>
                        <w:b/>
                        <w:bCs/>
                        <w:i/>
                        <w:iCs/>
                        <w:position w:val="-1"/>
                        <w:highlight w:val="yellow"/>
                        <w:lang w:val="en-US"/>
                        <w:rPrChange w:id="584" w:author="jonathan pritchard" w:date="2023-12-14T17:49:00Z">
                          <w:rPr>
                            <w:rFonts w:cs="Arial"/>
                            <w:i/>
                            <w:iCs/>
                            <w:position w:val="-1"/>
                            <w:lang w:val="en-US"/>
                          </w:rPr>
                        </w:rPrChange>
                      </w:rPr>
                      <w:delText>1.0.1/20220610</w:delText>
                    </w:r>
                  </w:del>
                </w:p>
              </w:tc>
            </w:tr>
            <w:tr w:rsidR="00423CD2" w14:paraId="55C0198D" w14:textId="77777777" w:rsidTr="00280DEE">
              <w:tc>
                <w:tcPr>
                  <w:tcW w:w="3100" w:type="dxa"/>
                </w:tcPr>
                <w:p w14:paraId="3DE75081" w14:textId="77777777" w:rsidR="00423CD2" w:rsidRPr="00CF3C08" w:rsidRDefault="00423CD2" w:rsidP="00423CD2">
                  <w:pPr>
                    <w:jc w:val="left"/>
                    <w:rPr>
                      <w:rFonts w:cs="Arial"/>
                      <w:b/>
                      <w:bCs/>
                      <w:i/>
                      <w:iCs/>
                      <w:position w:val="-1"/>
                      <w:lang w:val="en-US"/>
                      <w:rPrChange w:id="585" w:author="jonathan pritchard" w:date="2023-09-27T07:22:00Z">
                        <w:rPr>
                          <w:rFonts w:cs="Arial"/>
                          <w:i/>
                          <w:iCs/>
                          <w:position w:val="-1"/>
                          <w:lang w:val="en-US"/>
                        </w:rPr>
                      </w:rPrChange>
                    </w:rPr>
                  </w:pPr>
                  <w:r w:rsidRPr="00CF3C08">
                    <w:rPr>
                      <w:rFonts w:cs="Arial"/>
                      <w:b/>
                      <w:bCs/>
                      <w:i/>
                      <w:iCs/>
                      <w:position w:val="-1"/>
                      <w:lang w:val="en-US"/>
                      <w:rPrChange w:id="586" w:author="jonathan pritchard" w:date="2023-09-27T07:22:00Z">
                        <w:rPr>
                          <w:rFonts w:cs="Arial"/>
                          <w:i/>
                          <w:iCs/>
                          <w:position w:val="-1"/>
                          <w:lang w:val="en-US"/>
                        </w:rPr>
                      </w:rPrChange>
                    </w:rPr>
                    <w:t xml:space="preserve">Portrayal Catalogue </w:t>
                  </w:r>
                </w:p>
              </w:tc>
              <w:tc>
                <w:tcPr>
                  <w:tcW w:w="3100" w:type="dxa"/>
                </w:tcPr>
                <w:p w14:paraId="6E0848BD" w14:textId="77777777" w:rsidR="00423CD2" w:rsidRPr="00CF3C08" w:rsidRDefault="00423CD2" w:rsidP="00423CD2">
                  <w:pPr>
                    <w:jc w:val="left"/>
                    <w:rPr>
                      <w:rFonts w:cs="Arial"/>
                      <w:b/>
                      <w:bCs/>
                      <w:i/>
                      <w:iCs/>
                      <w:position w:val="-1"/>
                      <w:lang w:val="en-US"/>
                      <w:rPrChange w:id="587" w:author="jonathan pritchard" w:date="2023-09-27T07:22:00Z">
                        <w:rPr>
                          <w:rFonts w:cs="Arial"/>
                          <w:i/>
                          <w:iCs/>
                          <w:position w:val="-1"/>
                          <w:lang w:val="en-US"/>
                        </w:rPr>
                      </w:rPrChange>
                    </w:rPr>
                  </w:pPr>
                  <w:r w:rsidRPr="00CF3C08">
                    <w:rPr>
                      <w:rFonts w:cs="Arial"/>
                      <w:b/>
                      <w:bCs/>
                      <w:i/>
                      <w:iCs/>
                      <w:position w:val="-1"/>
                      <w:lang w:val="en-US"/>
                      <w:rPrChange w:id="588" w:author="jonathan pritchard" w:date="2023-09-27T07:22:00Z">
                        <w:rPr>
                          <w:rFonts w:cs="Arial"/>
                          <w:i/>
                          <w:iCs/>
                          <w:position w:val="-1"/>
                          <w:lang w:val="en-US"/>
                        </w:rPr>
                      </w:rPrChange>
                    </w:rPr>
                    <w:t>S-101</w:t>
                  </w:r>
                </w:p>
              </w:tc>
              <w:tc>
                <w:tcPr>
                  <w:tcW w:w="3100" w:type="dxa"/>
                </w:tcPr>
                <w:p w14:paraId="4EDB7FBB" w14:textId="6EF05D4B" w:rsidR="00423CD2" w:rsidRPr="00A07A98" w:rsidRDefault="00D02CF7" w:rsidP="00423CD2">
                  <w:pPr>
                    <w:jc w:val="left"/>
                    <w:rPr>
                      <w:rFonts w:cs="Arial"/>
                      <w:b/>
                      <w:bCs/>
                      <w:i/>
                      <w:iCs/>
                      <w:position w:val="-1"/>
                      <w:highlight w:val="yellow"/>
                      <w:lang w:val="en-US"/>
                      <w:rPrChange w:id="589" w:author="jonathan pritchard" w:date="2023-12-14T17:49:00Z">
                        <w:rPr>
                          <w:rFonts w:cs="Arial"/>
                          <w:i/>
                          <w:iCs/>
                          <w:position w:val="-1"/>
                          <w:lang w:val="en-US"/>
                        </w:rPr>
                      </w:rPrChange>
                    </w:rPr>
                  </w:pPr>
                  <w:ins w:id="590" w:author="jonathan pritchard" w:date="2023-12-15T13:51:00Z">
                    <w:r>
                      <w:rPr>
                        <w:rFonts w:cs="Arial"/>
                        <w:b/>
                        <w:bCs/>
                        <w:i/>
                        <w:iCs/>
                        <w:position w:val="-1"/>
                        <w:highlight w:val="yellow"/>
                        <w:lang w:val="en-US"/>
                      </w:rPr>
                      <w:t>1.0.0</w:t>
                    </w:r>
                  </w:ins>
                  <w:del w:id="591" w:author="jonathan pritchard" w:date="2023-12-15T13:51:00Z">
                    <w:r w:rsidR="00423CD2" w:rsidRPr="00A07A98" w:rsidDel="00D02CF7">
                      <w:rPr>
                        <w:rFonts w:cs="Arial"/>
                        <w:b/>
                        <w:bCs/>
                        <w:i/>
                        <w:iCs/>
                        <w:position w:val="-1"/>
                        <w:highlight w:val="yellow"/>
                        <w:lang w:val="en-US"/>
                        <w:rPrChange w:id="592" w:author="jonathan pritchard" w:date="2023-12-14T17:49:00Z">
                          <w:rPr>
                            <w:rFonts w:cs="Arial"/>
                            <w:i/>
                            <w:iCs/>
                            <w:position w:val="-1"/>
                            <w:lang w:val="en-US"/>
                          </w:rPr>
                        </w:rPrChange>
                      </w:rPr>
                      <w:delText>X.Y.Z1 / yyyymmdd</w:delText>
                    </w:r>
                  </w:del>
                </w:p>
              </w:tc>
            </w:tr>
            <w:tr w:rsidR="00423CD2" w14:paraId="6C9F4999" w14:textId="77777777" w:rsidTr="00280DEE">
              <w:tc>
                <w:tcPr>
                  <w:tcW w:w="3100" w:type="dxa"/>
                </w:tcPr>
                <w:p w14:paraId="6254B276" w14:textId="47925D43" w:rsidR="00423CD2" w:rsidRPr="00CF3C08" w:rsidRDefault="00423CD2" w:rsidP="00423CD2">
                  <w:pPr>
                    <w:jc w:val="left"/>
                    <w:rPr>
                      <w:rFonts w:cs="Arial"/>
                      <w:b/>
                      <w:bCs/>
                      <w:i/>
                      <w:iCs/>
                      <w:position w:val="-1"/>
                      <w:lang w:val="en-US"/>
                      <w:rPrChange w:id="593" w:author="jonathan pritchard" w:date="2023-09-27T07:22:00Z">
                        <w:rPr>
                          <w:rFonts w:cs="Arial"/>
                          <w:i/>
                          <w:iCs/>
                          <w:position w:val="-1"/>
                          <w:lang w:val="en-US"/>
                        </w:rPr>
                      </w:rPrChange>
                    </w:rPr>
                  </w:pPr>
                  <w:r w:rsidRPr="00CF3C08">
                    <w:rPr>
                      <w:rFonts w:cs="Arial"/>
                      <w:b/>
                      <w:bCs/>
                      <w:i/>
                      <w:iCs/>
                      <w:position w:val="-1"/>
                      <w:lang w:val="en-US"/>
                      <w:rPrChange w:id="594" w:author="jonathan pritchard" w:date="2023-09-27T07:22:00Z">
                        <w:rPr>
                          <w:rFonts w:cs="Arial"/>
                          <w:i/>
                          <w:iCs/>
                          <w:position w:val="-1"/>
                          <w:lang w:val="en-US"/>
                        </w:rPr>
                      </w:rPrChange>
                    </w:rPr>
                    <w:t xml:space="preserve">Feature Catalogue </w:t>
                  </w:r>
                </w:p>
              </w:tc>
              <w:tc>
                <w:tcPr>
                  <w:tcW w:w="3100" w:type="dxa"/>
                </w:tcPr>
                <w:p w14:paraId="664F39D3" w14:textId="5510A371" w:rsidR="00423CD2" w:rsidRPr="00CF3C08" w:rsidRDefault="00423CD2" w:rsidP="00423CD2">
                  <w:pPr>
                    <w:jc w:val="left"/>
                    <w:rPr>
                      <w:rFonts w:cs="Arial"/>
                      <w:b/>
                      <w:bCs/>
                      <w:i/>
                      <w:iCs/>
                      <w:position w:val="-1"/>
                      <w:lang w:val="en-US"/>
                      <w:rPrChange w:id="595" w:author="jonathan pritchard" w:date="2023-09-27T07:22:00Z">
                        <w:rPr>
                          <w:rFonts w:cs="Arial"/>
                          <w:i/>
                          <w:iCs/>
                          <w:position w:val="-1"/>
                          <w:lang w:val="en-US"/>
                        </w:rPr>
                      </w:rPrChange>
                    </w:rPr>
                  </w:pPr>
                  <w:r w:rsidRPr="00CF3C08">
                    <w:rPr>
                      <w:rFonts w:cs="Arial"/>
                      <w:b/>
                      <w:bCs/>
                      <w:i/>
                      <w:iCs/>
                      <w:position w:val="-1"/>
                      <w:lang w:val="en-US"/>
                      <w:rPrChange w:id="596" w:author="jonathan pritchard" w:date="2023-09-27T07:22:00Z">
                        <w:rPr>
                          <w:rFonts w:cs="Arial"/>
                          <w:i/>
                          <w:iCs/>
                          <w:position w:val="-1"/>
                          <w:lang w:val="en-US"/>
                        </w:rPr>
                      </w:rPrChange>
                    </w:rPr>
                    <w:t>S-101</w:t>
                  </w:r>
                </w:p>
              </w:tc>
              <w:tc>
                <w:tcPr>
                  <w:tcW w:w="3100" w:type="dxa"/>
                </w:tcPr>
                <w:p w14:paraId="086A2F25" w14:textId="5056546E" w:rsidR="00423CD2" w:rsidRPr="00A07A98" w:rsidRDefault="00D02CF7" w:rsidP="00423CD2">
                  <w:pPr>
                    <w:jc w:val="left"/>
                    <w:rPr>
                      <w:rFonts w:cs="Arial"/>
                      <w:b/>
                      <w:bCs/>
                      <w:i/>
                      <w:iCs/>
                      <w:position w:val="-1"/>
                      <w:highlight w:val="yellow"/>
                      <w:lang w:val="en-US"/>
                      <w:rPrChange w:id="597" w:author="jonathan pritchard" w:date="2023-12-14T17:49:00Z">
                        <w:rPr>
                          <w:rFonts w:cs="Arial"/>
                          <w:i/>
                          <w:iCs/>
                          <w:position w:val="-1"/>
                          <w:lang w:val="en-US"/>
                        </w:rPr>
                      </w:rPrChange>
                    </w:rPr>
                  </w:pPr>
                  <w:ins w:id="598" w:author="jonathan pritchard" w:date="2023-12-15T13:51:00Z">
                    <w:r>
                      <w:rPr>
                        <w:rFonts w:cs="Arial"/>
                        <w:b/>
                        <w:bCs/>
                        <w:i/>
                        <w:iCs/>
                        <w:position w:val="-1"/>
                        <w:highlight w:val="yellow"/>
                        <w:lang w:val="en-US"/>
                      </w:rPr>
                      <w:t>1.1.0</w:t>
                    </w:r>
                  </w:ins>
                  <w:del w:id="599" w:author="jonathan pritchard" w:date="2023-12-15T13:51:00Z">
                    <w:r w:rsidR="00423CD2" w:rsidRPr="00A07A98" w:rsidDel="00D02CF7">
                      <w:rPr>
                        <w:rFonts w:cs="Arial"/>
                        <w:b/>
                        <w:bCs/>
                        <w:i/>
                        <w:iCs/>
                        <w:position w:val="-1"/>
                        <w:highlight w:val="yellow"/>
                        <w:lang w:val="en-US"/>
                        <w:rPrChange w:id="600" w:author="jonathan pritchard" w:date="2023-12-14T17:49:00Z">
                          <w:rPr>
                            <w:rFonts w:cs="Arial"/>
                            <w:i/>
                            <w:iCs/>
                            <w:position w:val="-1"/>
                            <w:lang w:val="en-US"/>
                          </w:rPr>
                        </w:rPrChange>
                      </w:rPr>
                      <w:delText>1.0.2/20220610</w:delText>
                    </w:r>
                  </w:del>
                </w:p>
              </w:tc>
            </w:tr>
            <w:tr w:rsidR="00423CD2" w14:paraId="31C4C47D" w14:textId="77777777" w:rsidTr="00280DEE">
              <w:tc>
                <w:tcPr>
                  <w:tcW w:w="3100" w:type="dxa"/>
                </w:tcPr>
                <w:p w14:paraId="35D76466" w14:textId="0ECA2E81" w:rsidR="00423CD2" w:rsidRPr="00CF3C08" w:rsidRDefault="00423CD2" w:rsidP="00423CD2">
                  <w:pPr>
                    <w:jc w:val="left"/>
                    <w:rPr>
                      <w:rFonts w:cs="Arial"/>
                      <w:b/>
                      <w:bCs/>
                      <w:i/>
                      <w:iCs/>
                      <w:position w:val="-1"/>
                      <w:lang w:val="en-US"/>
                      <w:rPrChange w:id="601" w:author="jonathan pritchard" w:date="2023-09-27T07:22:00Z">
                        <w:rPr>
                          <w:rFonts w:cs="Arial"/>
                          <w:i/>
                          <w:iCs/>
                          <w:position w:val="-1"/>
                          <w:lang w:val="en-US"/>
                        </w:rPr>
                      </w:rPrChange>
                    </w:rPr>
                  </w:pPr>
                  <w:r w:rsidRPr="00CF3C08">
                    <w:rPr>
                      <w:rFonts w:cs="Arial"/>
                      <w:b/>
                      <w:bCs/>
                      <w:i/>
                      <w:iCs/>
                      <w:position w:val="-1"/>
                      <w:lang w:val="en-US"/>
                      <w:rPrChange w:id="602" w:author="jonathan pritchard" w:date="2023-09-27T07:22:00Z">
                        <w:rPr>
                          <w:rFonts w:cs="Arial"/>
                          <w:i/>
                          <w:iCs/>
                          <w:position w:val="-1"/>
                          <w:lang w:val="en-US"/>
                        </w:rPr>
                      </w:rPrChange>
                    </w:rPr>
                    <w:t xml:space="preserve">Portrayal Catalogue </w:t>
                  </w:r>
                </w:p>
              </w:tc>
              <w:tc>
                <w:tcPr>
                  <w:tcW w:w="3100" w:type="dxa"/>
                </w:tcPr>
                <w:p w14:paraId="23337399" w14:textId="7D66CFB8" w:rsidR="00423CD2" w:rsidRPr="00CF3C08" w:rsidRDefault="00423CD2" w:rsidP="00423CD2">
                  <w:pPr>
                    <w:jc w:val="left"/>
                    <w:rPr>
                      <w:rFonts w:cs="Arial"/>
                      <w:b/>
                      <w:bCs/>
                      <w:i/>
                      <w:iCs/>
                      <w:position w:val="-1"/>
                      <w:lang w:val="en-US"/>
                      <w:rPrChange w:id="603" w:author="jonathan pritchard" w:date="2023-09-27T07:22:00Z">
                        <w:rPr>
                          <w:rFonts w:cs="Arial"/>
                          <w:i/>
                          <w:iCs/>
                          <w:position w:val="-1"/>
                          <w:lang w:val="en-US"/>
                        </w:rPr>
                      </w:rPrChange>
                    </w:rPr>
                  </w:pPr>
                  <w:r w:rsidRPr="00CF3C08">
                    <w:rPr>
                      <w:rFonts w:cs="Arial"/>
                      <w:b/>
                      <w:bCs/>
                      <w:i/>
                      <w:iCs/>
                      <w:position w:val="-1"/>
                      <w:lang w:val="en-US"/>
                      <w:rPrChange w:id="604" w:author="jonathan pritchard" w:date="2023-09-27T07:22:00Z">
                        <w:rPr>
                          <w:rFonts w:cs="Arial"/>
                          <w:i/>
                          <w:iCs/>
                          <w:position w:val="-1"/>
                          <w:lang w:val="en-US"/>
                        </w:rPr>
                      </w:rPrChange>
                    </w:rPr>
                    <w:t>S-101</w:t>
                  </w:r>
                </w:p>
              </w:tc>
              <w:tc>
                <w:tcPr>
                  <w:tcW w:w="3100" w:type="dxa"/>
                </w:tcPr>
                <w:p w14:paraId="07E6868F" w14:textId="66AEC953" w:rsidR="00423CD2" w:rsidRPr="00CF3C08" w:rsidRDefault="00D02CF7" w:rsidP="00423CD2">
                  <w:pPr>
                    <w:jc w:val="left"/>
                    <w:rPr>
                      <w:rFonts w:cs="Arial"/>
                      <w:b/>
                      <w:bCs/>
                      <w:i/>
                      <w:iCs/>
                      <w:position w:val="-1"/>
                      <w:lang w:val="en-US"/>
                      <w:rPrChange w:id="605" w:author="jonathan pritchard" w:date="2023-09-27T07:22:00Z">
                        <w:rPr>
                          <w:rFonts w:cs="Arial"/>
                          <w:i/>
                          <w:iCs/>
                          <w:position w:val="-1"/>
                          <w:lang w:val="en-US"/>
                        </w:rPr>
                      </w:rPrChange>
                    </w:rPr>
                  </w:pPr>
                  <w:ins w:id="606" w:author="jonathan pritchard" w:date="2023-12-15T13:51:00Z">
                    <w:r>
                      <w:rPr>
                        <w:rFonts w:cs="Arial"/>
                        <w:b/>
                        <w:bCs/>
                        <w:i/>
                        <w:iCs/>
                        <w:position w:val="-1"/>
                        <w:lang w:val="en-US"/>
                      </w:rPr>
                      <w:t>1.1.0</w:t>
                    </w:r>
                  </w:ins>
                  <w:del w:id="607" w:author="jonathan pritchard" w:date="2023-12-15T13:51:00Z">
                    <w:r w:rsidR="00423CD2" w:rsidRPr="00CF3C08" w:rsidDel="00D02CF7">
                      <w:rPr>
                        <w:rFonts w:cs="Arial"/>
                        <w:b/>
                        <w:bCs/>
                        <w:i/>
                        <w:iCs/>
                        <w:position w:val="-1"/>
                        <w:lang w:val="en-US"/>
                        <w:rPrChange w:id="608" w:author="jonathan pritchard" w:date="2023-09-27T07:22:00Z">
                          <w:rPr>
                            <w:rFonts w:cs="Arial"/>
                            <w:i/>
                            <w:iCs/>
                            <w:position w:val="-1"/>
                            <w:lang w:val="en-US"/>
                          </w:rPr>
                        </w:rPrChange>
                      </w:rPr>
                      <w:delText>X.Y.Z2 / yyyymmdd</w:delText>
                    </w:r>
                  </w:del>
                </w:p>
              </w:tc>
            </w:tr>
            <w:tr w:rsidR="00423CD2" w:rsidDel="007E4CF3" w14:paraId="0DF3FC86" w14:textId="13289DCA" w:rsidTr="00280DEE">
              <w:trPr>
                <w:del w:id="609" w:author="jonathan pritchard" w:date="2023-12-07T17:40:00Z"/>
              </w:trPr>
              <w:tc>
                <w:tcPr>
                  <w:tcW w:w="3100" w:type="dxa"/>
                </w:tcPr>
                <w:p w14:paraId="45A11049" w14:textId="5E97F3D9" w:rsidR="00423CD2" w:rsidRPr="00FF24F2" w:rsidDel="007E4CF3" w:rsidRDefault="00423CD2" w:rsidP="00423CD2">
                  <w:pPr>
                    <w:jc w:val="left"/>
                    <w:rPr>
                      <w:del w:id="610" w:author="jonathan pritchard" w:date="2023-12-07T17:40:00Z"/>
                      <w:rFonts w:cs="Arial"/>
                      <w:i/>
                      <w:iCs/>
                      <w:color w:val="F2F2F2" w:themeColor="background1" w:themeShade="F2"/>
                      <w:position w:val="-1"/>
                      <w:lang w:val="en-US"/>
                      <w:rPrChange w:id="611" w:author="jonathan pritchard" w:date="2023-10-05T15:05:00Z">
                        <w:rPr>
                          <w:del w:id="612" w:author="jonathan pritchard" w:date="2023-12-07T17:40:00Z"/>
                          <w:rFonts w:cs="Arial"/>
                          <w:i/>
                          <w:iCs/>
                          <w:position w:val="-1"/>
                          <w:lang w:val="en-US"/>
                        </w:rPr>
                      </w:rPrChange>
                    </w:rPr>
                  </w:pPr>
                  <w:del w:id="613" w:author="jonathan pritchard" w:date="2023-12-07T17:40:00Z">
                    <w:r w:rsidRPr="00FF24F2" w:rsidDel="007E4CF3">
                      <w:rPr>
                        <w:rFonts w:cs="Arial"/>
                        <w:i/>
                        <w:iCs/>
                        <w:color w:val="F2F2F2" w:themeColor="background1" w:themeShade="F2"/>
                        <w:position w:val="-1"/>
                        <w:lang w:val="en-US"/>
                        <w:rPrChange w:id="614" w:author="jonathan pritchard" w:date="2023-10-05T15:05:00Z">
                          <w:rPr>
                            <w:rFonts w:cs="Arial"/>
                            <w:i/>
                            <w:iCs/>
                            <w:position w:val="-1"/>
                            <w:lang w:val="en-US"/>
                          </w:rPr>
                        </w:rPrChange>
                      </w:rPr>
                      <w:delText xml:space="preserve">Interoperability Catalogue </w:delText>
                    </w:r>
                  </w:del>
                </w:p>
              </w:tc>
              <w:tc>
                <w:tcPr>
                  <w:tcW w:w="3100" w:type="dxa"/>
                </w:tcPr>
                <w:p w14:paraId="4EFAA719" w14:textId="0672BF73" w:rsidR="00423CD2" w:rsidRPr="00FF24F2" w:rsidDel="007E4CF3" w:rsidRDefault="00423CD2" w:rsidP="00423CD2">
                  <w:pPr>
                    <w:jc w:val="left"/>
                    <w:rPr>
                      <w:del w:id="615" w:author="jonathan pritchard" w:date="2023-12-07T17:40:00Z"/>
                      <w:rFonts w:cs="Arial"/>
                      <w:i/>
                      <w:iCs/>
                      <w:color w:val="F2F2F2" w:themeColor="background1" w:themeShade="F2"/>
                      <w:position w:val="-1"/>
                      <w:lang w:val="en-US"/>
                      <w:rPrChange w:id="616" w:author="jonathan pritchard" w:date="2023-10-05T15:05:00Z">
                        <w:rPr>
                          <w:del w:id="617" w:author="jonathan pritchard" w:date="2023-12-07T17:40:00Z"/>
                          <w:rFonts w:cs="Arial"/>
                          <w:i/>
                          <w:iCs/>
                          <w:position w:val="-1"/>
                          <w:lang w:val="en-US"/>
                        </w:rPr>
                      </w:rPrChange>
                    </w:rPr>
                  </w:pPr>
                </w:p>
              </w:tc>
              <w:tc>
                <w:tcPr>
                  <w:tcW w:w="3100" w:type="dxa"/>
                </w:tcPr>
                <w:p w14:paraId="00E9371D" w14:textId="301AE74F" w:rsidR="00423CD2" w:rsidRPr="00FF24F2" w:rsidDel="007E4CF3" w:rsidRDefault="00423CD2" w:rsidP="00423CD2">
                  <w:pPr>
                    <w:jc w:val="left"/>
                    <w:rPr>
                      <w:del w:id="618" w:author="jonathan pritchard" w:date="2023-12-07T17:40:00Z"/>
                      <w:rFonts w:cs="Arial"/>
                      <w:i/>
                      <w:iCs/>
                      <w:color w:val="F2F2F2" w:themeColor="background1" w:themeShade="F2"/>
                      <w:position w:val="-1"/>
                      <w:lang w:val="en-US"/>
                      <w:rPrChange w:id="619" w:author="jonathan pritchard" w:date="2023-10-05T15:05:00Z">
                        <w:rPr>
                          <w:del w:id="620" w:author="jonathan pritchard" w:date="2023-12-07T17:40:00Z"/>
                          <w:rFonts w:cs="Arial"/>
                          <w:i/>
                          <w:iCs/>
                          <w:position w:val="-1"/>
                          <w:lang w:val="en-US"/>
                        </w:rPr>
                      </w:rPrChange>
                    </w:rPr>
                  </w:pPr>
                  <w:del w:id="621" w:author="jonathan pritchard" w:date="2023-12-07T17:40:00Z">
                    <w:r w:rsidRPr="00FF24F2" w:rsidDel="007E4CF3">
                      <w:rPr>
                        <w:rFonts w:cs="Arial"/>
                        <w:i/>
                        <w:iCs/>
                        <w:color w:val="F2F2F2" w:themeColor="background1" w:themeShade="F2"/>
                        <w:position w:val="-1"/>
                        <w:lang w:val="en-US"/>
                        <w:rPrChange w:id="622" w:author="jonathan pritchard" w:date="2023-10-05T15:05:00Z">
                          <w:rPr>
                            <w:rFonts w:cs="Arial"/>
                            <w:i/>
                            <w:iCs/>
                            <w:position w:val="-1"/>
                            <w:lang w:val="en-US"/>
                          </w:rPr>
                        </w:rPrChange>
                      </w:rPr>
                      <w:delText>1.0.0 / yyyymmdd</w:delText>
                    </w:r>
                  </w:del>
                </w:p>
              </w:tc>
            </w:tr>
            <w:tr w:rsidR="00423CD2" w:rsidDel="007E4CF3" w14:paraId="744FD4D7" w14:textId="0D613350" w:rsidTr="00280DEE">
              <w:trPr>
                <w:del w:id="623" w:author="jonathan pritchard" w:date="2023-12-07T17:40:00Z"/>
              </w:trPr>
              <w:tc>
                <w:tcPr>
                  <w:tcW w:w="3100" w:type="dxa"/>
                </w:tcPr>
                <w:p w14:paraId="2B22C556" w14:textId="05C1F6F3" w:rsidR="00423CD2" w:rsidRPr="00FF24F2" w:rsidDel="007E4CF3" w:rsidRDefault="00423CD2" w:rsidP="00423CD2">
                  <w:pPr>
                    <w:jc w:val="left"/>
                    <w:rPr>
                      <w:del w:id="624" w:author="jonathan pritchard" w:date="2023-12-07T17:40:00Z"/>
                      <w:rFonts w:cs="Arial"/>
                      <w:i/>
                      <w:iCs/>
                      <w:color w:val="F2F2F2" w:themeColor="background1" w:themeShade="F2"/>
                      <w:position w:val="-1"/>
                      <w:lang w:val="en-US"/>
                      <w:rPrChange w:id="625" w:author="jonathan pritchard" w:date="2023-10-05T15:05:00Z">
                        <w:rPr>
                          <w:del w:id="626" w:author="jonathan pritchard" w:date="2023-12-07T17:40:00Z"/>
                          <w:rFonts w:cs="Arial"/>
                          <w:i/>
                          <w:iCs/>
                          <w:position w:val="-1"/>
                          <w:lang w:val="en-US"/>
                        </w:rPr>
                      </w:rPrChange>
                    </w:rPr>
                  </w:pPr>
                  <w:del w:id="627" w:author="jonathan pritchard" w:date="2023-12-07T17:40:00Z">
                    <w:r w:rsidRPr="00FF24F2" w:rsidDel="007E4CF3">
                      <w:rPr>
                        <w:rFonts w:cs="Arial"/>
                        <w:i/>
                        <w:iCs/>
                        <w:color w:val="F2F2F2" w:themeColor="background1" w:themeShade="F2"/>
                        <w:position w:val="-1"/>
                        <w:lang w:val="en-US"/>
                        <w:rPrChange w:id="628" w:author="jonathan pritchard" w:date="2023-10-05T15:05:00Z">
                          <w:rPr>
                            <w:rFonts w:cs="Arial"/>
                            <w:i/>
                            <w:iCs/>
                            <w:position w:val="-1"/>
                            <w:lang w:val="en-US"/>
                          </w:rPr>
                        </w:rPrChange>
                      </w:rPr>
                      <w:delText xml:space="preserve">Feature Catalogue </w:delText>
                    </w:r>
                  </w:del>
                </w:p>
              </w:tc>
              <w:tc>
                <w:tcPr>
                  <w:tcW w:w="3100" w:type="dxa"/>
                </w:tcPr>
                <w:p w14:paraId="6FF92D1D" w14:textId="08290D6F" w:rsidR="00423CD2" w:rsidRPr="00FF24F2" w:rsidDel="007E4CF3" w:rsidRDefault="00423CD2" w:rsidP="00423CD2">
                  <w:pPr>
                    <w:jc w:val="left"/>
                    <w:rPr>
                      <w:del w:id="629" w:author="jonathan pritchard" w:date="2023-12-07T17:40:00Z"/>
                      <w:rFonts w:cs="Arial"/>
                      <w:i/>
                      <w:iCs/>
                      <w:color w:val="F2F2F2" w:themeColor="background1" w:themeShade="F2"/>
                      <w:position w:val="-1"/>
                      <w:lang w:val="en-US"/>
                      <w:rPrChange w:id="630" w:author="jonathan pritchard" w:date="2023-10-05T15:05:00Z">
                        <w:rPr>
                          <w:del w:id="631" w:author="jonathan pritchard" w:date="2023-12-07T17:40:00Z"/>
                          <w:rFonts w:cs="Arial"/>
                          <w:i/>
                          <w:iCs/>
                          <w:position w:val="-1"/>
                          <w:lang w:val="en-US"/>
                        </w:rPr>
                      </w:rPrChange>
                    </w:rPr>
                  </w:pPr>
                  <w:del w:id="632" w:author="jonathan pritchard" w:date="2023-12-07T17:40:00Z">
                    <w:r w:rsidRPr="00FF24F2" w:rsidDel="007E4CF3">
                      <w:rPr>
                        <w:rFonts w:cs="Arial"/>
                        <w:i/>
                        <w:iCs/>
                        <w:color w:val="F2F2F2" w:themeColor="background1" w:themeShade="F2"/>
                        <w:position w:val="-1"/>
                        <w:lang w:val="en-US"/>
                        <w:rPrChange w:id="633" w:author="jonathan pritchard" w:date="2023-10-05T15:05:00Z">
                          <w:rPr>
                            <w:rFonts w:cs="Arial"/>
                            <w:i/>
                            <w:iCs/>
                            <w:position w:val="-1"/>
                            <w:lang w:val="en-US"/>
                          </w:rPr>
                        </w:rPrChange>
                      </w:rPr>
                      <w:delText>S-102</w:delText>
                    </w:r>
                  </w:del>
                </w:p>
              </w:tc>
              <w:tc>
                <w:tcPr>
                  <w:tcW w:w="3100" w:type="dxa"/>
                </w:tcPr>
                <w:p w14:paraId="45449D35" w14:textId="3C4DBD3A" w:rsidR="00423CD2" w:rsidRPr="00FF24F2" w:rsidDel="007E4CF3" w:rsidRDefault="00423CD2" w:rsidP="00423CD2">
                  <w:pPr>
                    <w:jc w:val="left"/>
                    <w:rPr>
                      <w:del w:id="634" w:author="jonathan pritchard" w:date="2023-12-07T17:40:00Z"/>
                      <w:rFonts w:cs="Arial"/>
                      <w:i/>
                      <w:iCs/>
                      <w:color w:val="F2F2F2" w:themeColor="background1" w:themeShade="F2"/>
                      <w:position w:val="-1"/>
                      <w:lang w:val="en-US"/>
                      <w:rPrChange w:id="635" w:author="jonathan pritchard" w:date="2023-10-05T15:05:00Z">
                        <w:rPr>
                          <w:del w:id="636" w:author="jonathan pritchard" w:date="2023-12-07T17:40:00Z"/>
                          <w:rFonts w:cs="Arial"/>
                          <w:i/>
                          <w:iCs/>
                          <w:position w:val="-1"/>
                          <w:lang w:val="en-US"/>
                        </w:rPr>
                      </w:rPrChange>
                    </w:rPr>
                  </w:pPr>
                  <w:del w:id="637" w:author="jonathan pritchard" w:date="2023-12-07T17:40:00Z">
                    <w:r w:rsidRPr="00FF24F2" w:rsidDel="007E4CF3">
                      <w:rPr>
                        <w:rFonts w:cs="Arial"/>
                        <w:i/>
                        <w:iCs/>
                        <w:color w:val="F2F2F2" w:themeColor="background1" w:themeShade="F2"/>
                        <w:position w:val="-1"/>
                        <w:lang w:val="en-US"/>
                        <w:rPrChange w:id="638" w:author="jonathan pritchard" w:date="2023-10-05T15:05:00Z">
                          <w:rPr>
                            <w:rFonts w:cs="Arial"/>
                            <w:i/>
                            <w:iCs/>
                            <w:position w:val="-1"/>
                            <w:lang w:val="en-US"/>
                          </w:rPr>
                        </w:rPrChange>
                      </w:rPr>
                      <w:delText>2.0.0 / yyyymmdd</w:delText>
                    </w:r>
                  </w:del>
                </w:p>
              </w:tc>
            </w:tr>
            <w:tr w:rsidR="00423CD2" w:rsidDel="007E4CF3" w14:paraId="451E87FB" w14:textId="5EF0EF22" w:rsidTr="00280DEE">
              <w:trPr>
                <w:del w:id="639" w:author="jonathan pritchard" w:date="2023-12-07T17:40:00Z"/>
              </w:trPr>
              <w:tc>
                <w:tcPr>
                  <w:tcW w:w="3100" w:type="dxa"/>
                </w:tcPr>
                <w:p w14:paraId="35A52D19" w14:textId="701D04B0" w:rsidR="00423CD2" w:rsidRPr="00FF24F2" w:rsidDel="007E4CF3" w:rsidRDefault="00423CD2" w:rsidP="00423CD2">
                  <w:pPr>
                    <w:jc w:val="left"/>
                    <w:rPr>
                      <w:del w:id="640" w:author="jonathan pritchard" w:date="2023-12-07T17:40:00Z"/>
                      <w:rFonts w:cs="Arial"/>
                      <w:i/>
                      <w:iCs/>
                      <w:color w:val="F2F2F2" w:themeColor="background1" w:themeShade="F2"/>
                      <w:position w:val="-1"/>
                      <w:lang w:val="en-US"/>
                      <w:rPrChange w:id="641" w:author="jonathan pritchard" w:date="2023-10-05T15:05:00Z">
                        <w:rPr>
                          <w:del w:id="642" w:author="jonathan pritchard" w:date="2023-12-07T17:40:00Z"/>
                          <w:rFonts w:cs="Arial"/>
                          <w:i/>
                          <w:iCs/>
                          <w:position w:val="-1"/>
                          <w:lang w:val="en-US"/>
                        </w:rPr>
                      </w:rPrChange>
                    </w:rPr>
                  </w:pPr>
                  <w:del w:id="643" w:author="jonathan pritchard" w:date="2023-12-07T17:40:00Z">
                    <w:r w:rsidRPr="00FF24F2" w:rsidDel="007E4CF3">
                      <w:rPr>
                        <w:rFonts w:cs="Arial"/>
                        <w:i/>
                        <w:iCs/>
                        <w:color w:val="F2F2F2" w:themeColor="background1" w:themeShade="F2"/>
                        <w:position w:val="-1"/>
                        <w:lang w:val="en-US"/>
                        <w:rPrChange w:id="644" w:author="jonathan pritchard" w:date="2023-10-05T15:05:00Z">
                          <w:rPr>
                            <w:rFonts w:cs="Arial"/>
                            <w:i/>
                            <w:iCs/>
                            <w:position w:val="-1"/>
                            <w:lang w:val="en-US"/>
                          </w:rPr>
                        </w:rPrChange>
                      </w:rPr>
                      <w:delText xml:space="preserve">Portrayal Catalogue </w:delText>
                    </w:r>
                  </w:del>
                </w:p>
              </w:tc>
              <w:tc>
                <w:tcPr>
                  <w:tcW w:w="3100" w:type="dxa"/>
                </w:tcPr>
                <w:p w14:paraId="1CBFEEA0" w14:textId="3D2BB3F8" w:rsidR="00423CD2" w:rsidRPr="00FF24F2" w:rsidDel="007E4CF3" w:rsidRDefault="00423CD2" w:rsidP="00423CD2">
                  <w:pPr>
                    <w:jc w:val="left"/>
                    <w:rPr>
                      <w:del w:id="645" w:author="jonathan pritchard" w:date="2023-12-07T17:40:00Z"/>
                      <w:rFonts w:cs="Arial"/>
                      <w:i/>
                      <w:iCs/>
                      <w:color w:val="F2F2F2" w:themeColor="background1" w:themeShade="F2"/>
                      <w:position w:val="-1"/>
                      <w:lang w:val="en-US"/>
                      <w:rPrChange w:id="646" w:author="jonathan pritchard" w:date="2023-10-05T15:05:00Z">
                        <w:rPr>
                          <w:del w:id="647" w:author="jonathan pritchard" w:date="2023-12-07T17:40:00Z"/>
                          <w:rFonts w:cs="Arial"/>
                          <w:i/>
                          <w:iCs/>
                          <w:position w:val="-1"/>
                          <w:lang w:val="en-US"/>
                        </w:rPr>
                      </w:rPrChange>
                    </w:rPr>
                  </w:pPr>
                  <w:del w:id="648" w:author="jonathan pritchard" w:date="2023-12-07T17:40:00Z">
                    <w:r w:rsidRPr="00FF24F2" w:rsidDel="007E4CF3">
                      <w:rPr>
                        <w:rFonts w:cs="Arial"/>
                        <w:i/>
                        <w:iCs/>
                        <w:color w:val="F2F2F2" w:themeColor="background1" w:themeShade="F2"/>
                        <w:position w:val="-1"/>
                        <w:lang w:val="en-US"/>
                        <w:rPrChange w:id="649" w:author="jonathan pritchard" w:date="2023-10-05T15:05:00Z">
                          <w:rPr>
                            <w:rFonts w:cs="Arial"/>
                            <w:i/>
                            <w:iCs/>
                            <w:position w:val="-1"/>
                            <w:lang w:val="en-US"/>
                          </w:rPr>
                        </w:rPrChange>
                      </w:rPr>
                      <w:delText>S-102</w:delText>
                    </w:r>
                  </w:del>
                </w:p>
              </w:tc>
              <w:tc>
                <w:tcPr>
                  <w:tcW w:w="3100" w:type="dxa"/>
                </w:tcPr>
                <w:p w14:paraId="0A32421A" w14:textId="3FE568C4" w:rsidR="00423CD2" w:rsidRPr="00FF24F2" w:rsidDel="007E4CF3" w:rsidRDefault="00423CD2" w:rsidP="00423CD2">
                  <w:pPr>
                    <w:jc w:val="left"/>
                    <w:rPr>
                      <w:del w:id="650" w:author="jonathan pritchard" w:date="2023-12-07T17:40:00Z"/>
                      <w:rFonts w:cs="Arial"/>
                      <w:i/>
                      <w:iCs/>
                      <w:color w:val="F2F2F2" w:themeColor="background1" w:themeShade="F2"/>
                      <w:position w:val="-1"/>
                      <w:lang w:val="en-US"/>
                      <w:rPrChange w:id="651" w:author="jonathan pritchard" w:date="2023-10-05T15:05:00Z">
                        <w:rPr>
                          <w:del w:id="652" w:author="jonathan pritchard" w:date="2023-12-07T17:40:00Z"/>
                          <w:rFonts w:cs="Arial"/>
                          <w:i/>
                          <w:iCs/>
                          <w:position w:val="-1"/>
                          <w:lang w:val="en-US"/>
                        </w:rPr>
                      </w:rPrChange>
                    </w:rPr>
                  </w:pPr>
                  <w:del w:id="653" w:author="jonathan pritchard" w:date="2023-12-07T17:40:00Z">
                    <w:r w:rsidRPr="00FF24F2" w:rsidDel="007E4CF3">
                      <w:rPr>
                        <w:rFonts w:cs="Arial"/>
                        <w:i/>
                        <w:iCs/>
                        <w:color w:val="F2F2F2" w:themeColor="background1" w:themeShade="F2"/>
                        <w:position w:val="-1"/>
                        <w:lang w:val="en-US"/>
                        <w:rPrChange w:id="654" w:author="jonathan pritchard" w:date="2023-10-05T15:05:00Z">
                          <w:rPr>
                            <w:rFonts w:cs="Arial"/>
                            <w:i/>
                            <w:iCs/>
                            <w:position w:val="-1"/>
                            <w:lang w:val="en-US"/>
                          </w:rPr>
                        </w:rPrChange>
                      </w:rPr>
                      <w:delText>2.0.0 / yyyymmdd</w:delText>
                    </w:r>
                  </w:del>
                </w:p>
              </w:tc>
            </w:tr>
            <w:tr w:rsidR="00423CD2" w:rsidDel="007E4CF3" w14:paraId="072C6181" w14:textId="37E537B0" w:rsidTr="00280DEE">
              <w:trPr>
                <w:del w:id="655" w:author="jonathan pritchard" w:date="2023-12-07T17:40:00Z"/>
              </w:trPr>
              <w:tc>
                <w:tcPr>
                  <w:tcW w:w="3100" w:type="dxa"/>
                </w:tcPr>
                <w:p w14:paraId="3F538C4A" w14:textId="594BA1A4" w:rsidR="00423CD2" w:rsidRPr="00FF24F2" w:rsidDel="007E4CF3" w:rsidRDefault="00423CD2" w:rsidP="00423CD2">
                  <w:pPr>
                    <w:jc w:val="left"/>
                    <w:rPr>
                      <w:del w:id="656" w:author="jonathan pritchard" w:date="2023-12-07T17:40:00Z"/>
                      <w:rFonts w:cs="Arial"/>
                      <w:i/>
                      <w:iCs/>
                      <w:color w:val="F2F2F2" w:themeColor="background1" w:themeShade="F2"/>
                      <w:position w:val="-1"/>
                      <w:lang w:val="en-US"/>
                      <w:rPrChange w:id="657" w:author="jonathan pritchard" w:date="2023-10-05T15:05:00Z">
                        <w:rPr>
                          <w:del w:id="658" w:author="jonathan pritchard" w:date="2023-12-07T17:40:00Z"/>
                          <w:rFonts w:cs="Arial"/>
                          <w:i/>
                          <w:iCs/>
                          <w:position w:val="-1"/>
                          <w:lang w:val="en-US"/>
                        </w:rPr>
                      </w:rPrChange>
                    </w:rPr>
                  </w:pPr>
                  <w:del w:id="659" w:author="jonathan pritchard" w:date="2023-12-07T17:40:00Z">
                    <w:r w:rsidRPr="00FF24F2" w:rsidDel="007E4CF3">
                      <w:rPr>
                        <w:rFonts w:cs="Arial"/>
                        <w:i/>
                        <w:iCs/>
                        <w:color w:val="F2F2F2" w:themeColor="background1" w:themeShade="F2"/>
                        <w:position w:val="-1"/>
                        <w:lang w:val="en-US"/>
                        <w:rPrChange w:id="660" w:author="jonathan pritchard" w:date="2023-10-05T15:05:00Z">
                          <w:rPr>
                            <w:rFonts w:cs="Arial"/>
                            <w:i/>
                            <w:iCs/>
                            <w:position w:val="-1"/>
                            <w:lang w:val="en-US"/>
                          </w:rPr>
                        </w:rPrChange>
                      </w:rPr>
                      <w:delText xml:space="preserve">Feature Catalogue </w:delText>
                    </w:r>
                  </w:del>
                </w:p>
              </w:tc>
              <w:tc>
                <w:tcPr>
                  <w:tcW w:w="3100" w:type="dxa"/>
                </w:tcPr>
                <w:p w14:paraId="0339C023" w14:textId="1938847E" w:rsidR="00423CD2" w:rsidRPr="00FF24F2" w:rsidDel="007E4CF3" w:rsidRDefault="00423CD2" w:rsidP="00423CD2">
                  <w:pPr>
                    <w:jc w:val="left"/>
                    <w:rPr>
                      <w:del w:id="661" w:author="jonathan pritchard" w:date="2023-12-07T17:40:00Z"/>
                      <w:rFonts w:cs="Arial"/>
                      <w:i/>
                      <w:iCs/>
                      <w:color w:val="F2F2F2" w:themeColor="background1" w:themeShade="F2"/>
                      <w:position w:val="-1"/>
                      <w:lang w:val="en-US"/>
                      <w:rPrChange w:id="662" w:author="jonathan pritchard" w:date="2023-10-05T15:05:00Z">
                        <w:rPr>
                          <w:del w:id="663" w:author="jonathan pritchard" w:date="2023-12-07T17:40:00Z"/>
                          <w:rFonts w:cs="Arial"/>
                          <w:i/>
                          <w:iCs/>
                          <w:position w:val="-1"/>
                          <w:lang w:val="en-US"/>
                        </w:rPr>
                      </w:rPrChange>
                    </w:rPr>
                  </w:pPr>
                  <w:del w:id="664" w:author="jonathan pritchard" w:date="2023-12-07T17:40:00Z">
                    <w:r w:rsidRPr="00FF24F2" w:rsidDel="007E4CF3">
                      <w:rPr>
                        <w:rFonts w:cs="Arial"/>
                        <w:i/>
                        <w:iCs/>
                        <w:color w:val="F2F2F2" w:themeColor="background1" w:themeShade="F2"/>
                        <w:position w:val="-1"/>
                        <w:lang w:val="en-US"/>
                        <w:rPrChange w:id="665" w:author="jonathan pritchard" w:date="2023-10-05T15:05:00Z">
                          <w:rPr>
                            <w:rFonts w:cs="Arial"/>
                            <w:i/>
                            <w:iCs/>
                            <w:position w:val="-1"/>
                            <w:lang w:val="en-US"/>
                          </w:rPr>
                        </w:rPrChange>
                      </w:rPr>
                      <w:delText>S-104</w:delText>
                    </w:r>
                  </w:del>
                </w:p>
              </w:tc>
              <w:tc>
                <w:tcPr>
                  <w:tcW w:w="3100" w:type="dxa"/>
                </w:tcPr>
                <w:p w14:paraId="598CBC9B" w14:textId="288CAD68" w:rsidR="00423CD2" w:rsidRPr="00FF24F2" w:rsidDel="007E4CF3" w:rsidRDefault="00423CD2" w:rsidP="00423CD2">
                  <w:pPr>
                    <w:jc w:val="left"/>
                    <w:rPr>
                      <w:del w:id="666" w:author="jonathan pritchard" w:date="2023-12-07T17:40:00Z"/>
                      <w:rFonts w:cs="Arial"/>
                      <w:i/>
                      <w:iCs/>
                      <w:color w:val="F2F2F2" w:themeColor="background1" w:themeShade="F2"/>
                      <w:position w:val="-1"/>
                      <w:lang w:val="en-US"/>
                      <w:rPrChange w:id="667" w:author="jonathan pritchard" w:date="2023-10-05T15:05:00Z">
                        <w:rPr>
                          <w:del w:id="668" w:author="jonathan pritchard" w:date="2023-12-07T17:40:00Z"/>
                          <w:rFonts w:cs="Arial"/>
                          <w:i/>
                          <w:iCs/>
                          <w:position w:val="-1"/>
                          <w:lang w:val="en-US"/>
                        </w:rPr>
                      </w:rPrChange>
                    </w:rPr>
                  </w:pPr>
                  <w:del w:id="669" w:author="jonathan pritchard" w:date="2023-12-07T17:40:00Z">
                    <w:r w:rsidRPr="00FF24F2" w:rsidDel="007E4CF3">
                      <w:rPr>
                        <w:rFonts w:cs="Arial"/>
                        <w:i/>
                        <w:iCs/>
                        <w:color w:val="F2F2F2" w:themeColor="background1" w:themeShade="F2"/>
                        <w:position w:val="-1"/>
                        <w:lang w:val="en-US"/>
                        <w:rPrChange w:id="670" w:author="jonathan pritchard" w:date="2023-10-05T15:05:00Z">
                          <w:rPr>
                            <w:rFonts w:cs="Arial"/>
                            <w:i/>
                            <w:iCs/>
                            <w:position w:val="-1"/>
                            <w:lang w:val="en-US"/>
                          </w:rPr>
                        </w:rPrChange>
                      </w:rPr>
                      <w:delText>2.0.0 / yyyymmdd</w:delText>
                    </w:r>
                  </w:del>
                </w:p>
              </w:tc>
            </w:tr>
            <w:tr w:rsidR="00423CD2" w:rsidDel="007E4CF3" w14:paraId="69D16AAF" w14:textId="2C07FC29" w:rsidTr="00280DEE">
              <w:trPr>
                <w:del w:id="671" w:author="jonathan pritchard" w:date="2023-12-07T17:40:00Z"/>
              </w:trPr>
              <w:tc>
                <w:tcPr>
                  <w:tcW w:w="3100" w:type="dxa"/>
                </w:tcPr>
                <w:p w14:paraId="4CA53827" w14:textId="6EEF796C" w:rsidR="00423CD2" w:rsidRPr="00FF24F2" w:rsidDel="007E4CF3" w:rsidRDefault="00423CD2" w:rsidP="00423CD2">
                  <w:pPr>
                    <w:jc w:val="left"/>
                    <w:rPr>
                      <w:del w:id="672" w:author="jonathan pritchard" w:date="2023-12-07T17:40:00Z"/>
                      <w:rFonts w:cs="Arial"/>
                      <w:i/>
                      <w:iCs/>
                      <w:color w:val="F2F2F2" w:themeColor="background1" w:themeShade="F2"/>
                      <w:position w:val="-1"/>
                      <w:lang w:val="en-US"/>
                      <w:rPrChange w:id="673" w:author="jonathan pritchard" w:date="2023-10-05T15:05:00Z">
                        <w:rPr>
                          <w:del w:id="674" w:author="jonathan pritchard" w:date="2023-12-07T17:40:00Z"/>
                          <w:rFonts w:cs="Arial"/>
                          <w:i/>
                          <w:iCs/>
                          <w:position w:val="-1"/>
                          <w:lang w:val="en-US"/>
                        </w:rPr>
                      </w:rPrChange>
                    </w:rPr>
                  </w:pPr>
                  <w:del w:id="675" w:author="jonathan pritchard" w:date="2023-12-07T17:40:00Z">
                    <w:r w:rsidRPr="00FF24F2" w:rsidDel="007E4CF3">
                      <w:rPr>
                        <w:rFonts w:cs="Arial"/>
                        <w:i/>
                        <w:iCs/>
                        <w:color w:val="F2F2F2" w:themeColor="background1" w:themeShade="F2"/>
                        <w:position w:val="-1"/>
                        <w:lang w:val="en-US"/>
                        <w:rPrChange w:id="676" w:author="jonathan pritchard" w:date="2023-10-05T15:05:00Z">
                          <w:rPr>
                            <w:rFonts w:cs="Arial"/>
                            <w:i/>
                            <w:iCs/>
                            <w:position w:val="-1"/>
                            <w:lang w:val="en-US"/>
                          </w:rPr>
                        </w:rPrChange>
                      </w:rPr>
                      <w:delText xml:space="preserve">Portrayal Catalogue </w:delText>
                    </w:r>
                  </w:del>
                </w:p>
              </w:tc>
              <w:tc>
                <w:tcPr>
                  <w:tcW w:w="3100" w:type="dxa"/>
                </w:tcPr>
                <w:p w14:paraId="79680309" w14:textId="7421500E" w:rsidR="00423CD2" w:rsidRPr="00FF24F2" w:rsidDel="007E4CF3" w:rsidRDefault="00423CD2" w:rsidP="00423CD2">
                  <w:pPr>
                    <w:jc w:val="left"/>
                    <w:rPr>
                      <w:del w:id="677" w:author="jonathan pritchard" w:date="2023-12-07T17:40:00Z"/>
                      <w:rFonts w:cs="Arial"/>
                      <w:i/>
                      <w:iCs/>
                      <w:color w:val="F2F2F2" w:themeColor="background1" w:themeShade="F2"/>
                      <w:position w:val="-1"/>
                      <w:lang w:val="en-US"/>
                      <w:rPrChange w:id="678" w:author="jonathan pritchard" w:date="2023-10-05T15:05:00Z">
                        <w:rPr>
                          <w:del w:id="679" w:author="jonathan pritchard" w:date="2023-12-07T17:40:00Z"/>
                          <w:rFonts w:cs="Arial"/>
                          <w:i/>
                          <w:iCs/>
                          <w:position w:val="-1"/>
                          <w:lang w:val="en-US"/>
                        </w:rPr>
                      </w:rPrChange>
                    </w:rPr>
                  </w:pPr>
                  <w:del w:id="680" w:author="jonathan pritchard" w:date="2023-12-07T17:40:00Z">
                    <w:r w:rsidRPr="00FF24F2" w:rsidDel="007E4CF3">
                      <w:rPr>
                        <w:rFonts w:cs="Arial"/>
                        <w:i/>
                        <w:iCs/>
                        <w:color w:val="F2F2F2" w:themeColor="background1" w:themeShade="F2"/>
                        <w:position w:val="-1"/>
                        <w:lang w:val="en-US"/>
                        <w:rPrChange w:id="681" w:author="jonathan pritchard" w:date="2023-10-05T15:05:00Z">
                          <w:rPr>
                            <w:rFonts w:cs="Arial"/>
                            <w:i/>
                            <w:iCs/>
                            <w:position w:val="-1"/>
                            <w:lang w:val="en-US"/>
                          </w:rPr>
                        </w:rPrChange>
                      </w:rPr>
                      <w:delText>S-104</w:delText>
                    </w:r>
                  </w:del>
                </w:p>
              </w:tc>
              <w:tc>
                <w:tcPr>
                  <w:tcW w:w="3100" w:type="dxa"/>
                </w:tcPr>
                <w:p w14:paraId="26496C6D" w14:textId="241746E8" w:rsidR="00423CD2" w:rsidRPr="00FF24F2" w:rsidDel="007E4CF3" w:rsidRDefault="00423CD2" w:rsidP="00423CD2">
                  <w:pPr>
                    <w:jc w:val="left"/>
                    <w:rPr>
                      <w:del w:id="682" w:author="jonathan pritchard" w:date="2023-12-07T17:40:00Z"/>
                      <w:rFonts w:cs="Arial"/>
                      <w:i/>
                      <w:iCs/>
                      <w:color w:val="F2F2F2" w:themeColor="background1" w:themeShade="F2"/>
                      <w:position w:val="-1"/>
                      <w:lang w:val="en-US"/>
                      <w:rPrChange w:id="683" w:author="jonathan pritchard" w:date="2023-10-05T15:05:00Z">
                        <w:rPr>
                          <w:del w:id="684" w:author="jonathan pritchard" w:date="2023-12-07T17:40:00Z"/>
                          <w:rFonts w:cs="Arial"/>
                          <w:i/>
                          <w:iCs/>
                          <w:position w:val="-1"/>
                          <w:lang w:val="en-US"/>
                        </w:rPr>
                      </w:rPrChange>
                    </w:rPr>
                  </w:pPr>
                  <w:del w:id="685" w:author="jonathan pritchard" w:date="2023-12-07T17:40:00Z">
                    <w:r w:rsidRPr="00FF24F2" w:rsidDel="007E4CF3">
                      <w:rPr>
                        <w:rFonts w:cs="Arial"/>
                        <w:i/>
                        <w:iCs/>
                        <w:color w:val="F2F2F2" w:themeColor="background1" w:themeShade="F2"/>
                        <w:position w:val="-1"/>
                        <w:lang w:val="en-US"/>
                        <w:rPrChange w:id="686" w:author="jonathan pritchard" w:date="2023-10-05T15:05:00Z">
                          <w:rPr>
                            <w:rFonts w:cs="Arial"/>
                            <w:i/>
                            <w:iCs/>
                            <w:position w:val="-1"/>
                            <w:lang w:val="en-US"/>
                          </w:rPr>
                        </w:rPrChange>
                      </w:rPr>
                      <w:delText>2.0.0 / yyyymmdd</w:delText>
                    </w:r>
                  </w:del>
                </w:p>
              </w:tc>
            </w:tr>
            <w:tr w:rsidR="00423CD2" w:rsidDel="007E4CF3" w14:paraId="61A8CC5C" w14:textId="04CBDC55" w:rsidTr="00280DEE">
              <w:trPr>
                <w:del w:id="687" w:author="jonathan pritchard" w:date="2023-12-07T17:40:00Z"/>
              </w:trPr>
              <w:tc>
                <w:tcPr>
                  <w:tcW w:w="3100" w:type="dxa"/>
                </w:tcPr>
                <w:p w14:paraId="2A3EAB72" w14:textId="3EA3D981" w:rsidR="00423CD2" w:rsidRPr="00FF24F2" w:rsidDel="007E4CF3" w:rsidRDefault="00423CD2" w:rsidP="00423CD2">
                  <w:pPr>
                    <w:jc w:val="left"/>
                    <w:rPr>
                      <w:del w:id="688" w:author="jonathan pritchard" w:date="2023-12-07T17:40:00Z"/>
                      <w:rFonts w:cs="Arial"/>
                      <w:i/>
                      <w:iCs/>
                      <w:color w:val="F2F2F2" w:themeColor="background1" w:themeShade="F2"/>
                      <w:position w:val="-1"/>
                      <w:lang w:val="en-US"/>
                      <w:rPrChange w:id="689" w:author="jonathan pritchard" w:date="2023-10-05T15:05:00Z">
                        <w:rPr>
                          <w:del w:id="690" w:author="jonathan pritchard" w:date="2023-12-07T17:40:00Z"/>
                          <w:rFonts w:cs="Arial"/>
                          <w:i/>
                          <w:iCs/>
                          <w:position w:val="-1"/>
                          <w:lang w:val="en-US"/>
                        </w:rPr>
                      </w:rPrChange>
                    </w:rPr>
                  </w:pPr>
                  <w:del w:id="691" w:author="jonathan pritchard" w:date="2023-12-07T17:40:00Z">
                    <w:r w:rsidRPr="00FF24F2" w:rsidDel="007E4CF3">
                      <w:rPr>
                        <w:rFonts w:cs="Arial"/>
                        <w:i/>
                        <w:iCs/>
                        <w:color w:val="F2F2F2" w:themeColor="background1" w:themeShade="F2"/>
                        <w:position w:val="-1"/>
                        <w:lang w:val="en-US"/>
                        <w:rPrChange w:id="692" w:author="jonathan pritchard" w:date="2023-10-05T15:05:00Z">
                          <w:rPr>
                            <w:rFonts w:cs="Arial"/>
                            <w:i/>
                            <w:iCs/>
                            <w:position w:val="-1"/>
                            <w:lang w:val="en-US"/>
                          </w:rPr>
                        </w:rPrChange>
                      </w:rPr>
                      <w:delText xml:space="preserve">Feature Catalogue </w:delText>
                    </w:r>
                  </w:del>
                </w:p>
              </w:tc>
              <w:tc>
                <w:tcPr>
                  <w:tcW w:w="3100" w:type="dxa"/>
                </w:tcPr>
                <w:p w14:paraId="41440EA1" w14:textId="47537B69" w:rsidR="00423CD2" w:rsidRPr="00FF24F2" w:rsidDel="007E4CF3" w:rsidRDefault="00423CD2" w:rsidP="00423CD2">
                  <w:pPr>
                    <w:jc w:val="left"/>
                    <w:rPr>
                      <w:del w:id="693" w:author="jonathan pritchard" w:date="2023-12-07T17:40:00Z"/>
                      <w:rFonts w:cs="Arial"/>
                      <w:i/>
                      <w:iCs/>
                      <w:color w:val="F2F2F2" w:themeColor="background1" w:themeShade="F2"/>
                      <w:position w:val="-1"/>
                      <w:lang w:val="en-US"/>
                      <w:rPrChange w:id="694" w:author="jonathan pritchard" w:date="2023-10-05T15:05:00Z">
                        <w:rPr>
                          <w:del w:id="695" w:author="jonathan pritchard" w:date="2023-12-07T17:40:00Z"/>
                          <w:rFonts w:cs="Arial"/>
                          <w:i/>
                          <w:iCs/>
                          <w:position w:val="-1"/>
                          <w:lang w:val="en-US"/>
                        </w:rPr>
                      </w:rPrChange>
                    </w:rPr>
                  </w:pPr>
                  <w:del w:id="696" w:author="jonathan pritchard" w:date="2023-12-07T17:40:00Z">
                    <w:r w:rsidRPr="00FF24F2" w:rsidDel="007E4CF3">
                      <w:rPr>
                        <w:rFonts w:cs="Arial"/>
                        <w:i/>
                        <w:iCs/>
                        <w:color w:val="F2F2F2" w:themeColor="background1" w:themeShade="F2"/>
                        <w:position w:val="-1"/>
                        <w:lang w:val="en-US"/>
                        <w:rPrChange w:id="697" w:author="jonathan pritchard" w:date="2023-10-05T15:05:00Z">
                          <w:rPr>
                            <w:rFonts w:cs="Arial"/>
                            <w:i/>
                            <w:iCs/>
                            <w:position w:val="-1"/>
                            <w:lang w:val="en-US"/>
                          </w:rPr>
                        </w:rPrChange>
                      </w:rPr>
                      <w:delText>S-111</w:delText>
                    </w:r>
                  </w:del>
                </w:p>
              </w:tc>
              <w:tc>
                <w:tcPr>
                  <w:tcW w:w="3100" w:type="dxa"/>
                </w:tcPr>
                <w:p w14:paraId="6AF204A3" w14:textId="1A4C8660" w:rsidR="00423CD2" w:rsidRPr="00FF24F2" w:rsidDel="007E4CF3" w:rsidRDefault="00423CD2" w:rsidP="00423CD2">
                  <w:pPr>
                    <w:jc w:val="left"/>
                    <w:rPr>
                      <w:del w:id="698" w:author="jonathan pritchard" w:date="2023-12-07T17:40:00Z"/>
                      <w:rFonts w:cs="Arial"/>
                      <w:i/>
                      <w:iCs/>
                      <w:color w:val="F2F2F2" w:themeColor="background1" w:themeShade="F2"/>
                      <w:position w:val="-1"/>
                      <w:lang w:val="en-US"/>
                      <w:rPrChange w:id="699" w:author="jonathan pritchard" w:date="2023-10-05T15:05:00Z">
                        <w:rPr>
                          <w:del w:id="700" w:author="jonathan pritchard" w:date="2023-12-07T17:40:00Z"/>
                          <w:rFonts w:cs="Arial"/>
                          <w:i/>
                          <w:iCs/>
                          <w:position w:val="-1"/>
                          <w:lang w:val="en-US"/>
                        </w:rPr>
                      </w:rPrChange>
                    </w:rPr>
                  </w:pPr>
                  <w:del w:id="701" w:author="jonathan pritchard" w:date="2023-12-07T17:40:00Z">
                    <w:r w:rsidRPr="00FF24F2" w:rsidDel="007E4CF3">
                      <w:rPr>
                        <w:rFonts w:cs="Arial"/>
                        <w:i/>
                        <w:iCs/>
                        <w:color w:val="F2F2F2" w:themeColor="background1" w:themeShade="F2"/>
                        <w:position w:val="-1"/>
                        <w:lang w:val="en-US"/>
                        <w:rPrChange w:id="702" w:author="jonathan pritchard" w:date="2023-10-05T15:05:00Z">
                          <w:rPr>
                            <w:rFonts w:cs="Arial"/>
                            <w:i/>
                            <w:iCs/>
                            <w:position w:val="-1"/>
                            <w:lang w:val="en-US"/>
                          </w:rPr>
                        </w:rPrChange>
                      </w:rPr>
                      <w:delText>2.0.0 / yyyymmdd</w:delText>
                    </w:r>
                  </w:del>
                </w:p>
              </w:tc>
            </w:tr>
            <w:tr w:rsidR="00423CD2" w:rsidDel="007E4CF3" w14:paraId="78D29DD8" w14:textId="0ADCF5ED" w:rsidTr="00280DEE">
              <w:trPr>
                <w:del w:id="703" w:author="jonathan pritchard" w:date="2023-12-07T17:40:00Z"/>
              </w:trPr>
              <w:tc>
                <w:tcPr>
                  <w:tcW w:w="3100" w:type="dxa"/>
                </w:tcPr>
                <w:p w14:paraId="23B4DC09" w14:textId="22F2868D" w:rsidR="00423CD2" w:rsidRPr="00FF24F2" w:rsidDel="007E4CF3" w:rsidRDefault="00423CD2" w:rsidP="00423CD2">
                  <w:pPr>
                    <w:jc w:val="left"/>
                    <w:rPr>
                      <w:del w:id="704" w:author="jonathan pritchard" w:date="2023-12-07T17:40:00Z"/>
                      <w:rFonts w:cs="Arial"/>
                      <w:i/>
                      <w:iCs/>
                      <w:color w:val="F2F2F2" w:themeColor="background1" w:themeShade="F2"/>
                      <w:position w:val="-1"/>
                      <w:lang w:val="en-US"/>
                      <w:rPrChange w:id="705" w:author="jonathan pritchard" w:date="2023-10-05T15:05:00Z">
                        <w:rPr>
                          <w:del w:id="706" w:author="jonathan pritchard" w:date="2023-12-07T17:40:00Z"/>
                          <w:rFonts w:cs="Arial"/>
                          <w:i/>
                          <w:iCs/>
                          <w:position w:val="-1"/>
                          <w:lang w:val="en-US"/>
                        </w:rPr>
                      </w:rPrChange>
                    </w:rPr>
                  </w:pPr>
                  <w:del w:id="707" w:author="jonathan pritchard" w:date="2023-12-07T17:40:00Z">
                    <w:r w:rsidRPr="00FF24F2" w:rsidDel="007E4CF3">
                      <w:rPr>
                        <w:rFonts w:cs="Arial"/>
                        <w:i/>
                        <w:iCs/>
                        <w:color w:val="F2F2F2" w:themeColor="background1" w:themeShade="F2"/>
                        <w:position w:val="-1"/>
                        <w:lang w:val="en-US"/>
                        <w:rPrChange w:id="708" w:author="jonathan pritchard" w:date="2023-10-05T15:05:00Z">
                          <w:rPr>
                            <w:rFonts w:cs="Arial"/>
                            <w:i/>
                            <w:iCs/>
                            <w:position w:val="-1"/>
                            <w:lang w:val="en-US"/>
                          </w:rPr>
                        </w:rPrChange>
                      </w:rPr>
                      <w:delText xml:space="preserve">Portrayal Catalogue </w:delText>
                    </w:r>
                  </w:del>
                </w:p>
              </w:tc>
              <w:tc>
                <w:tcPr>
                  <w:tcW w:w="3100" w:type="dxa"/>
                </w:tcPr>
                <w:p w14:paraId="6C6A0D59" w14:textId="77FD0840" w:rsidR="00423CD2" w:rsidRPr="00FF24F2" w:rsidDel="007E4CF3" w:rsidRDefault="00423CD2" w:rsidP="00423CD2">
                  <w:pPr>
                    <w:jc w:val="left"/>
                    <w:rPr>
                      <w:del w:id="709" w:author="jonathan pritchard" w:date="2023-12-07T17:40:00Z"/>
                      <w:rFonts w:cs="Arial"/>
                      <w:i/>
                      <w:iCs/>
                      <w:color w:val="F2F2F2" w:themeColor="background1" w:themeShade="F2"/>
                      <w:position w:val="-1"/>
                      <w:lang w:val="en-US"/>
                      <w:rPrChange w:id="710" w:author="jonathan pritchard" w:date="2023-10-05T15:05:00Z">
                        <w:rPr>
                          <w:del w:id="711" w:author="jonathan pritchard" w:date="2023-12-07T17:40:00Z"/>
                          <w:rFonts w:cs="Arial"/>
                          <w:i/>
                          <w:iCs/>
                          <w:position w:val="-1"/>
                          <w:lang w:val="en-US"/>
                        </w:rPr>
                      </w:rPrChange>
                    </w:rPr>
                  </w:pPr>
                  <w:del w:id="712" w:author="jonathan pritchard" w:date="2023-12-07T17:40:00Z">
                    <w:r w:rsidRPr="00FF24F2" w:rsidDel="007E4CF3">
                      <w:rPr>
                        <w:rFonts w:cs="Arial"/>
                        <w:i/>
                        <w:iCs/>
                        <w:color w:val="F2F2F2" w:themeColor="background1" w:themeShade="F2"/>
                        <w:position w:val="-1"/>
                        <w:lang w:val="en-US"/>
                        <w:rPrChange w:id="713" w:author="jonathan pritchard" w:date="2023-10-05T15:05:00Z">
                          <w:rPr>
                            <w:rFonts w:cs="Arial"/>
                            <w:i/>
                            <w:iCs/>
                            <w:position w:val="-1"/>
                            <w:lang w:val="en-US"/>
                          </w:rPr>
                        </w:rPrChange>
                      </w:rPr>
                      <w:delText>S-111</w:delText>
                    </w:r>
                  </w:del>
                </w:p>
              </w:tc>
              <w:tc>
                <w:tcPr>
                  <w:tcW w:w="3100" w:type="dxa"/>
                </w:tcPr>
                <w:p w14:paraId="3B8F057F" w14:textId="47F4869C" w:rsidR="00423CD2" w:rsidRPr="00FF24F2" w:rsidDel="007E4CF3" w:rsidRDefault="00423CD2" w:rsidP="00423CD2">
                  <w:pPr>
                    <w:jc w:val="left"/>
                    <w:rPr>
                      <w:del w:id="714" w:author="jonathan pritchard" w:date="2023-12-07T17:40:00Z"/>
                      <w:rFonts w:cs="Arial"/>
                      <w:i/>
                      <w:iCs/>
                      <w:color w:val="F2F2F2" w:themeColor="background1" w:themeShade="F2"/>
                      <w:position w:val="-1"/>
                      <w:lang w:val="en-US"/>
                      <w:rPrChange w:id="715" w:author="jonathan pritchard" w:date="2023-10-05T15:05:00Z">
                        <w:rPr>
                          <w:del w:id="716" w:author="jonathan pritchard" w:date="2023-12-07T17:40:00Z"/>
                          <w:rFonts w:cs="Arial"/>
                          <w:i/>
                          <w:iCs/>
                          <w:position w:val="-1"/>
                          <w:lang w:val="en-US"/>
                        </w:rPr>
                      </w:rPrChange>
                    </w:rPr>
                  </w:pPr>
                  <w:del w:id="717" w:author="jonathan pritchard" w:date="2023-12-07T17:40:00Z">
                    <w:r w:rsidRPr="00FF24F2" w:rsidDel="007E4CF3">
                      <w:rPr>
                        <w:rFonts w:cs="Arial"/>
                        <w:i/>
                        <w:iCs/>
                        <w:color w:val="F2F2F2" w:themeColor="background1" w:themeShade="F2"/>
                        <w:position w:val="-1"/>
                        <w:lang w:val="en-US"/>
                        <w:rPrChange w:id="718" w:author="jonathan pritchard" w:date="2023-10-05T15:05:00Z">
                          <w:rPr>
                            <w:rFonts w:cs="Arial"/>
                            <w:i/>
                            <w:iCs/>
                            <w:position w:val="-1"/>
                            <w:lang w:val="en-US"/>
                          </w:rPr>
                        </w:rPrChange>
                      </w:rPr>
                      <w:delText>2.0.0 / yyyymmdd</w:delText>
                    </w:r>
                  </w:del>
                </w:p>
              </w:tc>
            </w:tr>
            <w:tr w:rsidR="00423CD2" w14:paraId="096DC4BF" w14:textId="77777777" w:rsidTr="00280DEE">
              <w:tc>
                <w:tcPr>
                  <w:tcW w:w="3100" w:type="dxa"/>
                </w:tcPr>
                <w:p w14:paraId="42FE56F6" w14:textId="3562330C" w:rsidR="00423CD2" w:rsidRPr="00CF3C08" w:rsidRDefault="00423CD2" w:rsidP="00423CD2">
                  <w:pPr>
                    <w:jc w:val="left"/>
                    <w:rPr>
                      <w:rFonts w:cs="Arial"/>
                      <w:b/>
                      <w:bCs/>
                      <w:i/>
                      <w:iCs/>
                      <w:position w:val="-1"/>
                      <w:lang w:val="en-US"/>
                      <w:rPrChange w:id="719" w:author="jonathan pritchard" w:date="2023-09-27T07:22:00Z">
                        <w:rPr>
                          <w:rFonts w:cs="Arial"/>
                          <w:i/>
                          <w:iCs/>
                          <w:position w:val="-1"/>
                          <w:lang w:val="en-US"/>
                        </w:rPr>
                      </w:rPrChange>
                    </w:rPr>
                  </w:pPr>
                  <w:r w:rsidRPr="00CF3C08">
                    <w:rPr>
                      <w:rFonts w:cs="Arial"/>
                      <w:b/>
                      <w:bCs/>
                      <w:i/>
                      <w:iCs/>
                      <w:position w:val="-1"/>
                      <w:lang w:val="en-US"/>
                      <w:rPrChange w:id="720" w:author="jonathan pritchard" w:date="2023-09-27T07:22:00Z">
                        <w:rPr>
                          <w:rFonts w:cs="Arial"/>
                          <w:i/>
                          <w:iCs/>
                          <w:position w:val="-1"/>
                          <w:lang w:val="en-US"/>
                        </w:rPr>
                      </w:rPrChange>
                    </w:rPr>
                    <w:t xml:space="preserve">Feature Catalogue </w:t>
                  </w:r>
                </w:p>
              </w:tc>
              <w:tc>
                <w:tcPr>
                  <w:tcW w:w="3100" w:type="dxa"/>
                </w:tcPr>
                <w:p w14:paraId="325AFFFF" w14:textId="5D325F12" w:rsidR="00423CD2" w:rsidRPr="00CF3C08" w:rsidRDefault="00423CD2" w:rsidP="00423CD2">
                  <w:pPr>
                    <w:jc w:val="left"/>
                    <w:rPr>
                      <w:rFonts w:cs="Arial"/>
                      <w:b/>
                      <w:bCs/>
                      <w:i/>
                      <w:iCs/>
                      <w:position w:val="-1"/>
                      <w:lang w:val="en-US"/>
                      <w:rPrChange w:id="721" w:author="jonathan pritchard" w:date="2023-09-27T07:22:00Z">
                        <w:rPr>
                          <w:rFonts w:cs="Arial"/>
                          <w:i/>
                          <w:iCs/>
                          <w:position w:val="-1"/>
                          <w:lang w:val="en-US"/>
                        </w:rPr>
                      </w:rPrChange>
                    </w:rPr>
                  </w:pPr>
                  <w:r w:rsidRPr="00CF3C08">
                    <w:rPr>
                      <w:rFonts w:cs="Arial"/>
                      <w:b/>
                      <w:bCs/>
                      <w:i/>
                      <w:iCs/>
                      <w:position w:val="-1"/>
                      <w:lang w:val="en-US"/>
                      <w:rPrChange w:id="722" w:author="jonathan pritchard" w:date="2023-09-27T07:22:00Z">
                        <w:rPr>
                          <w:rFonts w:cs="Arial"/>
                          <w:i/>
                          <w:iCs/>
                          <w:position w:val="-1"/>
                          <w:lang w:val="en-US"/>
                        </w:rPr>
                      </w:rPrChange>
                    </w:rPr>
                    <w:t>S-128</w:t>
                  </w:r>
                </w:p>
              </w:tc>
              <w:tc>
                <w:tcPr>
                  <w:tcW w:w="3100" w:type="dxa"/>
                </w:tcPr>
                <w:p w14:paraId="681BB14D" w14:textId="23A07EAE" w:rsidR="00423CD2" w:rsidRPr="00CF3C08" w:rsidRDefault="00D02CF7" w:rsidP="00423CD2">
                  <w:pPr>
                    <w:jc w:val="left"/>
                    <w:rPr>
                      <w:rFonts w:cs="Arial"/>
                      <w:b/>
                      <w:bCs/>
                      <w:i/>
                      <w:iCs/>
                      <w:position w:val="-1"/>
                      <w:lang w:val="en-US"/>
                      <w:rPrChange w:id="723" w:author="jonathan pritchard" w:date="2023-09-27T07:22:00Z">
                        <w:rPr>
                          <w:rFonts w:cs="Arial"/>
                          <w:i/>
                          <w:iCs/>
                          <w:position w:val="-1"/>
                          <w:lang w:val="en-US"/>
                        </w:rPr>
                      </w:rPrChange>
                    </w:rPr>
                  </w:pPr>
                  <w:ins w:id="724" w:author="jonathan pritchard" w:date="2023-12-15T13:51:00Z">
                    <w:r>
                      <w:rPr>
                        <w:rFonts w:cs="Arial"/>
                        <w:b/>
                        <w:bCs/>
                        <w:i/>
                        <w:iCs/>
                        <w:position w:val="-1"/>
                        <w:lang w:val="en-US"/>
                      </w:rPr>
                      <w:t>1.0.0</w:t>
                    </w:r>
                  </w:ins>
                  <w:del w:id="725" w:author="jonathan pritchard" w:date="2023-12-07T17:40:00Z">
                    <w:r w:rsidR="00423CD2" w:rsidRPr="00CF3C08" w:rsidDel="007E4CF3">
                      <w:rPr>
                        <w:rFonts w:cs="Arial"/>
                        <w:b/>
                        <w:bCs/>
                        <w:i/>
                        <w:iCs/>
                        <w:position w:val="-1"/>
                        <w:lang w:val="en-US"/>
                        <w:rPrChange w:id="726" w:author="jonathan pritchard" w:date="2023-09-27T07:22:00Z">
                          <w:rPr>
                            <w:rFonts w:cs="Arial"/>
                            <w:i/>
                            <w:iCs/>
                            <w:position w:val="-1"/>
                            <w:lang w:val="en-US"/>
                          </w:rPr>
                        </w:rPrChange>
                      </w:rPr>
                      <w:delText>2</w:delText>
                    </w:r>
                  </w:del>
                  <w:del w:id="727" w:author="jonathan pritchard" w:date="2023-12-15T13:51:00Z">
                    <w:r w:rsidR="00423CD2" w:rsidRPr="00CF3C08" w:rsidDel="00D02CF7">
                      <w:rPr>
                        <w:rFonts w:cs="Arial"/>
                        <w:b/>
                        <w:bCs/>
                        <w:i/>
                        <w:iCs/>
                        <w:position w:val="-1"/>
                        <w:lang w:val="en-US"/>
                        <w:rPrChange w:id="728" w:author="jonathan pritchard" w:date="2023-09-27T07:22:00Z">
                          <w:rPr>
                            <w:rFonts w:cs="Arial"/>
                            <w:i/>
                            <w:iCs/>
                            <w:position w:val="-1"/>
                            <w:lang w:val="en-US"/>
                          </w:rPr>
                        </w:rPrChange>
                      </w:rPr>
                      <w:delText>.0.0 / yyyymmdd</w:delText>
                    </w:r>
                  </w:del>
                </w:p>
              </w:tc>
            </w:tr>
            <w:tr w:rsidR="00423CD2" w:rsidDel="00D02CF7" w14:paraId="5A2520A9" w14:textId="3A4B9726" w:rsidTr="00280DEE">
              <w:trPr>
                <w:del w:id="729" w:author="jonathan pritchard" w:date="2023-12-15T13:51:00Z"/>
              </w:trPr>
              <w:tc>
                <w:tcPr>
                  <w:tcW w:w="3100" w:type="dxa"/>
                </w:tcPr>
                <w:p w14:paraId="53218AD5" w14:textId="54BCB1CB" w:rsidR="00423CD2" w:rsidRPr="00CF3C08" w:rsidDel="00D02CF7" w:rsidRDefault="00423CD2" w:rsidP="00423CD2">
                  <w:pPr>
                    <w:jc w:val="left"/>
                    <w:rPr>
                      <w:del w:id="730" w:author="jonathan pritchard" w:date="2023-12-15T13:51:00Z"/>
                      <w:rFonts w:cs="Arial"/>
                      <w:b/>
                      <w:bCs/>
                      <w:i/>
                      <w:iCs/>
                      <w:position w:val="-1"/>
                      <w:lang w:val="en-US"/>
                      <w:rPrChange w:id="731" w:author="jonathan pritchard" w:date="2023-09-27T07:22:00Z">
                        <w:rPr>
                          <w:del w:id="732" w:author="jonathan pritchard" w:date="2023-12-15T13:51:00Z"/>
                          <w:rFonts w:cs="Arial"/>
                          <w:i/>
                          <w:iCs/>
                          <w:position w:val="-1"/>
                          <w:lang w:val="en-US"/>
                        </w:rPr>
                      </w:rPrChange>
                    </w:rPr>
                  </w:pPr>
                  <w:commentRangeStart w:id="733"/>
                  <w:del w:id="734" w:author="jonathan pritchard" w:date="2023-12-15T13:51:00Z">
                    <w:r w:rsidRPr="00CF3C08" w:rsidDel="00D02CF7">
                      <w:rPr>
                        <w:rFonts w:cs="Arial"/>
                        <w:b/>
                        <w:bCs/>
                        <w:i/>
                        <w:iCs/>
                        <w:position w:val="-1"/>
                        <w:lang w:val="en-US"/>
                        <w:rPrChange w:id="735" w:author="jonathan pritchard" w:date="2023-09-27T07:22:00Z">
                          <w:rPr>
                            <w:rFonts w:cs="Arial"/>
                            <w:i/>
                            <w:iCs/>
                            <w:position w:val="-1"/>
                            <w:lang w:val="en-US"/>
                          </w:rPr>
                        </w:rPrChange>
                      </w:rPr>
                      <w:delText xml:space="preserve">Portrayal Catalogue </w:delText>
                    </w:r>
                  </w:del>
                </w:p>
              </w:tc>
              <w:tc>
                <w:tcPr>
                  <w:tcW w:w="3100" w:type="dxa"/>
                </w:tcPr>
                <w:p w14:paraId="48D7F71A" w14:textId="4D9F62A3" w:rsidR="00423CD2" w:rsidRPr="00CF3C08" w:rsidDel="00D02CF7" w:rsidRDefault="00423CD2" w:rsidP="00423CD2">
                  <w:pPr>
                    <w:jc w:val="left"/>
                    <w:rPr>
                      <w:del w:id="736" w:author="jonathan pritchard" w:date="2023-12-15T13:51:00Z"/>
                      <w:rFonts w:cs="Arial"/>
                      <w:b/>
                      <w:bCs/>
                      <w:i/>
                      <w:iCs/>
                      <w:position w:val="-1"/>
                      <w:lang w:val="en-US"/>
                      <w:rPrChange w:id="737" w:author="jonathan pritchard" w:date="2023-09-27T07:22:00Z">
                        <w:rPr>
                          <w:del w:id="738" w:author="jonathan pritchard" w:date="2023-12-15T13:51:00Z"/>
                          <w:rFonts w:cs="Arial"/>
                          <w:i/>
                          <w:iCs/>
                          <w:position w:val="-1"/>
                          <w:lang w:val="en-US"/>
                        </w:rPr>
                      </w:rPrChange>
                    </w:rPr>
                  </w:pPr>
                  <w:del w:id="739" w:author="jonathan pritchard" w:date="2023-12-15T13:51:00Z">
                    <w:r w:rsidRPr="00CF3C08" w:rsidDel="00D02CF7">
                      <w:rPr>
                        <w:rFonts w:cs="Arial"/>
                        <w:b/>
                        <w:bCs/>
                        <w:i/>
                        <w:iCs/>
                        <w:position w:val="-1"/>
                        <w:lang w:val="en-US"/>
                        <w:rPrChange w:id="740" w:author="jonathan pritchard" w:date="2023-09-27T07:22:00Z">
                          <w:rPr>
                            <w:rFonts w:cs="Arial"/>
                            <w:i/>
                            <w:iCs/>
                            <w:position w:val="-1"/>
                            <w:lang w:val="en-US"/>
                          </w:rPr>
                        </w:rPrChange>
                      </w:rPr>
                      <w:delText>S-128</w:delText>
                    </w:r>
                  </w:del>
                </w:p>
              </w:tc>
              <w:tc>
                <w:tcPr>
                  <w:tcW w:w="3100" w:type="dxa"/>
                </w:tcPr>
                <w:p w14:paraId="202F859A" w14:textId="7697D822" w:rsidR="00423CD2" w:rsidRPr="00CF3C08" w:rsidDel="00D02CF7" w:rsidRDefault="00423CD2" w:rsidP="00423CD2">
                  <w:pPr>
                    <w:jc w:val="left"/>
                    <w:rPr>
                      <w:del w:id="741" w:author="jonathan pritchard" w:date="2023-12-15T13:51:00Z"/>
                      <w:rFonts w:cs="Arial"/>
                      <w:b/>
                      <w:bCs/>
                      <w:i/>
                      <w:iCs/>
                      <w:position w:val="-1"/>
                      <w:lang w:val="en-US"/>
                      <w:rPrChange w:id="742" w:author="jonathan pritchard" w:date="2023-09-27T07:22:00Z">
                        <w:rPr>
                          <w:del w:id="743" w:author="jonathan pritchard" w:date="2023-12-15T13:51:00Z"/>
                          <w:rFonts w:cs="Arial"/>
                          <w:i/>
                          <w:iCs/>
                          <w:position w:val="-1"/>
                          <w:lang w:val="en-US"/>
                        </w:rPr>
                      </w:rPrChange>
                    </w:rPr>
                  </w:pPr>
                  <w:del w:id="744" w:author="jonathan pritchard" w:date="2023-12-07T17:40:00Z">
                    <w:r w:rsidRPr="00CF3C08" w:rsidDel="007E4CF3">
                      <w:rPr>
                        <w:rFonts w:cs="Arial"/>
                        <w:b/>
                        <w:bCs/>
                        <w:i/>
                        <w:iCs/>
                        <w:position w:val="-1"/>
                        <w:lang w:val="en-US"/>
                        <w:rPrChange w:id="745" w:author="jonathan pritchard" w:date="2023-09-27T07:22:00Z">
                          <w:rPr>
                            <w:rFonts w:cs="Arial"/>
                            <w:i/>
                            <w:iCs/>
                            <w:position w:val="-1"/>
                            <w:lang w:val="en-US"/>
                          </w:rPr>
                        </w:rPrChange>
                      </w:rPr>
                      <w:delText>2</w:delText>
                    </w:r>
                  </w:del>
                  <w:del w:id="746" w:author="jonathan pritchard" w:date="2023-12-15T13:51:00Z">
                    <w:r w:rsidRPr="00CF3C08" w:rsidDel="00D02CF7">
                      <w:rPr>
                        <w:rFonts w:cs="Arial"/>
                        <w:b/>
                        <w:bCs/>
                        <w:i/>
                        <w:iCs/>
                        <w:position w:val="-1"/>
                        <w:lang w:val="en-US"/>
                        <w:rPrChange w:id="747" w:author="jonathan pritchard" w:date="2023-09-27T07:22:00Z">
                          <w:rPr>
                            <w:rFonts w:cs="Arial"/>
                            <w:i/>
                            <w:iCs/>
                            <w:position w:val="-1"/>
                            <w:lang w:val="en-US"/>
                          </w:rPr>
                        </w:rPrChange>
                      </w:rPr>
                      <w:delText>.0.0 / yyyymmdd</w:delText>
                    </w:r>
                    <w:commentRangeEnd w:id="733"/>
                    <w:r w:rsidR="007E4CF3" w:rsidDel="00D02CF7">
                      <w:rPr>
                        <w:rStyle w:val="CommentReference"/>
                        <w:snapToGrid/>
                        <w:color w:val="000000"/>
                      </w:rPr>
                      <w:commentReference w:id="733"/>
                    </w:r>
                  </w:del>
                </w:p>
              </w:tc>
            </w:tr>
            <w:tr w:rsidR="00E86D49" w14:paraId="3975F27A" w14:textId="77777777" w:rsidTr="00280DEE">
              <w:trPr>
                <w:ins w:id="748" w:author="jonathan pritchard" w:date="2023-12-13T15:24:00Z"/>
              </w:trPr>
              <w:tc>
                <w:tcPr>
                  <w:tcW w:w="3100" w:type="dxa"/>
                </w:tcPr>
                <w:p w14:paraId="3124B1B3" w14:textId="1B2858B4" w:rsidR="00E86D49" w:rsidRPr="00E86D49" w:rsidRDefault="00E86D49" w:rsidP="00E86D49">
                  <w:pPr>
                    <w:jc w:val="left"/>
                    <w:rPr>
                      <w:ins w:id="749" w:author="jonathan pritchard" w:date="2023-12-13T15:24:00Z"/>
                      <w:rFonts w:cs="Arial"/>
                      <w:b/>
                      <w:bCs/>
                      <w:i/>
                      <w:iCs/>
                      <w:position w:val="-1"/>
                      <w:lang w:val="en-US"/>
                    </w:rPr>
                  </w:pPr>
                  <w:ins w:id="750" w:author="jonathan pritchard" w:date="2023-12-13T15:25:00Z">
                    <w:r w:rsidRPr="00E86D49">
                      <w:rPr>
                        <w:b/>
                        <w:bCs/>
                        <w:i/>
                        <w:iCs/>
                        <w:rPrChange w:id="751" w:author="jonathan pritchard" w:date="2023-12-13T15:25:00Z">
                          <w:rPr/>
                        </w:rPrChange>
                      </w:rPr>
                      <w:t xml:space="preserve">Feature Catalogue </w:t>
                    </w:r>
                  </w:ins>
                </w:p>
              </w:tc>
              <w:tc>
                <w:tcPr>
                  <w:tcW w:w="3100" w:type="dxa"/>
                </w:tcPr>
                <w:p w14:paraId="67C1F84A" w14:textId="61054616" w:rsidR="00E86D49" w:rsidRPr="00E86D49" w:rsidRDefault="00E86D49" w:rsidP="00E86D49">
                  <w:pPr>
                    <w:jc w:val="left"/>
                    <w:rPr>
                      <w:ins w:id="752" w:author="jonathan pritchard" w:date="2023-12-13T15:24:00Z"/>
                      <w:rFonts w:cs="Arial"/>
                      <w:b/>
                      <w:bCs/>
                      <w:i/>
                      <w:iCs/>
                      <w:position w:val="-1"/>
                      <w:lang w:val="en-US"/>
                    </w:rPr>
                  </w:pPr>
                  <w:ins w:id="753" w:author="jonathan pritchard" w:date="2023-12-13T15:25:00Z">
                    <w:r w:rsidRPr="00E86D49">
                      <w:rPr>
                        <w:b/>
                        <w:bCs/>
                        <w:i/>
                        <w:iCs/>
                        <w:rPrChange w:id="754" w:author="jonathan pritchard" w:date="2023-12-13T15:25:00Z">
                          <w:rPr/>
                        </w:rPrChange>
                      </w:rPr>
                      <w:t>S-1</w:t>
                    </w:r>
                    <w:r>
                      <w:rPr>
                        <w:b/>
                        <w:bCs/>
                        <w:i/>
                        <w:iCs/>
                      </w:rPr>
                      <w:t>64</w:t>
                    </w:r>
                  </w:ins>
                </w:p>
              </w:tc>
              <w:tc>
                <w:tcPr>
                  <w:tcW w:w="3100" w:type="dxa"/>
                </w:tcPr>
                <w:p w14:paraId="175F2E0A" w14:textId="4450A711" w:rsidR="00E86D49" w:rsidRPr="00E86D49" w:rsidDel="007E4CF3" w:rsidRDefault="00D02CF7" w:rsidP="00E86D49">
                  <w:pPr>
                    <w:jc w:val="left"/>
                    <w:rPr>
                      <w:ins w:id="755" w:author="jonathan pritchard" w:date="2023-12-13T15:24:00Z"/>
                      <w:rFonts w:cs="Arial"/>
                      <w:b/>
                      <w:bCs/>
                      <w:i/>
                      <w:iCs/>
                      <w:position w:val="-1"/>
                      <w:lang w:val="en-US"/>
                    </w:rPr>
                  </w:pPr>
                  <w:ins w:id="756" w:author="jonathan pritchard" w:date="2023-12-15T13:51:00Z">
                    <w:r>
                      <w:rPr>
                        <w:rFonts w:cs="Arial"/>
                        <w:b/>
                        <w:bCs/>
                        <w:i/>
                        <w:iCs/>
                        <w:position w:val="-1"/>
                        <w:lang w:val="en-US"/>
                      </w:rPr>
                      <w:t>1.0.0</w:t>
                    </w:r>
                  </w:ins>
                </w:p>
              </w:tc>
            </w:tr>
            <w:tr w:rsidR="00423CD2" w:rsidDel="007E4CF3" w14:paraId="620D3D75" w14:textId="7FD58DFD" w:rsidTr="00280DEE">
              <w:trPr>
                <w:del w:id="757" w:author="jonathan pritchard" w:date="2023-12-07T17:40:00Z"/>
              </w:trPr>
              <w:tc>
                <w:tcPr>
                  <w:tcW w:w="3100" w:type="dxa"/>
                </w:tcPr>
                <w:p w14:paraId="5D62EAAE" w14:textId="513E16AD" w:rsidR="00423CD2" w:rsidRPr="00FF24F2" w:rsidDel="007E4CF3" w:rsidRDefault="00423CD2" w:rsidP="00423CD2">
                  <w:pPr>
                    <w:jc w:val="left"/>
                    <w:rPr>
                      <w:del w:id="758" w:author="jonathan pritchard" w:date="2023-12-07T17:40:00Z"/>
                      <w:rFonts w:cs="Arial"/>
                      <w:i/>
                      <w:iCs/>
                      <w:color w:val="F2F2F2" w:themeColor="background1" w:themeShade="F2"/>
                      <w:position w:val="-1"/>
                      <w:lang w:val="en-US"/>
                      <w:rPrChange w:id="759" w:author="jonathan pritchard" w:date="2023-10-05T15:05:00Z">
                        <w:rPr>
                          <w:del w:id="760" w:author="jonathan pritchard" w:date="2023-12-07T17:40:00Z"/>
                          <w:rFonts w:cs="Arial"/>
                          <w:i/>
                          <w:iCs/>
                          <w:position w:val="-1"/>
                          <w:lang w:val="en-US"/>
                        </w:rPr>
                      </w:rPrChange>
                    </w:rPr>
                  </w:pPr>
                  <w:del w:id="761" w:author="jonathan pritchard" w:date="2023-12-07T17:40:00Z">
                    <w:r w:rsidRPr="00FF24F2" w:rsidDel="007E4CF3">
                      <w:rPr>
                        <w:rFonts w:cs="Arial"/>
                        <w:i/>
                        <w:iCs/>
                        <w:color w:val="F2F2F2" w:themeColor="background1" w:themeShade="F2"/>
                        <w:position w:val="-1"/>
                        <w:lang w:val="en-US"/>
                        <w:rPrChange w:id="762" w:author="jonathan pritchard" w:date="2023-10-05T15:05:00Z">
                          <w:rPr>
                            <w:rFonts w:cs="Arial"/>
                            <w:i/>
                            <w:iCs/>
                            <w:position w:val="-1"/>
                            <w:lang w:val="en-US"/>
                          </w:rPr>
                        </w:rPrChange>
                      </w:rPr>
                      <w:delText xml:space="preserve">Feature Catalogue </w:delText>
                    </w:r>
                  </w:del>
                </w:p>
              </w:tc>
              <w:tc>
                <w:tcPr>
                  <w:tcW w:w="3100" w:type="dxa"/>
                </w:tcPr>
                <w:p w14:paraId="36D1F5A5" w14:textId="441FBFCA" w:rsidR="00423CD2" w:rsidRPr="00FF24F2" w:rsidDel="007E4CF3" w:rsidRDefault="00423CD2" w:rsidP="00423CD2">
                  <w:pPr>
                    <w:jc w:val="left"/>
                    <w:rPr>
                      <w:del w:id="763" w:author="jonathan pritchard" w:date="2023-12-07T17:40:00Z"/>
                      <w:rFonts w:cs="Arial"/>
                      <w:i/>
                      <w:iCs/>
                      <w:color w:val="F2F2F2" w:themeColor="background1" w:themeShade="F2"/>
                      <w:position w:val="-1"/>
                      <w:lang w:val="en-US"/>
                      <w:rPrChange w:id="764" w:author="jonathan pritchard" w:date="2023-10-05T15:05:00Z">
                        <w:rPr>
                          <w:del w:id="765" w:author="jonathan pritchard" w:date="2023-12-07T17:40:00Z"/>
                          <w:rFonts w:cs="Arial"/>
                          <w:i/>
                          <w:iCs/>
                          <w:position w:val="-1"/>
                          <w:lang w:val="en-US"/>
                        </w:rPr>
                      </w:rPrChange>
                    </w:rPr>
                  </w:pPr>
                  <w:del w:id="766" w:author="jonathan pritchard" w:date="2023-12-07T17:40:00Z">
                    <w:r w:rsidRPr="00FF24F2" w:rsidDel="007E4CF3">
                      <w:rPr>
                        <w:rFonts w:cs="Arial"/>
                        <w:i/>
                        <w:iCs/>
                        <w:color w:val="F2F2F2" w:themeColor="background1" w:themeShade="F2"/>
                        <w:position w:val="-1"/>
                        <w:lang w:val="en-US"/>
                        <w:rPrChange w:id="767" w:author="jonathan pritchard" w:date="2023-10-05T15:05:00Z">
                          <w:rPr>
                            <w:rFonts w:cs="Arial"/>
                            <w:i/>
                            <w:iCs/>
                            <w:position w:val="-1"/>
                            <w:lang w:val="en-US"/>
                          </w:rPr>
                        </w:rPrChange>
                      </w:rPr>
                      <w:delText>S-129</w:delText>
                    </w:r>
                  </w:del>
                </w:p>
              </w:tc>
              <w:tc>
                <w:tcPr>
                  <w:tcW w:w="3100" w:type="dxa"/>
                </w:tcPr>
                <w:p w14:paraId="2FC98C04" w14:textId="4F2CAC29" w:rsidR="00423CD2" w:rsidRPr="00FF24F2" w:rsidDel="007E4CF3" w:rsidRDefault="00423CD2" w:rsidP="00423CD2">
                  <w:pPr>
                    <w:jc w:val="left"/>
                    <w:rPr>
                      <w:del w:id="768" w:author="jonathan pritchard" w:date="2023-12-07T17:40:00Z"/>
                      <w:rFonts w:cs="Arial"/>
                      <w:i/>
                      <w:iCs/>
                      <w:color w:val="F2F2F2" w:themeColor="background1" w:themeShade="F2"/>
                      <w:position w:val="-1"/>
                      <w:lang w:val="en-US"/>
                      <w:rPrChange w:id="769" w:author="jonathan pritchard" w:date="2023-10-05T15:05:00Z">
                        <w:rPr>
                          <w:del w:id="770" w:author="jonathan pritchard" w:date="2023-12-07T17:40:00Z"/>
                          <w:rFonts w:cs="Arial"/>
                          <w:i/>
                          <w:iCs/>
                          <w:position w:val="-1"/>
                          <w:lang w:val="en-US"/>
                        </w:rPr>
                      </w:rPrChange>
                    </w:rPr>
                  </w:pPr>
                  <w:del w:id="771" w:author="jonathan pritchard" w:date="2023-12-07T17:40:00Z">
                    <w:r w:rsidRPr="00FF24F2" w:rsidDel="007E4CF3">
                      <w:rPr>
                        <w:rFonts w:cs="Arial"/>
                        <w:i/>
                        <w:iCs/>
                        <w:color w:val="F2F2F2" w:themeColor="background1" w:themeShade="F2"/>
                        <w:position w:val="-1"/>
                        <w:lang w:val="en-US"/>
                        <w:rPrChange w:id="772" w:author="jonathan pritchard" w:date="2023-10-05T15:05:00Z">
                          <w:rPr>
                            <w:rFonts w:cs="Arial"/>
                            <w:i/>
                            <w:iCs/>
                            <w:position w:val="-1"/>
                            <w:lang w:val="en-US"/>
                          </w:rPr>
                        </w:rPrChange>
                      </w:rPr>
                      <w:delText>2.0.0 / yyyymmdd</w:delText>
                    </w:r>
                  </w:del>
                </w:p>
              </w:tc>
            </w:tr>
            <w:tr w:rsidR="00423CD2" w:rsidDel="007E4CF3" w14:paraId="72995BF3" w14:textId="54761EF9" w:rsidTr="00280DEE">
              <w:trPr>
                <w:del w:id="773" w:author="jonathan pritchard" w:date="2023-12-07T17:40:00Z"/>
              </w:trPr>
              <w:tc>
                <w:tcPr>
                  <w:tcW w:w="3100" w:type="dxa"/>
                </w:tcPr>
                <w:p w14:paraId="4DF399F6" w14:textId="43030475" w:rsidR="00423CD2" w:rsidRPr="00FF24F2" w:rsidDel="007E4CF3" w:rsidRDefault="00423CD2" w:rsidP="00423CD2">
                  <w:pPr>
                    <w:jc w:val="left"/>
                    <w:rPr>
                      <w:del w:id="774" w:author="jonathan pritchard" w:date="2023-12-07T17:40:00Z"/>
                      <w:rFonts w:cs="Arial"/>
                      <w:i/>
                      <w:iCs/>
                      <w:color w:val="F2F2F2" w:themeColor="background1" w:themeShade="F2"/>
                      <w:position w:val="-1"/>
                      <w:lang w:val="en-US"/>
                      <w:rPrChange w:id="775" w:author="jonathan pritchard" w:date="2023-10-05T15:05:00Z">
                        <w:rPr>
                          <w:del w:id="776" w:author="jonathan pritchard" w:date="2023-12-07T17:40:00Z"/>
                          <w:rFonts w:cs="Arial"/>
                          <w:i/>
                          <w:iCs/>
                          <w:position w:val="-1"/>
                          <w:lang w:val="en-US"/>
                        </w:rPr>
                      </w:rPrChange>
                    </w:rPr>
                  </w:pPr>
                  <w:del w:id="777" w:author="jonathan pritchard" w:date="2023-12-07T17:40:00Z">
                    <w:r w:rsidRPr="00FF24F2" w:rsidDel="007E4CF3">
                      <w:rPr>
                        <w:rFonts w:cs="Arial"/>
                        <w:i/>
                        <w:iCs/>
                        <w:color w:val="F2F2F2" w:themeColor="background1" w:themeShade="F2"/>
                        <w:position w:val="-1"/>
                        <w:lang w:val="en-US"/>
                        <w:rPrChange w:id="778" w:author="jonathan pritchard" w:date="2023-10-05T15:05:00Z">
                          <w:rPr>
                            <w:rFonts w:cs="Arial"/>
                            <w:i/>
                            <w:iCs/>
                            <w:position w:val="-1"/>
                            <w:lang w:val="en-US"/>
                          </w:rPr>
                        </w:rPrChange>
                      </w:rPr>
                      <w:delText xml:space="preserve">Portrayal Catalogue </w:delText>
                    </w:r>
                  </w:del>
                </w:p>
              </w:tc>
              <w:tc>
                <w:tcPr>
                  <w:tcW w:w="3100" w:type="dxa"/>
                </w:tcPr>
                <w:p w14:paraId="156643AB" w14:textId="4D3DC5E7" w:rsidR="00423CD2" w:rsidRPr="00FF24F2" w:rsidDel="007E4CF3" w:rsidRDefault="00423CD2" w:rsidP="00423CD2">
                  <w:pPr>
                    <w:jc w:val="left"/>
                    <w:rPr>
                      <w:del w:id="779" w:author="jonathan pritchard" w:date="2023-12-07T17:40:00Z"/>
                      <w:rFonts w:cs="Arial"/>
                      <w:i/>
                      <w:iCs/>
                      <w:color w:val="F2F2F2" w:themeColor="background1" w:themeShade="F2"/>
                      <w:position w:val="-1"/>
                      <w:lang w:val="en-US"/>
                      <w:rPrChange w:id="780" w:author="jonathan pritchard" w:date="2023-10-05T15:05:00Z">
                        <w:rPr>
                          <w:del w:id="781" w:author="jonathan pritchard" w:date="2023-12-07T17:40:00Z"/>
                          <w:rFonts w:cs="Arial"/>
                          <w:i/>
                          <w:iCs/>
                          <w:position w:val="-1"/>
                          <w:lang w:val="en-US"/>
                        </w:rPr>
                      </w:rPrChange>
                    </w:rPr>
                  </w:pPr>
                  <w:del w:id="782" w:author="jonathan pritchard" w:date="2023-12-07T17:40:00Z">
                    <w:r w:rsidRPr="00FF24F2" w:rsidDel="007E4CF3">
                      <w:rPr>
                        <w:rFonts w:cs="Arial"/>
                        <w:i/>
                        <w:iCs/>
                        <w:color w:val="F2F2F2" w:themeColor="background1" w:themeShade="F2"/>
                        <w:position w:val="-1"/>
                        <w:lang w:val="en-US"/>
                        <w:rPrChange w:id="783" w:author="jonathan pritchard" w:date="2023-10-05T15:05:00Z">
                          <w:rPr>
                            <w:rFonts w:cs="Arial"/>
                            <w:i/>
                            <w:iCs/>
                            <w:position w:val="-1"/>
                            <w:lang w:val="en-US"/>
                          </w:rPr>
                        </w:rPrChange>
                      </w:rPr>
                      <w:delText>S-129</w:delText>
                    </w:r>
                  </w:del>
                </w:p>
              </w:tc>
              <w:tc>
                <w:tcPr>
                  <w:tcW w:w="3100" w:type="dxa"/>
                </w:tcPr>
                <w:p w14:paraId="0F3EADAC" w14:textId="458683AB" w:rsidR="00423CD2" w:rsidRPr="00FF24F2" w:rsidDel="007E4CF3" w:rsidRDefault="00423CD2" w:rsidP="00423CD2">
                  <w:pPr>
                    <w:jc w:val="left"/>
                    <w:rPr>
                      <w:del w:id="784" w:author="jonathan pritchard" w:date="2023-12-07T17:40:00Z"/>
                      <w:rFonts w:cs="Arial"/>
                      <w:i/>
                      <w:iCs/>
                      <w:color w:val="F2F2F2" w:themeColor="background1" w:themeShade="F2"/>
                      <w:position w:val="-1"/>
                      <w:lang w:val="en-US"/>
                      <w:rPrChange w:id="785" w:author="jonathan pritchard" w:date="2023-10-05T15:05:00Z">
                        <w:rPr>
                          <w:del w:id="786" w:author="jonathan pritchard" w:date="2023-12-07T17:40:00Z"/>
                          <w:rFonts w:cs="Arial"/>
                          <w:i/>
                          <w:iCs/>
                          <w:position w:val="-1"/>
                          <w:lang w:val="en-US"/>
                        </w:rPr>
                      </w:rPrChange>
                    </w:rPr>
                  </w:pPr>
                  <w:del w:id="787" w:author="jonathan pritchard" w:date="2023-12-07T17:40:00Z">
                    <w:r w:rsidRPr="00FF24F2" w:rsidDel="007E4CF3">
                      <w:rPr>
                        <w:rFonts w:cs="Arial"/>
                        <w:i/>
                        <w:iCs/>
                        <w:color w:val="F2F2F2" w:themeColor="background1" w:themeShade="F2"/>
                        <w:position w:val="-1"/>
                        <w:lang w:val="en-US"/>
                        <w:rPrChange w:id="788" w:author="jonathan pritchard" w:date="2023-10-05T15:05:00Z">
                          <w:rPr>
                            <w:rFonts w:cs="Arial"/>
                            <w:i/>
                            <w:iCs/>
                            <w:position w:val="-1"/>
                            <w:lang w:val="en-US"/>
                          </w:rPr>
                        </w:rPrChange>
                      </w:rPr>
                      <w:delText>2.0.0 / yyyymmdd</w:delText>
                    </w:r>
                  </w:del>
                </w:p>
              </w:tc>
            </w:tr>
            <w:tr w:rsidR="00423CD2" w:rsidDel="007E4CF3" w14:paraId="1467D59E" w14:textId="6C4ECC34" w:rsidTr="00280DEE">
              <w:trPr>
                <w:del w:id="789" w:author="jonathan pritchard" w:date="2023-12-07T17:40:00Z"/>
              </w:trPr>
              <w:tc>
                <w:tcPr>
                  <w:tcW w:w="3100" w:type="dxa"/>
                </w:tcPr>
                <w:p w14:paraId="6D2947B9" w14:textId="5406D593" w:rsidR="00423CD2" w:rsidRPr="00FF24F2" w:rsidDel="007E4CF3" w:rsidRDefault="00423CD2" w:rsidP="00423CD2">
                  <w:pPr>
                    <w:jc w:val="left"/>
                    <w:rPr>
                      <w:del w:id="790" w:author="jonathan pritchard" w:date="2023-12-07T17:40:00Z"/>
                      <w:rFonts w:cs="Arial"/>
                      <w:b/>
                      <w:bCs/>
                      <w:i/>
                      <w:iCs/>
                      <w:color w:val="F2F2F2" w:themeColor="background1" w:themeShade="F2"/>
                      <w:position w:val="-1"/>
                      <w:lang w:val="en-US"/>
                      <w:rPrChange w:id="791" w:author="jonathan pritchard" w:date="2023-10-05T15:05:00Z">
                        <w:rPr>
                          <w:del w:id="792" w:author="jonathan pritchard" w:date="2023-12-07T17:40:00Z"/>
                          <w:rFonts w:cs="Arial"/>
                          <w:i/>
                          <w:iCs/>
                          <w:position w:val="-1"/>
                          <w:lang w:val="en-US"/>
                        </w:rPr>
                      </w:rPrChange>
                    </w:rPr>
                  </w:pPr>
                  <w:del w:id="793" w:author="jonathan pritchard" w:date="2023-12-07T17:40:00Z">
                    <w:r w:rsidRPr="00FF24F2" w:rsidDel="007E4CF3">
                      <w:rPr>
                        <w:rFonts w:cs="Arial"/>
                        <w:b/>
                        <w:bCs/>
                        <w:i/>
                        <w:iCs/>
                        <w:color w:val="F2F2F2" w:themeColor="background1" w:themeShade="F2"/>
                        <w:position w:val="-1"/>
                        <w:lang w:val="en-US"/>
                        <w:rPrChange w:id="794" w:author="jonathan pritchard" w:date="2023-10-05T15:05:00Z">
                          <w:rPr>
                            <w:rFonts w:cs="Arial"/>
                            <w:i/>
                            <w:iCs/>
                            <w:position w:val="-1"/>
                            <w:lang w:val="en-US"/>
                          </w:rPr>
                        </w:rPrChange>
                      </w:rPr>
                      <w:delText xml:space="preserve">Feature Catalogue </w:delText>
                    </w:r>
                  </w:del>
                </w:p>
              </w:tc>
              <w:tc>
                <w:tcPr>
                  <w:tcW w:w="3100" w:type="dxa"/>
                </w:tcPr>
                <w:p w14:paraId="63B175B9" w14:textId="16C8738A" w:rsidR="00423CD2" w:rsidRPr="00FF24F2" w:rsidDel="007E4CF3" w:rsidRDefault="00423CD2" w:rsidP="00423CD2">
                  <w:pPr>
                    <w:jc w:val="left"/>
                    <w:rPr>
                      <w:del w:id="795" w:author="jonathan pritchard" w:date="2023-12-07T17:40:00Z"/>
                      <w:rFonts w:cs="Arial"/>
                      <w:b/>
                      <w:bCs/>
                      <w:i/>
                      <w:iCs/>
                      <w:color w:val="F2F2F2" w:themeColor="background1" w:themeShade="F2"/>
                      <w:position w:val="-1"/>
                      <w:lang w:val="en-US"/>
                      <w:rPrChange w:id="796" w:author="jonathan pritchard" w:date="2023-10-05T15:05:00Z">
                        <w:rPr>
                          <w:del w:id="797" w:author="jonathan pritchard" w:date="2023-12-07T17:40:00Z"/>
                          <w:rFonts w:cs="Arial"/>
                          <w:i/>
                          <w:iCs/>
                          <w:position w:val="-1"/>
                          <w:lang w:val="en-US"/>
                        </w:rPr>
                      </w:rPrChange>
                    </w:rPr>
                  </w:pPr>
                  <w:del w:id="798" w:author="jonathan pritchard" w:date="2023-12-07T17:40:00Z">
                    <w:r w:rsidRPr="00FF24F2" w:rsidDel="007E4CF3">
                      <w:rPr>
                        <w:rFonts w:cs="Arial"/>
                        <w:b/>
                        <w:bCs/>
                        <w:i/>
                        <w:iCs/>
                        <w:color w:val="F2F2F2" w:themeColor="background1" w:themeShade="F2"/>
                        <w:position w:val="-1"/>
                        <w:lang w:val="en-US"/>
                        <w:rPrChange w:id="799" w:author="jonathan pritchard" w:date="2023-10-05T15:05:00Z">
                          <w:rPr>
                            <w:rFonts w:cs="Arial"/>
                            <w:i/>
                            <w:iCs/>
                            <w:position w:val="-1"/>
                            <w:lang w:val="en-US"/>
                          </w:rPr>
                        </w:rPrChange>
                      </w:rPr>
                      <w:delText>S-124</w:delText>
                    </w:r>
                  </w:del>
                </w:p>
              </w:tc>
              <w:tc>
                <w:tcPr>
                  <w:tcW w:w="3100" w:type="dxa"/>
                </w:tcPr>
                <w:p w14:paraId="29FE1B3E" w14:textId="1918ED28" w:rsidR="00423CD2" w:rsidRPr="00FF24F2" w:rsidDel="007E4CF3" w:rsidRDefault="00423CD2" w:rsidP="00423CD2">
                  <w:pPr>
                    <w:jc w:val="left"/>
                    <w:rPr>
                      <w:del w:id="800" w:author="jonathan pritchard" w:date="2023-12-07T17:40:00Z"/>
                      <w:rFonts w:cs="Arial"/>
                      <w:b/>
                      <w:bCs/>
                      <w:i/>
                      <w:iCs/>
                      <w:color w:val="F2F2F2" w:themeColor="background1" w:themeShade="F2"/>
                      <w:position w:val="-1"/>
                      <w:lang w:val="en-US"/>
                      <w:rPrChange w:id="801" w:author="jonathan pritchard" w:date="2023-10-05T15:05:00Z">
                        <w:rPr>
                          <w:del w:id="802" w:author="jonathan pritchard" w:date="2023-12-07T17:40:00Z"/>
                          <w:rFonts w:cs="Arial"/>
                          <w:i/>
                          <w:iCs/>
                          <w:position w:val="-1"/>
                          <w:lang w:val="en-US"/>
                        </w:rPr>
                      </w:rPrChange>
                    </w:rPr>
                  </w:pPr>
                  <w:del w:id="803" w:author="jonathan pritchard" w:date="2023-12-07T17:40:00Z">
                    <w:r w:rsidRPr="00FF24F2" w:rsidDel="007E4CF3">
                      <w:rPr>
                        <w:rFonts w:cs="Arial"/>
                        <w:b/>
                        <w:bCs/>
                        <w:i/>
                        <w:iCs/>
                        <w:color w:val="F2F2F2" w:themeColor="background1" w:themeShade="F2"/>
                        <w:position w:val="-1"/>
                        <w:lang w:val="en-US"/>
                        <w:rPrChange w:id="804" w:author="jonathan pritchard" w:date="2023-10-05T15:05:00Z">
                          <w:rPr>
                            <w:rFonts w:cs="Arial"/>
                            <w:i/>
                            <w:iCs/>
                            <w:position w:val="-1"/>
                            <w:lang w:val="en-US"/>
                          </w:rPr>
                        </w:rPrChange>
                      </w:rPr>
                      <w:delText>2.0.0 / yyyymmdd</w:delText>
                    </w:r>
                  </w:del>
                </w:p>
              </w:tc>
            </w:tr>
            <w:tr w:rsidR="00423CD2" w:rsidDel="007E4CF3" w14:paraId="1111C64D" w14:textId="61CDAC7E" w:rsidTr="00280DEE">
              <w:trPr>
                <w:del w:id="805" w:author="jonathan pritchard" w:date="2023-12-07T17:40:00Z"/>
              </w:trPr>
              <w:tc>
                <w:tcPr>
                  <w:tcW w:w="3100" w:type="dxa"/>
                </w:tcPr>
                <w:p w14:paraId="39A88B41" w14:textId="707709D8" w:rsidR="00423CD2" w:rsidRPr="00FF24F2" w:rsidDel="007E4CF3" w:rsidRDefault="00423CD2" w:rsidP="00423CD2">
                  <w:pPr>
                    <w:jc w:val="left"/>
                    <w:rPr>
                      <w:del w:id="806" w:author="jonathan pritchard" w:date="2023-12-07T17:40:00Z"/>
                      <w:rFonts w:cs="Arial"/>
                      <w:b/>
                      <w:bCs/>
                      <w:i/>
                      <w:iCs/>
                      <w:color w:val="F2F2F2" w:themeColor="background1" w:themeShade="F2"/>
                      <w:position w:val="-1"/>
                      <w:lang w:val="en-US"/>
                      <w:rPrChange w:id="807" w:author="jonathan pritchard" w:date="2023-10-05T15:05:00Z">
                        <w:rPr>
                          <w:del w:id="808" w:author="jonathan pritchard" w:date="2023-12-07T17:40:00Z"/>
                          <w:rFonts w:cs="Arial"/>
                          <w:i/>
                          <w:iCs/>
                          <w:position w:val="-1"/>
                          <w:lang w:val="en-US"/>
                        </w:rPr>
                      </w:rPrChange>
                    </w:rPr>
                  </w:pPr>
                  <w:commentRangeStart w:id="809"/>
                  <w:del w:id="810" w:author="jonathan pritchard" w:date="2023-12-07T17:40:00Z">
                    <w:r w:rsidRPr="00FF24F2" w:rsidDel="007E4CF3">
                      <w:rPr>
                        <w:rFonts w:cs="Arial"/>
                        <w:b/>
                        <w:bCs/>
                        <w:i/>
                        <w:iCs/>
                        <w:color w:val="F2F2F2" w:themeColor="background1" w:themeShade="F2"/>
                        <w:position w:val="-1"/>
                        <w:lang w:val="en-US"/>
                        <w:rPrChange w:id="811" w:author="jonathan pritchard" w:date="2023-10-05T15:05:00Z">
                          <w:rPr>
                            <w:rFonts w:cs="Arial"/>
                            <w:i/>
                            <w:iCs/>
                            <w:position w:val="-1"/>
                            <w:lang w:val="en-US"/>
                          </w:rPr>
                        </w:rPrChange>
                      </w:rPr>
                      <w:delText xml:space="preserve">Portrayal Catalogue </w:delText>
                    </w:r>
                  </w:del>
                </w:p>
              </w:tc>
              <w:tc>
                <w:tcPr>
                  <w:tcW w:w="3100" w:type="dxa"/>
                </w:tcPr>
                <w:p w14:paraId="11F31BB3" w14:textId="1830232B" w:rsidR="00423CD2" w:rsidRPr="00FF24F2" w:rsidDel="007E4CF3" w:rsidRDefault="00423CD2" w:rsidP="00423CD2">
                  <w:pPr>
                    <w:jc w:val="left"/>
                    <w:rPr>
                      <w:del w:id="812" w:author="jonathan pritchard" w:date="2023-12-07T17:40:00Z"/>
                      <w:rFonts w:cs="Arial"/>
                      <w:b/>
                      <w:bCs/>
                      <w:i/>
                      <w:iCs/>
                      <w:color w:val="F2F2F2" w:themeColor="background1" w:themeShade="F2"/>
                      <w:position w:val="-1"/>
                      <w:lang w:val="en-US"/>
                      <w:rPrChange w:id="813" w:author="jonathan pritchard" w:date="2023-10-05T15:05:00Z">
                        <w:rPr>
                          <w:del w:id="814" w:author="jonathan pritchard" w:date="2023-12-07T17:40:00Z"/>
                          <w:rFonts w:cs="Arial"/>
                          <w:i/>
                          <w:iCs/>
                          <w:position w:val="-1"/>
                          <w:lang w:val="en-US"/>
                        </w:rPr>
                      </w:rPrChange>
                    </w:rPr>
                  </w:pPr>
                  <w:del w:id="815" w:author="jonathan pritchard" w:date="2023-12-07T17:40:00Z">
                    <w:r w:rsidRPr="00FF24F2" w:rsidDel="007E4CF3">
                      <w:rPr>
                        <w:rFonts w:cs="Arial"/>
                        <w:b/>
                        <w:bCs/>
                        <w:i/>
                        <w:iCs/>
                        <w:color w:val="F2F2F2" w:themeColor="background1" w:themeShade="F2"/>
                        <w:position w:val="-1"/>
                        <w:lang w:val="en-US"/>
                        <w:rPrChange w:id="816" w:author="jonathan pritchard" w:date="2023-10-05T15:05:00Z">
                          <w:rPr>
                            <w:rFonts w:cs="Arial"/>
                            <w:i/>
                            <w:iCs/>
                            <w:position w:val="-1"/>
                            <w:lang w:val="en-US"/>
                          </w:rPr>
                        </w:rPrChange>
                      </w:rPr>
                      <w:delText>S-124</w:delText>
                    </w:r>
                  </w:del>
                </w:p>
              </w:tc>
              <w:tc>
                <w:tcPr>
                  <w:tcW w:w="3100" w:type="dxa"/>
                </w:tcPr>
                <w:p w14:paraId="367A68C3" w14:textId="286C678F" w:rsidR="00423CD2" w:rsidRPr="00FF24F2" w:rsidDel="007E4CF3" w:rsidRDefault="00423CD2" w:rsidP="00423CD2">
                  <w:pPr>
                    <w:jc w:val="left"/>
                    <w:rPr>
                      <w:del w:id="817" w:author="jonathan pritchard" w:date="2023-12-07T17:40:00Z"/>
                      <w:rFonts w:cs="Arial"/>
                      <w:b/>
                      <w:bCs/>
                      <w:i/>
                      <w:iCs/>
                      <w:color w:val="F2F2F2" w:themeColor="background1" w:themeShade="F2"/>
                      <w:position w:val="-1"/>
                      <w:lang w:val="en-US"/>
                      <w:rPrChange w:id="818" w:author="jonathan pritchard" w:date="2023-10-05T15:05:00Z">
                        <w:rPr>
                          <w:del w:id="819" w:author="jonathan pritchard" w:date="2023-12-07T17:40:00Z"/>
                          <w:rFonts w:cs="Arial"/>
                          <w:i/>
                          <w:iCs/>
                          <w:position w:val="-1"/>
                          <w:lang w:val="en-US"/>
                        </w:rPr>
                      </w:rPrChange>
                    </w:rPr>
                  </w:pPr>
                  <w:del w:id="820" w:author="jonathan pritchard" w:date="2023-12-07T17:40:00Z">
                    <w:r w:rsidRPr="00FF24F2" w:rsidDel="007E4CF3">
                      <w:rPr>
                        <w:rFonts w:cs="Arial"/>
                        <w:b/>
                        <w:bCs/>
                        <w:i/>
                        <w:iCs/>
                        <w:color w:val="F2F2F2" w:themeColor="background1" w:themeShade="F2"/>
                        <w:position w:val="-1"/>
                        <w:lang w:val="en-US"/>
                        <w:rPrChange w:id="821" w:author="jonathan pritchard" w:date="2023-10-05T15:05:00Z">
                          <w:rPr>
                            <w:rFonts w:cs="Arial"/>
                            <w:i/>
                            <w:iCs/>
                            <w:position w:val="-1"/>
                            <w:lang w:val="en-US"/>
                          </w:rPr>
                        </w:rPrChange>
                      </w:rPr>
                      <w:delText>2.0.0 / yyyymmdd</w:delText>
                    </w:r>
                    <w:commentRangeEnd w:id="809"/>
                    <w:r w:rsidR="00FF24F2" w:rsidDel="007E4CF3">
                      <w:rPr>
                        <w:rStyle w:val="CommentReference"/>
                        <w:snapToGrid/>
                        <w:color w:val="000000"/>
                      </w:rPr>
                      <w:commentReference w:id="809"/>
                    </w:r>
                  </w:del>
                </w:p>
              </w:tc>
            </w:tr>
          </w:tbl>
          <w:p w14:paraId="6B236715" w14:textId="77777777" w:rsidR="00423CD2" w:rsidRPr="00016760" w:rsidRDefault="00423CD2" w:rsidP="00413AEA">
            <w:pPr>
              <w:jc w:val="left"/>
              <w:rPr>
                <w:rFonts w:cs="Arial"/>
                <w:b/>
                <w:bCs/>
                <w:i/>
                <w:iCs/>
                <w:position w:val="-1"/>
                <w:lang w:val="en-US"/>
              </w:rPr>
            </w:pPr>
          </w:p>
          <w:p w14:paraId="0D47B26D" w14:textId="77777777" w:rsidR="00CD02DB" w:rsidRDefault="00CD02DB" w:rsidP="00CD02DB">
            <w:pPr>
              <w:jc w:val="left"/>
              <w:rPr>
                <w:rFonts w:cs="Arial"/>
                <w:i/>
                <w:iCs/>
                <w:position w:val="-1"/>
                <w:lang w:val="en-US"/>
              </w:rPr>
            </w:pPr>
          </w:p>
          <w:p w14:paraId="0103543D" w14:textId="4D7E9C86" w:rsidR="00CD02DB" w:rsidRDefault="00CD02DB" w:rsidP="00CD02DB">
            <w:pPr>
              <w:jc w:val="left"/>
              <w:rPr>
                <w:rFonts w:cs="Arial"/>
                <w:i/>
                <w:iCs/>
                <w:position w:val="-1"/>
                <w:lang w:val="en-US"/>
              </w:rPr>
            </w:pPr>
            <w:r>
              <w:rPr>
                <w:rFonts w:cs="Arial"/>
                <w:i/>
                <w:iCs/>
                <w:position w:val="-1"/>
                <w:lang w:val="en-US"/>
              </w:rPr>
              <w:t xml:space="preserve">At </w:t>
            </w:r>
            <w:commentRangeStart w:id="822"/>
            <w:r>
              <w:rPr>
                <w:rFonts w:cs="Arial"/>
                <w:i/>
                <w:iCs/>
                <w:position w:val="-1"/>
                <w:lang w:val="en-US"/>
              </w:rPr>
              <w:t xml:space="preserve">the defined position </w:t>
            </w:r>
            <w:commentRangeEnd w:id="822"/>
            <w:r w:rsidR="003606BA">
              <w:rPr>
                <w:rStyle w:val="CommentReference"/>
                <w:snapToGrid/>
                <w:color w:val="000000"/>
              </w:rPr>
              <w:commentReference w:id="822"/>
            </w:r>
            <w:r>
              <w:rPr>
                <w:rFonts w:cs="Arial"/>
                <w:i/>
                <w:iCs/>
                <w:position w:val="-1"/>
                <w:lang w:val="en-US"/>
              </w:rPr>
              <w:t>the following image shall be observed:</w:t>
            </w:r>
          </w:p>
          <w:p w14:paraId="77C36A9E" w14:textId="77777777" w:rsidR="00CD02DB" w:rsidRDefault="00CD02DB" w:rsidP="00CD02DB">
            <w:pPr>
              <w:jc w:val="left"/>
              <w:rPr>
                <w:rFonts w:cs="Arial"/>
                <w:i/>
                <w:iCs/>
                <w:position w:val="-1"/>
                <w:lang w:val="en-US"/>
              </w:rPr>
            </w:pPr>
          </w:p>
          <w:p w14:paraId="1EDE3406" w14:textId="55D00D66" w:rsidR="00CD02DB" w:rsidRDefault="00CD02DB" w:rsidP="00CD02DB">
            <w:pPr>
              <w:jc w:val="left"/>
              <w:rPr>
                <w:rFonts w:cs="Arial"/>
                <w:i/>
                <w:iCs/>
                <w:position w:val="-1"/>
                <w:lang w:val="en-US"/>
              </w:rPr>
            </w:pPr>
            <w:commentRangeStart w:id="823"/>
            <w:r w:rsidRPr="00016760">
              <w:rPr>
                <w:rFonts w:cs="Arial"/>
                <w:b/>
                <w:bCs/>
                <w:i/>
                <w:iCs/>
                <w:position w:val="-1"/>
                <w:lang w:val="en-US"/>
              </w:rPr>
              <w:t>[IMG</w:t>
            </w:r>
            <w:r w:rsidR="008009F6">
              <w:rPr>
                <w:rFonts w:cs="Arial"/>
                <w:b/>
                <w:bCs/>
                <w:i/>
                <w:iCs/>
                <w:position w:val="-1"/>
                <w:lang w:val="en-US"/>
              </w:rPr>
              <w:t>:</w:t>
            </w:r>
            <w:r w:rsidRPr="00016760">
              <w:rPr>
                <w:rFonts w:cs="Arial"/>
                <w:b/>
                <w:bCs/>
                <w:i/>
                <w:iCs/>
                <w:position w:val="-1"/>
                <w:lang w:val="en-US"/>
              </w:rPr>
              <w:t xml:space="preserve"> Two products side-by-side</w:t>
            </w:r>
            <w:r>
              <w:rPr>
                <w:rFonts w:cs="Arial"/>
                <w:b/>
                <w:bCs/>
                <w:i/>
                <w:iCs/>
                <w:position w:val="-1"/>
                <w:lang w:val="en-US"/>
              </w:rPr>
              <w:t>, original and updated FC/PC</w:t>
            </w:r>
            <w:r w:rsidRPr="00016760">
              <w:rPr>
                <w:rFonts w:cs="Arial"/>
                <w:b/>
                <w:bCs/>
                <w:i/>
                <w:iCs/>
                <w:position w:val="-1"/>
                <w:lang w:val="en-US"/>
              </w:rPr>
              <w:t>]</w:t>
            </w:r>
            <w:r>
              <w:rPr>
                <w:rFonts w:cs="Arial"/>
                <w:i/>
                <w:iCs/>
                <w:position w:val="-1"/>
                <w:lang w:val="en-US"/>
              </w:rPr>
              <w:t>:</w:t>
            </w:r>
            <w:commentRangeEnd w:id="823"/>
            <w:r w:rsidR="00CE3A00">
              <w:rPr>
                <w:rStyle w:val="CommentReference"/>
                <w:snapToGrid/>
                <w:color w:val="000000"/>
              </w:rPr>
              <w:commentReference w:id="823"/>
            </w:r>
          </w:p>
          <w:p w14:paraId="4C69994F" w14:textId="6CD60042" w:rsidR="00FF201A" w:rsidRPr="00016760" w:rsidRDefault="00FF201A" w:rsidP="00280DEE">
            <w:pPr>
              <w:jc w:val="left"/>
              <w:rPr>
                <w:rFonts w:cs="Arial"/>
                <w:b/>
                <w:bCs/>
                <w:i/>
                <w:iCs/>
                <w:position w:val="-1"/>
                <w:lang w:val="en-US"/>
              </w:rPr>
            </w:pPr>
          </w:p>
          <w:p w14:paraId="24CA0DBD" w14:textId="77777777" w:rsidR="005D2F37" w:rsidRDefault="005D2F37" w:rsidP="00280DEE">
            <w:pPr>
              <w:jc w:val="left"/>
              <w:rPr>
                <w:rFonts w:cs="Arial"/>
              </w:rPr>
            </w:pPr>
            <w:r>
              <w:rPr>
                <w:rFonts w:cs="Arial"/>
              </w:rPr>
              <w:t>The selected feature shall have the following attribution:</w:t>
            </w:r>
          </w:p>
          <w:p w14:paraId="6E4AC1E9" w14:textId="67BD7996" w:rsidR="005D2F37" w:rsidRDefault="005D2F37" w:rsidP="00280DEE">
            <w:pPr>
              <w:jc w:val="left"/>
              <w:rPr>
                <w:rFonts w:cs="Arial"/>
              </w:rPr>
            </w:pPr>
            <w:commentRangeStart w:id="824"/>
            <w:r w:rsidRPr="00423CD2">
              <w:rPr>
                <w:rFonts w:cs="Arial"/>
                <w:b/>
                <w:bCs/>
              </w:rPr>
              <w:t>[</w:t>
            </w:r>
            <w:r w:rsidR="008009F6">
              <w:rPr>
                <w:rFonts w:cs="Arial"/>
                <w:b/>
                <w:bCs/>
              </w:rPr>
              <w:t xml:space="preserve">IMG: </w:t>
            </w:r>
            <w:r w:rsidRPr="00423CD2">
              <w:rPr>
                <w:rFonts w:cs="Arial"/>
                <w:b/>
                <w:bCs/>
              </w:rPr>
              <w:t>Updated attribution for new FC</w:t>
            </w:r>
            <w:r>
              <w:rPr>
                <w:rFonts w:cs="Arial"/>
              </w:rPr>
              <w:t>]</w:t>
            </w:r>
            <w:commentRangeEnd w:id="824"/>
            <w:r w:rsidR="00050369">
              <w:rPr>
                <w:rStyle w:val="CommentReference"/>
                <w:snapToGrid/>
                <w:color w:val="000000"/>
              </w:rPr>
              <w:commentReference w:id="824"/>
            </w:r>
          </w:p>
          <w:p w14:paraId="4359DFF0" w14:textId="18AE3598" w:rsidR="005D2F37" w:rsidRPr="00514509" w:rsidRDefault="005D2F37" w:rsidP="00280DEE">
            <w:pPr>
              <w:jc w:val="left"/>
              <w:rPr>
                <w:rFonts w:cs="Arial"/>
              </w:rPr>
            </w:pPr>
          </w:p>
        </w:tc>
      </w:tr>
    </w:tbl>
    <w:p w14:paraId="7F8EEAF4" w14:textId="77777777" w:rsidR="00F52038" w:rsidRPr="00470F3A" w:rsidRDefault="00F52038" w:rsidP="00F52038"/>
    <w:p w14:paraId="37EEC811" w14:textId="2561CF7E" w:rsidR="00F52038" w:rsidRDefault="00F52038" w:rsidP="00DE4736"/>
    <w:p w14:paraId="3461E818" w14:textId="60FB2368" w:rsidR="00F52038" w:rsidRDefault="00F52038" w:rsidP="00DE4736"/>
    <w:p w14:paraId="0C9072DE" w14:textId="3BF12C85" w:rsidR="009D3D6D" w:rsidRDefault="009D3D6D" w:rsidP="009D3D6D">
      <w:pPr>
        <w:pStyle w:val="Heading3"/>
      </w:pPr>
      <w:r>
        <w:t>Load new product catalogues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9D3D6D" w14:paraId="44B69B97" w14:textId="77777777" w:rsidTr="00357E05">
        <w:trPr>
          <w:trHeight w:val="454"/>
          <w:tblHeader/>
        </w:trPr>
        <w:tc>
          <w:tcPr>
            <w:tcW w:w="2381" w:type="dxa"/>
            <w:shd w:val="clear" w:color="auto" w:fill="CCFFCC"/>
            <w:vAlign w:val="center"/>
          </w:tcPr>
          <w:p w14:paraId="1C935889" w14:textId="77777777" w:rsidR="009D3D6D" w:rsidRPr="004065B1" w:rsidRDefault="009D3D6D" w:rsidP="00280DEE">
            <w:r w:rsidRPr="000A066E">
              <w:rPr>
                <w:b/>
              </w:rPr>
              <w:t>Test Reference</w:t>
            </w:r>
          </w:p>
        </w:tc>
        <w:tc>
          <w:tcPr>
            <w:tcW w:w="2381" w:type="dxa"/>
            <w:shd w:val="clear" w:color="auto" w:fill="CCFFCC"/>
            <w:vAlign w:val="center"/>
          </w:tcPr>
          <w:p w14:paraId="5BB847D9" w14:textId="3A45A616" w:rsidR="009D3D6D" w:rsidRPr="004065B1" w:rsidRDefault="00D924C3" w:rsidP="00280DEE">
            <w:proofErr w:type="spellStart"/>
            <w:r>
              <w:t>NewCatalogues</w:t>
            </w:r>
            <w:proofErr w:type="spellEnd"/>
          </w:p>
        </w:tc>
        <w:tc>
          <w:tcPr>
            <w:tcW w:w="2382" w:type="dxa"/>
            <w:shd w:val="clear" w:color="auto" w:fill="CCFFCC"/>
            <w:vAlign w:val="center"/>
          </w:tcPr>
          <w:p w14:paraId="47A945FE" w14:textId="77777777" w:rsidR="009D3D6D" w:rsidRPr="004065B1" w:rsidRDefault="009D3D6D" w:rsidP="00280DEE">
            <w:r w:rsidRPr="000A066E">
              <w:rPr>
                <w:b/>
              </w:rPr>
              <w:t>IHO Reference</w:t>
            </w:r>
          </w:p>
        </w:tc>
        <w:tc>
          <w:tcPr>
            <w:tcW w:w="2382" w:type="dxa"/>
            <w:shd w:val="clear" w:color="auto" w:fill="CCFFCC"/>
            <w:vAlign w:val="center"/>
          </w:tcPr>
          <w:p w14:paraId="43EF0C45" w14:textId="7B1B076B" w:rsidR="009D3D6D" w:rsidRPr="004065B1" w:rsidRDefault="00DC381F" w:rsidP="00280DEE">
            <w:r>
              <w:t>S-98 Annex C C-21.1</w:t>
            </w:r>
          </w:p>
        </w:tc>
      </w:tr>
      <w:tr w:rsidR="009D3D6D" w14:paraId="2631899A" w14:textId="77777777" w:rsidTr="00357E05">
        <w:trPr>
          <w:tblHeader/>
        </w:trPr>
        <w:tc>
          <w:tcPr>
            <w:tcW w:w="9526" w:type="dxa"/>
            <w:gridSpan w:val="4"/>
            <w:shd w:val="clear" w:color="auto" w:fill="CCFFCC"/>
            <w:vAlign w:val="center"/>
          </w:tcPr>
          <w:p w14:paraId="2C7BD89B" w14:textId="77777777" w:rsidR="009D3D6D" w:rsidRDefault="009D3D6D" w:rsidP="00280DEE">
            <w:r w:rsidRPr="000A066E">
              <w:rPr>
                <w:b/>
              </w:rPr>
              <w:t>Test description</w:t>
            </w:r>
          </w:p>
        </w:tc>
      </w:tr>
      <w:tr w:rsidR="009D3D6D" w14:paraId="1033946E" w14:textId="77777777" w:rsidTr="00280DEE">
        <w:trPr>
          <w:tblHeader/>
        </w:trPr>
        <w:tc>
          <w:tcPr>
            <w:tcW w:w="9526" w:type="dxa"/>
            <w:gridSpan w:val="4"/>
            <w:vAlign w:val="center"/>
          </w:tcPr>
          <w:p w14:paraId="5578A3DF" w14:textId="7B7A7D28" w:rsidR="009D3D6D" w:rsidRPr="00CD02DB" w:rsidRDefault="009D3D6D" w:rsidP="00280DEE">
            <w:r>
              <w:rPr>
                <w:i/>
              </w:rPr>
              <w:t>This test ensures the ECDIS will correctly load new products</w:t>
            </w:r>
            <w:r w:rsidR="00EB396B">
              <w:rPr>
                <w:i/>
              </w:rPr>
              <w:t xml:space="preserve"> (Catalogue and Dataset)</w:t>
            </w:r>
            <w:r>
              <w:rPr>
                <w:i/>
              </w:rPr>
              <w:t xml:space="preserve"> into the </w:t>
            </w:r>
            <w:r w:rsidR="00416AF5">
              <w:rPr>
                <w:i/>
              </w:rPr>
              <w:t>System Database</w:t>
            </w:r>
          </w:p>
        </w:tc>
      </w:tr>
      <w:tr w:rsidR="009D3D6D" w14:paraId="048E692E" w14:textId="77777777" w:rsidTr="00357E05">
        <w:trPr>
          <w:tblHeader/>
        </w:trPr>
        <w:tc>
          <w:tcPr>
            <w:tcW w:w="9526" w:type="dxa"/>
            <w:gridSpan w:val="4"/>
            <w:shd w:val="clear" w:color="auto" w:fill="CCFFCC"/>
            <w:vAlign w:val="center"/>
          </w:tcPr>
          <w:p w14:paraId="25D20173" w14:textId="77777777" w:rsidR="009D3D6D" w:rsidRPr="004065B1" w:rsidRDefault="009D3D6D" w:rsidP="00280DEE">
            <w:r w:rsidRPr="000A066E">
              <w:rPr>
                <w:b/>
              </w:rPr>
              <w:t>Setup</w:t>
            </w:r>
          </w:p>
        </w:tc>
      </w:tr>
      <w:tr w:rsidR="009D3D6D" w14:paraId="58537332" w14:textId="77777777" w:rsidTr="00280DEE">
        <w:trPr>
          <w:tblHeader/>
        </w:trPr>
        <w:tc>
          <w:tcPr>
            <w:tcW w:w="9526" w:type="dxa"/>
            <w:gridSpan w:val="4"/>
            <w:vAlign w:val="center"/>
          </w:tcPr>
          <w:p w14:paraId="6665B95D" w14:textId="77777777" w:rsidR="009D3D6D" w:rsidRDefault="009D3D6D" w:rsidP="00280DEE">
            <w:pPr>
              <w:jc w:val="left"/>
              <w:rPr>
                <w:i/>
              </w:rPr>
            </w:pPr>
          </w:p>
          <w:p w14:paraId="678512B4" w14:textId="464BDCAD" w:rsidR="009D3D6D" w:rsidRDefault="009D3D6D" w:rsidP="00280DEE">
            <w:pPr>
              <w:jc w:val="left"/>
              <w:rPr>
                <w:i/>
              </w:rPr>
            </w:pPr>
            <w:commentRangeStart w:id="825"/>
            <w:r>
              <w:rPr>
                <w:i/>
              </w:rPr>
              <w:t>A</w:t>
            </w:r>
            <w:r w:rsidRPr="00CD02DB">
              <w:rPr>
                <w:i/>
              </w:rPr>
              <w:t xml:space="preserve">s per test </w:t>
            </w:r>
            <w:proofErr w:type="spellStart"/>
            <w:r w:rsidRPr="00E86D49">
              <w:rPr>
                <w:b/>
                <w:bCs/>
                <w:i/>
                <w:color w:val="1F497D" w:themeColor="text2"/>
                <w:rPrChange w:id="826" w:author="jonathan pritchard" w:date="2023-12-13T15:27:00Z">
                  <w:rPr>
                    <w:i/>
                  </w:rPr>
                </w:rPrChange>
              </w:rPr>
              <w:t>InitialCatalogues</w:t>
            </w:r>
            <w:proofErr w:type="spellEnd"/>
            <w:r w:rsidRPr="00CD02DB">
              <w:rPr>
                <w:i/>
              </w:rPr>
              <w:t xml:space="preserve"> (load exchange set </w:t>
            </w:r>
            <w:del w:id="827" w:author="jonathan pritchard" w:date="2023-12-14T17:44:00Z">
              <w:r w:rsidRPr="00CD02DB" w:rsidDel="00A07A98">
                <w:rPr>
                  <w:b/>
                  <w:bCs/>
                  <w:i/>
                </w:rPr>
                <w:delText>PowerUpCatalogues</w:delText>
              </w:r>
            </w:del>
            <w:proofErr w:type="spellStart"/>
            <w:ins w:id="828" w:author="jonathan pritchard" w:date="2023-12-14T17:44:00Z">
              <w:r w:rsidR="00A07A98">
                <w:rPr>
                  <w:b/>
                  <w:bCs/>
                  <w:i/>
                </w:rPr>
                <w:t>InitialCatalogues</w:t>
              </w:r>
            </w:ins>
            <w:proofErr w:type="spellEnd"/>
            <w:r w:rsidRPr="00CD02DB">
              <w:rPr>
                <w:i/>
              </w:rPr>
              <w:t>)</w:t>
            </w:r>
            <w:commentRangeEnd w:id="825"/>
            <w:r w:rsidR="00A07A98">
              <w:rPr>
                <w:rStyle w:val="CommentReference"/>
                <w:snapToGrid/>
                <w:color w:val="000000"/>
              </w:rPr>
              <w:commentReference w:id="825"/>
            </w:r>
          </w:p>
          <w:p w14:paraId="772B6F22" w14:textId="77777777" w:rsidR="009D3D6D" w:rsidRPr="00EF287F" w:rsidRDefault="009D3D6D" w:rsidP="00280DEE">
            <w:pPr>
              <w:jc w:val="left"/>
              <w:rPr>
                <w:i/>
              </w:rPr>
            </w:pPr>
          </w:p>
        </w:tc>
      </w:tr>
      <w:tr w:rsidR="009D3D6D" w14:paraId="3ABEE616" w14:textId="77777777" w:rsidTr="00357E05">
        <w:trPr>
          <w:tblHeader/>
        </w:trPr>
        <w:tc>
          <w:tcPr>
            <w:tcW w:w="9526" w:type="dxa"/>
            <w:gridSpan w:val="4"/>
            <w:shd w:val="clear" w:color="auto" w:fill="CCFFCC"/>
            <w:vAlign w:val="center"/>
          </w:tcPr>
          <w:p w14:paraId="14772B25" w14:textId="77777777" w:rsidR="009D3D6D" w:rsidRPr="004065B1" w:rsidRDefault="009D3D6D" w:rsidP="00280DEE">
            <w:r w:rsidRPr="000A066E">
              <w:rPr>
                <w:b/>
              </w:rPr>
              <w:t>Action</w:t>
            </w:r>
          </w:p>
        </w:tc>
      </w:tr>
      <w:tr w:rsidR="009D3D6D" w14:paraId="6ECCBBD9" w14:textId="77777777" w:rsidTr="00280DEE">
        <w:trPr>
          <w:tblHeader/>
        </w:trPr>
        <w:tc>
          <w:tcPr>
            <w:tcW w:w="9526" w:type="dxa"/>
            <w:gridSpan w:val="4"/>
            <w:vAlign w:val="center"/>
          </w:tcPr>
          <w:p w14:paraId="488DA3F2" w14:textId="77777777" w:rsidR="009D3D6D" w:rsidRDefault="009D3D6D" w:rsidP="00280DEE">
            <w:pPr>
              <w:rPr>
                <w:i/>
              </w:rPr>
            </w:pPr>
          </w:p>
          <w:p w14:paraId="7CD75F77" w14:textId="3A7AABB2" w:rsidR="009D3D6D" w:rsidRPr="0035033D" w:rsidRDefault="009D3D6D" w:rsidP="00280DEE">
            <w:pPr>
              <w:rPr>
                <w:i/>
              </w:rPr>
            </w:pPr>
            <w:r>
              <w:rPr>
                <w:i/>
              </w:rPr>
              <w:t xml:space="preserve">Load the exchange set </w:t>
            </w:r>
            <w:proofErr w:type="spellStart"/>
            <w:r>
              <w:rPr>
                <w:b/>
                <w:bCs/>
                <w:i/>
              </w:rPr>
              <w:t>NewProduct</w:t>
            </w:r>
            <w:proofErr w:type="spellEnd"/>
            <w:r w:rsidR="0035033D">
              <w:rPr>
                <w:i/>
              </w:rPr>
              <w:t>. This contains a new unseen (GML) product.</w:t>
            </w:r>
          </w:p>
          <w:p w14:paraId="6D764F4A" w14:textId="77777777" w:rsidR="009D3D6D" w:rsidRPr="00EF287F" w:rsidRDefault="009D3D6D" w:rsidP="00280DEE">
            <w:pPr>
              <w:rPr>
                <w:i/>
              </w:rPr>
            </w:pPr>
          </w:p>
        </w:tc>
      </w:tr>
      <w:tr w:rsidR="009D3D6D" w14:paraId="61FBBEDD" w14:textId="77777777" w:rsidTr="00357E05">
        <w:trPr>
          <w:tblHeader/>
        </w:trPr>
        <w:tc>
          <w:tcPr>
            <w:tcW w:w="9526" w:type="dxa"/>
            <w:gridSpan w:val="4"/>
            <w:shd w:val="clear" w:color="auto" w:fill="CCFFCC"/>
            <w:vAlign w:val="center"/>
          </w:tcPr>
          <w:p w14:paraId="3F4F5850" w14:textId="77777777" w:rsidR="009D3D6D" w:rsidRPr="004065B1" w:rsidRDefault="009D3D6D" w:rsidP="00280DEE">
            <w:r w:rsidRPr="000A066E">
              <w:rPr>
                <w:b/>
              </w:rPr>
              <w:t>Results</w:t>
            </w:r>
          </w:p>
        </w:tc>
      </w:tr>
      <w:tr w:rsidR="009D3D6D" w14:paraId="1456B2B9" w14:textId="77777777" w:rsidTr="00280DEE">
        <w:trPr>
          <w:tblHeader/>
        </w:trPr>
        <w:tc>
          <w:tcPr>
            <w:tcW w:w="9526" w:type="dxa"/>
            <w:gridSpan w:val="4"/>
            <w:vAlign w:val="center"/>
          </w:tcPr>
          <w:p w14:paraId="11D62145" w14:textId="77777777" w:rsidR="009D3D6D" w:rsidRDefault="009D3D6D" w:rsidP="00280DEE">
            <w:pPr>
              <w:jc w:val="left"/>
              <w:rPr>
                <w:rFonts w:cs="Arial"/>
                <w:i/>
                <w:iCs/>
                <w:position w:val="-1"/>
                <w:lang w:val="en-US"/>
              </w:rPr>
            </w:pPr>
          </w:p>
          <w:p w14:paraId="3A468DF7" w14:textId="77777777" w:rsidR="009D3D6D" w:rsidRDefault="009D3D6D" w:rsidP="00280DEE">
            <w:pPr>
              <w:jc w:val="left"/>
              <w:rPr>
                <w:i/>
              </w:rPr>
            </w:pPr>
            <w:r>
              <w:rPr>
                <w:i/>
              </w:rPr>
              <w:t>Verify:</w:t>
            </w:r>
          </w:p>
          <w:p w14:paraId="3AD0A79A" w14:textId="64166D0C" w:rsidR="009D3D6D" w:rsidRDefault="009D3D6D">
            <w:pPr>
              <w:pStyle w:val="ListParagraph"/>
              <w:numPr>
                <w:ilvl w:val="0"/>
                <w:numId w:val="55"/>
              </w:numPr>
              <w:jc w:val="left"/>
              <w:rPr>
                <w:rFonts w:cs="Arial"/>
              </w:rPr>
            </w:pPr>
            <w:r>
              <w:rPr>
                <w:rFonts w:cs="Arial"/>
              </w:rPr>
              <w:t xml:space="preserve">The existence of the new product within the </w:t>
            </w:r>
            <w:r w:rsidR="00416AF5">
              <w:rPr>
                <w:rFonts w:cs="Arial"/>
              </w:rPr>
              <w:t>System Database</w:t>
            </w:r>
          </w:p>
          <w:p w14:paraId="24D1E2B5" w14:textId="20A10A19" w:rsidR="00EB396B" w:rsidRDefault="00EB396B">
            <w:pPr>
              <w:pStyle w:val="ListParagraph"/>
              <w:numPr>
                <w:ilvl w:val="0"/>
                <w:numId w:val="55"/>
              </w:numPr>
              <w:jc w:val="left"/>
              <w:rPr>
                <w:rFonts w:cs="Arial"/>
              </w:rPr>
            </w:pPr>
            <w:r>
              <w:rPr>
                <w:rFonts w:cs="Arial"/>
              </w:rPr>
              <w:t>The existence of the single dataset of the new product</w:t>
            </w:r>
          </w:p>
          <w:p w14:paraId="5D0D1681" w14:textId="487DE23A" w:rsidR="00EB396B" w:rsidRDefault="00EB396B">
            <w:pPr>
              <w:pStyle w:val="ListParagraph"/>
              <w:numPr>
                <w:ilvl w:val="0"/>
                <w:numId w:val="55"/>
              </w:numPr>
              <w:jc w:val="left"/>
              <w:rPr>
                <w:rFonts w:cs="Arial"/>
              </w:rPr>
            </w:pPr>
            <w:r>
              <w:rPr>
                <w:rFonts w:cs="Arial"/>
              </w:rPr>
              <w:t>The portrayal of the new product at position (</w:t>
            </w:r>
            <w:r w:rsidRPr="007E4CF3">
              <w:rPr>
                <w:rFonts w:cs="Arial"/>
                <w:highlight w:val="yellow"/>
                <w:rPrChange w:id="829" w:author="jonathan pritchard" w:date="2023-12-07T17:41:00Z">
                  <w:rPr>
                    <w:rFonts w:cs="Arial"/>
                  </w:rPr>
                </w:rPrChange>
              </w:rPr>
              <w:t>XX YY ZZ</w:t>
            </w:r>
            <w:r>
              <w:rPr>
                <w:rFonts w:cs="Arial"/>
              </w:rPr>
              <w:t>)</w:t>
            </w:r>
          </w:p>
          <w:p w14:paraId="1336E170" w14:textId="77777777" w:rsidR="00EB396B" w:rsidRDefault="00EB396B" w:rsidP="00EB396B">
            <w:pPr>
              <w:jc w:val="left"/>
              <w:rPr>
                <w:rFonts w:cs="Arial"/>
              </w:rPr>
            </w:pPr>
          </w:p>
          <w:tbl>
            <w:tblPr>
              <w:tblStyle w:val="TableGrid"/>
              <w:tblW w:w="0" w:type="auto"/>
              <w:tblLook w:val="04A0" w:firstRow="1" w:lastRow="0" w:firstColumn="1" w:lastColumn="0" w:noHBand="0" w:noVBand="1"/>
            </w:tblPr>
            <w:tblGrid>
              <w:gridCol w:w="3100"/>
              <w:gridCol w:w="3100"/>
              <w:gridCol w:w="3100"/>
            </w:tblGrid>
            <w:tr w:rsidR="00EB396B" w:rsidRPr="005761E9" w14:paraId="0BFF44AF" w14:textId="77777777" w:rsidTr="00280DEE">
              <w:tc>
                <w:tcPr>
                  <w:tcW w:w="3100" w:type="dxa"/>
                </w:tcPr>
                <w:p w14:paraId="3B733DF6" w14:textId="77777777" w:rsidR="00EB396B" w:rsidRPr="005761E9" w:rsidRDefault="00EB396B" w:rsidP="00EB396B">
                  <w:pPr>
                    <w:jc w:val="left"/>
                    <w:rPr>
                      <w:rFonts w:cs="Arial"/>
                      <w:b/>
                      <w:bCs/>
                      <w:i/>
                      <w:iCs/>
                      <w:position w:val="-1"/>
                      <w:lang w:val="en-US"/>
                    </w:rPr>
                  </w:pPr>
                  <w:r w:rsidRPr="005761E9">
                    <w:rPr>
                      <w:rFonts w:cs="Arial"/>
                      <w:b/>
                      <w:bCs/>
                      <w:i/>
                      <w:iCs/>
                      <w:position w:val="-1"/>
                      <w:lang w:val="en-US"/>
                    </w:rPr>
                    <w:t xml:space="preserve">Catalogue </w:t>
                  </w:r>
                </w:p>
              </w:tc>
              <w:tc>
                <w:tcPr>
                  <w:tcW w:w="3100" w:type="dxa"/>
                </w:tcPr>
                <w:p w14:paraId="4F1CD527" w14:textId="77777777" w:rsidR="00EB396B" w:rsidRPr="005761E9" w:rsidRDefault="00EB396B" w:rsidP="00EB396B">
                  <w:pPr>
                    <w:jc w:val="left"/>
                    <w:rPr>
                      <w:rFonts w:cs="Arial"/>
                      <w:b/>
                      <w:bCs/>
                      <w:i/>
                      <w:iCs/>
                      <w:position w:val="-1"/>
                      <w:lang w:val="en-US"/>
                    </w:rPr>
                  </w:pPr>
                  <w:r w:rsidRPr="005761E9">
                    <w:rPr>
                      <w:rFonts w:cs="Arial"/>
                      <w:b/>
                      <w:bCs/>
                      <w:i/>
                      <w:iCs/>
                      <w:position w:val="-1"/>
                      <w:lang w:val="en-US"/>
                    </w:rPr>
                    <w:t>Product</w:t>
                  </w:r>
                </w:p>
              </w:tc>
              <w:tc>
                <w:tcPr>
                  <w:tcW w:w="3100" w:type="dxa"/>
                </w:tcPr>
                <w:p w14:paraId="202A25F7" w14:textId="77777777" w:rsidR="00EB396B" w:rsidRPr="005761E9" w:rsidRDefault="00EB396B" w:rsidP="00EB396B">
                  <w:pPr>
                    <w:jc w:val="left"/>
                    <w:rPr>
                      <w:rFonts w:cs="Arial"/>
                      <w:b/>
                      <w:bCs/>
                      <w:i/>
                      <w:iCs/>
                      <w:position w:val="-1"/>
                      <w:lang w:val="en-US"/>
                    </w:rPr>
                  </w:pPr>
                  <w:r w:rsidRPr="005761E9">
                    <w:rPr>
                      <w:rFonts w:cs="Arial"/>
                      <w:b/>
                      <w:bCs/>
                      <w:i/>
                      <w:iCs/>
                      <w:position w:val="-1"/>
                      <w:lang w:val="en-US"/>
                    </w:rPr>
                    <w:t>Version / Issue Date.</w:t>
                  </w:r>
                </w:p>
              </w:tc>
            </w:tr>
            <w:tr w:rsidR="00EB396B" w14:paraId="04B12531" w14:textId="77777777" w:rsidTr="00280DEE">
              <w:tc>
                <w:tcPr>
                  <w:tcW w:w="3100" w:type="dxa"/>
                </w:tcPr>
                <w:p w14:paraId="5AFA99C8" w14:textId="77777777" w:rsidR="00EB396B" w:rsidRDefault="00EB396B" w:rsidP="00EB396B">
                  <w:pPr>
                    <w:jc w:val="left"/>
                    <w:rPr>
                      <w:rFonts w:cs="Arial"/>
                      <w:i/>
                      <w:iCs/>
                      <w:position w:val="-1"/>
                      <w:lang w:val="en-US"/>
                    </w:rPr>
                  </w:pPr>
                  <w:r>
                    <w:rPr>
                      <w:rFonts w:cs="Arial"/>
                      <w:i/>
                      <w:iCs/>
                      <w:position w:val="-1"/>
                      <w:lang w:val="en-US"/>
                    </w:rPr>
                    <w:t xml:space="preserve">Feature Catalogue </w:t>
                  </w:r>
                </w:p>
              </w:tc>
              <w:tc>
                <w:tcPr>
                  <w:tcW w:w="3100" w:type="dxa"/>
                </w:tcPr>
                <w:p w14:paraId="5AEA6DF0" w14:textId="4DFFDAC6" w:rsidR="00EB396B" w:rsidRDefault="00EB396B" w:rsidP="00EB396B">
                  <w:pPr>
                    <w:jc w:val="left"/>
                    <w:rPr>
                      <w:rFonts w:cs="Arial"/>
                      <w:i/>
                      <w:iCs/>
                      <w:position w:val="-1"/>
                      <w:lang w:val="en-US"/>
                    </w:rPr>
                  </w:pPr>
                  <w:r>
                    <w:rPr>
                      <w:rFonts w:cs="Arial"/>
                      <w:i/>
                      <w:iCs/>
                      <w:position w:val="-1"/>
                      <w:lang w:val="en-US"/>
                    </w:rPr>
                    <w:t>S-164</w:t>
                  </w:r>
                </w:p>
              </w:tc>
              <w:tc>
                <w:tcPr>
                  <w:tcW w:w="3100" w:type="dxa"/>
                </w:tcPr>
                <w:p w14:paraId="6E8879AF" w14:textId="64EDD9D7" w:rsidR="00EB396B" w:rsidRDefault="00EB396B" w:rsidP="00EB396B">
                  <w:pPr>
                    <w:jc w:val="left"/>
                    <w:rPr>
                      <w:rFonts w:cs="Arial"/>
                      <w:i/>
                      <w:iCs/>
                      <w:position w:val="-1"/>
                      <w:lang w:val="en-US"/>
                    </w:rPr>
                  </w:pPr>
                  <w:r>
                    <w:rPr>
                      <w:rFonts w:cs="Arial"/>
                      <w:i/>
                      <w:iCs/>
                      <w:position w:val="-1"/>
                      <w:lang w:val="en-US"/>
                    </w:rPr>
                    <w:t>2.0.0/20230201</w:t>
                  </w:r>
                </w:p>
              </w:tc>
            </w:tr>
            <w:tr w:rsidR="00EB396B" w14:paraId="560E3135" w14:textId="77777777" w:rsidTr="00280DEE">
              <w:tc>
                <w:tcPr>
                  <w:tcW w:w="3100" w:type="dxa"/>
                </w:tcPr>
                <w:p w14:paraId="1AEC6A99" w14:textId="77777777" w:rsidR="00EB396B" w:rsidRDefault="00EB396B" w:rsidP="00EB396B">
                  <w:pPr>
                    <w:jc w:val="left"/>
                    <w:rPr>
                      <w:rFonts w:cs="Arial"/>
                      <w:i/>
                      <w:iCs/>
                      <w:position w:val="-1"/>
                      <w:lang w:val="en-US"/>
                    </w:rPr>
                  </w:pPr>
                  <w:r>
                    <w:rPr>
                      <w:rFonts w:cs="Arial"/>
                      <w:i/>
                      <w:iCs/>
                      <w:position w:val="-1"/>
                      <w:lang w:val="en-US"/>
                    </w:rPr>
                    <w:t xml:space="preserve">Portrayal Catalogue </w:t>
                  </w:r>
                </w:p>
              </w:tc>
              <w:tc>
                <w:tcPr>
                  <w:tcW w:w="3100" w:type="dxa"/>
                </w:tcPr>
                <w:p w14:paraId="7AC21FFC" w14:textId="787502D0" w:rsidR="00EB396B" w:rsidRDefault="00EB396B" w:rsidP="00EB396B">
                  <w:pPr>
                    <w:jc w:val="left"/>
                    <w:rPr>
                      <w:rFonts w:cs="Arial"/>
                      <w:i/>
                      <w:iCs/>
                      <w:position w:val="-1"/>
                      <w:lang w:val="en-US"/>
                    </w:rPr>
                  </w:pPr>
                  <w:r>
                    <w:rPr>
                      <w:rFonts w:cs="Arial"/>
                      <w:i/>
                      <w:iCs/>
                      <w:position w:val="-1"/>
                      <w:lang w:val="en-US"/>
                    </w:rPr>
                    <w:t>S-164</w:t>
                  </w:r>
                </w:p>
              </w:tc>
              <w:tc>
                <w:tcPr>
                  <w:tcW w:w="3100" w:type="dxa"/>
                </w:tcPr>
                <w:p w14:paraId="0451ED6D" w14:textId="61E2A906" w:rsidR="00EB396B" w:rsidRDefault="00EB396B" w:rsidP="00EB396B">
                  <w:pPr>
                    <w:jc w:val="left"/>
                    <w:rPr>
                      <w:rFonts w:cs="Arial"/>
                      <w:i/>
                      <w:iCs/>
                      <w:position w:val="-1"/>
                      <w:lang w:val="en-US"/>
                    </w:rPr>
                  </w:pPr>
                  <w:r>
                    <w:rPr>
                      <w:rFonts w:cs="Arial"/>
                      <w:i/>
                      <w:iCs/>
                      <w:position w:val="-1"/>
                      <w:lang w:val="en-US"/>
                    </w:rPr>
                    <w:t>2.0.0/20230201</w:t>
                  </w:r>
                </w:p>
              </w:tc>
            </w:tr>
            <w:tr w:rsidR="00EB396B" w14:paraId="509E93F4" w14:textId="77777777" w:rsidTr="00280DEE">
              <w:tc>
                <w:tcPr>
                  <w:tcW w:w="3100" w:type="dxa"/>
                </w:tcPr>
                <w:p w14:paraId="19F28366" w14:textId="1F1BF90C" w:rsidR="00EB396B" w:rsidRPr="00EB396B" w:rsidRDefault="00EB396B" w:rsidP="00EB396B">
                  <w:pPr>
                    <w:jc w:val="left"/>
                    <w:rPr>
                      <w:rFonts w:cs="Arial"/>
                      <w:b/>
                      <w:bCs/>
                      <w:i/>
                      <w:iCs/>
                      <w:position w:val="-1"/>
                      <w:lang w:val="en-US"/>
                    </w:rPr>
                  </w:pPr>
                  <w:r w:rsidRPr="00EB396B">
                    <w:rPr>
                      <w:rFonts w:cs="Arial"/>
                      <w:b/>
                      <w:bCs/>
                      <w:i/>
                      <w:iCs/>
                      <w:position w:val="-1"/>
                      <w:lang w:val="en-US"/>
                    </w:rPr>
                    <w:t>Dataset</w:t>
                  </w:r>
                </w:p>
              </w:tc>
              <w:tc>
                <w:tcPr>
                  <w:tcW w:w="3100" w:type="dxa"/>
                </w:tcPr>
                <w:p w14:paraId="07A796C2" w14:textId="1E1F46B6" w:rsidR="00EB396B" w:rsidRPr="00EB396B" w:rsidRDefault="00EB396B" w:rsidP="00EB396B">
                  <w:pPr>
                    <w:jc w:val="left"/>
                    <w:rPr>
                      <w:rFonts w:cs="Arial"/>
                      <w:b/>
                      <w:bCs/>
                      <w:i/>
                      <w:iCs/>
                      <w:position w:val="-1"/>
                      <w:lang w:val="en-US"/>
                    </w:rPr>
                  </w:pPr>
                  <w:r w:rsidRPr="00EB396B">
                    <w:rPr>
                      <w:rFonts w:cs="Arial"/>
                      <w:b/>
                      <w:bCs/>
                      <w:i/>
                      <w:iCs/>
                      <w:position w:val="-1"/>
                      <w:lang w:val="en-US"/>
                    </w:rPr>
                    <w:t>Product</w:t>
                  </w:r>
                </w:p>
              </w:tc>
              <w:tc>
                <w:tcPr>
                  <w:tcW w:w="3100" w:type="dxa"/>
                </w:tcPr>
                <w:p w14:paraId="434F3484" w14:textId="1F6A757F" w:rsidR="00EB396B" w:rsidRPr="00EB396B" w:rsidRDefault="00EB396B" w:rsidP="00EB396B">
                  <w:pPr>
                    <w:jc w:val="left"/>
                    <w:rPr>
                      <w:rFonts w:cs="Arial"/>
                      <w:b/>
                      <w:bCs/>
                      <w:i/>
                      <w:iCs/>
                      <w:position w:val="-1"/>
                      <w:lang w:val="en-US"/>
                    </w:rPr>
                  </w:pPr>
                  <w:r w:rsidRPr="00EB396B">
                    <w:rPr>
                      <w:rFonts w:cs="Arial"/>
                      <w:b/>
                      <w:bCs/>
                      <w:i/>
                      <w:iCs/>
                      <w:position w:val="-1"/>
                      <w:lang w:val="en-US"/>
                    </w:rPr>
                    <w:t>Issue Date</w:t>
                  </w:r>
                </w:p>
              </w:tc>
            </w:tr>
            <w:tr w:rsidR="00EB396B" w14:paraId="721B0134" w14:textId="77777777" w:rsidTr="00280DEE">
              <w:tc>
                <w:tcPr>
                  <w:tcW w:w="3100" w:type="dxa"/>
                </w:tcPr>
                <w:p w14:paraId="65B31392" w14:textId="2C4957C8" w:rsidR="00EB396B" w:rsidRDefault="00EB396B" w:rsidP="00EB396B">
                  <w:pPr>
                    <w:jc w:val="left"/>
                    <w:rPr>
                      <w:rFonts w:cs="Arial"/>
                      <w:i/>
                      <w:iCs/>
                      <w:position w:val="-1"/>
                      <w:lang w:val="en-US"/>
                    </w:rPr>
                  </w:pPr>
                  <w:r>
                    <w:rPr>
                      <w:rFonts w:cs="Arial"/>
                      <w:i/>
                      <w:iCs/>
                      <w:position w:val="-1"/>
                      <w:lang w:val="en-US"/>
                    </w:rPr>
                    <w:t>164AA00NEWPROD.GML</w:t>
                  </w:r>
                </w:p>
              </w:tc>
              <w:tc>
                <w:tcPr>
                  <w:tcW w:w="3100" w:type="dxa"/>
                </w:tcPr>
                <w:p w14:paraId="2202A21B" w14:textId="13F36176" w:rsidR="00EB396B" w:rsidRDefault="00EB396B" w:rsidP="00EB396B">
                  <w:pPr>
                    <w:jc w:val="left"/>
                    <w:rPr>
                      <w:rFonts w:cs="Arial"/>
                      <w:i/>
                      <w:iCs/>
                      <w:position w:val="-1"/>
                      <w:lang w:val="en-US"/>
                    </w:rPr>
                  </w:pPr>
                  <w:r>
                    <w:rPr>
                      <w:rFonts w:cs="Arial"/>
                      <w:i/>
                      <w:iCs/>
                      <w:position w:val="-1"/>
                      <w:lang w:val="en-US"/>
                    </w:rPr>
                    <w:t>S-164</w:t>
                  </w:r>
                </w:p>
              </w:tc>
              <w:tc>
                <w:tcPr>
                  <w:tcW w:w="3100" w:type="dxa"/>
                </w:tcPr>
                <w:p w14:paraId="5A11A605" w14:textId="2D37978B" w:rsidR="00EB396B" w:rsidRDefault="00EB396B" w:rsidP="00EB396B">
                  <w:pPr>
                    <w:jc w:val="left"/>
                    <w:rPr>
                      <w:rFonts w:cs="Arial"/>
                      <w:i/>
                      <w:iCs/>
                      <w:position w:val="-1"/>
                      <w:lang w:val="en-US"/>
                    </w:rPr>
                  </w:pPr>
                  <w:r>
                    <w:rPr>
                      <w:rFonts w:cs="Arial"/>
                      <w:i/>
                      <w:iCs/>
                      <w:position w:val="-1"/>
                      <w:lang w:val="en-US"/>
                    </w:rPr>
                    <w:t>20230201</w:t>
                  </w:r>
                </w:p>
              </w:tc>
            </w:tr>
          </w:tbl>
          <w:p w14:paraId="5EC706A4" w14:textId="00B74DF8" w:rsidR="00EB396B" w:rsidRPr="00EB396B" w:rsidRDefault="00EB396B" w:rsidP="00EB396B">
            <w:pPr>
              <w:jc w:val="left"/>
              <w:rPr>
                <w:rFonts w:cs="Arial"/>
              </w:rPr>
            </w:pPr>
          </w:p>
        </w:tc>
      </w:tr>
    </w:tbl>
    <w:p w14:paraId="1D8A2653" w14:textId="68D91800" w:rsidR="00F52038" w:rsidRDefault="00F52038" w:rsidP="00DE4736"/>
    <w:p w14:paraId="5F2B37BD" w14:textId="77777777" w:rsidR="00A60F21" w:rsidRDefault="00A60F21">
      <w:pPr>
        <w:widowControl/>
        <w:spacing w:line="240" w:lineRule="auto"/>
        <w:jc w:val="left"/>
        <w:rPr>
          <w:b/>
        </w:rPr>
      </w:pPr>
      <w:r>
        <w:br w:type="page"/>
      </w:r>
    </w:p>
    <w:p w14:paraId="1B291CF0" w14:textId="5288A4E8" w:rsidR="00CB195E" w:rsidRDefault="00300A37" w:rsidP="00E012C8">
      <w:pPr>
        <w:pStyle w:val="Heading2"/>
      </w:pPr>
      <w:bookmarkStart w:id="830" w:name="_Toc152748570"/>
      <w:r>
        <w:lastRenderedPageBreak/>
        <w:t xml:space="preserve">Loading of </w:t>
      </w:r>
      <w:commentRangeStart w:id="831"/>
      <w:r>
        <w:t xml:space="preserve">Unencrypted </w:t>
      </w:r>
      <w:r w:rsidR="00EE1647">
        <w:t>datasets</w:t>
      </w:r>
      <w:bookmarkEnd w:id="830"/>
      <w:commentRangeEnd w:id="831"/>
      <w:r w:rsidR="00940ADF">
        <w:rPr>
          <w:rStyle w:val="CommentReference"/>
          <w:b w:val="0"/>
          <w:snapToGrid/>
          <w:color w:val="000000"/>
        </w:rPr>
        <w:commentReference w:id="831"/>
      </w:r>
    </w:p>
    <w:p w14:paraId="3BEA3C7F" w14:textId="77777777" w:rsidR="001F3794" w:rsidRDefault="001F3794" w:rsidP="001F3794">
      <w:pPr>
        <w:pStyle w:val="Heading3"/>
      </w:pPr>
      <w:r w:rsidRPr="00E30B8F">
        <w:t>Preparation and Power Up</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25"/>
        <w:gridCol w:w="2426"/>
        <w:gridCol w:w="2425"/>
        <w:gridCol w:w="2366"/>
      </w:tblGrid>
      <w:tr w:rsidR="009131F0" w14:paraId="288AE5D1" w14:textId="77777777" w:rsidTr="00A60F21">
        <w:trPr>
          <w:cantSplit/>
        </w:trPr>
        <w:tc>
          <w:tcPr>
            <w:tcW w:w="2380" w:type="dxa"/>
            <w:shd w:val="clear" w:color="auto" w:fill="CCFFCC"/>
            <w:vAlign w:val="center"/>
          </w:tcPr>
          <w:p w14:paraId="6C1BB78E" w14:textId="77777777" w:rsidR="00345746" w:rsidRPr="00575479" w:rsidRDefault="00345746" w:rsidP="0015247B">
            <w:r w:rsidRPr="000A066E">
              <w:rPr>
                <w:b/>
              </w:rPr>
              <w:t>Test Reference</w:t>
            </w:r>
          </w:p>
        </w:tc>
        <w:tc>
          <w:tcPr>
            <w:tcW w:w="2382" w:type="dxa"/>
            <w:shd w:val="clear" w:color="auto" w:fill="CCFFCC"/>
            <w:vAlign w:val="center"/>
          </w:tcPr>
          <w:p w14:paraId="7E5DC3AF" w14:textId="412DB9E8" w:rsidR="00345746" w:rsidRPr="00575479" w:rsidRDefault="00C64EB4" w:rsidP="0015247B">
            <w:commentRangeStart w:id="832"/>
            <w:commentRangeStart w:id="833"/>
            <w:commentRangeStart w:id="834"/>
            <w:commentRangeStart w:id="835"/>
            <w:proofErr w:type="spellStart"/>
            <w:r w:rsidRPr="00C64EB4">
              <w:rPr>
                <w:b/>
                <w:bCs/>
              </w:rPr>
              <w:t>InitialPowerUp</w:t>
            </w:r>
            <w:proofErr w:type="spellEnd"/>
            <w:r>
              <w:t xml:space="preserve"> </w:t>
            </w:r>
            <w:commentRangeEnd w:id="832"/>
            <w:r w:rsidR="00EC691C">
              <w:rPr>
                <w:rStyle w:val="CommentReference"/>
                <w:snapToGrid/>
                <w:color w:val="000000"/>
              </w:rPr>
              <w:commentReference w:id="832"/>
            </w:r>
            <w:commentRangeEnd w:id="833"/>
            <w:r w:rsidR="00B50115">
              <w:rPr>
                <w:rStyle w:val="CommentReference"/>
                <w:snapToGrid/>
                <w:color w:val="000000"/>
              </w:rPr>
              <w:commentReference w:id="833"/>
            </w:r>
            <w:commentRangeEnd w:id="834"/>
            <w:r w:rsidR="00940ADF">
              <w:rPr>
                <w:rStyle w:val="CommentReference"/>
                <w:snapToGrid/>
                <w:color w:val="000000"/>
              </w:rPr>
              <w:commentReference w:id="834"/>
            </w:r>
            <w:commentRangeEnd w:id="835"/>
            <w:r w:rsidR="009F3C60">
              <w:rPr>
                <w:rStyle w:val="CommentReference"/>
                <w:snapToGrid/>
                <w:color w:val="000000"/>
              </w:rPr>
              <w:commentReference w:id="835"/>
            </w:r>
            <w:r w:rsidRPr="00940ADF">
              <w:rPr>
                <w:i/>
                <w:iCs/>
                <w:rPrChange w:id="836" w:author="jonathan pritchard" w:date="2023-12-13T15:32:00Z">
                  <w:rPr/>
                </w:rPrChange>
              </w:rPr>
              <w:t>(</w:t>
            </w:r>
            <w:r w:rsidR="00345746" w:rsidRPr="00940ADF">
              <w:rPr>
                <w:i/>
                <w:iCs/>
                <w:rPrChange w:id="837" w:author="jonathan pritchard" w:date="2023-12-13T15:32:00Z">
                  <w:rPr/>
                </w:rPrChange>
              </w:rPr>
              <w:t>2.1.1</w:t>
            </w:r>
            <w:ins w:id="838" w:author="jonathan pritchard" w:date="2023-12-13T15:32:00Z">
              <w:r w:rsidR="00940ADF">
                <w:rPr>
                  <w:rStyle w:val="FootnoteReference"/>
                  <w:i/>
                  <w:iCs/>
                </w:rPr>
                <w:footnoteReference w:id="2"/>
              </w:r>
            </w:ins>
            <w:r w:rsidRPr="00940ADF">
              <w:rPr>
                <w:i/>
                <w:iCs/>
                <w:rPrChange w:id="844" w:author="jonathan pritchard" w:date="2023-12-13T15:32:00Z">
                  <w:rPr/>
                </w:rPrChange>
              </w:rPr>
              <w:t>)</w:t>
            </w:r>
          </w:p>
        </w:tc>
        <w:tc>
          <w:tcPr>
            <w:tcW w:w="2381" w:type="dxa"/>
            <w:shd w:val="clear" w:color="auto" w:fill="CCFFCC"/>
            <w:vAlign w:val="center"/>
          </w:tcPr>
          <w:p w14:paraId="6E290F93" w14:textId="77777777" w:rsidR="00345746" w:rsidRPr="00575479" w:rsidRDefault="00345746" w:rsidP="0015247B">
            <w:r w:rsidRPr="000A066E">
              <w:rPr>
                <w:b/>
              </w:rPr>
              <w:t>IHO Reference</w:t>
            </w:r>
          </w:p>
        </w:tc>
        <w:tc>
          <w:tcPr>
            <w:tcW w:w="2383" w:type="dxa"/>
            <w:shd w:val="clear" w:color="auto" w:fill="CCFFCC"/>
            <w:vAlign w:val="center"/>
          </w:tcPr>
          <w:p w14:paraId="3847761C" w14:textId="77777777" w:rsidR="00345746" w:rsidRPr="00575479" w:rsidRDefault="00345746" w:rsidP="0015247B">
            <w:r w:rsidRPr="00575479">
              <w:t>IEC 61174/ 4.4.1</w:t>
            </w:r>
          </w:p>
        </w:tc>
      </w:tr>
      <w:tr w:rsidR="000A066E" w14:paraId="4180565A" w14:textId="77777777" w:rsidTr="00A60F21">
        <w:trPr>
          <w:cantSplit/>
        </w:trPr>
        <w:tc>
          <w:tcPr>
            <w:tcW w:w="9526" w:type="dxa"/>
            <w:gridSpan w:val="4"/>
            <w:shd w:val="clear" w:color="auto" w:fill="CCFFCC"/>
            <w:vAlign w:val="center"/>
          </w:tcPr>
          <w:p w14:paraId="739F4E00" w14:textId="77777777" w:rsidR="00345746" w:rsidRPr="00575479" w:rsidRDefault="00345746" w:rsidP="0015247B">
            <w:r w:rsidRPr="000A066E">
              <w:rPr>
                <w:b/>
              </w:rPr>
              <w:t>Test description</w:t>
            </w:r>
          </w:p>
        </w:tc>
      </w:tr>
      <w:tr w:rsidR="00575479" w14:paraId="3498535B" w14:textId="77777777" w:rsidTr="00A60F21">
        <w:trPr>
          <w:cantSplit/>
        </w:trPr>
        <w:tc>
          <w:tcPr>
            <w:tcW w:w="9526" w:type="dxa"/>
            <w:gridSpan w:val="4"/>
            <w:vAlign w:val="center"/>
          </w:tcPr>
          <w:p w14:paraId="737D9A60" w14:textId="77777777" w:rsidR="00575479" w:rsidRPr="00C36B0F" w:rsidRDefault="00575479" w:rsidP="00DF5922">
            <w:pPr>
              <w:rPr>
                <w:i/>
              </w:rPr>
            </w:pPr>
            <w:r w:rsidRPr="00C36B0F">
              <w:rPr>
                <w:i/>
              </w:rPr>
              <w:t>Loading of initial datasets and indication of own ship stationary position.</w:t>
            </w:r>
          </w:p>
        </w:tc>
      </w:tr>
      <w:tr w:rsidR="00345746" w14:paraId="0DD79A18" w14:textId="77777777" w:rsidTr="00A60F21">
        <w:trPr>
          <w:cantSplit/>
        </w:trPr>
        <w:tc>
          <w:tcPr>
            <w:tcW w:w="9526" w:type="dxa"/>
            <w:gridSpan w:val="4"/>
            <w:shd w:val="clear" w:color="auto" w:fill="CCFFCC"/>
            <w:vAlign w:val="center"/>
          </w:tcPr>
          <w:p w14:paraId="52C294E9" w14:textId="77777777" w:rsidR="00345746" w:rsidRPr="00575479" w:rsidRDefault="00345746" w:rsidP="00DF5922">
            <w:r w:rsidRPr="000A066E">
              <w:rPr>
                <w:b/>
              </w:rPr>
              <w:t>Setup</w:t>
            </w:r>
          </w:p>
        </w:tc>
      </w:tr>
      <w:tr w:rsidR="00575479" w14:paraId="158F330C" w14:textId="77777777" w:rsidTr="00A60F21">
        <w:trPr>
          <w:cantSplit/>
        </w:trPr>
        <w:tc>
          <w:tcPr>
            <w:tcW w:w="9526" w:type="dxa"/>
            <w:gridSpan w:val="4"/>
            <w:vAlign w:val="center"/>
          </w:tcPr>
          <w:p w14:paraId="2DD2E053" w14:textId="726178E2" w:rsidR="00413AEA" w:rsidRDefault="00575479" w:rsidP="00DF5922">
            <w:pPr>
              <w:rPr>
                <w:i/>
              </w:rPr>
            </w:pPr>
            <w:r w:rsidRPr="00C36B0F">
              <w:rPr>
                <w:i/>
              </w:rPr>
              <w:t xml:space="preserve">Load </w:t>
            </w:r>
            <w:r w:rsidR="00413AEA">
              <w:rPr>
                <w:i/>
              </w:rPr>
              <w:t>the following exchange set:</w:t>
            </w:r>
          </w:p>
          <w:p w14:paraId="534565AC" w14:textId="7DCC408A" w:rsidR="00575479" w:rsidRPr="00C36B0F" w:rsidRDefault="00C64EB4" w:rsidP="00DF5922">
            <w:pPr>
              <w:rPr>
                <w:i/>
              </w:rPr>
            </w:pPr>
            <w:proofErr w:type="spellStart"/>
            <w:r>
              <w:rPr>
                <w:b/>
                <w:bCs/>
                <w:i/>
              </w:rPr>
              <w:t>Initial</w:t>
            </w:r>
            <w:r w:rsidR="00413AEA">
              <w:rPr>
                <w:b/>
                <w:bCs/>
                <w:i/>
              </w:rPr>
              <w:t>PowerUp</w:t>
            </w:r>
            <w:proofErr w:type="spellEnd"/>
            <w:r w:rsidR="0024010F">
              <w:rPr>
                <w:b/>
                <w:bCs/>
                <w:i/>
              </w:rPr>
              <w:t xml:space="preserve"> </w:t>
            </w:r>
            <w:r w:rsidR="00575479" w:rsidRPr="00413AEA">
              <w:rPr>
                <w:i/>
                <w:color w:val="D9D9D9" w:themeColor="background1" w:themeShade="D9"/>
              </w:rPr>
              <w:t xml:space="preserve"> </w:t>
            </w:r>
            <w:r w:rsidR="00575479" w:rsidRPr="00C36B0F">
              <w:rPr>
                <w:i/>
              </w:rPr>
              <w:t>with the following settings:</w:t>
            </w:r>
          </w:p>
          <w:p w14:paraId="285A53A6" w14:textId="643D9368" w:rsidR="00575479" w:rsidRPr="00413AEA" w:rsidRDefault="00575479">
            <w:pPr>
              <w:pStyle w:val="ListParagraph"/>
              <w:numPr>
                <w:ilvl w:val="0"/>
                <w:numId w:val="47"/>
              </w:numPr>
              <w:rPr>
                <w:i/>
              </w:rPr>
            </w:pPr>
            <w:r w:rsidRPr="00413AEA">
              <w:rPr>
                <w:i/>
              </w:rPr>
              <w:t xml:space="preserve">Select </w:t>
            </w:r>
            <w:r w:rsidR="00DE09B9" w:rsidRPr="00413AEA">
              <w:rPr>
                <w:i/>
              </w:rPr>
              <w:t>Display Category</w:t>
            </w:r>
            <w:r w:rsidRPr="00413AEA">
              <w:rPr>
                <w:i/>
              </w:rPr>
              <w:t xml:space="preserve"> Other</w:t>
            </w:r>
          </w:p>
          <w:p w14:paraId="2C47CAD1" w14:textId="294CE036" w:rsidR="00575479" w:rsidRPr="00413AEA" w:rsidRDefault="00575479">
            <w:pPr>
              <w:pStyle w:val="ListParagraph"/>
              <w:numPr>
                <w:ilvl w:val="0"/>
                <w:numId w:val="47"/>
              </w:numPr>
              <w:rPr>
                <w:i/>
              </w:rPr>
            </w:pPr>
            <w:r w:rsidRPr="00413AEA">
              <w:rPr>
                <w:i/>
              </w:rPr>
              <w:t xml:space="preserve">Set the </w:t>
            </w:r>
            <w:r w:rsidR="0069033B" w:rsidRPr="00413AEA">
              <w:rPr>
                <w:i/>
              </w:rPr>
              <w:t xml:space="preserve">Safety Contour </w:t>
            </w:r>
            <w:r w:rsidRPr="00413AEA">
              <w:rPr>
                <w:i/>
              </w:rPr>
              <w:t>value to 8 m</w:t>
            </w:r>
          </w:p>
          <w:p w14:paraId="593C80A7" w14:textId="054252E2" w:rsidR="00575479" w:rsidRPr="00413AEA" w:rsidRDefault="00575479">
            <w:pPr>
              <w:pStyle w:val="ListParagraph"/>
              <w:numPr>
                <w:ilvl w:val="0"/>
                <w:numId w:val="47"/>
              </w:numPr>
              <w:rPr>
                <w:i/>
              </w:rPr>
            </w:pPr>
            <w:r w:rsidRPr="00413AEA">
              <w:rPr>
                <w:i/>
              </w:rPr>
              <w:t xml:space="preserve">Set the </w:t>
            </w:r>
            <w:r w:rsidR="0069033B" w:rsidRPr="00413AEA">
              <w:rPr>
                <w:i/>
              </w:rPr>
              <w:t xml:space="preserve">Safety Depth  </w:t>
            </w:r>
            <w:r w:rsidRPr="00413AEA">
              <w:rPr>
                <w:i/>
              </w:rPr>
              <w:t xml:space="preserve">value to 8 m </w:t>
            </w:r>
          </w:p>
          <w:p w14:paraId="01206083" w14:textId="77777777" w:rsidR="00575479" w:rsidRPr="00413AEA" w:rsidRDefault="00575479">
            <w:pPr>
              <w:pStyle w:val="ListParagraph"/>
              <w:numPr>
                <w:ilvl w:val="0"/>
                <w:numId w:val="47"/>
              </w:numPr>
              <w:rPr>
                <w:i/>
              </w:rPr>
            </w:pPr>
            <w:r w:rsidRPr="00413AEA">
              <w:rPr>
                <w:i/>
              </w:rPr>
              <w:t>Select Symbolized Boundaries</w:t>
            </w:r>
          </w:p>
          <w:p w14:paraId="7122FF66" w14:textId="77777777" w:rsidR="00B765DF" w:rsidRPr="00413AEA" w:rsidRDefault="00B765DF">
            <w:pPr>
              <w:pStyle w:val="ListParagraph"/>
              <w:numPr>
                <w:ilvl w:val="0"/>
                <w:numId w:val="47"/>
              </w:numPr>
              <w:rPr>
                <w:i/>
              </w:rPr>
            </w:pPr>
            <w:r w:rsidRPr="00413AEA">
              <w:rPr>
                <w:i/>
              </w:rPr>
              <w:t>Select all Text groups</w:t>
            </w:r>
          </w:p>
          <w:p w14:paraId="66ACEC8E" w14:textId="77777777" w:rsidR="00B765DF" w:rsidRPr="00413AEA" w:rsidRDefault="00B765DF">
            <w:pPr>
              <w:pStyle w:val="ListParagraph"/>
              <w:numPr>
                <w:ilvl w:val="0"/>
                <w:numId w:val="47"/>
              </w:numPr>
              <w:rPr>
                <w:i/>
              </w:rPr>
            </w:pPr>
            <w:r w:rsidRPr="00413AEA">
              <w:rPr>
                <w:i/>
              </w:rPr>
              <w:t>Select Accuracy</w:t>
            </w:r>
          </w:p>
          <w:p w14:paraId="12FBF136" w14:textId="77777777" w:rsidR="00B765DF" w:rsidRPr="00413AEA" w:rsidRDefault="00B765DF">
            <w:pPr>
              <w:pStyle w:val="ListParagraph"/>
              <w:numPr>
                <w:ilvl w:val="0"/>
                <w:numId w:val="47"/>
              </w:numPr>
              <w:rPr>
                <w:i/>
              </w:rPr>
            </w:pPr>
            <w:r w:rsidRPr="00413AEA">
              <w:rPr>
                <w:i/>
              </w:rPr>
              <w:t>Select Highlight info</w:t>
            </w:r>
          </w:p>
          <w:p w14:paraId="66614E20" w14:textId="76742207" w:rsidR="00B765DF" w:rsidRDefault="00B765DF">
            <w:pPr>
              <w:pStyle w:val="ListParagraph"/>
              <w:numPr>
                <w:ilvl w:val="0"/>
                <w:numId w:val="47"/>
              </w:numPr>
              <w:rPr>
                <w:i/>
              </w:rPr>
            </w:pPr>
            <w:r w:rsidRPr="00413AEA">
              <w:rPr>
                <w:i/>
              </w:rPr>
              <w:t>Select Highlight date dependent</w:t>
            </w:r>
          </w:p>
          <w:p w14:paraId="604A6ED6" w14:textId="659E7CF1" w:rsidR="00EE1647" w:rsidRPr="00413AEA" w:rsidRDefault="00EE1647">
            <w:pPr>
              <w:pStyle w:val="ListParagraph"/>
              <w:numPr>
                <w:ilvl w:val="0"/>
                <w:numId w:val="47"/>
              </w:numPr>
              <w:rPr>
                <w:i/>
              </w:rPr>
            </w:pPr>
            <w:r>
              <w:rPr>
                <w:i/>
              </w:rPr>
              <w:t>Select simplified points = false</w:t>
            </w:r>
          </w:p>
          <w:p w14:paraId="26676DA6" w14:textId="77777777" w:rsidR="00B765DF" w:rsidRDefault="00B765DF" w:rsidP="00DF5922">
            <w:pPr>
              <w:rPr>
                <w:i/>
              </w:rPr>
            </w:pPr>
          </w:p>
          <w:p w14:paraId="68E64C79" w14:textId="77777777" w:rsidR="00B765DF" w:rsidRPr="00C36B0F" w:rsidRDefault="00B765DF" w:rsidP="00DF5922">
            <w:pPr>
              <w:rPr>
                <w:i/>
              </w:rPr>
            </w:pPr>
          </w:p>
          <w:p w14:paraId="2A7E4CF2" w14:textId="77777777" w:rsidR="00575479" w:rsidRPr="00C36B0F" w:rsidRDefault="00575479" w:rsidP="00DF5922">
            <w:pPr>
              <w:rPr>
                <w:i/>
              </w:rPr>
            </w:pPr>
            <w:r w:rsidRPr="00C36B0F">
              <w:rPr>
                <w:i/>
              </w:rPr>
              <w:t xml:space="preserve">Ship position 32°29.66’S, 060°55.86’E </w:t>
            </w:r>
          </w:p>
          <w:p w14:paraId="4A5AB99A" w14:textId="77777777" w:rsidR="00575479" w:rsidRPr="004065B1" w:rsidRDefault="00575479" w:rsidP="000A066E">
            <w:pPr>
              <w:jc w:val="left"/>
            </w:pPr>
            <w:r w:rsidRPr="00C36B0F">
              <w:rPr>
                <w:i/>
              </w:rPr>
              <w:t>Heading 234.0 degrees</w:t>
            </w:r>
          </w:p>
        </w:tc>
      </w:tr>
      <w:tr w:rsidR="00575479" w14:paraId="4A8C03F7" w14:textId="77777777" w:rsidTr="00A60F21">
        <w:trPr>
          <w:cantSplit/>
        </w:trPr>
        <w:tc>
          <w:tcPr>
            <w:tcW w:w="9526" w:type="dxa"/>
            <w:gridSpan w:val="4"/>
            <w:shd w:val="clear" w:color="auto" w:fill="CCFFCC"/>
            <w:vAlign w:val="center"/>
          </w:tcPr>
          <w:p w14:paraId="31A60EA1" w14:textId="77777777" w:rsidR="00575479" w:rsidRPr="000A066E" w:rsidRDefault="00575479" w:rsidP="00345746">
            <w:pPr>
              <w:rPr>
                <w:i/>
              </w:rPr>
            </w:pPr>
            <w:r w:rsidRPr="000A066E">
              <w:rPr>
                <w:b/>
              </w:rPr>
              <w:t>Action</w:t>
            </w:r>
          </w:p>
        </w:tc>
      </w:tr>
      <w:tr w:rsidR="00345746" w14:paraId="052522DF" w14:textId="77777777" w:rsidTr="00A60F21">
        <w:trPr>
          <w:cantSplit/>
        </w:trPr>
        <w:tc>
          <w:tcPr>
            <w:tcW w:w="9526" w:type="dxa"/>
            <w:gridSpan w:val="4"/>
            <w:vAlign w:val="center"/>
          </w:tcPr>
          <w:p w14:paraId="7880ED86" w14:textId="1FD4F4C8" w:rsidR="00345746" w:rsidRPr="00C36B0F" w:rsidRDefault="00345746" w:rsidP="00DF5922">
            <w:pPr>
              <w:rPr>
                <w:i/>
              </w:rPr>
            </w:pPr>
            <w:r w:rsidRPr="00C36B0F">
              <w:rPr>
                <w:i/>
              </w:rPr>
              <w:t xml:space="preserve">Load </w:t>
            </w:r>
            <w:r w:rsidR="00E643E7">
              <w:rPr>
                <w:i/>
              </w:rPr>
              <w:t>datasets</w:t>
            </w:r>
            <w:r w:rsidR="00E643E7" w:rsidRPr="00C36B0F">
              <w:rPr>
                <w:i/>
              </w:rPr>
              <w:t xml:space="preserve"> </w:t>
            </w:r>
            <w:r w:rsidRPr="00C36B0F">
              <w:rPr>
                <w:i/>
              </w:rPr>
              <w:t>and view the chart display.</w:t>
            </w:r>
          </w:p>
        </w:tc>
      </w:tr>
      <w:tr w:rsidR="00575479" w14:paraId="26149F65" w14:textId="77777777" w:rsidTr="00A60F21">
        <w:trPr>
          <w:cantSplit/>
        </w:trPr>
        <w:tc>
          <w:tcPr>
            <w:tcW w:w="9526" w:type="dxa"/>
            <w:gridSpan w:val="4"/>
            <w:tcBorders>
              <w:bottom w:val="single" w:sz="4" w:space="0" w:color="auto"/>
            </w:tcBorders>
            <w:shd w:val="clear" w:color="auto" w:fill="CCFFCC"/>
            <w:vAlign w:val="center"/>
          </w:tcPr>
          <w:p w14:paraId="7CB77BC8" w14:textId="77777777" w:rsidR="00575479" w:rsidRPr="000A066E" w:rsidRDefault="00575479" w:rsidP="00345746">
            <w:pPr>
              <w:rPr>
                <w:i/>
              </w:rPr>
            </w:pPr>
            <w:r w:rsidRPr="000A066E">
              <w:rPr>
                <w:b/>
              </w:rPr>
              <w:t>Results</w:t>
            </w:r>
          </w:p>
        </w:tc>
      </w:tr>
      <w:tr w:rsidR="00345746" w14:paraId="580EC6B4" w14:textId="77777777" w:rsidTr="00A60F21">
        <w:trPr>
          <w:cantSplit/>
        </w:trPr>
        <w:tc>
          <w:tcPr>
            <w:tcW w:w="9526" w:type="dxa"/>
            <w:gridSpan w:val="4"/>
            <w:tcBorders>
              <w:bottom w:val="nil"/>
            </w:tcBorders>
            <w:vAlign w:val="center"/>
          </w:tcPr>
          <w:p w14:paraId="0033A35D" w14:textId="514B18EA" w:rsidR="00345746" w:rsidRPr="00F06377" w:rsidRDefault="00345746" w:rsidP="00DF5922">
            <w:pPr>
              <w:rPr>
                <w:b/>
                <w:bCs/>
                <w:i/>
              </w:rPr>
            </w:pPr>
            <w:r w:rsidRPr="00C36B0F">
              <w:rPr>
                <w:i/>
              </w:rPr>
              <w:t xml:space="preserve">With the charts displayed the own ship shall be placed at the jetty in </w:t>
            </w:r>
            <w:proofErr w:type="spellStart"/>
            <w:r w:rsidRPr="00C36B0F">
              <w:rPr>
                <w:i/>
              </w:rPr>
              <w:t>Micklefirth</w:t>
            </w:r>
            <w:proofErr w:type="spellEnd"/>
            <w:r w:rsidRPr="00C36B0F">
              <w:rPr>
                <w:i/>
              </w:rPr>
              <w:t>.</w:t>
            </w:r>
            <w:r w:rsidR="00F06377">
              <w:rPr>
                <w:i/>
              </w:rPr>
              <w:t xml:space="preserve"> </w:t>
            </w:r>
            <w:r w:rsidR="00F06377">
              <w:rPr>
                <w:b/>
                <w:bCs/>
                <w:i/>
              </w:rPr>
              <w:t>[TBD]</w:t>
            </w:r>
          </w:p>
        </w:tc>
      </w:tr>
      <w:tr w:rsidR="001549A7" w14:paraId="29D47B67" w14:textId="77777777" w:rsidTr="00A60F21">
        <w:trPr>
          <w:cantSplit/>
        </w:trPr>
        <w:tc>
          <w:tcPr>
            <w:tcW w:w="9526" w:type="dxa"/>
            <w:gridSpan w:val="4"/>
            <w:tcBorders>
              <w:top w:val="nil"/>
              <w:bottom w:val="nil"/>
            </w:tcBorders>
            <w:vAlign w:val="center"/>
          </w:tcPr>
          <w:p w14:paraId="49E9CFC4" w14:textId="0830B878" w:rsidR="001549A7" w:rsidRDefault="000D7CE0" w:rsidP="000A066E">
            <w:pPr>
              <w:jc w:val="center"/>
            </w:pPr>
            <w:r>
              <w:lastRenderedPageBreak/>
              <w:t xml:space="preserve"> </w:t>
            </w:r>
            <w:r>
              <w:rPr>
                <w:noProof/>
                <w:lang w:eastAsia="en-GB"/>
              </w:rPr>
              <w:drawing>
                <wp:inline distT="0" distB="0" distL="0" distR="0" wp14:anchorId="21DBB24F" wp14:editId="0CD8D7CB">
                  <wp:extent cx="5835650" cy="5368798"/>
                  <wp:effectExtent l="0" t="0" r="0" b="3810"/>
                  <wp:docPr id="312" name="Kuva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5340" cy="5377713"/>
                          </a:xfrm>
                          <a:prstGeom prst="rect">
                            <a:avLst/>
                          </a:prstGeom>
                          <a:noFill/>
                          <a:ln>
                            <a:noFill/>
                          </a:ln>
                        </pic:spPr>
                      </pic:pic>
                    </a:graphicData>
                  </a:graphic>
                </wp:inline>
              </w:drawing>
            </w:r>
            <w:r>
              <w:t xml:space="preserve"> </w:t>
            </w:r>
            <w:r w:rsidR="0055119E">
              <w:fldChar w:fldCharType="begin"/>
            </w:r>
            <w:r w:rsidR="0055119E">
              <w:fldChar w:fldCharType="end"/>
            </w:r>
          </w:p>
        </w:tc>
      </w:tr>
      <w:tr w:rsidR="00575479" w14:paraId="50E92962" w14:textId="77777777" w:rsidTr="00A60F21">
        <w:trPr>
          <w:cantSplit/>
        </w:trPr>
        <w:tc>
          <w:tcPr>
            <w:tcW w:w="9526" w:type="dxa"/>
            <w:gridSpan w:val="4"/>
            <w:tcBorders>
              <w:top w:val="nil"/>
              <w:bottom w:val="single" w:sz="4" w:space="0" w:color="auto"/>
            </w:tcBorders>
            <w:vAlign w:val="center"/>
          </w:tcPr>
          <w:p w14:paraId="578EF928" w14:textId="48F49869" w:rsidR="00575479" w:rsidRPr="00C36B0F" w:rsidRDefault="001549A7" w:rsidP="001549A7">
            <w:pPr>
              <w:rPr>
                <w:i/>
              </w:rPr>
            </w:pPr>
            <w:r w:rsidRPr="00C36B0F">
              <w:rPr>
                <w:i/>
              </w:rPr>
              <w:t xml:space="preserve">After loading of </w:t>
            </w:r>
            <w:del w:id="845" w:author="jonathan pritchard" w:date="2023-12-15T14:07:00Z">
              <w:r w:rsidR="001D0457" w:rsidDel="003B0268">
                <w:rPr>
                  <w:i/>
                </w:rPr>
                <w:delText>101AA00</w:delText>
              </w:r>
              <w:r w:rsidRPr="00C36B0F" w:rsidDel="003B0268">
                <w:rPr>
                  <w:i/>
                </w:rPr>
                <w:delText>X0000</w:delText>
              </w:r>
            </w:del>
            <w:ins w:id="846" w:author="jonathan pritchard" w:date="2023-12-15T14:07:00Z">
              <w:r w:rsidR="003B0268">
                <w:rPr>
                  <w:i/>
                </w:rPr>
                <w:t>10100AA_X0000</w:t>
              </w:r>
            </w:ins>
            <w:r w:rsidRPr="00C36B0F">
              <w:rPr>
                <w:i/>
              </w:rPr>
              <w:t>.000, displayed scale 1</w:t>
            </w:r>
            <w:commentRangeStart w:id="847"/>
            <w:r w:rsidRPr="00C36B0F">
              <w:rPr>
                <w:i/>
              </w:rPr>
              <w:t>:</w:t>
            </w:r>
            <w:r w:rsidRPr="007E4CF3">
              <w:rPr>
                <w:i/>
                <w:highlight w:val="yellow"/>
                <w:rPrChange w:id="848" w:author="jonathan pritchard" w:date="2023-12-07T17:45:00Z">
                  <w:rPr>
                    <w:i/>
                  </w:rPr>
                </w:rPrChange>
              </w:rPr>
              <w:t>50 000</w:t>
            </w:r>
            <w:r w:rsidR="0024010F">
              <w:rPr>
                <w:i/>
              </w:rPr>
              <w:t xml:space="preserve"> </w:t>
            </w:r>
            <w:commentRangeEnd w:id="847"/>
            <w:r w:rsidR="00940ADF">
              <w:rPr>
                <w:rStyle w:val="CommentReference"/>
                <w:snapToGrid/>
                <w:color w:val="000000"/>
              </w:rPr>
              <w:commentReference w:id="847"/>
            </w:r>
            <w:r w:rsidR="0024010F" w:rsidRPr="00357E05">
              <w:rPr>
                <w:b/>
                <w:bCs/>
                <w:i/>
              </w:rPr>
              <w:t>[TBD</w:t>
            </w:r>
            <w:r w:rsidR="0024010F">
              <w:rPr>
                <w:i/>
              </w:rPr>
              <w:t>]</w:t>
            </w:r>
          </w:p>
          <w:p w14:paraId="22F94C19" w14:textId="63756F84" w:rsidR="00EC09A6" w:rsidRPr="002164D3" w:rsidRDefault="00EC09A6" w:rsidP="002164D3">
            <w:pPr>
              <w:jc w:val="left"/>
              <w:rPr>
                <w:i/>
              </w:rPr>
            </w:pPr>
          </w:p>
        </w:tc>
      </w:tr>
      <w:tr w:rsidR="00E9404B" w14:paraId="4AB9A302" w14:textId="77777777" w:rsidTr="00A60F21">
        <w:trPr>
          <w:cantSplit/>
        </w:trPr>
        <w:tc>
          <w:tcPr>
            <w:tcW w:w="9526" w:type="dxa"/>
            <w:gridSpan w:val="4"/>
            <w:tcBorders>
              <w:bottom w:val="nil"/>
            </w:tcBorders>
            <w:vAlign w:val="center"/>
          </w:tcPr>
          <w:p w14:paraId="1BE56753" w14:textId="1177CC19" w:rsidR="00E9404B" w:rsidRPr="00B10677" w:rsidRDefault="000D7CE0" w:rsidP="0015247B">
            <w:pPr>
              <w:jc w:val="center"/>
              <w:rPr>
                <w:iCs/>
              </w:rPr>
            </w:pPr>
            <w:r>
              <w:rPr>
                <w:noProof/>
                <w:lang w:eastAsia="en-GB"/>
              </w:rPr>
              <w:lastRenderedPageBreak/>
              <w:drawing>
                <wp:inline distT="0" distB="0" distL="0" distR="0" wp14:anchorId="4E43890F" wp14:editId="6380F5E6">
                  <wp:extent cx="5985565" cy="5506720"/>
                  <wp:effectExtent l="0" t="0" r="0" b="0"/>
                  <wp:docPr id="315" name="Kuva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9526" cy="5510364"/>
                          </a:xfrm>
                          <a:prstGeom prst="rect">
                            <a:avLst/>
                          </a:prstGeom>
                          <a:noFill/>
                          <a:ln>
                            <a:noFill/>
                          </a:ln>
                        </pic:spPr>
                      </pic:pic>
                    </a:graphicData>
                  </a:graphic>
                </wp:inline>
              </w:drawing>
            </w:r>
          </w:p>
        </w:tc>
      </w:tr>
      <w:tr w:rsidR="00E9404B" w14:paraId="39C1E88C" w14:textId="77777777" w:rsidTr="00A60F21">
        <w:trPr>
          <w:cantSplit/>
        </w:trPr>
        <w:tc>
          <w:tcPr>
            <w:tcW w:w="9526" w:type="dxa"/>
            <w:gridSpan w:val="4"/>
            <w:tcBorders>
              <w:top w:val="nil"/>
              <w:bottom w:val="single" w:sz="4" w:space="0" w:color="auto"/>
            </w:tcBorders>
            <w:vAlign w:val="center"/>
          </w:tcPr>
          <w:p w14:paraId="4EAF64FC" w14:textId="51E99117" w:rsidR="00E9404B" w:rsidRPr="00E9404B" w:rsidRDefault="0024010F" w:rsidP="00E9404B">
            <w:r w:rsidRPr="009C5191">
              <w:rPr>
                <w:b/>
                <w:bCs/>
                <w:i/>
              </w:rPr>
              <w:t>[TBD</w:t>
            </w:r>
            <w:r>
              <w:rPr>
                <w:i/>
              </w:rPr>
              <w:t>]</w:t>
            </w:r>
          </w:p>
        </w:tc>
      </w:tr>
      <w:tr w:rsidR="001549A7" w14:paraId="11B95B82" w14:textId="77777777" w:rsidTr="00A60F21">
        <w:trPr>
          <w:cantSplit/>
        </w:trPr>
        <w:tc>
          <w:tcPr>
            <w:tcW w:w="9526" w:type="dxa"/>
            <w:gridSpan w:val="4"/>
            <w:tcBorders>
              <w:bottom w:val="nil"/>
            </w:tcBorders>
            <w:vAlign w:val="center"/>
          </w:tcPr>
          <w:p w14:paraId="5F0303E5" w14:textId="303C3B3D" w:rsidR="001549A7" w:rsidRPr="001549A7" w:rsidRDefault="000D7CE0" w:rsidP="000A066E">
            <w:pPr>
              <w:jc w:val="center"/>
            </w:pPr>
            <w:r>
              <w:rPr>
                <w:noProof/>
                <w:lang w:eastAsia="en-GB"/>
              </w:rPr>
              <w:lastRenderedPageBreak/>
              <w:drawing>
                <wp:inline distT="0" distB="0" distL="0" distR="0" wp14:anchorId="26593E14" wp14:editId="460D8DE7">
                  <wp:extent cx="5747440" cy="5287645"/>
                  <wp:effectExtent l="0" t="0" r="5715" b="8255"/>
                  <wp:docPr id="319" name="Kuva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561" cy="5296036"/>
                          </a:xfrm>
                          <a:prstGeom prst="rect">
                            <a:avLst/>
                          </a:prstGeom>
                          <a:noFill/>
                          <a:ln>
                            <a:noFill/>
                          </a:ln>
                        </pic:spPr>
                      </pic:pic>
                    </a:graphicData>
                  </a:graphic>
                </wp:inline>
              </w:drawing>
            </w:r>
          </w:p>
        </w:tc>
      </w:tr>
      <w:tr w:rsidR="001549A7" w14:paraId="6785EFFA" w14:textId="77777777" w:rsidTr="00A60F21">
        <w:trPr>
          <w:cantSplit/>
        </w:trPr>
        <w:tc>
          <w:tcPr>
            <w:tcW w:w="9526" w:type="dxa"/>
            <w:gridSpan w:val="4"/>
            <w:tcBorders>
              <w:top w:val="nil"/>
            </w:tcBorders>
            <w:vAlign w:val="center"/>
          </w:tcPr>
          <w:p w14:paraId="00C060B0" w14:textId="651751AD" w:rsidR="001549A7" w:rsidRDefault="001549A7" w:rsidP="001549A7">
            <w:pPr>
              <w:rPr>
                <w:i/>
              </w:rPr>
            </w:pPr>
            <w:r w:rsidRPr="000A066E">
              <w:rPr>
                <w:i/>
              </w:rPr>
              <w:t xml:space="preserve">After loading of </w:t>
            </w:r>
            <w:del w:id="849" w:author="jonathan pritchard" w:date="2023-12-15T14:07:00Z">
              <w:r w:rsidR="008D500A" w:rsidDel="003B0268">
                <w:rPr>
                  <w:i/>
                </w:rPr>
                <w:delText>101AA00</w:delText>
              </w:r>
              <w:r w:rsidRPr="000A066E" w:rsidDel="003B0268">
                <w:rPr>
                  <w:i/>
                </w:rPr>
                <w:delText>X01NW</w:delText>
              </w:r>
            </w:del>
            <w:ins w:id="850" w:author="jonathan pritchard" w:date="2023-12-15T14:07:00Z">
              <w:r w:rsidR="003B0268">
                <w:rPr>
                  <w:i/>
                </w:rPr>
                <w:t>10100AA_X01NW</w:t>
              </w:r>
            </w:ins>
            <w:r w:rsidRPr="000A066E">
              <w:rPr>
                <w:i/>
              </w:rPr>
              <w:t>.000, displayed scale 1</w:t>
            </w:r>
            <w:r w:rsidRPr="007E4CF3">
              <w:rPr>
                <w:i/>
                <w:highlight w:val="yellow"/>
                <w:rPrChange w:id="851" w:author="jonathan pritchard" w:date="2023-12-07T17:45:00Z">
                  <w:rPr>
                    <w:i/>
                  </w:rPr>
                </w:rPrChange>
              </w:rPr>
              <w:t>:20 000</w:t>
            </w:r>
            <w:r w:rsidR="0024010F" w:rsidRPr="007E4CF3">
              <w:rPr>
                <w:i/>
                <w:highlight w:val="yellow"/>
                <w:rPrChange w:id="852" w:author="jonathan pritchard" w:date="2023-12-07T17:45:00Z">
                  <w:rPr>
                    <w:i/>
                  </w:rPr>
                </w:rPrChange>
              </w:rPr>
              <w:t xml:space="preserve"> </w:t>
            </w:r>
            <w:r w:rsidR="0024010F" w:rsidRPr="007E4CF3">
              <w:rPr>
                <w:b/>
                <w:bCs/>
                <w:i/>
                <w:highlight w:val="yellow"/>
                <w:rPrChange w:id="853" w:author="jonathan pritchard" w:date="2023-12-07T17:45:00Z">
                  <w:rPr>
                    <w:b/>
                    <w:bCs/>
                    <w:i/>
                  </w:rPr>
                </w:rPrChange>
              </w:rPr>
              <w:t>[</w:t>
            </w:r>
            <w:r w:rsidR="0024010F" w:rsidRPr="009C5191">
              <w:rPr>
                <w:b/>
                <w:bCs/>
                <w:i/>
              </w:rPr>
              <w:t>TBD</w:t>
            </w:r>
            <w:r w:rsidR="0024010F">
              <w:rPr>
                <w:i/>
              </w:rPr>
              <w:t>]</w:t>
            </w:r>
          </w:p>
          <w:p w14:paraId="02DDFD41" w14:textId="77777777" w:rsidR="005761E9" w:rsidRDefault="005761E9" w:rsidP="001549A7">
            <w:pPr>
              <w:rPr>
                <w:i/>
              </w:rPr>
            </w:pPr>
          </w:p>
          <w:p w14:paraId="74696447" w14:textId="2B43F924" w:rsidR="005761E9" w:rsidRPr="005761E9" w:rsidRDefault="0024010F">
            <w:pPr>
              <w:pStyle w:val="ListParagraph"/>
              <w:numPr>
                <w:ilvl w:val="0"/>
                <w:numId w:val="52"/>
              </w:numPr>
              <w:rPr>
                <w:b/>
                <w:bCs/>
                <w:i/>
              </w:rPr>
            </w:pPr>
            <w:commentRangeStart w:id="854"/>
            <w:r w:rsidRPr="009C5191">
              <w:rPr>
                <w:b/>
                <w:bCs/>
                <w:i/>
              </w:rPr>
              <w:t>[TBD</w:t>
            </w:r>
            <w:r>
              <w:rPr>
                <w:i/>
              </w:rPr>
              <w:t>]</w:t>
            </w:r>
            <w:r w:rsidR="005761E9" w:rsidRPr="005761E9">
              <w:rPr>
                <w:b/>
                <w:bCs/>
                <w:i/>
              </w:rPr>
              <w:t>Screenshots for display of S-102/S-104/S-100 under bridge</w:t>
            </w:r>
          </w:p>
          <w:p w14:paraId="0EF8529C" w14:textId="4AA555C7" w:rsidR="005761E9" w:rsidRPr="005761E9" w:rsidRDefault="0024010F">
            <w:pPr>
              <w:pStyle w:val="ListParagraph"/>
              <w:numPr>
                <w:ilvl w:val="0"/>
                <w:numId w:val="52"/>
              </w:numPr>
              <w:rPr>
                <w:b/>
                <w:bCs/>
                <w:i/>
              </w:rPr>
            </w:pPr>
            <w:r w:rsidRPr="009C5191">
              <w:rPr>
                <w:b/>
                <w:bCs/>
                <w:i/>
              </w:rPr>
              <w:t>[TBD</w:t>
            </w:r>
            <w:r>
              <w:rPr>
                <w:i/>
              </w:rPr>
              <w:t>]</w:t>
            </w:r>
            <w:r w:rsidR="005761E9" w:rsidRPr="005761E9">
              <w:rPr>
                <w:b/>
                <w:bCs/>
                <w:i/>
              </w:rPr>
              <w:t xml:space="preserve">Screenshot of S-124 and S-129 display for </w:t>
            </w:r>
            <w:del w:id="855" w:author="jonathan pritchard" w:date="2023-12-15T14:07:00Z">
              <w:r w:rsidR="005761E9" w:rsidRPr="005761E9" w:rsidDel="003B0268">
                <w:rPr>
                  <w:b/>
                  <w:bCs/>
                  <w:i/>
                </w:rPr>
                <w:delText>101AA00X01NW</w:delText>
              </w:r>
            </w:del>
            <w:ins w:id="856" w:author="jonathan pritchard" w:date="2023-12-15T14:07:00Z">
              <w:r w:rsidR="003B0268">
                <w:rPr>
                  <w:b/>
                  <w:bCs/>
                  <w:i/>
                </w:rPr>
                <w:t>10100AA_X01NW</w:t>
              </w:r>
            </w:ins>
            <w:r w:rsidR="005761E9" w:rsidRPr="005761E9">
              <w:rPr>
                <w:b/>
                <w:bCs/>
                <w:i/>
              </w:rPr>
              <w:t>.000 area</w:t>
            </w:r>
            <w:commentRangeEnd w:id="854"/>
            <w:r w:rsidR="00940ADF">
              <w:rPr>
                <w:rStyle w:val="CommentReference"/>
                <w:snapToGrid/>
                <w:color w:val="000000"/>
              </w:rPr>
              <w:commentReference w:id="854"/>
            </w:r>
          </w:p>
        </w:tc>
      </w:tr>
    </w:tbl>
    <w:p w14:paraId="18544AB3" w14:textId="77777777" w:rsidR="00FF590E" w:rsidRPr="00C33EE6" w:rsidRDefault="00FF590E" w:rsidP="00FF590E"/>
    <w:p w14:paraId="74C278AF" w14:textId="77777777" w:rsidR="00A757D8" w:rsidRPr="00C33EE6" w:rsidRDefault="00A757D8" w:rsidP="00EB5479"/>
    <w:p w14:paraId="639CD299" w14:textId="18A2B9B4" w:rsidR="00A757D8" w:rsidRPr="00DF5922" w:rsidRDefault="00FF590E" w:rsidP="00E30B8F">
      <w:pPr>
        <w:pStyle w:val="Heading3"/>
      </w:pPr>
      <w:r>
        <w:br w:type="page"/>
      </w:r>
      <w:r w:rsidR="00DF5922" w:rsidRPr="00DF5922">
        <w:lastRenderedPageBreak/>
        <w:t xml:space="preserve">Number and date in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
        <w:gridCol w:w="3389"/>
        <w:gridCol w:w="196"/>
        <w:gridCol w:w="800"/>
        <w:gridCol w:w="1120"/>
        <w:gridCol w:w="276"/>
        <w:gridCol w:w="1632"/>
        <w:gridCol w:w="112"/>
        <w:gridCol w:w="1472"/>
        <w:gridCol w:w="291"/>
      </w:tblGrid>
      <w:tr w:rsidR="005761E9" w14:paraId="0583BCD2" w14:textId="77777777" w:rsidTr="005761E9">
        <w:trPr>
          <w:tblHeader/>
        </w:trPr>
        <w:tc>
          <w:tcPr>
            <w:tcW w:w="2577" w:type="dxa"/>
            <w:gridSpan w:val="3"/>
            <w:shd w:val="clear" w:color="auto" w:fill="CCFFCC"/>
            <w:vAlign w:val="center"/>
          </w:tcPr>
          <w:p w14:paraId="12482FB2" w14:textId="77777777" w:rsidR="00ED5AF2" w:rsidRPr="00575479" w:rsidRDefault="00ED5AF2" w:rsidP="0015247B">
            <w:r w:rsidRPr="000A066E">
              <w:rPr>
                <w:b/>
              </w:rPr>
              <w:t>Test Reference</w:t>
            </w:r>
          </w:p>
        </w:tc>
        <w:tc>
          <w:tcPr>
            <w:tcW w:w="2319" w:type="dxa"/>
            <w:gridSpan w:val="2"/>
            <w:shd w:val="clear" w:color="auto" w:fill="CCFFCC"/>
            <w:vAlign w:val="center"/>
          </w:tcPr>
          <w:p w14:paraId="765A79A8" w14:textId="4C5AC753" w:rsidR="00ED5AF2" w:rsidRPr="00575479" w:rsidRDefault="00C64EB4" w:rsidP="0015247B">
            <w:proofErr w:type="spellStart"/>
            <w:r>
              <w:t>PowerUp</w:t>
            </w:r>
            <w:proofErr w:type="spellEnd"/>
          </w:p>
        </w:tc>
        <w:tc>
          <w:tcPr>
            <w:tcW w:w="2316" w:type="dxa"/>
            <w:gridSpan w:val="2"/>
            <w:shd w:val="clear" w:color="auto" w:fill="CCFFCC"/>
            <w:vAlign w:val="center"/>
          </w:tcPr>
          <w:p w14:paraId="07FA1281" w14:textId="77777777" w:rsidR="00ED5AF2" w:rsidRPr="00575479" w:rsidRDefault="00ED5AF2" w:rsidP="0015247B">
            <w:r w:rsidRPr="000A066E">
              <w:rPr>
                <w:b/>
              </w:rPr>
              <w:t>IHO Reference</w:t>
            </w:r>
          </w:p>
        </w:tc>
        <w:tc>
          <w:tcPr>
            <w:tcW w:w="2314" w:type="dxa"/>
            <w:gridSpan w:val="3"/>
            <w:shd w:val="clear" w:color="auto" w:fill="CCFFCC"/>
            <w:vAlign w:val="center"/>
          </w:tcPr>
          <w:p w14:paraId="1FA484B4" w14:textId="77777777" w:rsidR="00ED5AF2" w:rsidRPr="00575479" w:rsidRDefault="00ED5AF2" w:rsidP="0015247B">
            <w:r w:rsidRPr="00575479">
              <w:t>IEC 61174/ 4.4.1</w:t>
            </w:r>
          </w:p>
        </w:tc>
      </w:tr>
      <w:tr w:rsidR="000A066E" w14:paraId="602C0A65" w14:textId="77777777" w:rsidTr="00A53E84">
        <w:trPr>
          <w:tblHeader/>
        </w:trPr>
        <w:tc>
          <w:tcPr>
            <w:tcW w:w="9526" w:type="dxa"/>
            <w:gridSpan w:val="10"/>
            <w:shd w:val="clear" w:color="auto" w:fill="CCFFCC"/>
            <w:vAlign w:val="center"/>
          </w:tcPr>
          <w:p w14:paraId="29EF6615" w14:textId="77777777" w:rsidR="00ED5AF2" w:rsidRPr="00575479" w:rsidRDefault="00ED5AF2" w:rsidP="0015247B">
            <w:r w:rsidRPr="000A066E">
              <w:rPr>
                <w:b/>
              </w:rPr>
              <w:t>Test description</w:t>
            </w:r>
          </w:p>
        </w:tc>
      </w:tr>
      <w:tr w:rsidR="00ED5AF2" w14:paraId="199DC294" w14:textId="77777777" w:rsidTr="00A53E84">
        <w:trPr>
          <w:tblHeader/>
        </w:trPr>
        <w:tc>
          <w:tcPr>
            <w:tcW w:w="9526" w:type="dxa"/>
            <w:gridSpan w:val="10"/>
            <w:vAlign w:val="center"/>
          </w:tcPr>
          <w:p w14:paraId="1497AB92" w14:textId="5EDF2327" w:rsidR="00ED5AF2" w:rsidRPr="00C36B0F" w:rsidRDefault="00ED5AF2" w:rsidP="0015247B">
            <w:pPr>
              <w:rPr>
                <w:i/>
              </w:rPr>
            </w:pPr>
            <w:r w:rsidRPr="00C36B0F">
              <w:rPr>
                <w:i/>
              </w:rPr>
              <w:t xml:space="preserve">Loading of initial datasets and confirmation of information in </w:t>
            </w:r>
            <w:r w:rsidR="00416AF5">
              <w:rPr>
                <w:i/>
              </w:rPr>
              <w:t>System Database</w:t>
            </w:r>
            <w:r w:rsidRPr="00C36B0F">
              <w:rPr>
                <w:i/>
              </w:rPr>
              <w:t>.</w:t>
            </w:r>
          </w:p>
        </w:tc>
      </w:tr>
      <w:tr w:rsidR="000A066E" w14:paraId="78F41789" w14:textId="77777777" w:rsidTr="00A53E84">
        <w:trPr>
          <w:tblHeader/>
        </w:trPr>
        <w:tc>
          <w:tcPr>
            <w:tcW w:w="9526" w:type="dxa"/>
            <w:gridSpan w:val="10"/>
            <w:shd w:val="clear" w:color="auto" w:fill="CCFFCC"/>
            <w:vAlign w:val="center"/>
          </w:tcPr>
          <w:p w14:paraId="543E66A1" w14:textId="77777777" w:rsidR="00ED5AF2" w:rsidRPr="00575479" w:rsidRDefault="00ED5AF2" w:rsidP="0015247B">
            <w:r w:rsidRPr="000A066E">
              <w:rPr>
                <w:b/>
              </w:rPr>
              <w:t>Setup</w:t>
            </w:r>
          </w:p>
        </w:tc>
      </w:tr>
      <w:tr w:rsidR="00ED5AF2" w14:paraId="44357E46" w14:textId="77777777" w:rsidTr="00A53E84">
        <w:trPr>
          <w:tblHeader/>
        </w:trPr>
        <w:tc>
          <w:tcPr>
            <w:tcW w:w="9526" w:type="dxa"/>
            <w:gridSpan w:val="10"/>
            <w:vAlign w:val="center"/>
          </w:tcPr>
          <w:p w14:paraId="4015012A" w14:textId="77777777" w:rsidR="006E1DE4" w:rsidRDefault="006E1DE4" w:rsidP="006E1DE4">
            <w:pPr>
              <w:rPr>
                <w:i/>
              </w:rPr>
            </w:pPr>
          </w:p>
          <w:p w14:paraId="3D75D591" w14:textId="469BA024" w:rsidR="00ED5AF2" w:rsidRDefault="00ED5AF2" w:rsidP="006E1DE4">
            <w:pPr>
              <w:rPr>
                <w:i/>
              </w:rPr>
            </w:pPr>
            <w:r w:rsidRPr="00C36B0F">
              <w:rPr>
                <w:i/>
              </w:rPr>
              <w:t>Load</w:t>
            </w:r>
            <w:r w:rsidR="00C64EB4">
              <w:rPr>
                <w:i/>
              </w:rPr>
              <w:t xml:space="preserve"> the</w:t>
            </w:r>
            <w:r w:rsidRPr="00C36B0F">
              <w:rPr>
                <w:i/>
              </w:rPr>
              <w:t xml:space="preserve"> </w:t>
            </w:r>
            <w:r w:rsidR="006E1DE4">
              <w:rPr>
                <w:i/>
              </w:rPr>
              <w:t xml:space="preserve">exchange set </w:t>
            </w:r>
            <w:proofErr w:type="spellStart"/>
            <w:r w:rsidR="00C64EB4">
              <w:rPr>
                <w:b/>
                <w:bCs/>
                <w:i/>
              </w:rPr>
              <w:t>PowerUp</w:t>
            </w:r>
            <w:proofErr w:type="spellEnd"/>
            <w:r w:rsidR="006E1DE4">
              <w:rPr>
                <w:i/>
              </w:rPr>
              <w:t xml:space="preserve"> </w:t>
            </w:r>
          </w:p>
          <w:p w14:paraId="441712B5" w14:textId="264B9A94" w:rsidR="006E1DE4" w:rsidRPr="006E1DE4" w:rsidRDefault="006E1DE4" w:rsidP="006E1DE4"/>
        </w:tc>
      </w:tr>
      <w:tr w:rsidR="000A066E" w14:paraId="76E0B8FA" w14:textId="77777777" w:rsidTr="00A53E84">
        <w:trPr>
          <w:tblHeader/>
        </w:trPr>
        <w:tc>
          <w:tcPr>
            <w:tcW w:w="9526" w:type="dxa"/>
            <w:gridSpan w:val="10"/>
            <w:tcBorders>
              <w:bottom w:val="nil"/>
            </w:tcBorders>
            <w:shd w:val="clear" w:color="auto" w:fill="CCFFCC"/>
            <w:vAlign w:val="center"/>
          </w:tcPr>
          <w:p w14:paraId="533A1912" w14:textId="77777777" w:rsidR="00ED5AF2" w:rsidRPr="000A066E" w:rsidRDefault="00ED5AF2" w:rsidP="0015247B">
            <w:pPr>
              <w:rPr>
                <w:i/>
              </w:rPr>
            </w:pPr>
            <w:r w:rsidRPr="000A066E">
              <w:rPr>
                <w:b/>
              </w:rPr>
              <w:t>Action</w:t>
            </w:r>
          </w:p>
        </w:tc>
      </w:tr>
      <w:tr w:rsidR="00ED5AF2" w14:paraId="005B2AAC" w14:textId="77777777" w:rsidTr="00A53E84">
        <w:trPr>
          <w:tblHeader/>
        </w:trPr>
        <w:tc>
          <w:tcPr>
            <w:tcW w:w="9526" w:type="dxa"/>
            <w:gridSpan w:val="10"/>
            <w:tcBorders>
              <w:top w:val="nil"/>
              <w:left w:val="single" w:sz="4" w:space="0" w:color="auto"/>
              <w:bottom w:val="nil"/>
              <w:right w:val="single" w:sz="4" w:space="0" w:color="auto"/>
            </w:tcBorders>
            <w:vAlign w:val="center"/>
          </w:tcPr>
          <w:p w14:paraId="26254F2D" w14:textId="55D3CCBA" w:rsidR="00ED5AF2" w:rsidRPr="00345746" w:rsidRDefault="00ED5AF2" w:rsidP="0015247B">
            <w:r w:rsidRPr="00ED5AF2">
              <w:t xml:space="preserve">Check that in the chart library the information about the </w:t>
            </w:r>
            <w:r w:rsidR="009D3D6D">
              <w:t>datasets</w:t>
            </w:r>
            <w:r w:rsidRPr="00ED5AF2">
              <w:t xml:space="preserve"> is provided as follows</w:t>
            </w:r>
          </w:p>
        </w:tc>
      </w:tr>
      <w:tr w:rsidR="00C64EB4" w14:paraId="67319E31" w14:textId="77777777" w:rsidTr="005761E9">
        <w:trPr>
          <w:tblHeader/>
        </w:trPr>
        <w:tc>
          <w:tcPr>
            <w:tcW w:w="249" w:type="dxa"/>
            <w:vMerge w:val="restart"/>
            <w:tcBorders>
              <w:top w:val="nil"/>
              <w:left w:val="single" w:sz="4" w:space="0" w:color="auto"/>
              <w:bottom w:val="nil"/>
              <w:right w:val="single" w:sz="4" w:space="0" w:color="auto"/>
            </w:tcBorders>
            <w:shd w:val="clear" w:color="auto" w:fill="auto"/>
          </w:tcPr>
          <w:p w14:paraId="4480BA3D" w14:textId="77777777" w:rsidR="00ED668D" w:rsidRDefault="00ED668D" w:rsidP="00ED668D"/>
        </w:tc>
        <w:tc>
          <w:tcPr>
            <w:tcW w:w="2053" w:type="dxa"/>
            <w:tcBorders>
              <w:top w:val="single" w:sz="4" w:space="0" w:color="auto"/>
              <w:left w:val="single" w:sz="4" w:space="0" w:color="auto"/>
            </w:tcBorders>
            <w:shd w:val="clear" w:color="auto" w:fill="B8CCE4"/>
            <w:vAlign w:val="center"/>
          </w:tcPr>
          <w:p w14:paraId="19758105" w14:textId="77777777" w:rsidR="00ED668D" w:rsidRPr="008B51BD" w:rsidRDefault="00ED668D" w:rsidP="00ED668D">
            <w:pPr>
              <w:rPr>
                <w:sz w:val="18"/>
                <w:szCs w:val="18"/>
              </w:rPr>
            </w:pPr>
            <w:r w:rsidRPr="008B51BD">
              <w:rPr>
                <w:sz w:val="18"/>
                <w:szCs w:val="18"/>
              </w:rPr>
              <w:t>ENC</w:t>
            </w:r>
          </w:p>
        </w:tc>
        <w:tc>
          <w:tcPr>
            <w:tcW w:w="1115" w:type="dxa"/>
            <w:gridSpan w:val="2"/>
            <w:tcBorders>
              <w:top w:val="single" w:sz="4" w:space="0" w:color="auto"/>
            </w:tcBorders>
            <w:shd w:val="clear" w:color="auto" w:fill="B8CCE4"/>
            <w:vAlign w:val="center"/>
          </w:tcPr>
          <w:p w14:paraId="4BE349EC" w14:textId="77777777" w:rsidR="00ED668D" w:rsidRPr="008B51BD" w:rsidRDefault="00ED668D" w:rsidP="00ED668D">
            <w:pPr>
              <w:rPr>
                <w:sz w:val="18"/>
                <w:szCs w:val="18"/>
              </w:rPr>
            </w:pPr>
            <w:r w:rsidRPr="008B51BD">
              <w:rPr>
                <w:sz w:val="18"/>
                <w:szCs w:val="18"/>
              </w:rPr>
              <w:t>Edition</w:t>
            </w:r>
          </w:p>
          <w:p w14:paraId="6997C9E9" w14:textId="77777777" w:rsidR="00ED668D" w:rsidRPr="008B51BD" w:rsidRDefault="00ED668D" w:rsidP="00ED668D">
            <w:pPr>
              <w:rPr>
                <w:sz w:val="18"/>
                <w:szCs w:val="18"/>
              </w:rPr>
            </w:pPr>
            <w:r w:rsidRPr="008B51BD">
              <w:rPr>
                <w:sz w:val="18"/>
                <w:szCs w:val="18"/>
              </w:rPr>
              <w:t>(EDTN)</w:t>
            </w:r>
          </w:p>
        </w:tc>
        <w:tc>
          <w:tcPr>
            <w:tcW w:w="1782" w:type="dxa"/>
            <w:gridSpan w:val="2"/>
            <w:tcBorders>
              <w:top w:val="single" w:sz="4" w:space="0" w:color="auto"/>
            </w:tcBorders>
            <w:shd w:val="clear" w:color="auto" w:fill="B8CCE4"/>
            <w:vAlign w:val="center"/>
          </w:tcPr>
          <w:p w14:paraId="7F29CE0D" w14:textId="77777777" w:rsidR="00ED668D" w:rsidRPr="008B51BD" w:rsidRDefault="00ED668D" w:rsidP="00ED668D">
            <w:pPr>
              <w:rPr>
                <w:sz w:val="18"/>
                <w:szCs w:val="18"/>
              </w:rPr>
            </w:pPr>
            <w:r w:rsidRPr="008B51BD">
              <w:rPr>
                <w:sz w:val="18"/>
                <w:szCs w:val="18"/>
              </w:rPr>
              <w:t>Update number</w:t>
            </w:r>
          </w:p>
          <w:p w14:paraId="01D2C3D5" w14:textId="77777777" w:rsidR="00ED668D" w:rsidRPr="008B51BD" w:rsidRDefault="00ED668D" w:rsidP="00ED668D">
            <w:pPr>
              <w:rPr>
                <w:sz w:val="18"/>
                <w:szCs w:val="18"/>
              </w:rPr>
            </w:pPr>
            <w:r w:rsidRPr="008B51BD">
              <w:rPr>
                <w:sz w:val="18"/>
                <w:szCs w:val="18"/>
              </w:rPr>
              <w:t>(UPDN)</w:t>
            </w:r>
          </w:p>
        </w:tc>
        <w:tc>
          <w:tcPr>
            <w:tcW w:w="2196" w:type="dxa"/>
            <w:gridSpan w:val="2"/>
            <w:tcBorders>
              <w:top w:val="single" w:sz="4" w:space="0" w:color="auto"/>
            </w:tcBorders>
            <w:shd w:val="clear" w:color="auto" w:fill="B8CCE4"/>
            <w:vAlign w:val="center"/>
          </w:tcPr>
          <w:p w14:paraId="0DAF86A4" w14:textId="77777777" w:rsidR="00ED668D" w:rsidRPr="008B51BD" w:rsidRDefault="00ED668D" w:rsidP="00ED668D">
            <w:pPr>
              <w:rPr>
                <w:sz w:val="18"/>
                <w:szCs w:val="18"/>
              </w:rPr>
            </w:pPr>
            <w:r w:rsidRPr="008B51BD">
              <w:rPr>
                <w:sz w:val="18"/>
                <w:szCs w:val="18"/>
              </w:rPr>
              <w:t>Update Application</w:t>
            </w:r>
          </w:p>
          <w:p w14:paraId="21CD0744" w14:textId="77777777" w:rsidR="00ED668D" w:rsidRPr="008B51BD" w:rsidRDefault="00ED668D" w:rsidP="00ED668D">
            <w:pPr>
              <w:rPr>
                <w:sz w:val="18"/>
                <w:szCs w:val="18"/>
              </w:rPr>
            </w:pPr>
            <w:r w:rsidRPr="008B51BD">
              <w:rPr>
                <w:sz w:val="18"/>
                <w:szCs w:val="18"/>
              </w:rPr>
              <w:t>Date (UADT)</w:t>
            </w:r>
          </w:p>
        </w:tc>
        <w:tc>
          <w:tcPr>
            <w:tcW w:w="1792" w:type="dxa"/>
            <w:tcBorders>
              <w:top w:val="single" w:sz="4" w:space="0" w:color="auto"/>
              <w:right w:val="single" w:sz="4" w:space="0" w:color="auto"/>
            </w:tcBorders>
            <w:shd w:val="clear" w:color="auto" w:fill="B8CCE4"/>
            <w:vAlign w:val="center"/>
          </w:tcPr>
          <w:p w14:paraId="519C8355" w14:textId="77777777" w:rsidR="00ED668D" w:rsidRPr="008B51BD" w:rsidRDefault="00ED668D" w:rsidP="00ED668D">
            <w:pPr>
              <w:rPr>
                <w:sz w:val="18"/>
                <w:szCs w:val="18"/>
              </w:rPr>
            </w:pPr>
            <w:r w:rsidRPr="008B51BD">
              <w:rPr>
                <w:sz w:val="18"/>
                <w:szCs w:val="18"/>
              </w:rPr>
              <w:t>Issue Date</w:t>
            </w:r>
          </w:p>
          <w:p w14:paraId="7C674697" w14:textId="77777777" w:rsidR="00ED668D" w:rsidRPr="008B51BD" w:rsidRDefault="00ED668D" w:rsidP="00ED668D">
            <w:pPr>
              <w:rPr>
                <w:sz w:val="18"/>
                <w:szCs w:val="18"/>
              </w:rPr>
            </w:pPr>
            <w:r w:rsidRPr="008B51BD">
              <w:rPr>
                <w:sz w:val="18"/>
                <w:szCs w:val="18"/>
              </w:rPr>
              <w:t>(ISDT)</w:t>
            </w:r>
          </w:p>
        </w:tc>
        <w:tc>
          <w:tcPr>
            <w:tcW w:w="339" w:type="dxa"/>
            <w:vMerge w:val="restart"/>
            <w:tcBorders>
              <w:top w:val="nil"/>
              <w:left w:val="single" w:sz="4" w:space="0" w:color="auto"/>
              <w:bottom w:val="nil"/>
              <w:right w:val="single" w:sz="4" w:space="0" w:color="auto"/>
            </w:tcBorders>
            <w:shd w:val="clear" w:color="auto" w:fill="auto"/>
          </w:tcPr>
          <w:p w14:paraId="210C1295" w14:textId="77777777" w:rsidR="00ED668D" w:rsidRDefault="00ED668D" w:rsidP="00ED668D"/>
        </w:tc>
      </w:tr>
      <w:tr w:rsidR="00C64EB4" w14:paraId="56F30737"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758EA340" w14:textId="77777777" w:rsidR="00ED668D" w:rsidRPr="00ED5AF2" w:rsidRDefault="00ED668D" w:rsidP="00ED668D"/>
        </w:tc>
        <w:tc>
          <w:tcPr>
            <w:tcW w:w="2053" w:type="dxa"/>
            <w:tcBorders>
              <w:left w:val="single" w:sz="4" w:space="0" w:color="auto"/>
            </w:tcBorders>
            <w:shd w:val="clear" w:color="auto" w:fill="DBE5F1"/>
            <w:vAlign w:val="center"/>
          </w:tcPr>
          <w:p w14:paraId="7C19CC33" w14:textId="6A87BEFF" w:rsidR="00ED668D" w:rsidRPr="008B51BD" w:rsidRDefault="00C64EB4" w:rsidP="00ED668D">
            <w:pPr>
              <w:rPr>
                <w:sz w:val="18"/>
                <w:szCs w:val="18"/>
              </w:rPr>
            </w:pPr>
            <w:del w:id="857" w:author="jonathan pritchard" w:date="2023-12-15T14:07:00Z">
              <w:r w:rsidDel="003B0268">
                <w:rPr>
                  <w:sz w:val="18"/>
                  <w:szCs w:val="18"/>
                </w:rPr>
                <w:delText>101AA00</w:delText>
              </w:r>
              <w:r w:rsidR="00ED668D" w:rsidRPr="008B51BD" w:rsidDel="003B0268">
                <w:rPr>
                  <w:sz w:val="18"/>
                  <w:szCs w:val="18"/>
                </w:rPr>
                <w:delText>X0000</w:delText>
              </w:r>
            </w:del>
            <w:ins w:id="858" w:author="jonathan pritchard" w:date="2023-12-15T14:07:00Z">
              <w:r w:rsidR="003B0268">
                <w:rPr>
                  <w:sz w:val="18"/>
                  <w:szCs w:val="18"/>
                </w:rPr>
                <w:t>10100AA_X0000</w:t>
              </w:r>
            </w:ins>
            <w:r w:rsidR="00ED668D" w:rsidRPr="008B51BD">
              <w:rPr>
                <w:sz w:val="18"/>
                <w:szCs w:val="18"/>
              </w:rPr>
              <w:t>.000</w:t>
            </w:r>
          </w:p>
        </w:tc>
        <w:tc>
          <w:tcPr>
            <w:tcW w:w="1115" w:type="dxa"/>
            <w:gridSpan w:val="2"/>
            <w:shd w:val="clear" w:color="auto" w:fill="DBE5F1"/>
            <w:vAlign w:val="center"/>
          </w:tcPr>
          <w:p w14:paraId="04BBCDC5" w14:textId="6E6334C4"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33D1C12E"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10ECC78C" w14:textId="48224A62"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1792" w:type="dxa"/>
            <w:tcBorders>
              <w:right w:val="single" w:sz="4" w:space="0" w:color="auto"/>
            </w:tcBorders>
            <w:shd w:val="clear" w:color="auto" w:fill="DBE5F1"/>
            <w:vAlign w:val="center"/>
          </w:tcPr>
          <w:p w14:paraId="66B0046C" w14:textId="169E447A"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10409</w:t>
            </w:r>
          </w:p>
        </w:tc>
        <w:tc>
          <w:tcPr>
            <w:tcW w:w="339" w:type="dxa"/>
            <w:vMerge/>
            <w:tcBorders>
              <w:top w:val="nil"/>
              <w:left w:val="single" w:sz="4" w:space="0" w:color="auto"/>
              <w:bottom w:val="nil"/>
              <w:right w:val="single" w:sz="4" w:space="0" w:color="auto"/>
            </w:tcBorders>
            <w:shd w:val="clear" w:color="auto" w:fill="auto"/>
          </w:tcPr>
          <w:p w14:paraId="09A696C7" w14:textId="77777777" w:rsidR="00ED668D" w:rsidRPr="00ED5AF2" w:rsidRDefault="00ED668D" w:rsidP="00ED668D"/>
        </w:tc>
      </w:tr>
      <w:tr w:rsidR="00C64EB4" w14:paraId="407E54C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468A84A" w14:textId="77777777" w:rsidR="00ED668D" w:rsidRDefault="00ED668D" w:rsidP="00ED668D"/>
        </w:tc>
        <w:tc>
          <w:tcPr>
            <w:tcW w:w="2053" w:type="dxa"/>
            <w:tcBorders>
              <w:left w:val="single" w:sz="4" w:space="0" w:color="auto"/>
            </w:tcBorders>
            <w:shd w:val="clear" w:color="auto" w:fill="DBE5F1"/>
            <w:vAlign w:val="center"/>
          </w:tcPr>
          <w:p w14:paraId="7E0CFA84" w14:textId="195E1F11" w:rsidR="00ED668D" w:rsidRPr="008B51BD" w:rsidRDefault="00C64EB4" w:rsidP="00ED668D">
            <w:pPr>
              <w:rPr>
                <w:sz w:val="18"/>
                <w:szCs w:val="18"/>
              </w:rPr>
            </w:pPr>
            <w:del w:id="859" w:author="jonathan pritchard" w:date="2023-12-15T14:09:00Z">
              <w:r w:rsidDel="003B0268">
                <w:rPr>
                  <w:sz w:val="18"/>
                  <w:szCs w:val="18"/>
                </w:rPr>
                <w:delText>101AA00</w:delText>
              </w:r>
              <w:r w:rsidR="00ED668D" w:rsidRPr="008B51BD" w:rsidDel="003B0268">
                <w:rPr>
                  <w:sz w:val="18"/>
                  <w:szCs w:val="18"/>
                </w:rPr>
                <w:delText>X01NE</w:delText>
              </w:r>
            </w:del>
            <w:ins w:id="860" w:author="jonathan pritchard" w:date="2023-12-15T14:09:00Z">
              <w:r w:rsidR="003B0268">
                <w:rPr>
                  <w:sz w:val="18"/>
                  <w:szCs w:val="18"/>
                </w:rPr>
                <w:t>10100AA_X01NE</w:t>
              </w:r>
            </w:ins>
            <w:r w:rsidR="00ED668D" w:rsidRPr="008B51BD">
              <w:rPr>
                <w:sz w:val="18"/>
                <w:szCs w:val="18"/>
              </w:rPr>
              <w:t>.000</w:t>
            </w:r>
          </w:p>
        </w:tc>
        <w:tc>
          <w:tcPr>
            <w:tcW w:w="1115" w:type="dxa"/>
            <w:gridSpan w:val="2"/>
            <w:shd w:val="clear" w:color="auto" w:fill="DBE5F1"/>
            <w:vAlign w:val="center"/>
          </w:tcPr>
          <w:p w14:paraId="52F39FC6"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74558A7"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A66E3D2" w14:textId="325652F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083ED160" w14:textId="67A6F9F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6CF2FA6F" w14:textId="77777777" w:rsidR="00ED668D" w:rsidRPr="00ED5AF2" w:rsidRDefault="00ED668D" w:rsidP="00ED668D"/>
        </w:tc>
      </w:tr>
      <w:tr w:rsidR="00C64EB4" w14:paraId="7D0607F8"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498667A0" w14:textId="77777777" w:rsidR="00ED668D" w:rsidRDefault="00ED668D" w:rsidP="00ED668D"/>
        </w:tc>
        <w:tc>
          <w:tcPr>
            <w:tcW w:w="2053" w:type="dxa"/>
            <w:tcBorders>
              <w:left w:val="single" w:sz="4" w:space="0" w:color="auto"/>
            </w:tcBorders>
            <w:shd w:val="clear" w:color="auto" w:fill="DBE5F1"/>
            <w:vAlign w:val="center"/>
          </w:tcPr>
          <w:p w14:paraId="44423419" w14:textId="43D89DC4" w:rsidR="00ED668D" w:rsidRPr="008B51BD" w:rsidRDefault="00C64EB4" w:rsidP="00ED668D">
            <w:pPr>
              <w:rPr>
                <w:sz w:val="18"/>
                <w:szCs w:val="18"/>
              </w:rPr>
            </w:pPr>
            <w:del w:id="861" w:author="jonathan pritchard" w:date="2023-12-15T14:07:00Z">
              <w:r w:rsidDel="003B0268">
                <w:rPr>
                  <w:sz w:val="18"/>
                  <w:szCs w:val="18"/>
                </w:rPr>
                <w:delText>101AA00</w:delText>
              </w:r>
              <w:r w:rsidR="00ED668D" w:rsidRPr="008B51BD" w:rsidDel="003B0268">
                <w:rPr>
                  <w:sz w:val="18"/>
                  <w:szCs w:val="18"/>
                </w:rPr>
                <w:delText>X01NW</w:delText>
              </w:r>
            </w:del>
            <w:ins w:id="862" w:author="jonathan pritchard" w:date="2023-12-15T14:07:00Z">
              <w:r w:rsidR="003B0268">
                <w:rPr>
                  <w:sz w:val="18"/>
                  <w:szCs w:val="18"/>
                </w:rPr>
                <w:t>10100AA_X01NW</w:t>
              </w:r>
            </w:ins>
            <w:r w:rsidR="00ED668D" w:rsidRPr="008B51BD">
              <w:rPr>
                <w:sz w:val="18"/>
                <w:szCs w:val="18"/>
              </w:rPr>
              <w:t>.000</w:t>
            </w:r>
          </w:p>
        </w:tc>
        <w:tc>
          <w:tcPr>
            <w:tcW w:w="1115" w:type="dxa"/>
            <w:gridSpan w:val="2"/>
            <w:shd w:val="clear" w:color="auto" w:fill="DBE5F1"/>
            <w:vAlign w:val="center"/>
          </w:tcPr>
          <w:p w14:paraId="3AD58E28" w14:textId="5D6AD0D2" w:rsidR="00ED668D" w:rsidRPr="008B51BD" w:rsidRDefault="00ED668D" w:rsidP="00ED668D">
            <w:pPr>
              <w:rPr>
                <w:sz w:val="18"/>
                <w:szCs w:val="18"/>
              </w:rPr>
            </w:pPr>
            <w:r w:rsidRPr="008B51BD">
              <w:rPr>
                <w:sz w:val="18"/>
                <w:szCs w:val="18"/>
              </w:rPr>
              <w:t>2</w:t>
            </w:r>
          </w:p>
        </w:tc>
        <w:tc>
          <w:tcPr>
            <w:tcW w:w="1782" w:type="dxa"/>
            <w:gridSpan w:val="2"/>
            <w:shd w:val="clear" w:color="auto" w:fill="DBE5F1"/>
            <w:vAlign w:val="center"/>
          </w:tcPr>
          <w:p w14:paraId="2DBB5DAA"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08050107" w14:textId="7993EE97"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43051AD9" w14:textId="2FAEE7CE"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35E3BE3D" w14:textId="77777777" w:rsidR="00ED668D" w:rsidRPr="00ED5AF2" w:rsidRDefault="00ED668D" w:rsidP="00ED668D"/>
        </w:tc>
      </w:tr>
      <w:tr w:rsidR="00C64EB4" w14:paraId="49C8E911"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6B6C9ED1" w14:textId="77777777" w:rsidR="00ED668D" w:rsidRDefault="00ED668D" w:rsidP="00ED668D"/>
        </w:tc>
        <w:tc>
          <w:tcPr>
            <w:tcW w:w="2053" w:type="dxa"/>
            <w:tcBorders>
              <w:left w:val="single" w:sz="4" w:space="0" w:color="auto"/>
            </w:tcBorders>
            <w:shd w:val="clear" w:color="auto" w:fill="DBE5F1"/>
            <w:vAlign w:val="center"/>
          </w:tcPr>
          <w:p w14:paraId="41159D27" w14:textId="021BEC3E" w:rsidR="00ED668D" w:rsidRPr="008B51BD" w:rsidRDefault="00C64EB4" w:rsidP="00ED668D">
            <w:pPr>
              <w:rPr>
                <w:sz w:val="18"/>
                <w:szCs w:val="18"/>
              </w:rPr>
            </w:pPr>
            <w:r>
              <w:rPr>
                <w:sz w:val="18"/>
                <w:szCs w:val="18"/>
              </w:rPr>
              <w:t>101AA00</w:t>
            </w:r>
            <w:r w:rsidR="00ED668D" w:rsidRPr="008B51BD">
              <w:rPr>
                <w:sz w:val="18"/>
                <w:szCs w:val="18"/>
              </w:rPr>
              <w:t>X01SE.000</w:t>
            </w:r>
          </w:p>
        </w:tc>
        <w:tc>
          <w:tcPr>
            <w:tcW w:w="1115" w:type="dxa"/>
            <w:gridSpan w:val="2"/>
            <w:shd w:val="clear" w:color="auto" w:fill="DBE5F1"/>
            <w:vAlign w:val="center"/>
          </w:tcPr>
          <w:p w14:paraId="753ACA4A"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6B6F730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2D9C3D4A" w14:textId="008B77B6"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1792" w:type="dxa"/>
            <w:tcBorders>
              <w:right w:val="single" w:sz="4" w:space="0" w:color="auto"/>
            </w:tcBorders>
            <w:shd w:val="clear" w:color="auto" w:fill="DBE5F1"/>
            <w:vAlign w:val="center"/>
          </w:tcPr>
          <w:p w14:paraId="5DE81BD1" w14:textId="5C65CD00"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10406</w:t>
            </w:r>
          </w:p>
        </w:tc>
        <w:tc>
          <w:tcPr>
            <w:tcW w:w="339" w:type="dxa"/>
            <w:vMerge/>
            <w:tcBorders>
              <w:top w:val="nil"/>
              <w:left w:val="single" w:sz="4" w:space="0" w:color="auto"/>
              <w:bottom w:val="nil"/>
              <w:right w:val="single" w:sz="4" w:space="0" w:color="auto"/>
            </w:tcBorders>
            <w:shd w:val="clear" w:color="auto" w:fill="auto"/>
          </w:tcPr>
          <w:p w14:paraId="2C801C42" w14:textId="77777777" w:rsidR="00ED668D" w:rsidRPr="00ED5AF2" w:rsidRDefault="00ED668D" w:rsidP="00ED668D"/>
        </w:tc>
      </w:tr>
      <w:tr w:rsidR="00C64EB4" w14:paraId="7FB62EE2"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3BA209E4" w14:textId="77777777" w:rsidR="00ED668D" w:rsidRDefault="00ED668D" w:rsidP="00ED668D"/>
        </w:tc>
        <w:tc>
          <w:tcPr>
            <w:tcW w:w="2053" w:type="dxa"/>
            <w:tcBorders>
              <w:left w:val="single" w:sz="4" w:space="0" w:color="auto"/>
              <w:bottom w:val="single" w:sz="4" w:space="0" w:color="auto"/>
            </w:tcBorders>
            <w:shd w:val="clear" w:color="auto" w:fill="DBE5F1"/>
            <w:vAlign w:val="center"/>
          </w:tcPr>
          <w:p w14:paraId="52624C10" w14:textId="1761B8B4" w:rsidR="00ED668D" w:rsidRPr="008B51BD" w:rsidRDefault="00C64EB4" w:rsidP="00ED668D">
            <w:pPr>
              <w:rPr>
                <w:sz w:val="18"/>
                <w:szCs w:val="18"/>
              </w:rPr>
            </w:pPr>
            <w:r>
              <w:rPr>
                <w:sz w:val="18"/>
                <w:szCs w:val="18"/>
              </w:rPr>
              <w:t>101AA00</w:t>
            </w:r>
            <w:r w:rsidR="00ED668D" w:rsidRPr="008B51BD">
              <w:rPr>
                <w:sz w:val="18"/>
                <w:szCs w:val="18"/>
              </w:rPr>
              <w:t>X01SW.000</w:t>
            </w:r>
          </w:p>
        </w:tc>
        <w:tc>
          <w:tcPr>
            <w:tcW w:w="1115" w:type="dxa"/>
            <w:gridSpan w:val="2"/>
            <w:shd w:val="clear" w:color="auto" w:fill="DBE5F1"/>
            <w:vAlign w:val="center"/>
          </w:tcPr>
          <w:p w14:paraId="200CF2A8" w14:textId="77777777" w:rsidR="00ED668D" w:rsidRPr="008B51BD" w:rsidRDefault="00ED668D" w:rsidP="00ED668D">
            <w:pPr>
              <w:rPr>
                <w:sz w:val="18"/>
                <w:szCs w:val="18"/>
              </w:rPr>
            </w:pPr>
            <w:r w:rsidRPr="008B51BD">
              <w:rPr>
                <w:sz w:val="18"/>
                <w:szCs w:val="18"/>
              </w:rPr>
              <w:t>1</w:t>
            </w:r>
          </w:p>
        </w:tc>
        <w:tc>
          <w:tcPr>
            <w:tcW w:w="1782" w:type="dxa"/>
            <w:gridSpan w:val="2"/>
            <w:shd w:val="clear" w:color="auto" w:fill="DBE5F1"/>
            <w:vAlign w:val="center"/>
          </w:tcPr>
          <w:p w14:paraId="2BC5DFA3" w14:textId="77777777" w:rsidR="00ED668D" w:rsidRPr="008B51BD" w:rsidRDefault="00ED668D" w:rsidP="00ED668D">
            <w:pPr>
              <w:rPr>
                <w:sz w:val="18"/>
                <w:szCs w:val="18"/>
              </w:rPr>
            </w:pPr>
            <w:r w:rsidRPr="008B51BD">
              <w:rPr>
                <w:sz w:val="18"/>
                <w:szCs w:val="18"/>
              </w:rPr>
              <w:t>0</w:t>
            </w:r>
          </w:p>
        </w:tc>
        <w:tc>
          <w:tcPr>
            <w:tcW w:w="2196" w:type="dxa"/>
            <w:gridSpan w:val="2"/>
            <w:shd w:val="clear" w:color="auto" w:fill="DBE5F1"/>
            <w:vAlign w:val="center"/>
          </w:tcPr>
          <w:p w14:paraId="61214A6D" w14:textId="168A0AEB"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1792" w:type="dxa"/>
            <w:tcBorders>
              <w:bottom w:val="single" w:sz="4" w:space="0" w:color="auto"/>
              <w:right w:val="single" w:sz="4" w:space="0" w:color="auto"/>
            </w:tcBorders>
            <w:shd w:val="clear" w:color="auto" w:fill="DBE5F1"/>
            <w:vAlign w:val="center"/>
          </w:tcPr>
          <w:p w14:paraId="55312C1C" w14:textId="7EBF2EFD" w:rsidR="00ED668D" w:rsidRPr="008B51BD" w:rsidRDefault="00ED668D" w:rsidP="00ED668D">
            <w:pPr>
              <w:rPr>
                <w:sz w:val="18"/>
                <w:szCs w:val="18"/>
              </w:rPr>
            </w:pPr>
            <w:r w:rsidRPr="008B51BD">
              <w:rPr>
                <w:sz w:val="18"/>
                <w:szCs w:val="18"/>
              </w:rPr>
              <w:t>20</w:t>
            </w:r>
            <w:r w:rsidR="00E97568">
              <w:rPr>
                <w:sz w:val="18"/>
                <w:szCs w:val="18"/>
              </w:rPr>
              <w:t>2</w:t>
            </w:r>
            <w:r w:rsidRPr="008B51BD">
              <w:rPr>
                <w:sz w:val="18"/>
                <w:szCs w:val="18"/>
              </w:rPr>
              <w:t>10408</w:t>
            </w:r>
          </w:p>
        </w:tc>
        <w:tc>
          <w:tcPr>
            <w:tcW w:w="339" w:type="dxa"/>
            <w:vMerge/>
            <w:tcBorders>
              <w:top w:val="nil"/>
              <w:left w:val="single" w:sz="4" w:space="0" w:color="auto"/>
              <w:bottom w:val="nil"/>
              <w:right w:val="single" w:sz="4" w:space="0" w:color="auto"/>
            </w:tcBorders>
            <w:shd w:val="clear" w:color="auto" w:fill="auto"/>
          </w:tcPr>
          <w:p w14:paraId="5A761951" w14:textId="77777777" w:rsidR="00ED668D" w:rsidRPr="00ED5AF2" w:rsidRDefault="00ED668D" w:rsidP="00ED668D"/>
        </w:tc>
      </w:tr>
      <w:tr w:rsidR="00C64EB4" w14:paraId="4F3887F6" w14:textId="77777777" w:rsidTr="005761E9">
        <w:trPr>
          <w:tblHeader/>
        </w:trPr>
        <w:tc>
          <w:tcPr>
            <w:tcW w:w="249" w:type="dxa"/>
            <w:vMerge/>
            <w:tcBorders>
              <w:top w:val="nil"/>
              <w:left w:val="single" w:sz="4" w:space="0" w:color="auto"/>
              <w:bottom w:val="nil"/>
              <w:right w:val="single" w:sz="4" w:space="0" w:color="auto"/>
            </w:tcBorders>
            <w:shd w:val="clear" w:color="auto" w:fill="auto"/>
          </w:tcPr>
          <w:p w14:paraId="0B319AFA" w14:textId="77777777" w:rsidR="00ED668D" w:rsidRDefault="00ED668D" w:rsidP="00ED668D"/>
        </w:tc>
        <w:tc>
          <w:tcPr>
            <w:tcW w:w="2053" w:type="dxa"/>
            <w:tcBorders>
              <w:left w:val="single" w:sz="4" w:space="0" w:color="auto"/>
            </w:tcBorders>
            <w:shd w:val="clear" w:color="auto" w:fill="DBE5F1"/>
            <w:vAlign w:val="center"/>
          </w:tcPr>
          <w:p w14:paraId="09131A80" w14:textId="65381F1D" w:rsidR="00ED668D" w:rsidRPr="003B0268" w:rsidRDefault="00C64EB4" w:rsidP="00ED668D">
            <w:pPr>
              <w:rPr>
                <w:i/>
                <w:iCs/>
                <w:color w:val="4F81BD" w:themeColor="accent1"/>
                <w:sz w:val="18"/>
                <w:szCs w:val="18"/>
                <w:rPrChange w:id="863" w:author="jonathan pritchard" w:date="2023-12-15T14:04:00Z">
                  <w:rPr>
                    <w:b/>
                    <w:bCs/>
                    <w:sz w:val="18"/>
                    <w:szCs w:val="18"/>
                  </w:rPr>
                </w:rPrChange>
              </w:rPr>
            </w:pPr>
            <w:commentRangeStart w:id="864"/>
            <w:r w:rsidRPr="003B0268">
              <w:rPr>
                <w:i/>
                <w:iCs/>
                <w:color w:val="4F81BD" w:themeColor="accent1"/>
                <w:sz w:val="18"/>
                <w:szCs w:val="18"/>
                <w:rPrChange w:id="865" w:author="jonathan pritchard" w:date="2023-12-15T14:04:00Z">
                  <w:rPr>
                    <w:b/>
                    <w:bCs/>
                    <w:sz w:val="18"/>
                    <w:szCs w:val="18"/>
                  </w:rPr>
                </w:rPrChange>
              </w:rPr>
              <w:t>101AA00</w:t>
            </w:r>
            <w:r w:rsidR="00ED668D" w:rsidRPr="003B0268">
              <w:rPr>
                <w:i/>
                <w:iCs/>
                <w:color w:val="4F81BD" w:themeColor="accent1"/>
                <w:sz w:val="18"/>
                <w:szCs w:val="18"/>
                <w:rPrChange w:id="866" w:author="jonathan pritchard" w:date="2023-12-15T14:04:00Z">
                  <w:rPr>
                    <w:b/>
                    <w:bCs/>
                    <w:sz w:val="18"/>
                    <w:szCs w:val="18"/>
                  </w:rPr>
                </w:rPrChange>
              </w:rPr>
              <w:t>X02SE.000</w:t>
            </w:r>
          </w:p>
        </w:tc>
        <w:tc>
          <w:tcPr>
            <w:tcW w:w="1115" w:type="dxa"/>
            <w:gridSpan w:val="2"/>
            <w:shd w:val="clear" w:color="auto" w:fill="DBE5F1"/>
            <w:vAlign w:val="center"/>
          </w:tcPr>
          <w:p w14:paraId="3CEC6463" w14:textId="77777777" w:rsidR="00ED668D" w:rsidRPr="003B0268" w:rsidRDefault="00ED668D" w:rsidP="00ED668D">
            <w:pPr>
              <w:rPr>
                <w:i/>
                <w:iCs/>
                <w:color w:val="4F81BD" w:themeColor="accent1"/>
                <w:sz w:val="18"/>
                <w:szCs w:val="18"/>
                <w:rPrChange w:id="867" w:author="jonathan pritchard" w:date="2023-12-15T14:04:00Z">
                  <w:rPr>
                    <w:sz w:val="18"/>
                    <w:szCs w:val="18"/>
                  </w:rPr>
                </w:rPrChange>
              </w:rPr>
            </w:pPr>
            <w:r w:rsidRPr="003B0268">
              <w:rPr>
                <w:i/>
                <w:iCs/>
                <w:color w:val="4F81BD" w:themeColor="accent1"/>
                <w:sz w:val="18"/>
                <w:szCs w:val="18"/>
                <w:rPrChange w:id="868" w:author="jonathan pritchard" w:date="2023-12-15T14:04:00Z">
                  <w:rPr>
                    <w:sz w:val="18"/>
                    <w:szCs w:val="18"/>
                  </w:rPr>
                </w:rPrChange>
              </w:rPr>
              <w:t>1</w:t>
            </w:r>
          </w:p>
        </w:tc>
        <w:tc>
          <w:tcPr>
            <w:tcW w:w="1782" w:type="dxa"/>
            <w:gridSpan w:val="2"/>
            <w:shd w:val="clear" w:color="auto" w:fill="DBE5F1"/>
            <w:vAlign w:val="center"/>
          </w:tcPr>
          <w:p w14:paraId="53D3F32B" w14:textId="77777777" w:rsidR="00ED668D" w:rsidRPr="003B0268" w:rsidRDefault="00ED668D" w:rsidP="00ED668D">
            <w:pPr>
              <w:rPr>
                <w:i/>
                <w:iCs/>
                <w:color w:val="4F81BD" w:themeColor="accent1"/>
                <w:sz w:val="18"/>
                <w:szCs w:val="18"/>
                <w:rPrChange w:id="869" w:author="jonathan pritchard" w:date="2023-12-15T14:04:00Z">
                  <w:rPr>
                    <w:sz w:val="18"/>
                    <w:szCs w:val="18"/>
                  </w:rPr>
                </w:rPrChange>
              </w:rPr>
            </w:pPr>
            <w:r w:rsidRPr="003B0268">
              <w:rPr>
                <w:i/>
                <w:iCs/>
                <w:color w:val="4F81BD" w:themeColor="accent1"/>
                <w:sz w:val="18"/>
                <w:szCs w:val="18"/>
                <w:rPrChange w:id="870" w:author="jonathan pritchard" w:date="2023-12-15T14:04:00Z">
                  <w:rPr>
                    <w:sz w:val="18"/>
                    <w:szCs w:val="18"/>
                  </w:rPr>
                </w:rPrChange>
              </w:rPr>
              <w:t>0</w:t>
            </w:r>
          </w:p>
        </w:tc>
        <w:tc>
          <w:tcPr>
            <w:tcW w:w="2196" w:type="dxa"/>
            <w:gridSpan w:val="2"/>
            <w:shd w:val="clear" w:color="auto" w:fill="DBE5F1"/>
            <w:vAlign w:val="center"/>
          </w:tcPr>
          <w:p w14:paraId="0524A439" w14:textId="2C21B3E7" w:rsidR="00ED668D" w:rsidRPr="003B0268" w:rsidRDefault="00ED668D" w:rsidP="00ED668D">
            <w:pPr>
              <w:rPr>
                <w:i/>
                <w:iCs/>
                <w:color w:val="4F81BD" w:themeColor="accent1"/>
                <w:sz w:val="18"/>
                <w:szCs w:val="18"/>
                <w:rPrChange w:id="871" w:author="jonathan pritchard" w:date="2023-12-15T14:04:00Z">
                  <w:rPr>
                    <w:sz w:val="18"/>
                    <w:szCs w:val="18"/>
                  </w:rPr>
                </w:rPrChange>
              </w:rPr>
            </w:pPr>
            <w:r w:rsidRPr="003B0268">
              <w:rPr>
                <w:i/>
                <w:iCs/>
                <w:color w:val="4F81BD" w:themeColor="accent1"/>
                <w:sz w:val="18"/>
                <w:szCs w:val="18"/>
                <w:rPrChange w:id="872" w:author="jonathan pritchard" w:date="2023-12-15T14:04:00Z">
                  <w:rPr>
                    <w:sz w:val="18"/>
                    <w:szCs w:val="18"/>
                  </w:rPr>
                </w:rPrChange>
              </w:rPr>
              <w:t>20</w:t>
            </w:r>
            <w:r w:rsidR="00E97568" w:rsidRPr="003B0268">
              <w:rPr>
                <w:i/>
                <w:iCs/>
                <w:color w:val="4F81BD" w:themeColor="accent1"/>
                <w:sz w:val="18"/>
                <w:szCs w:val="18"/>
                <w:rPrChange w:id="873" w:author="jonathan pritchard" w:date="2023-12-15T14:04:00Z">
                  <w:rPr>
                    <w:sz w:val="18"/>
                    <w:szCs w:val="18"/>
                  </w:rPr>
                </w:rPrChange>
              </w:rPr>
              <w:t>2</w:t>
            </w:r>
            <w:r w:rsidRPr="003B0268">
              <w:rPr>
                <w:i/>
                <w:iCs/>
                <w:color w:val="4F81BD" w:themeColor="accent1"/>
                <w:sz w:val="18"/>
                <w:szCs w:val="18"/>
                <w:rPrChange w:id="874" w:author="jonathan pritchard" w:date="2023-12-15T14:04:00Z">
                  <w:rPr>
                    <w:sz w:val="18"/>
                    <w:szCs w:val="18"/>
                  </w:rPr>
                </w:rPrChange>
              </w:rPr>
              <w:t>10407</w:t>
            </w:r>
          </w:p>
        </w:tc>
        <w:tc>
          <w:tcPr>
            <w:tcW w:w="1792" w:type="dxa"/>
            <w:tcBorders>
              <w:right w:val="single" w:sz="4" w:space="0" w:color="auto"/>
            </w:tcBorders>
            <w:shd w:val="clear" w:color="auto" w:fill="DBE5F1"/>
            <w:vAlign w:val="center"/>
          </w:tcPr>
          <w:p w14:paraId="69BCCBE3" w14:textId="06716975" w:rsidR="00ED668D" w:rsidRPr="003B0268" w:rsidRDefault="00ED668D" w:rsidP="00ED668D">
            <w:pPr>
              <w:rPr>
                <w:i/>
                <w:iCs/>
                <w:color w:val="4F81BD" w:themeColor="accent1"/>
                <w:sz w:val="18"/>
                <w:szCs w:val="18"/>
                <w:rPrChange w:id="875" w:author="jonathan pritchard" w:date="2023-12-15T14:04:00Z">
                  <w:rPr>
                    <w:sz w:val="18"/>
                    <w:szCs w:val="18"/>
                  </w:rPr>
                </w:rPrChange>
              </w:rPr>
            </w:pPr>
            <w:r w:rsidRPr="003B0268">
              <w:rPr>
                <w:i/>
                <w:iCs/>
                <w:color w:val="4F81BD" w:themeColor="accent1"/>
                <w:sz w:val="18"/>
                <w:szCs w:val="18"/>
                <w:rPrChange w:id="876" w:author="jonathan pritchard" w:date="2023-12-15T14:04:00Z">
                  <w:rPr>
                    <w:sz w:val="18"/>
                    <w:szCs w:val="18"/>
                  </w:rPr>
                </w:rPrChange>
              </w:rPr>
              <w:t>20</w:t>
            </w:r>
            <w:r w:rsidR="00E97568" w:rsidRPr="003B0268">
              <w:rPr>
                <w:i/>
                <w:iCs/>
                <w:color w:val="4F81BD" w:themeColor="accent1"/>
                <w:sz w:val="18"/>
                <w:szCs w:val="18"/>
                <w:rPrChange w:id="877" w:author="jonathan pritchard" w:date="2023-12-15T14:04:00Z">
                  <w:rPr>
                    <w:sz w:val="18"/>
                    <w:szCs w:val="18"/>
                  </w:rPr>
                </w:rPrChange>
              </w:rPr>
              <w:t>2</w:t>
            </w:r>
            <w:r w:rsidRPr="003B0268">
              <w:rPr>
                <w:i/>
                <w:iCs/>
                <w:color w:val="4F81BD" w:themeColor="accent1"/>
                <w:sz w:val="18"/>
                <w:szCs w:val="18"/>
                <w:rPrChange w:id="878" w:author="jonathan pritchard" w:date="2023-12-15T14:04:00Z">
                  <w:rPr>
                    <w:sz w:val="18"/>
                    <w:szCs w:val="18"/>
                  </w:rPr>
                </w:rPrChange>
              </w:rPr>
              <w:t>10407</w:t>
            </w:r>
            <w:commentRangeEnd w:id="864"/>
            <w:r w:rsidR="008D6F46" w:rsidRPr="003B0268">
              <w:rPr>
                <w:rStyle w:val="CommentReference"/>
                <w:i/>
                <w:iCs/>
                <w:snapToGrid/>
                <w:color w:val="4F81BD" w:themeColor="accent1"/>
                <w:rPrChange w:id="879" w:author="jonathan pritchard" w:date="2023-12-15T14:04:00Z">
                  <w:rPr>
                    <w:rStyle w:val="CommentReference"/>
                    <w:snapToGrid/>
                    <w:color w:val="000000"/>
                  </w:rPr>
                </w:rPrChange>
              </w:rPr>
              <w:commentReference w:id="864"/>
            </w:r>
          </w:p>
        </w:tc>
        <w:tc>
          <w:tcPr>
            <w:tcW w:w="339" w:type="dxa"/>
            <w:vMerge/>
            <w:tcBorders>
              <w:top w:val="nil"/>
              <w:left w:val="single" w:sz="4" w:space="0" w:color="auto"/>
              <w:bottom w:val="nil"/>
              <w:right w:val="single" w:sz="4" w:space="0" w:color="auto"/>
            </w:tcBorders>
            <w:shd w:val="clear" w:color="auto" w:fill="auto"/>
          </w:tcPr>
          <w:p w14:paraId="0AE6B19D" w14:textId="77777777" w:rsidR="00ED668D" w:rsidRPr="00ED5AF2" w:rsidRDefault="00ED668D" w:rsidP="00ED668D"/>
        </w:tc>
      </w:tr>
      <w:tr w:rsidR="005761E9" w14:paraId="3FB75B05" w14:textId="77777777" w:rsidTr="005761E9">
        <w:trPr>
          <w:tblHeader/>
        </w:trPr>
        <w:tc>
          <w:tcPr>
            <w:tcW w:w="249" w:type="dxa"/>
            <w:tcBorders>
              <w:top w:val="nil"/>
              <w:left w:val="single" w:sz="4" w:space="0" w:color="auto"/>
              <w:bottom w:val="nil"/>
              <w:right w:val="single" w:sz="4" w:space="0" w:color="auto"/>
            </w:tcBorders>
            <w:shd w:val="clear" w:color="auto" w:fill="auto"/>
          </w:tcPr>
          <w:p w14:paraId="3361D06A"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4A853EC9" w14:textId="24067FBA" w:rsidR="005761E9" w:rsidRPr="00EC691C" w:rsidRDefault="005761E9" w:rsidP="005761E9">
            <w:pPr>
              <w:rPr>
                <w:rFonts w:cs="Arial"/>
                <w:i/>
                <w:iCs/>
                <w:color w:val="000000" w:themeColor="text1"/>
                <w:sz w:val="18"/>
                <w:szCs w:val="18"/>
                <w:rPrChange w:id="880" w:author="jonathan pritchard" w:date="2023-12-07T17:50:00Z">
                  <w:rPr>
                    <w:rFonts w:cs="Arial"/>
                    <w:color w:val="000000" w:themeColor="text1"/>
                    <w:sz w:val="18"/>
                    <w:szCs w:val="18"/>
                  </w:rPr>
                </w:rPrChange>
              </w:rPr>
            </w:pPr>
            <w:r w:rsidRPr="00EC691C">
              <w:rPr>
                <w:rFonts w:cs="Arial"/>
                <w:i/>
                <w:iCs/>
                <w:color w:val="000000" w:themeColor="text1"/>
                <w:sz w:val="18"/>
                <w:szCs w:val="18"/>
                <w:rPrChange w:id="881" w:author="jonathan pritchard" w:date="2023-12-07T17:50:00Z">
                  <w:rPr>
                    <w:rFonts w:cs="Arial"/>
                    <w:color w:val="000000" w:themeColor="text1"/>
                    <w:sz w:val="18"/>
                    <w:szCs w:val="18"/>
                  </w:rPr>
                </w:rPrChange>
              </w:rPr>
              <w:t>104AA00X01NW.H5</w:t>
            </w:r>
          </w:p>
        </w:tc>
        <w:tc>
          <w:tcPr>
            <w:tcW w:w="1115" w:type="dxa"/>
            <w:gridSpan w:val="2"/>
            <w:shd w:val="clear" w:color="auto" w:fill="DBE5F1"/>
            <w:vAlign w:val="center"/>
          </w:tcPr>
          <w:p w14:paraId="74C67B69" w14:textId="39A5AADE" w:rsidR="005761E9" w:rsidRPr="00EC691C" w:rsidRDefault="005761E9" w:rsidP="005761E9">
            <w:pPr>
              <w:rPr>
                <w:i/>
                <w:iCs/>
                <w:sz w:val="18"/>
                <w:szCs w:val="18"/>
                <w:rPrChange w:id="882" w:author="jonathan pritchard" w:date="2023-12-07T17:50:00Z">
                  <w:rPr>
                    <w:sz w:val="18"/>
                    <w:szCs w:val="18"/>
                  </w:rPr>
                </w:rPrChange>
              </w:rPr>
            </w:pPr>
            <w:r w:rsidRPr="00EC691C">
              <w:rPr>
                <w:i/>
                <w:iCs/>
                <w:sz w:val="18"/>
                <w:szCs w:val="18"/>
                <w:rPrChange w:id="883" w:author="jonathan pritchard" w:date="2023-12-07T17:50:00Z">
                  <w:rPr>
                    <w:sz w:val="18"/>
                    <w:szCs w:val="18"/>
                  </w:rPr>
                </w:rPrChange>
              </w:rPr>
              <w:t>1</w:t>
            </w:r>
          </w:p>
        </w:tc>
        <w:tc>
          <w:tcPr>
            <w:tcW w:w="1782" w:type="dxa"/>
            <w:gridSpan w:val="2"/>
            <w:shd w:val="clear" w:color="auto" w:fill="DBE5F1"/>
            <w:vAlign w:val="center"/>
          </w:tcPr>
          <w:p w14:paraId="7D79558A" w14:textId="607D8CE8" w:rsidR="005761E9" w:rsidRPr="00EC691C" w:rsidRDefault="005761E9" w:rsidP="005761E9">
            <w:pPr>
              <w:rPr>
                <w:i/>
                <w:iCs/>
                <w:sz w:val="18"/>
                <w:szCs w:val="18"/>
                <w:rPrChange w:id="884" w:author="jonathan pritchard" w:date="2023-12-07T17:50:00Z">
                  <w:rPr>
                    <w:sz w:val="18"/>
                    <w:szCs w:val="18"/>
                  </w:rPr>
                </w:rPrChange>
              </w:rPr>
            </w:pPr>
            <w:r w:rsidRPr="00EC691C">
              <w:rPr>
                <w:i/>
                <w:iCs/>
                <w:sz w:val="18"/>
                <w:szCs w:val="18"/>
                <w:rPrChange w:id="885" w:author="jonathan pritchard" w:date="2023-12-07T17:50:00Z">
                  <w:rPr>
                    <w:sz w:val="18"/>
                    <w:szCs w:val="18"/>
                  </w:rPr>
                </w:rPrChange>
              </w:rPr>
              <w:t>0</w:t>
            </w:r>
          </w:p>
        </w:tc>
        <w:tc>
          <w:tcPr>
            <w:tcW w:w="2196" w:type="dxa"/>
            <w:gridSpan w:val="2"/>
            <w:shd w:val="clear" w:color="auto" w:fill="DBE5F1"/>
            <w:vAlign w:val="center"/>
          </w:tcPr>
          <w:p w14:paraId="32D38CA4" w14:textId="171F48CD" w:rsidR="005761E9" w:rsidRPr="00EC691C" w:rsidRDefault="005761E9" w:rsidP="005761E9">
            <w:pPr>
              <w:rPr>
                <w:i/>
                <w:iCs/>
                <w:sz w:val="18"/>
                <w:szCs w:val="18"/>
                <w:rPrChange w:id="886" w:author="jonathan pritchard" w:date="2023-12-07T17:50:00Z">
                  <w:rPr>
                    <w:sz w:val="18"/>
                    <w:szCs w:val="18"/>
                  </w:rPr>
                </w:rPrChange>
              </w:rPr>
            </w:pPr>
            <w:r w:rsidRPr="00EC691C">
              <w:rPr>
                <w:i/>
                <w:iCs/>
                <w:sz w:val="18"/>
                <w:szCs w:val="18"/>
                <w:rPrChange w:id="887"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78C72CA4" w14:textId="2638ABC7" w:rsidR="005761E9" w:rsidRPr="00EC691C" w:rsidRDefault="005761E9" w:rsidP="005761E9">
            <w:pPr>
              <w:rPr>
                <w:i/>
                <w:iCs/>
                <w:sz w:val="18"/>
                <w:szCs w:val="18"/>
                <w:rPrChange w:id="888" w:author="jonathan pritchard" w:date="2023-12-07T17:50:00Z">
                  <w:rPr>
                    <w:sz w:val="18"/>
                    <w:szCs w:val="18"/>
                  </w:rPr>
                </w:rPrChange>
              </w:rPr>
            </w:pPr>
            <w:r w:rsidRPr="00EC691C">
              <w:rPr>
                <w:i/>
                <w:iCs/>
                <w:sz w:val="18"/>
                <w:szCs w:val="18"/>
                <w:rPrChange w:id="889" w:author="jonathan pritchard" w:date="2023-12-07T17:50:00Z">
                  <w:rPr>
                    <w:sz w:val="18"/>
                    <w:szCs w:val="18"/>
                  </w:rPr>
                </w:rPrChange>
              </w:rPr>
              <w:t>20210406</w:t>
            </w:r>
          </w:p>
        </w:tc>
        <w:tc>
          <w:tcPr>
            <w:tcW w:w="339" w:type="dxa"/>
            <w:tcBorders>
              <w:top w:val="nil"/>
              <w:left w:val="single" w:sz="4" w:space="0" w:color="auto"/>
              <w:bottom w:val="nil"/>
              <w:right w:val="single" w:sz="4" w:space="0" w:color="auto"/>
            </w:tcBorders>
            <w:shd w:val="clear" w:color="auto" w:fill="auto"/>
          </w:tcPr>
          <w:p w14:paraId="0C089135" w14:textId="77777777" w:rsidR="005761E9" w:rsidRPr="00ED5AF2" w:rsidRDefault="005761E9" w:rsidP="005761E9"/>
        </w:tc>
      </w:tr>
      <w:tr w:rsidR="005761E9" w14:paraId="51B39BDF" w14:textId="77777777" w:rsidTr="005761E9">
        <w:trPr>
          <w:tblHeader/>
        </w:trPr>
        <w:tc>
          <w:tcPr>
            <w:tcW w:w="249" w:type="dxa"/>
            <w:tcBorders>
              <w:top w:val="nil"/>
              <w:left w:val="single" w:sz="4" w:space="0" w:color="auto"/>
              <w:bottom w:val="nil"/>
              <w:right w:val="single" w:sz="4" w:space="0" w:color="auto"/>
            </w:tcBorders>
            <w:shd w:val="clear" w:color="auto" w:fill="auto"/>
          </w:tcPr>
          <w:p w14:paraId="782BB491"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FBB1224" w14:textId="285ECC60" w:rsidR="005761E9" w:rsidRPr="00EC691C" w:rsidRDefault="005761E9" w:rsidP="005761E9">
            <w:pPr>
              <w:rPr>
                <w:rFonts w:cs="Arial"/>
                <w:i/>
                <w:iCs/>
                <w:color w:val="000000" w:themeColor="text1"/>
                <w:sz w:val="18"/>
                <w:szCs w:val="18"/>
                <w:rPrChange w:id="890" w:author="jonathan pritchard" w:date="2023-12-07T17:50:00Z">
                  <w:rPr>
                    <w:rFonts w:cs="Arial"/>
                    <w:color w:val="000000" w:themeColor="text1"/>
                    <w:sz w:val="18"/>
                    <w:szCs w:val="18"/>
                  </w:rPr>
                </w:rPrChange>
              </w:rPr>
            </w:pPr>
            <w:r w:rsidRPr="00EC691C">
              <w:rPr>
                <w:rFonts w:cs="Arial"/>
                <w:i/>
                <w:iCs/>
                <w:color w:val="000000" w:themeColor="text1"/>
                <w:sz w:val="18"/>
                <w:szCs w:val="18"/>
                <w:rPrChange w:id="891" w:author="jonathan pritchard" w:date="2023-12-07T17:50:00Z">
                  <w:rPr>
                    <w:rFonts w:cs="Arial"/>
                    <w:color w:val="000000" w:themeColor="text1"/>
                    <w:sz w:val="18"/>
                    <w:szCs w:val="18"/>
                  </w:rPr>
                </w:rPrChange>
              </w:rPr>
              <w:t>102AA00X01NW.H5</w:t>
            </w:r>
          </w:p>
        </w:tc>
        <w:tc>
          <w:tcPr>
            <w:tcW w:w="1115" w:type="dxa"/>
            <w:gridSpan w:val="2"/>
            <w:shd w:val="clear" w:color="auto" w:fill="DBE5F1"/>
            <w:vAlign w:val="center"/>
          </w:tcPr>
          <w:p w14:paraId="06B3C579" w14:textId="2398C751" w:rsidR="005761E9" w:rsidRPr="00EC691C" w:rsidRDefault="005761E9" w:rsidP="005761E9">
            <w:pPr>
              <w:rPr>
                <w:i/>
                <w:iCs/>
                <w:sz w:val="18"/>
                <w:szCs w:val="18"/>
                <w:rPrChange w:id="892" w:author="jonathan pritchard" w:date="2023-12-07T17:50:00Z">
                  <w:rPr>
                    <w:sz w:val="18"/>
                    <w:szCs w:val="18"/>
                  </w:rPr>
                </w:rPrChange>
              </w:rPr>
            </w:pPr>
            <w:r w:rsidRPr="00EC691C">
              <w:rPr>
                <w:i/>
                <w:iCs/>
                <w:sz w:val="18"/>
                <w:szCs w:val="18"/>
                <w:rPrChange w:id="893" w:author="jonathan pritchard" w:date="2023-12-07T17:50:00Z">
                  <w:rPr>
                    <w:sz w:val="18"/>
                    <w:szCs w:val="18"/>
                  </w:rPr>
                </w:rPrChange>
              </w:rPr>
              <w:t>1</w:t>
            </w:r>
          </w:p>
        </w:tc>
        <w:tc>
          <w:tcPr>
            <w:tcW w:w="1782" w:type="dxa"/>
            <w:gridSpan w:val="2"/>
            <w:shd w:val="clear" w:color="auto" w:fill="DBE5F1"/>
            <w:vAlign w:val="center"/>
          </w:tcPr>
          <w:p w14:paraId="39AB76FE" w14:textId="4B9383C9" w:rsidR="005761E9" w:rsidRPr="00EC691C" w:rsidRDefault="005761E9" w:rsidP="005761E9">
            <w:pPr>
              <w:rPr>
                <w:i/>
                <w:iCs/>
                <w:sz w:val="18"/>
                <w:szCs w:val="18"/>
                <w:rPrChange w:id="894" w:author="jonathan pritchard" w:date="2023-12-07T17:50:00Z">
                  <w:rPr>
                    <w:sz w:val="18"/>
                    <w:szCs w:val="18"/>
                  </w:rPr>
                </w:rPrChange>
              </w:rPr>
            </w:pPr>
            <w:r w:rsidRPr="00EC691C">
              <w:rPr>
                <w:i/>
                <w:iCs/>
                <w:sz w:val="18"/>
                <w:szCs w:val="18"/>
                <w:rPrChange w:id="895" w:author="jonathan pritchard" w:date="2023-12-07T17:50:00Z">
                  <w:rPr>
                    <w:sz w:val="18"/>
                    <w:szCs w:val="18"/>
                  </w:rPr>
                </w:rPrChange>
              </w:rPr>
              <w:t>0</w:t>
            </w:r>
          </w:p>
        </w:tc>
        <w:tc>
          <w:tcPr>
            <w:tcW w:w="2196" w:type="dxa"/>
            <w:gridSpan w:val="2"/>
            <w:shd w:val="clear" w:color="auto" w:fill="DBE5F1"/>
            <w:vAlign w:val="center"/>
          </w:tcPr>
          <w:p w14:paraId="0200C56B" w14:textId="7D947D37" w:rsidR="005761E9" w:rsidRPr="00EC691C" w:rsidRDefault="005761E9" w:rsidP="005761E9">
            <w:pPr>
              <w:rPr>
                <w:i/>
                <w:iCs/>
                <w:sz w:val="18"/>
                <w:szCs w:val="18"/>
                <w:rPrChange w:id="896" w:author="jonathan pritchard" w:date="2023-12-07T17:50:00Z">
                  <w:rPr>
                    <w:sz w:val="18"/>
                    <w:szCs w:val="18"/>
                  </w:rPr>
                </w:rPrChange>
              </w:rPr>
            </w:pPr>
            <w:r w:rsidRPr="00EC691C">
              <w:rPr>
                <w:i/>
                <w:iCs/>
                <w:sz w:val="18"/>
                <w:szCs w:val="18"/>
                <w:rPrChange w:id="897"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72A256DC" w14:textId="44949C18" w:rsidR="005761E9" w:rsidRPr="00EC691C" w:rsidRDefault="005761E9" w:rsidP="005761E9">
            <w:pPr>
              <w:rPr>
                <w:i/>
                <w:iCs/>
                <w:sz w:val="18"/>
                <w:szCs w:val="18"/>
                <w:rPrChange w:id="898" w:author="jonathan pritchard" w:date="2023-12-07T17:50:00Z">
                  <w:rPr>
                    <w:sz w:val="18"/>
                    <w:szCs w:val="18"/>
                  </w:rPr>
                </w:rPrChange>
              </w:rPr>
            </w:pPr>
            <w:r w:rsidRPr="00EC691C">
              <w:rPr>
                <w:i/>
                <w:iCs/>
                <w:sz w:val="18"/>
                <w:szCs w:val="18"/>
                <w:rPrChange w:id="899" w:author="jonathan pritchard" w:date="2023-12-07T17:50:00Z">
                  <w:rPr>
                    <w:sz w:val="18"/>
                    <w:szCs w:val="18"/>
                  </w:rPr>
                </w:rPrChange>
              </w:rPr>
              <w:t>20210406</w:t>
            </w:r>
          </w:p>
        </w:tc>
        <w:tc>
          <w:tcPr>
            <w:tcW w:w="339" w:type="dxa"/>
            <w:tcBorders>
              <w:top w:val="nil"/>
              <w:left w:val="single" w:sz="4" w:space="0" w:color="auto"/>
              <w:bottom w:val="nil"/>
              <w:right w:val="single" w:sz="4" w:space="0" w:color="auto"/>
            </w:tcBorders>
            <w:shd w:val="clear" w:color="auto" w:fill="auto"/>
          </w:tcPr>
          <w:p w14:paraId="58EB3095" w14:textId="77777777" w:rsidR="005761E9" w:rsidRPr="00ED5AF2" w:rsidRDefault="005761E9" w:rsidP="005761E9"/>
        </w:tc>
      </w:tr>
      <w:tr w:rsidR="005761E9" w14:paraId="6EBF7DF5" w14:textId="77777777" w:rsidTr="005761E9">
        <w:trPr>
          <w:tblHeader/>
        </w:trPr>
        <w:tc>
          <w:tcPr>
            <w:tcW w:w="249" w:type="dxa"/>
            <w:tcBorders>
              <w:top w:val="nil"/>
              <w:left w:val="single" w:sz="4" w:space="0" w:color="auto"/>
              <w:bottom w:val="nil"/>
              <w:right w:val="single" w:sz="4" w:space="0" w:color="auto"/>
            </w:tcBorders>
            <w:shd w:val="clear" w:color="auto" w:fill="auto"/>
          </w:tcPr>
          <w:p w14:paraId="726F8862"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BD017A8" w14:textId="57D3557E" w:rsidR="005761E9" w:rsidRPr="00EC691C" w:rsidRDefault="005761E9" w:rsidP="005761E9">
            <w:pPr>
              <w:rPr>
                <w:rFonts w:cs="Arial"/>
                <w:i/>
                <w:iCs/>
                <w:color w:val="000000" w:themeColor="text1"/>
                <w:sz w:val="18"/>
                <w:szCs w:val="18"/>
                <w:rPrChange w:id="900" w:author="jonathan pritchard" w:date="2023-12-07T17:50:00Z">
                  <w:rPr>
                    <w:rFonts w:cs="Arial"/>
                    <w:color w:val="000000" w:themeColor="text1"/>
                    <w:sz w:val="18"/>
                    <w:szCs w:val="18"/>
                  </w:rPr>
                </w:rPrChange>
              </w:rPr>
            </w:pPr>
            <w:r w:rsidRPr="00EC691C">
              <w:rPr>
                <w:rFonts w:cs="Arial"/>
                <w:i/>
                <w:iCs/>
                <w:color w:val="000000" w:themeColor="text1"/>
                <w:sz w:val="18"/>
                <w:szCs w:val="18"/>
                <w:rPrChange w:id="901" w:author="jonathan pritchard" w:date="2023-12-07T17:50:00Z">
                  <w:rPr>
                    <w:rFonts w:cs="Arial"/>
                    <w:color w:val="000000" w:themeColor="text1"/>
                    <w:sz w:val="18"/>
                    <w:szCs w:val="18"/>
                  </w:rPr>
                </w:rPrChange>
              </w:rPr>
              <w:t>111AA00X01NW.H5</w:t>
            </w:r>
          </w:p>
        </w:tc>
        <w:tc>
          <w:tcPr>
            <w:tcW w:w="1115" w:type="dxa"/>
            <w:gridSpan w:val="2"/>
            <w:shd w:val="clear" w:color="auto" w:fill="DBE5F1"/>
            <w:vAlign w:val="center"/>
          </w:tcPr>
          <w:p w14:paraId="39284BD8" w14:textId="55600A72" w:rsidR="005761E9" w:rsidRPr="00EC691C" w:rsidRDefault="005761E9" w:rsidP="005761E9">
            <w:pPr>
              <w:rPr>
                <w:i/>
                <w:iCs/>
                <w:sz w:val="18"/>
                <w:szCs w:val="18"/>
                <w:rPrChange w:id="902" w:author="jonathan pritchard" w:date="2023-12-07T17:50:00Z">
                  <w:rPr>
                    <w:sz w:val="18"/>
                    <w:szCs w:val="18"/>
                  </w:rPr>
                </w:rPrChange>
              </w:rPr>
            </w:pPr>
            <w:r w:rsidRPr="00EC691C">
              <w:rPr>
                <w:i/>
                <w:iCs/>
                <w:sz w:val="18"/>
                <w:szCs w:val="18"/>
                <w:rPrChange w:id="903" w:author="jonathan pritchard" w:date="2023-12-07T17:50:00Z">
                  <w:rPr>
                    <w:sz w:val="18"/>
                    <w:szCs w:val="18"/>
                  </w:rPr>
                </w:rPrChange>
              </w:rPr>
              <w:t>1</w:t>
            </w:r>
          </w:p>
        </w:tc>
        <w:tc>
          <w:tcPr>
            <w:tcW w:w="1782" w:type="dxa"/>
            <w:gridSpan w:val="2"/>
            <w:shd w:val="clear" w:color="auto" w:fill="DBE5F1"/>
            <w:vAlign w:val="center"/>
          </w:tcPr>
          <w:p w14:paraId="59F25FB4" w14:textId="7533983F" w:rsidR="005761E9" w:rsidRPr="00EC691C" w:rsidRDefault="005761E9" w:rsidP="005761E9">
            <w:pPr>
              <w:rPr>
                <w:i/>
                <w:iCs/>
                <w:sz w:val="18"/>
                <w:szCs w:val="18"/>
                <w:rPrChange w:id="904" w:author="jonathan pritchard" w:date="2023-12-07T17:50:00Z">
                  <w:rPr>
                    <w:sz w:val="18"/>
                    <w:szCs w:val="18"/>
                  </w:rPr>
                </w:rPrChange>
              </w:rPr>
            </w:pPr>
            <w:r w:rsidRPr="00EC691C">
              <w:rPr>
                <w:i/>
                <w:iCs/>
                <w:sz w:val="18"/>
                <w:szCs w:val="18"/>
                <w:rPrChange w:id="905" w:author="jonathan pritchard" w:date="2023-12-07T17:50:00Z">
                  <w:rPr>
                    <w:sz w:val="18"/>
                    <w:szCs w:val="18"/>
                  </w:rPr>
                </w:rPrChange>
              </w:rPr>
              <w:t>0</w:t>
            </w:r>
          </w:p>
        </w:tc>
        <w:tc>
          <w:tcPr>
            <w:tcW w:w="2196" w:type="dxa"/>
            <w:gridSpan w:val="2"/>
            <w:shd w:val="clear" w:color="auto" w:fill="DBE5F1"/>
            <w:vAlign w:val="center"/>
          </w:tcPr>
          <w:p w14:paraId="424E6C1C" w14:textId="423568BB" w:rsidR="005761E9" w:rsidRPr="00EC691C" w:rsidRDefault="005761E9" w:rsidP="005761E9">
            <w:pPr>
              <w:rPr>
                <w:i/>
                <w:iCs/>
                <w:sz w:val="18"/>
                <w:szCs w:val="18"/>
                <w:rPrChange w:id="906" w:author="jonathan pritchard" w:date="2023-12-07T17:50:00Z">
                  <w:rPr>
                    <w:sz w:val="18"/>
                    <w:szCs w:val="18"/>
                  </w:rPr>
                </w:rPrChange>
              </w:rPr>
            </w:pPr>
            <w:r w:rsidRPr="00EC691C">
              <w:rPr>
                <w:i/>
                <w:iCs/>
                <w:sz w:val="18"/>
                <w:szCs w:val="18"/>
                <w:rPrChange w:id="907"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55964157" w14:textId="15FFB7E3" w:rsidR="005761E9" w:rsidRPr="00EC691C" w:rsidRDefault="005761E9" w:rsidP="005761E9">
            <w:pPr>
              <w:rPr>
                <w:i/>
                <w:iCs/>
                <w:sz w:val="18"/>
                <w:szCs w:val="18"/>
                <w:rPrChange w:id="908" w:author="jonathan pritchard" w:date="2023-12-07T17:50:00Z">
                  <w:rPr>
                    <w:sz w:val="18"/>
                    <w:szCs w:val="18"/>
                  </w:rPr>
                </w:rPrChange>
              </w:rPr>
            </w:pPr>
            <w:r w:rsidRPr="00EC691C">
              <w:rPr>
                <w:i/>
                <w:iCs/>
                <w:sz w:val="18"/>
                <w:szCs w:val="18"/>
                <w:rPrChange w:id="909" w:author="jonathan pritchard" w:date="2023-12-07T17:50:00Z">
                  <w:rPr>
                    <w:sz w:val="18"/>
                    <w:szCs w:val="18"/>
                  </w:rPr>
                </w:rPrChange>
              </w:rPr>
              <w:t>20210406</w:t>
            </w:r>
          </w:p>
        </w:tc>
        <w:tc>
          <w:tcPr>
            <w:tcW w:w="339" w:type="dxa"/>
            <w:tcBorders>
              <w:top w:val="nil"/>
              <w:left w:val="single" w:sz="4" w:space="0" w:color="auto"/>
              <w:bottom w:val="nil"/>
              <w:right w:val="single" w:sz="4" w:space="0" w:color="auto"/>
            </w:tcBorders>
            <w:shd w:val="clear" w:color="auto" w:fill="auto"/>
          </w:tcPr>
          <w:p w14:paraId="00559847" w14:textId="77777777" w:rsidR="005761E9" w:rsidRPr="00ED5AF2" w:rsidRDefault="005761E9" w:rsidP="005761E9"/>
        </w:tc>
      </w:tr>
      <w:tr w:rsidR="005761E9" w14:paraId="48FF7FAF" w14:textId="77777777" w:rsidTr="005761E9">
        <w:trPr>
          <w:tblHeader/>
        </w:trPr>
        <w:tc>
          <w:tcPr>
            <w:tcW w:w="249" w:type="dxa"/>
            <w:tcBorders>
              <w:top w:val="nil"/>
              <w:left w:val="single" w:sz="4" w:space="0" w:color="auto"/>
              <w:bottom w:val="nil"/>
              <w:right w:val="single" w:sz="4" w:space="0" w:color="auto"/>
            </w:tcBorders>
            <w:shd w:val="clear" w:color="auto" w:fill="auto"/>
          </w:tcPr>
          <w:p w14:paraId="10CEDCF3"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6AFF22C7" w14:textId="61839BB6" w:rsidR="005761E9" w:rsidRPr="00EC691C" w:rsidRDefault="005761E9" w:rsidP="005761E9">
            <w:pPr>
              <w:rPr>
                <w:rFonts w:cs="Arial"/>
                <w:i/>
                <w:iCs/>
                <w:color w:val="000000" w:themeColor="text1"/>
                <w:sz w:val="18"/>
                <w:szCs w:val="18"/>
                <w:rPrChange w:id="910" w:author="jonathan pritchard" w:date="2023-12-07T17:50:00Z">
                  <w:rPr>
                    <w:rFonts w:cs="Arial"/>
                    <w:color w:val="000000" w:themeColor="text1"/>
                    <w:sz w:val="18"/>
                    <w:szCs w:val="18"/>
                  </w:rPr>
                </w:rPrChange>
              </w:rPr>
            </w:pPr>
            <w:r w:rsidRPr="00EC691C">
              <w:rPr>
                <w:rFonts w:cs="Arial"/>
                <w:i/>
                <w:iCs/>
                <w:color w:val="000000" w:themeColor="text1"/>
                <w:sz w:val="18"/>
                <w:szCs w:val="18"/>
                <w:rPrChange w:id="911" w:author="jonathan pritchard" w:date="2023-12-07T17:50:00Z">
                  <w:rPr>
                    <w:rFonts w:cs="Arial"/>
                    <w:color w:val="000000" w:themeColor="text1"/>
                    <w:sz w:val="18"/>
                    <w:szCs w:val="18"/>
                  </w:rPr>
                </w:rPrChange>
              </w:rPr>
              <w:t>124AA00X01NW.GML</w:t>
            </w:r>
          </w:p>
        </w:tc>
        <w:tc>
          <w:tcPr>
            <w:tcW w:w="1115" w:type="dxa"/>
            <w:gridSpan w:val="2"/>
            <w:shd w:val="clear" w:color="auto" w:fill="DBE5F1"/>
            <w:vAlign w:val="center"/>
          </w:tcPr>
          <w:p w14:paraId="58E61797" w14:textId="5BE3950D" w:rsidR="005761E9" w:rsidRPr="00EC691C" w:rsidRDefault="005761E9" w:rsidP="005761E9">
            <w:pPr>
              <w:rPr>
                <w:i/>
                <w:iCs/>
                <w:sz w:val="18"/>
                <w:szCs w:val="18"/>
                <w:rPrChange w:id="912" w:author="jonathan pritchard" w:date="2023-12-07T17:50:00Z">
                  <w:rPr>
                    <w:sz w:val="18"/>
                    <w:szCs w:val="18"/>
                  </w:rPr>
                </w:rPrChange>
              </w:rPr>
            </w:pPr>
            <w:r w:rsidRPr="00EC691C">
              <w:rPr>
                <w:i/>
                <w:iCs/>
                <w:sz w:val="18"/>
                <w:szCs w:val="18"/>
                <w:rPrChange w:id="913" w:author="jonathan pritchard" w:date="2023-12-07T17:50:00Z">
                  <w:rPr>
                    <w:sz w:val="18"/>
                    <w:szCs w:val="18"/>
                  </w:rPr>
                </w:rPrChange>
              </w:rPr>
              <w:t>1</w:t>
            </w:r>
          </w:p>
        </w:tc>
        <w:tc>
          <w:tcPr>
            <w:tcW w:w="1782" w:type="dxa"/>
            <w:gridSpan w:val="2"/>
            <w:shd w:val="clear" w:color="auto" w:fill="DBE5F1"/>
            <w:vAlign w:val="center"/>
          </w:tcPr>
          <w:p w14:paraId="0E23D9E5" w14:textId="5764AE1C" w:rsidR="005761E9" w:rsidRPr="00EC691C" w:rsidRDefault="005761E9" w:rsidP="005761E9">
            <w:pPr>
              <w:rPr>
                <w:i/>
                <w:iCs/>
                <w:sz w:val="18"/>
                <w:szCs w:val="18"/>
                <w:rPrChange w:id="914" w:author="jonathan pritchard" w:date="2023-12-07T17:50:00Z">
                  <w:rPr>
                    <w:sz w:val="18"/>
                    <w:szCs w:val="18"/>
                  </w:rPr>
                </w:rPrChange>
              </w:rPr>
            </w:pPr>
            <w:r w:rsidRPr="00EC691C">
              <w:rPr>
                <w:i/>
                <w:iCs/>
                <w:sz w:val="18"/>
                <w:szCs w:val="18"/>
                <w:rPrChange w:id="915" w:author="jonathan pritchard" w:date="2023-12-07T17:50:00Z">
                  <w:rPr>
                    <w:sz w:val="18"/>
                    <w:szCs w:val="18"/>
                  </w:rPr>
                </w:rPrChange>
              </w:rPr>
              <w:t>0</w:t>
            </w:r>
          </w:p>
        </w:tc>
        <w:tc>
          <w:tcPr>
            <w:tcW w:w="2196" w:type="dxa"/>
            <w:gridSpan w:val="2"/>
            <w:shd w:val="clear" w:color="auto" w:fill="DBE5F1"/>
            <w:vAlign w:val="center"/>
          </w:tcPr>
          <w:p w14:paraId="106AD819" w14:textId="0CD697A7" w:rsidR="005761E9" w:rsidRPr="00EC691C" w:rsidRDefault="005761E9" w:rsidP="005761E9">
            <w:pPr>
              <w:rPr>
                <w:i/>
                <w:iCs/>
                <w:sz w:val="18"/>
                <w:szCs w:val="18"/>
                <w:rPrChange w:id="916" w:author="jonathan pritchard" w:date="2023-12-07T17:50:00Z">
                  <w:rPr>
                    <w:sz w:val="18"/>
                    <w:szCs w:val="18"/>
                  </w:rPr>
                </w:rPrChange>
              </w:rPr>
            </w:pPr>
            <w:r w:rsidRPr="00EC691C">
              <w:rPr>
                <w:i/>
                <w:iCs/>
                <w:sz w:val="18"/>
                <w:szCs w:val="18"/>
                <w:rPrChange w:id="917"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6DF0E982" w14:textId="1F84A87A" w:rsidR="005761E9" w:rsidRPr="00EC691C" w:rsidRDefault="005761E9" w:rsidP="005761E9">
            <w:pPr>
              <w:rPr>
                <w:i/>
                <w:iCs/>
                <w:sz w:val="18"/>
                <w:szCs w:val="18"/>
                <w:rPrChange w:id="918" w:author="jonathan pritchard" w:date="2023-12-07T17:50:00Z">
                  <w:rPr>
                    <w:sz w:val="18"/>
                    <w:szCs w:val="18"/>
                  </w:rPr>
                </w:rPrChange>
              </w:rPr>
            </w:pPr>
            <w:r w:rsidRPr="00EC691C">
              <w:rPr>
                <w:i/>
                <w:iCs/>
                <w:sz w:val="18"/>
                <w:szCs w:val="18"/>
                <w:rPrChange w:id="919" w:author="jonathan pritchard" w:date="2023-12-07T17:50:00Z">
                  <w:rPr>
                    <w:sz w:val="18"/>
                    <w:szCs w:val="18"/>
                  </w:rPr>
                </w:rPrChange>
              </w:rPr>
              <w:t>20210406</w:t>
            </w:r>
          </w:p>
        </w:tc>
        <w:tc>
          <w:tcPr>
            <w:tcW w:w="339" w:type="dxa"/>
            <w:tcBorders>
              <w:top w:val="nil"/>
              <w:left w:val="single" w:sz="4" w:space="0" w:color="auto"/>
              <w:bottom w:val="nil"/>
              <w:right w:val="single" w:sz="4" w:space="0" w:color="auto"/>
            </w:tcBorders>
            <w:shd w:val="clear" w:color="auto" w:fill="auto"/>
          </w:tcPr>
          <w:p w14:paraId="4E3B036E" w14:textId="77777777" w:rsidR="005761E9" w:rsidRPr="00ED5AF2" w:rsidRDefault="005761E9" w:rsidP="005761E9"/>
        </w:tc>
      </w:tr>
      <w:tr w:rsidR="005761E9" w14:paraId="69AFF6E0" w14:textId="77777777" w:rsidTr="005761E9">
        <w:trPr>
          <w:tblHeader/>
        </w:trPr>
        <w:tc>
          <w:tcPr>
            <w:tcW w:w="249" w:type="dxa"/>
            <w:tcBorders>
              <w:top w:val="nil"/>
              <w:left w:val="single" w:sz="4" w:space="0" w:color="auto"/>
              <w:bottom w:val="nil"/>
              <w:right w:val="single" w:sz="4" w:space="0" w:color="auto"/>
            </w:tcBorders>
            <w:shd w:val="clear" w:color="auto" w:fill="auto"/>
          </w:tcPr>
          <w:p w14:paraId="7C325E66" w14:textId="77777777" w:rsidR="005761E9" w:rsidRPr="00423CD2" w:rsidRDefault="005761E9" w:rsidP="005761E9">
            <w:pPr>
              <w:rPr>
                <w:rFonts w:cs="Arial"/>
                <w:color w:val="000000" w:themeColor="text1"/>
              </w:rPr>
            </w:pPr>
          </w:p>
        </w:tc>
        <w:tc>
          <w:tcPr>
            <w:tcW w:w="2053" w:type="dxa"/>
            <w:tcBorders>
              <w:left w:val="single" w:sz="4" w:space="0" w:color="auto"/>
            </w:tcBorders>
            <w:shd w:val="clear" w:color="auto" w:fill="DBE5F1"/>
            <w:vAlign w:val="center"/>
          </w:tcPr>
          <w:p w14:paraId="335C7494" w14:textId="10F98643" w:rsidR="005761E9" w:rsidRPr="00EC691C" w:rsidRDefault="005761E9" w:rsidP="005761E9">
            <w:pPr>
              <w:rPr>
                <w:rFonts w:cs="Arial"/>
                <w:i/>
                <w:iCs/>
                <w:color w:val="000000" w:themeColor="text1"/>
                <w:sz w:val="18"/>
                <w:szCs w:val="18"/>
                <w:rPrChange w:id="920" w:author="jonathan pritchard" w:date="2023-12-07T17:50:00Z">
                  <w:rPr>
                    <w:rFonts w:cs="Arial"/>
                    <w:color w:val="000000" w:themeColor="text1"/>
                    <w:sz w:val="18"/>
                    <w:szCs w:val="18"/>
                  </w:rPr>
                </w:rPrChange>
              </w:rPr>
            </w:pPr>
            <w:commentRangeStart w:id="921"/>
            <w:r w:rsidRPr="00EC691C">
              <w:rPr>
                <w:rFonts w:cs="Arial"/>
                <w:i/>
                <w:iCs/>
                <w:color w:val="000000" w:themeColor="text1"/>
                <w:sz w:val="18"/>
                <w:szCs w:val="18"/>
                <w:rPrChange w:id="922" w:author="jonathan pritchard" w:date="2023-12-07T17:50:00Z">
                  <w:rPr>
                    <w:rFonts w:cs="Arial"/>
                    <w:color w:val="000000" w:themeColor="text1"/>
                    <w:sz w:val="18"/>
                    <w:szCs w:val="18"/>
                  </w:rPr>
                </w:rPrChange>
              </w:rPr>
              <w:t>129AA00X01NW.GML</w:t>
            </w:r>
          </w:p>
        </w:tc>
        <w:tc>
          <w:tcPr>
            <w:tcW w:w="1115" w:type="dxa"/>
            <w:gridSpan w:val="2"/>
            <w:shd w:val="clear" w:color="auto" w:fill="DBE5F1"/>
            <w:vAlign w:val="center"/>
          </w:tcPr>
          <w:p w14:paraId="7CF11F9D" w14:textId="44D9FE58" w:rsidR="005761E9" w:rsidRPr="00EC691C" w:rsidRDefault="005761E9" w:rsidP="005761E9">
            <w:pPr>
              <w:rPr>
                <w:i/>
                <w:iCs/>
                <w:sz w:val="18"/>
                <w:szCs w:val="18"/>
                <w:rPrChange w:id="923" w:author="jonathan pritchard" w:date="2023-12-07T17:50:00Z">
                  <w:rPr>
                    <w:sz w:val="18"/>
                    <w:szCs w:val="18"/>
                  </w:rPr>
                </w:rPrChange>
              </w:rPr>
            </w:pPr>
            <w:r w:rsidRPr="00EC691C">
              <w:rPr>
                <w:i/>
                <w:iCs/>
                <w:sz w:val="18"/>
                <w:szCs w:val="18"/>
                <w:rPrChange w:id="924" w:author="jonathan pritchard" w:date="2023-12-07T17:50:00Z">
                  <w:rPr>
                    <w:sz w:val="18"/>
                    <w:szCs w:val="18"/>
                  </w:rPr>
                </w:rPrChange>
              </w:rPr>
              <w:t>1</w:t>
            </w:r>
          </w:p>
        </w:tc>
        <w:tc>
          <w:tcPr>
            <w:tcW w:w="1782" w:type="dxa"/>
            <w:gridSpan w:val="2"/>
            <w:shd w:val="clear" w:color="auto" w:fill="DBE5F1"/>
            <w:vAlign w:val="center"/>
          </w:tcPr>
          <w:p w14:paraId="4956BFAC" w14:textId="4C784083" w:rsidR="005761E9" w:rsidRPr="00EC691C" w:rsidRDefault="005761E9" w:rsidP="005761E9">
            <w:pPr>
              <w:rPr>
                <w:i/>
                <w:iCs/>
                <w:sz w:val="18"/>
                <w:szCs w:val="18"/>
                <w:rPrChange w:id="925" w:author="jonathan pritchard" w:date="2023-12-07T17:50:00Z">
                  <w:rPr>
                    <w:sz w:val="18"/>
                    <w:szCs w:val="18"/>
                  </w:rPr>
                </w:rPrChange>
              </w:rPr>
            </w:pPr>
            <w:r w:rsidRPr="00EC691C">
              <w:rPr>
                <w:i/>
                <w:iCs/>
                <w:sz w:val="18"/>
                <w:szCs w:val="18"/>
                <w:rPrChange w:id="926" w:author="jonathan pritchard" w:date="2023-12-07T17:50:00Z">
                  <w:rPr>
                    <w:sz w:val="18"/>
                    <w:szCs w:val="18"/>
                  </w:rPr>
                </w:rPrChange>
              </w:rPr>
              <w:t>0</w:t>
            </w:r>
          </w:p>
        </w:tc>
        <w:tc>
          <w:tcPr>
            <w:tcW w:w="2196" w:type="dxa"/>
            <w:gridSpan w:val="2"/>
            <w:shd w:val="clear" w:color="auto" w:fill="DBE5F1"/>
            <w:vAlign w:val="center"/>
          </w:tcPr>
          <w:p w14:paraId="20040A38" w14:textId="23D6A21F" w:rsidR="005761E9" w:rsidRPr="00EC691C" w:rsidRDefault="005761E9" w:rsidP="005761E9">
            <w:pPr>
              <w:rPr>
                <w:i/>
                <w:iCs/>
                <w:sz w:val="18"/>
                <w:szCs w:val="18"/>
                <w:rPrChange w:id="927" w:author="jonathan pritchard" w:date="2023-12-07T17:50:00Z">
                  <w:rPr>
                    <w:sz w:val="18"/>
                    <w:szCs w:val="18"/>
                  </w:rPr>
                </w:rPrChange>
              </w:rPr>
            </w:pPr>
            <w:r w:rsidRPr="00EC691C">
              <w:rPr>
                <w:i/>
                <w:iCs/>
                <w:sz w:val="18"/>
                <w:szCs w:val="18"/>
                <w:rPrChange w:id="928" w:author="jonathan pritchard" w:date="2023-12-07T17:50:00Z">
                  <w:rPr>
                    <w:sz w:val="18"/>
                    <w:szCs w:val="18"/>
                  </w:rPr>
                </w:rPrChange>
              </w:rPr>
              <w:t>20210406</w:t>
            </w:r>
          </w:p>
        </w:tc>
        <w:tc>
          <w:tcPr>
            <w:tcW w:w="1792" w:type="dxa"/>
            <w:tcBorders>
              <w:right w:val="single" w:sz="4" w:space="0" w:color="auto"/>
            </w:tcBorders>
            <w:shd w:val="clear" w:color="auto" w:fill="DBE5F1"/>
            <w:vAlign w:val="center"/>
          </w:tcPr>
          <w:p w14:paraId="5608CCED" w14:textId="7C1650B5" w:rsidR="005761E9" w:rsidRPr="00EC691C" w:rsidRDefault="005761E9" w:rsidP="005761E9">
            <w:pPr>
              <w:rPr>
                <w:i/>
                <w:iCs/>
                <w:sz w:val="18"/>
                <w:szCs w:val="18"/>
                <w:rPrChange w:id="929" w:author="jonathan pritchard" w:date="2023-12-07T17:50:00Z">
                  <w:rPr>
                    <w:sz w:val="18"/>
                    <w:szCs w:val="18"/>
                  </w:rPr>
                </w:rPrChange>
              </w:rPr>
            </w:pPr>
            <w:r w:rsidRPr="00EC691C">
              <w:rPr>
                <w:i/>
                <w:iCs/>
                <w:sz w:val="18"/>
                <w:szCs w:val="18"/>
                <w:rPrChange w:id="930" w:author="jonathan pritchard" w:date="2023-12-07T17:50:00Z">
                  <w:rPr>
                    <w:sz w:val="18"/>
                    <w:szCs w:val="18"/>
                  </w:rPr>
                </w:rPrChange>
              </w:rPr>
              <w:t>20210406</w:t>
            </w:r>
            <w:commentRangeEnd w:id="921"/>
            <w:r w:rsidR="008D6F46" w:rsidRPr="00EC691C">
              <w:rPr>
                <w:rStyle w:val="CommentReference"/>
                <w:i/>
                <w:iCs/>
                <w:snapToGrid/>
                <w:color w:val="000000"/>
                <w:rPrChange w:id="931" w:author="jonathan pritchard" w:date="2023-12-07T17:50:00Z">
                  <w:rPr>
                    <w:rStyle w:val="CommentReference"/>
                    <w:snapToGrid/>
                    <w:color w:val="000000"/>
                  </w:rPr>
                </w:rPrChange>
              </w:rPr>
              <w:commentReference w:id="921"/>
            </w:r>
          </w:p>
        </w:tc>
        <w:tc>
          <w:tcPr>
            <w:tcW w:w="339" w:type="dxa"/>
            <w:tcBorders>
              <w:top w:val="nil"/>
              <w:left w:val="single" w:sz="4" w:space="0" w:color="auto"/>
              <w:bottom w:val="nil"/>
              <w:right w:val="single" w:sz="4" w:space="0" w:color="auto"/>
            </w:tcBorders>
            <w:shd w:val="clear" w:color="auto" w:fill="auto"/>
          </w:tcPr>
          <w:p w14:paraId="2AAA7DFC" w14:textId="77777777" w:rsidR="005761E9" w:rsidRPr="00ED5AF2" w:rsidRDefault="005761E9" w:rsidP="005761E9"/>
        </w:tc>
      </w:tr>
      <w:tr w:rsidR="00ED668D" w14:paraId="04A62514" w14:textId="77777777" w:rsidTr="00A53E84">
        <w:trPr>
          <w:tblHeader/>
        </w:trPr>
        <w:tc>
          <w:tcPr>
            <w:tcW w:w="9526" w:type="dxa"/>
            <w:gridSpan w:val="10"/>
            <w:shd w:val="clear" w:color="auto" w:fill="CCFFCC"/>
            <w:vAlign w:val="center"/>
          </w:tcPr>
          <w:p w14:paraId="46C4BD7C" w14:textId="77777777" w:rsidR="00ED668D" w:rsidRPr="000A066E" w:rsidRDefault="00ED668D" w:rsidP="00ED668D">
            <w:pPr>
              <w:rPr>
                <w:i/>
              </w:rPr>
            </w:pPr>
            <w:r w:rsidRPr="000A066E">
              <w:rPr>
                <w:b/>
              </w:rPr>
              <w:t>Results</w:t>
            </w:r>
          </w:p>
        </w:tc>
      </w:tr>
      <w:tr w:rsidR="00ED668D" w14:paraId="2DA5B1DD" w14:textId="77777777" w:rsidTr="00A53E84">
        <w:trPr>
          <w:tblHeader/>
        </w:trPr>
        <w:tc>
          <w:tcPr>
            <w:tcW w:w="9526" w:type="dxa"/>
            <w:gridSpan w:val="10"/>
            <w:vAlign w:val="center"/>
          </w:tcPr>
          <w:p w14:paraId="74E91A5F" w14:textId="11863E49" w:rsidR="00ED668D" w:rsidRPr="00C36B0F" w:rsidRDefault="00ED668D" w:rsidP="00ED668D">
            <w:pPr>
              <w:rPr>
                <w:b/>
                <w:i/>
              </w:rPr>
            </w:pPr>
            <w:r w:rsidRPr="00C36B0F">
              <w:rPr>
                <w:i/>
              </w:rPr>
              <w:t xml:space="preserve">The information in the </w:t>
            </w:r>
            <w:r w:rsidR="00416AF5">
              <w:rPr>
                <w:i/>
              </w:rPr>
              <w:t>System Database</w:t>
            </w:r>
            <w:r w:rsidRPr="00C36B0F">
              <w:rPr>
                <w:i/>
              </w:rPr>
              <w:t xml:space="preserve"> shall be identical to the above table.</w:t>
            </w:r>
          </w:p>
        </w:tc>
      </w:tr>
    </w:tbl>
    <w:p w14:paraId="38892F95" w14:textId="77777777" w:rsidR="00ED668D" w:rsidRDefault="00ED668D" w:rsidP="00EB5479"/>
    <w:p w14:paraId="01F338CE" w14:textId="519DA0D4" w:rsidR="00DF5922" w:rsidRDefault="00DF5922" w:rsidP="00E30B8F">
      <w:pPr>
        <w:pStyle w:val="Heading3"/>
      </w:pPr>
      <w:r w:rsidRPr="00DF5922">
        <w:t xml:space="preserve">Load additional </w:t>
      </w:r>
      <w:proofErr w:type="spellStart"/>
      <w:r w:rsidR="00E643E7">
        <w:t>dataseta</w:t>
      </w:r>
      <w:proofErr w:type="spellEnd"/>
      <w:r w:rsidR="00E643E7" w:rsidRPr="00DF5922">
        <w:t xml:space="preserve"> </w:t>
      </w:r>
      <w:r w:rsidRPr="00DF5922">
        <w:t xml:space="preserve">and check </w:t>
      </w:r>
      <w:r w:rsidR="00416AF5">
        <w:t>System Database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902241F" w14:textId="77777777" w:rsidTr="00A53E84">
        <w:trPr>
          <w:trHeight w:val="454"/>
          <w:tblHeader/>
        </w:trPr>
        <w:tc>
          <w:tcPr>
            <w:tcW w:w="2381" w:type="dxa"/>
            <w:shd w:val="clear" w:color="auto" w:fill="CCFFCC"/>
            <w:vAlign w:val="center"/>
          </w:tcPr>
          <w:p w14:paraId="6AD6E9DC" w14:textId="77777777" w:rsidR="0015247B" w:rsidRPr="004065B1" w:rsidRDefault="0015247B" w:rsidP="0015247B">
            <w:r w:rsidRPr="000A066E">
              <w:rPr>
                <w:b/>
              </w:rPr>
              <w:t>Test Reference</w:t>
            </w:r>
          </w:p>
        </w:tc>
        <w:tc>
          <w:tcPr>
            <w:tcW w:w="2381" w:type="dxa"/>
            <w:shd w:val="clear" w:color="auto" w:fill="CCFFCC"/>
            <w:vAlign w:val="center"/>
          </w:tcPr>
          <w:p w14:paraId="51D69183" w14:textId="70856907" w:rsidR="0015247B" w:rsidRPr="004065B1" w:rsidRDefault="00C64EB4" w:rsidP="0015247B">
            <w:proofErr w:type="spellStart"/>
            <w:r>
              <w:t>AdditionalCell</w:t>
            </w:r>
            <w:proofErr w:type="spellEnd"/>
          </w:p>
        </w:tc>
        <w:tc>
          <w:tcPr>
            <w:tcW w:w="2382" w:type="dxa"/>
            <w:shd w:val="clear" w:color="auto" w:fill="CCFFCC"/>
            <w:vAlign w:val="center"/>
          </w:tcPr>
          <w:p w14:paraId="2F99316C" w14:textId="77777777" w:rsidR="0015247B" w:rsidRPr="004065B1" w:rsidRDefault="0015247B" w:rsidP="0015247B">
            <w:r w:rsidRPr="000A066E">
              <w:rPr>
                <w:b/>
              </w:rPr>
              <w:t>IHO Reference</w:t>
            </w:r>
          </w:p>
        </w:tc>
        <w:tc>
          <w:tcPr>
            <w:tcW w:w="2382" w:type="dxa"/>
            <w:shd w:val="clear" w:color="auto" w:fill="CCFFCC"/>
            <w:vAlign w:val="center"/>
          </w:tcPr>
          <w:p w14:paraId="2309C61E" w14:textId="77777777" w:rsidR="0015247B" w:rsidRPr="004065B1" w:rsidRDefault="0015247B" w:rsidP="0015247B">
            <w:r w:rsidRPr="0015247B">
              <w:t>IEC 61174/ 4.4.1</w:t>
            </w:r>
          </w:p>
        </w:tc>
      </w:tr>
      <w:tr w:rsidR="0015247B" w14:paraId="4BC786C8" w14:textId="77777777" w:rsidTr="00A53E84">
        <w:trPr>
          <w:tblHeader/>
        </w:trPr>
        <w:tc>
          <w:tcPr>
            <w:tcW w:w="9526" w:type="dxa"/>
            <w:gridSpan w:val="4"/>
            <w:shd w:val="clear" w:color="auto" w:fill="CCFFCC"/>
            <w:vAlign w:val="center"/>
          </w:tcPr>
          <w:p w14:paraId="72308E14" w14:textId="77777777" w:rsidR="0015247B" w:rsidRDefault="0015247B" w:rsidP="0015247B">
            <w:r w:rsidRPr="000A066E">
              <w:rPr>
                <w:b/>
              </w:rPr>
              <w:t>Test description</w:t>
            </w:r>
          </w:p>
        </w:tc>
      </w:tr>
      <w:tr w:rsidR="0015247B" w14:paraId="1D844D65" w14:textId="77777777" w:rsidTr="00A53E84">
        <w:trPr>
          <w:tblHeader/>
        </w:trPr>
        <w:tc>
          <w:tcPr>
            <w:tcW w:w="9526" w:type="dxa"/>
            <w:gridSpan w:val="4"/>
            <w:vAlign w:val="center"/>
          </w:tcPr>
          <w:p w14:paraId="408A87B0" w14:textId="77777777" w:rsidR="0015247B" w:rsidRPr="00C36B0F" w:rsidRDefault="006C11DB" w:rsidP="0015247B">
            <w:pPr>
              <w:rPr>
                <w:i/>
              </w:rPr>
            </w:pPr>
            <w:r w:rsidRPr="00C36B0F">
              <w:rPr>
                <w:i/>
              </w:rPr>
              <w:t>Loading additional cell and confirmation of its addition to the chart library.</w:t>
            </w:r>
          </w:p>
        </w:tc>
      </w:tr>
      <w:tr w:rsidR="0015247B" w14:paraId="6690098B" w14:textId="77777777" w:rsidTr="00A53E84">
        <w:trPr>
          <w:tblHeader/>
        </w:trPr>
        <w:tc>
          <w:tcPr>
            <w:tcW w:w="9526" w:type="dxa"/>
            <w:gridSpan w:val="4"/>
            <w:shd w:val="clear" w:color="auto" w:fill="CCFFCC"/>
            <w:vAlign w:val="center"/>
          </w:tcPr>
          <w:p w14:paraId="7799E917" w14:textId="77777777" w:rsidR="0015247B" w:rsidRPr="004065B1" w:rsidRDefault="0015247B" w:rsidP="0015247B">
            <w:r w:rsidRPr="000A066E">
              <w:rPr>
                <w:b/>
              </w:rPr>
              <w:t>Setup</w:t>
            </w:r>
          </w:p>
        </w:tc>
      </w:tr>
      <w:tr w:rsidR="0015247B" w14:paraId="0F9D459A" w14:textId="77777777" w:rsidTr="00A53E84">
        <w:trPr>
          <w:tblHeader/>
        </w:trPr>
        <w:tc>
          <w:tcPr>
            <w:tcW w:w="9526" w:type="dxa"/>
            <w:gridSpan w:val="4"/>
            <w:vAlign w:val="center"/>
          </w:tcPr>
          <w:p w14:paraId="3ECB12CE" w14:textId="6B110401" w:rsidR="0015247B" w:rsidRPr="00C36B0F" w:rsidRDefault="006C11DB" w:rsidP="006C11DB">
            <w:pPr>
              <w:rPr>
                <w:i/>
              </w:rPr>
            </w:pPr>
            <w:r w:rsidRPr="00C36B0F">
              <w:rPr>
                <w:i/>
              </w:rPr>
              <w:t>As for test</w:t>
            </w:r>
            <w:r w:rsidR="00E97568">
              <w:rPr>
                <w:i/>
              </w:rPr>
              <w:t xml:space="preserve"> </w:t>
            </w:r>
            <w:proofErr w:type="spellStart"/>
            <w:r w:rsidR="00E97568" w:rsidRPr="00E97568">
              <w:rPr>
                <w:b/>
                <w:bCs/>
                <w:i/>
              </w:rPr>
              <w:t>PowerUp</w:t>
            </w:r>
            <w:proofErr w:type="spellEnd"/>
            <w:r w:rsidR="00E97568">
              <w:rPr>
                <w:i/>
              </w:rPr>
              <w:t xml:space="preserve"> </w:t>
            </w:r>
            <w:r w:rsidRPr="00C36B0F">
              <w:rPr>
                <w:i/>
              </w:rPr>
              <w:t xml:space="preserve"> 2.1.2</w:t>
            </w:r>
          </w:p>
        </w:tc>
      </w:tr>
      <w:tr w:rsidR="0015247B" w14:paraId="1F54C172" w14:textId="77777777" w:rsidTr="00A53E84">
        <w:trPr>
          <w:tblHeader/>
        </w:trPr>
        <w:tc>
          <w:tcPr>
            <w:tcW w:w="9526" w:type="dxa"/>
            <w:gridSpan w:val="4"/>
            <w:shd w:val="clear" w:color="auto" w:fill="CCFFCC"/>
            <w:vAlign w:val="center"/>
          </w:tcPr>
          <w:p w14:paraId="1F83D37A" w14:textId="77777777" w:rsidR="0015247B" w:rsidRPr="004065B1" w:rsidRDefault="0015247B" w:rsidP="0015247B">
            <w:r w:rsidRPr="000A066E">
              <w:rPr>
                <w:b/>
              </w:rPr>
              <w:t>Action</w:t>
            </w:r>
          </w:p>
        </w:tc>
      </w:tr>
      <w:tr w:rsidR="0015247B" w14:paraId="1513EC85" w14:textId="77777777" w:rsidTr="00A53E84">
        <w:trPr>
          <w:tblHeader/>
        </w:trPr>
        <w:tc>
          <w:tcPr>
            <w:tcW w:w="9526" w:type="dxa"/>
            <w:gridSpan w:val="4"/>
            <w:vAlign w:val="center"/>
          </w:tcPr>
          <w:p w14:paraId="617E7F2B" w14:textId="620B19FA" w:rsidR="00E97568" w:rsidRDefault="00E97568" w:rsidP="00E97568">
            <w:pPr>
              <w:rPr>
                <w:b/>
                <w:bCs/>
                <w:i/>
              </w:rPr>
            </w:pPr>
            <w:r w:rsidRPr="00C36B0F">
              <w:rPr>
                <w:i/>
              </w:rPr>
              <w:t>Load</w:t>
            </w:r>
            <w:r>
              <w:rPr>
                <w:i/>
              </w:rPr>
              <w:t xml:space="preserve"> the</w:t>
            </w:r>
            <w:r w:rsidRPr="00C36B0F">
              <w:rPr>
                <w:i/>
              </w:rPr>
              <w:t xml:space="preserve"> </w:t>
            </w:r>
            <w:r>
              <w:rPr>
                <w:i/>
              </w:rPr>
              <w:t xml:space="preserve">exchange set </w:t>
            </w:r>
            <w:commentRangeStart w:id="932"/>
            <w:commentRangeStart w:id="933"/>
            <w:commentRangeStart w:id="934"/>
            <w:proofErr w:type="spellStart"/>
            <w:r w:rsidRPr="00940ADF">
              <w:rPr>
                <w:b/>
                <w:bCs/>
                <w:i/>
                <w:strike/>
                <w:rPrChange w:id="935" w:author="jonathan pritchard" w:date="2023-12-13T15:35:00Z">
                  <w:rPr>
                    <w:b/>
                    <w:bCs/>
                    <w:i/>
                  </w:rPr>
                </w:rPrChange>
              </w:rPr>
              <w:t>AdditionalCell</w:t>
            </w:r>
            <w:commentRangeEnd w:id="932"/>
            <w:proofErr w:type="spellEnd"/>
            <w:r w:rsidR="00EC691C" w:rsidRPr="00940ADF">
              <w:rPr>
                <w:rStyle w:val="CommentReference"/>
                <w:strike/>
                <w:snapToGrid/>
                <w:color w:val="000000"/>
                <w:rPrChange w:id="936" w:author="jonathan pritchard" w:date="2023-12-13T15:35:00Z">
                  <w:rPr>
                    <w:rStyle w:val="CommentReference"/>
                    <w:snapToGrid/>
                    <w:color w:val="000000"/>
                  </w:rPr>
                </w:rPrChange>
              </w:rPr>
              <w:commentReference w:id="932"/>
            </w:r>
            <w:commentRangeEnd w:id="933"/>
            <w:r w:rsidR="00B50115" w:rsidRPr="00940ADF">
              <w:rPr>
                <w:rStyle w:val="CommentReference"/>
                <w:strike/>
                <w:snapToGrid/>
                <w:color w:val="000000"/>
                <w:rPrChange w:id="937" w:author="jonathan pritchard" w:date="2023-12-13T15:35:00Z">
                  <w:rPr>
                    <w:rStyle w:val="CommentReference"/>
                    <w:snapToGrid/>
                    <w:color w:val="000000"/>
                  </w:rPr>
                </w:rPrChange>
              </w:rPr>
              <w:commentReference w:id="933"/>
            </w:r>
            <w:commentRangeEnd w:id="934"/>
            <w:r w:rsidR="00B50115" w:rsidRPr="00940ADF">
              <w:rPr>
                <w:rStyle w:val="CommentReference"/>
                <w:strike/>
                <w:snapToGrid/>
                <w:color w:val="000000"/>
                <w:rPrChange w:id="938" w:author="jonathan pritchard" w:date="2023-12-13T15:35:00Z">
                  <w:rPr>
                    <w:rStyle w:val="CommentReference"/>
                    <w:snapToGrid/>
                    <w:color w:val="000000"/>
                  </w:rPr>
                </w:rPrChange>
              </w:rPr>
              <w:commentReference w:id="934"/>
            </w:r>
            <w:ins w:id="939" w:author="jonathan pritchard" w:date="2023-12-13T15:34:00Z">
              <w:r w:rsidR="00940ADF">
                <w:rPr>
                  <w:b/>
                  <w:bCs/>
                  <w:i/>
                </w:rPr>
                <w:t xml:space="preserve"> [</w:t>
              </w:r>
              <w:r w:rsidR="00940ADF" w:rsidRPr="00940ADF">
                <w:rPr>
                  <w:b/>
                  <w:bCs/>
                  <w:i/>
                  <w:color w:val="1F497D" w:themeColor="text2"/>
                  <w:rPrChange w:id="940" w:author="jonathan pritchard" w:date="2023-12-13T15:35:00Z">
                    <w:rPr>
                      <w:b/>
                      <w:bCs/>
                      <w:i/>
                    </w:rPr>
                  </w:rPrChange>
                </w:rPr>
                <w:t>Settings</w:t>
              </w:r>
              <w:r w:rsidR="00940ADF">
                <w:rPr>
                  <w:b/>
                  <w:bCs/>
                  <w:i/>
                </w:rPr>
                <w:t>]</w:t>
              </w:r>
            </w:ins>
          </w:p>
          <w:p w14:paraId="7F3F3A06" w14:textId="65329B59" w:rsidR="00E97568" w:rsidRDefault="00E97568" w:rsidP="00E97568">
            <w:pPr>
              <w:rPr>
                <w:i/>
              </w:rPr>
            </w:pPr>
            <w:r>
              <w:rPr>
                <w:i/>
              </w:rPr>
              <w:t xml:space="preserve"> </w:t>
            </w:r>
          </w:p>
          <w:p w14:paraId="0C2C2855" w14:textId="119FA602" w:rsidR="0015247B" w:rsidRPr="00C36B0F" w:rsidRDefault="006C11DB" w:rsidP="006C11DB">
            <w:pPr>
              <w:rPr>
                <w:i/>
              </w:rPr>
            </w:pPr>
            <w:r w:rsidRPr="00C36B0F">
              <w:rPr>
                <w:i/>
              </w:rPr>
              <w:t xml:space="preserve">Check that in the </w:t>
            </w:r>
            <w:r w:rsidR="00416AF5">
              <w:rPr>
                <w:i/>
              </w:rPr>
              <w:t>System Database</w:t>
            </w:r>
            <w:r w:rsidRPr="00C36B0F">
              <w:rPr>
                <w:i/>
              </w:rPr>
              <w:t xml:space="preserve"> the details of the </w:t>
            </w:r>
            <w:r w:rsidR="009D3D6D">
              <w:rPr>
                <w:i/>
              </w:rPr>
              <w:t>dataset</w:t>
            </w:r>
            <w:r w:rsidRPr="00C36B0F">
              <w:rPr>
                <w:i/>
              </w:rPr>
              <w:t xml:space="preserve"> have been added.</w:t>
            </w:r>
          </w:p>
        </w:tc>
      </w:tr>
      <w:tr w:rsidR="0015247B" w14:paraId="244D609A" w14:textId="77777777" w:rsidTr="00A53E84">
        <w:trPr>
          <w:tblHeader/>
        </w:trPr>
        <w:tc>
          <w:tcPr>
            <w:tcW w:w="9526" w:type="dxa"/>
            <w:gridSpan w:val="4"/>
            <w:shd w:val="clear" w:color="auto" w:fill="CCFFCC"/>
            <w:vAlign w:val="center"/>
          </w:tcPr>
          <w:p w14:paraId="3865612A" w14:textId="77777777" w:rsidR="0015247B" w:rsidRPr="004065B1" w:rsidRDefault="0015247B" w:rsidP="0015247B">
            <w:r w:rsidRPr="000A066E">
              <w:rPr>
                <w:b/>
              </w:rPr>
              <w:t>Results</w:t>
            </w:r>
          </w:p>
        </w:tc>
      </w:tr>
      <w:tr w:rsidR="0015247B" w14:paraId="0829C1B1" w14:textId="77777777" w:rsidTr="00A53E84">
        <w:trPr>
          <w:tblHeader/>
        </w:trPr>
        <w:tc>
          <w:tcPr>
            <w:tcW w:w="9526" w:type="dxa"/>
            <w:gridSpan w:val="4"/>
            <w:vAlign w:val="center"/>
          </w:tcPr>
          <w:p w14:paraId="477FAD57" w14:textId="6BD74580" w:rsidR="0015247B" w:rsidRPr="00C36B0F" w:rsidRDefault="006C11DB" w:rsidP="00635587">
            <w:pPr>
              <w:jc w:val="left"/>
              <w:rPr>
                <w:i/>
              </w:rPr>
            </w:pPr>
            <w:r w:rsidRPr="00C36B0F">
              <w:rPr>
                <w:i/>
              </w:rPr>
              <w:t xml:space="preserve">The information in the </w:t>
            </w:r>
            <w:r w:rsidR="00416AF5">
              <w:rPr>
                <w:i/>
              </w:rPr>
              <w:t>System Database</w:t>
            </w:r>
            <w:r w:rsidRPr="00C36B0F">
              <w:rPr>
                <w:i/>
              </w:rPr>
              <w:t xml:space="preserve"> shall reflect the cell </w:t>
            </w:r>
            <w:r w:rsidR="00635587">
              <w:rPr>
                <w:i/>
              </w:rPr>
              <w:t>loaded</w:t>
            </w:r>
            <w:r w:rsidR="00635587" w:rsidRPr="00C36B0F">
              <w:rPr>
                <w:i/>
              </w:rPr>
              <w:t xml:space="preserve"> </w:t>
            </w:r>
            <w:r w:rsidRPr="00C36B0F">
              <w:rPr>
                <w:i/>
              </w:rPr>
              <w:t>and the coverage shall have changed accordingly.</w:t>
            </w:r>
          </w:p>
        </w:tc>
      </w:tr>
    </w:tbl>
    <w:p w14:paraId="44F86A08" w14:textId="77777777" w:rsidR="00DF5922" w:rsidRDefault="00DF5922" w:rsidP="00EB5479"/>
    <w:p w14:paraId="0908A0BB" w14:textId="491B1499" w:rsidR="00DF5922" w:rsidRDefault="00DF5922" w:rsidP="00E30B8F">
      <w:pPr>
        <w:pStyle w:val="Heading3"/>
      </w:pPr>
      <w:r w:rsidRPr="00DF5922">
        <w:t xml:space="preserve">Remove </w:t>
      </w:r>
      <w:r w:rsidR="00E643E7">
        <w:t>dataset</w:t>
      </w:r>
      <w:r w:rsidR="00E643E7" w:rsidRPr="00DF5922">
        <w:t xml:space="preserve"> </w:t>
      </w:r>
      <w:r w:rsidRPr="00DF5922">
        <w:t>and check chart library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7CD195F" w14:textId="77777777" w:rsidTr="00A53E84">
        <w:trPr>
          <w:trHeight w:val="454"/>
          <w:tblHeader/>
        </w:trPr>
        <w:tc>
          <w:tcPr>
            <w:tcW w:w="2381" w:type="dxa"/>
            <w:shd w:val="clear" w:color="auto" w:fill="CCFFCC"/>
            <w:vAlign w:val="center"/>
          </w:tcPr>
          <w:p w14:paraId="2B0AE806" w14:textId="77777777" w:rsidR="0015247B" w:rsidRPr="004065B1" w:rsidRDefault="0015247B" w:rsidP="0015247B">
            <w:r w:rsidRPr="000A066E">
              <w:rPr>
                <w:b/>
              </w:rPr>
              <w:t>Test Reference</w:t>
            </w:r>
          </w:p>
        </w:tc>
        <w:tc>
          <w:tcPr>
            <w:tcW w:w="2381" w:type="dxa"/>
            <w:shd w:val="clear" w:color="auto" w:fill="CCFFCC"/>
            <w:vAlign w:val="center"/>
          </w:tcPr>
          <w:p w14:paraId="5C73E999" w14:textId="5096613C" w:rsidR="0015247B" w:rsidRPr="004065B1" w:rsidRDefault="00E97568" w:rsidP="0015247B">
            <w:proofErr w:type="spellStart"/>
            <w:r>
              <w:t>RemoveCell</w:t>
            </w:r>
            <w:proofErr w:type="spellEnd"/>
          </w:p>
        </w:tc>
        <w:tc>
          <w:tcPr>
            <w:tcW w:w="2382" w:type="dxa"/>
            <w:shd w:val="clear" w:color="auto" w:fill="CCFFCC"/>
            <w:vAlign w:val="center"/>
          </w:tcPr>
          <w:p w14:paraId="65D56DFE" w14:textId="77777777" w:rsidR="0015247B" w:rsidRPr="004065B1" w:rsidRDefault="0015247B" w:rsidP="0015247B">
            <w:r w:rsidRPr="000A066E">
              <w:rPr>
                <w:b/>
              </w:rPr>
              <w:t>IHO Reference</w:t>
            </w:r>
          </w:p>
        </w:tc>
        <w:tc>
          <w:tcPr>
            <w:tcW w:w="2382" w:type="dxa"/>
            <w:shd w:val="clear" w:color="auto" w:fill="CCFFCC"/>
            <w:vAlign w:val="center"/>
          </w:tcPr>
          <w:p w14:paraId="47E99A31" w14:textId="77777777" w:rsidR="0015247B" w:rsidRPr="004065B1" w:rsidRDefault="0015247B" w:rsidP="0015247B">
            <w:r w:rsidRPr="0015247B">
              <w:t>IEC 61174/ 4.4.1</w:t>
            </w:r>
          </w:p>
        </w:tc>
      </w:tr>
      <w:tr w:rsidR="0015247B" w14:paraId="10E2F19F" w14:textId="77777777" w:rsidTr="00A53E84">
        <w:trPr>
          <w:tblHeader/>
        </w:trPr>
        <w:tc>
          <w:tcPr>
            <w:tcW w:w="9526" w:type="dxa"/>
            <w:gridSpan w:val="4"/>
            <w:shd w:val="clear" w:color="auto" w:fill="CCFFCC"/>
            <w:vAlign w:val="center"/>
          </w:tcPr>
          <w:p w14:paraId="42534DF8" w14:textId="77777777" w:rsidR="0015247B" w:rsidRDefault="0015247B" w:rsidP="0015247B">
            <w:r w:rsidRPr="000A066E">
              <w:rPr>
                <w:b/>
              </w:rPr>
              <w:t>Test description</w:t>
            </w:r>
          </w:p>
        </w:tc>
      </w:tr>
      <w:tr w:rsidR="0015247B" w14:paraId="0292220A" w14:textId="77777777" w:rsidTr="00A53E84">
        <w:trPr>
          <w:tblHeader/>
        </w:trPr>
        <w:tc>
          <w:tcPr>
            <w:tcW w:w="9526" w:type="dxa"/>
            <w:gridSpan w:val="4"/>
            <w:vAlign w:val="center"/>
          </w:tcPr>
          <w:p w14:paraId="6D5C2206" w14:textId="77777777" w:rsidR="0015247B" w:rsidRPr="00C36B0F" w:rsidRDefault="006C11DB" w:rsidP="0015247B">
            <w:pPr>
              <w:rPr>
                <w:i/>
              </w:rPr>
            </w:pPr>
            <w:r w:rsidRPr="00C36B0F">
              <w:rPr>
                <w:i/>
              </w:rPr>
              <w:lastRenderedPageBreak/>
              <w:t>Removing a cell and confirmation of its removal from the chart library.</w:t>
            </w:r>
          </w:p>
        </w:tc>
      </w:tr>
      <w:tr w:rsidR="0015247B" w14:paraId="51EFADD8" w14:textId="77777777" w:rsidTr="00A53E84">
        <w:trPr>
          <w:tblHeader/>
        </w:trPr>
        <w:tc>
          <w:tcPr>
            <w:tcW w:w="9526" w:type="dxa"/>
            <w:gridSpan w:val="4"/>
            <w:shd w:val="clear" w:color="auto" w:fill="CCFFCC"/>
            <w:vAlign w:val="center"/>
          </w:tcPr>
          <w:p w14:paraId="3B3095CD" w14:textId="77777777" w:rsidR="0015247B" w:rsidRPr="004065B1" w:rsidRDefault="0015247B" w:rsidP="0015247B">
            <w:r w:rsidRPr="000A066E">
              <w:rPr>
                <w:b/>
              </w:rPr>
              <w:t>Setup</w:t>
            </w:r>
          </w:p>
        </w:tc>
      </w:tr>
      <w:tr w:rsidR="0015247B" w14:paraId="0C78ACF8" w14:textId="77777777" w:rsidTr="00A53E84">
        <w:trPr>
          <w:tblHeader/>
        </w:trPr>
        <w:tc>
          <w:tcPr>
            <w:tcW w:w="9526" w:type="dxa"/>
            <w:gridSpan w:val="4"/>
            <w:vAlign w:val="center"/>
          </w:tcPr>
          <w:p w14:paraId="72ED162D" w14:textId="18D137B2" w:rsidR="0015247B" w:rsidRPr="00C36B0F" w:rsidRDefault="006C11DB" w:rsidP="0015247B">
            <w:pPr>
              <w:rPr>
                <w:i/>
              </w:rPr>
            </w:pPr>
            <w:r w:rsidRPr="00C36B0F">
              <w:rPr>
                <w:i/>
              </w:rPr>
              <w:t xml:space="preserve">As on completion of test </w:t>
            </w:r>
            <w:proofErr w:type="spellStart"/>
            <w:r w:rsidR="00A60F21" w:rsidRPr="00940ADF">
              <w:rPr>
                <w:b/>
                <w:bCs/>
                <w:i/>
                <w:iCs/>
                <w:color w:val="1F497D" w:themeColor="text2"/>
                <w:rPrChange w:id="941" w:author="jonathan pritchard" w:date="2023-12-13T15:35:00Z">
                  <w:rPr/>
                </w:rPrChange>
              </w:rPr>
              <w:t>AdditionalCell</w:t>
            </w:r>
            <w:proofErr w:type="spellEnd"/>
          </w:p>
        </w:tc>
      </w:tr>
      <w:tr w:rsidR="0015247B" w14:paraId="18D48732" w14:textId="77777777" w:rsidTr="00A53E84">
        <w:trPr>
          <w:tblHeader/>
        </w:trPr>
        <w:tc>
          <w:tcPr>
            <w:tcW w:w="9526" w:type="dxa"/>
            <w:gridSpan w:val="4"/>
            <w:shd w:val="clear" w:color="auto" w:fill="CCFFCC"/>
            <w:vAlign w:val="center"/>
          </w:tcPr>
          <w:p w14:paraId="0C9059DF" w14:textId="77777777" w:rsidR="0015247B" w:rsidRPr="004065B1" w:rsidRDefault="0015247B" w:rsidP="0015247B">
            <w:r w:rsidRPr="000A066E">
              <w:rPr>
                <w:b/>
              </w:rPr>
              <w:t>Action</w:t>
            </w:r>
          </w:p>
        </w:tc>
      </w:tr>
      <w:tr w:rsidR="0015247B" w14:paraId="3BFA8A5F" w14:textId="77777777" w:rsidTr="00A53E84">
        <w:trPr>
          <w:tblHeader/>
        </w:trPr>
        <w:tc>
          <w:tcPr>
            <w:tcW w:w="9526" w:type="dxa"/>
            <w:gridSpan w:val="4"/>
            <w:vAlign w:val="center"/>
          </w:tcPr>
          <w:p w14:paraId="2C535212" w14:textId="600F45C2" w:rsidR="006C11DB" w:rsidRPr="00C36B0F" w:rsidRDefault="006C11DB" w:rsidP="006C11DB">
            <w:pPr>
              <w:rPr>
                <w:i/>
              </w:rPr>
            </w:pPr>
            <w:r w:rsidRPr="00C36B0F">
              <w:rPr>
                <w:i/>
              </w:rPr>
              <w:t xml:space="preserve">Remove the following cell </w:t>
            </w:r>
            <w:commentRangeStart w:id="942"/>
            <w:del w:id="943" w:author="jonathan pritchard" w:date="2023-12-15T14:08:00Z">
              <w:r w:rsidR="00E97568" w:rsidRPr="00940ADF" w:rsidDel="003B0268">
                <w:rPr>
                  <w:i/>
                  <w:highlight w:val="yellow"/>
                  <w:rPrChange w:id="944" w:author="jonathan pritchard" w:date="2023-12-13T15:35:00Z">
                    <w:rPr>
                      <w:i/>
                    </w:rPr>
                  </w:rPrChange>
                </w:rPr>
                <w:delText>101AA00X0001</w:delText>
              </w:r>
            </w:del>
            <w:commentRangeEnd w:id="942"/>
            <w:ins w:id="945" w:author="jonathan pritchard" w:date="2023-12-15T14:08:00Z">
              <w:r w:rsidR="003B0268">
                <w:rPr>
                  <w:i/>
                  <w:highlight w:val="yellow"/>
                </w:rPr>
                <w:t>10100AA_X0001</w:t>
              </w:r>
            </w:ins>
            <w:r w:rsidR="00940ADF">
              <w:rPr>
                <w:rStyle w:val="CommentReference"/>
                <w:snapToGrid/>
                <w:color w:val="000000"/>
              </w:rPr>
              <w:commentReference w:id="942"/>
            </w:r>
            <w:r w:rsidR="00E97568" w:rsidRPr="00E97568">
              <w:rPr>
                <w:i/>
              </w:rPr>
              <w:t>.000</w:t>
            </w:r>
          </w:p>
          <w:p w14:paraId="13804C44" w14:textId="77777777" w:rsidR="0015247B" w:rsidRPr="0015247B" w:rsidRDefault="006C11DB" w:rsidP="006C11DB">
            <w:r w:rsidRPr="00C36B0F">
              <w:rPr>
                <w:i/>
              </w:rPr>
              <w:t>Check that in the chart library the details of the cell have been removed.</w:t>
            </w:r>
          </w:p>
        </w:tc>
      </w:tr>
      <w:tr w:rsidR="0015247B" w14:paraId="7BDF681E" w14:textId="77777777" w:rsidTr="00A53E84">
        <w:trPr>
          <w:tblHeader/>
        </w:trPr>
        <w:tc>
          <w:tcPr>
            <w:tcW w:w="9526" w:type="dxa"/>
            <w:gridSpan w:val="4"/>
            <w:shd w:val="clear" w:color="auto" w:fill="CCFFCC"/>
            <w:vAlign w:val="center"/>
          </w:tcPr>
          <w:p w14:paraId="159B24CC" w14:textId="77777777" w:rsidR="0015247B" w:rsidRPr="004065B1" w:rsidRDefault="0015247B" w:rsidP="002164D3">
            <w:pPr>
              <w:keepNext/>
              <w:keepLines/>
            </w:pPr>
            <w:r w:rsidRPr="000A066E">
              <w:rPr>
                <w:b/>
              </w:rPr>
              <w:t>Results</w:t>
            </w:r>
          </w:p>
        </w:tc>
      </w:tr>
      <w:tr w:rsidR="0015247B" w14:paraId="539BE06F" w14:textId="77777777" w:rsidTr="00A53E84">
        <w:trPr>
          <w:tblHeader/>
        </w:trPr>
        <w:tc>
          <w:tcPr>
            <w:tcW w:w="9526" w:type="dxa"/>
            <w:gridSpan w:val="4"/>
            <w:vAlign w:val="center"/>
          </w:tcPr>
          <w:p w14:paraId="44AA4813" w14:textId="77777777" w:rsidR="0015247B" w:rsidRPr="00C36B0F" w:rsidRDefault="006C11DB" w:rsidP="0015247B">
            <w:pPr>
              <w:jc w:val="left"/>
              <w:rPr>
                <w:i/>
              </w:rPr>
            </w:pPr>
            <w:r w:rsidRPr="00C36B0F">
              <w:rPr>
                <w:i/>
              </w:rPr>
              <w:t>The information in the chart library shall reflect the cell removed and the chart coverage shall have changed accordingly.</w:t>
            </w:r>
          </w:p>
        </w:tc>
      </w:tr>
    </w:tbl>
    <w:p w14:paraId="1DFDF2DE" w14:textId="77777777" w:rsidR="0015247B" w:rsidRDefault="0015247B" w:rsidP="0015247B"/>
    <w:p w14:paraId="325B01BF" w14:textId="42829694" w:rsidR="00305CC0" w:rsidRDefault="00305CC0" w:rsidP="00E30B8F">
      <w:pPr>
        <w:pStyle w:val="Heading3"/>
      </w:pPr>
      <w:r w:rsidRPr="00305CC0">
        <w:t>Loading of Corrupted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63E11725" w14:textId="77777777" w:rsidTr="00A53E84">
        <w:trPr>
          <w:trHeight w:val="454"/>
          <w:tblHeader/>
        </w:trPr>
        <w:tc>
          <w:tcPr>
            <w:tcW w:w="2381" w:type="dxa"/>
            <w:shd w:val="clear" w:color="auto" w:fill="CCFFCC"/>
            <w:vAlign w:val="center"/>
          </w:tcPr>
          <w:p w14:paraId="685EC0B8" w14:textId="77777777" w:rsidR="0015247B" w:rsidRPr="004065B1" w:rsidRDefault="0015247B" w:rsidP="0015247B">
            <w:r w:rsidRPr="000A066E">
              <w:rPr>
                <w:b/>
              </w:rPr>
              <w:t>Test Reference</w:t>
            </w:r>
          </w:p>
        </w:tc>
        <w:tc>
          <w:tcPr>
            <w:tcW w:w="2381" w:type="dxa"/>
            <w:shd w:val="clear" w:color="auto" w:fill="CCFFCC"/>
            <w:vAlign w:val="center"/>
          </w:tcPr>
          <w:p w14:paraId="161445DD" w14:textId="7E659DA0" w:rsidR="0015247B" w:rsidRPr="004065B1" w:rsidRDefault="00E97568" w:rsidP="0015247B">
            <w:proofErr w:type="spellStart"/>
            <w:r>
              <w:t>CorruptData</w:t>
            </w:r>
            <w:proofErr w:type="spellEnd"/>
          </w:p>
        </w:tc>
        <w:tc>
          <w:tcPr>
            <w:tcW w:w="2382" w:type="dxa"/>
            <w:shd w:val="clear" w:color="auto" w:fill="CCFFCC"/>
            <w:vAlign w:val="center"/>
          </w:tcPr>
          <w:p w14:paraId="22C8DBCB" w14:textId="77777777" w:rsidR="0015247B" w:rsidRPr="004065B1" w:rsidRDefault="0015247B" w:rsidP="0015247B">
            <w:r w:rsidRPr="000A066E">
              <w:rPr>
                <w:b/>
              </w:rPr>
              <w:t>IHO Reference</w:t>
            </w:r>
          </w:p>
        </w:tc>
        <w:tc>
          <w:tcPr>
            <w:tcW w:w="2382" w:type="dxa"/>
            <w:shd w:val="clear" w:color="auto" w:fill="CCFFCC"/>
            <w:vAlign w:val="center"/>
          </w:tcPr>
          <w:p w14:paraId="0EA4D08B" w14:textId="77777777" w:rsidR="0015247B" w:rsidRPr="004065B1" w:rsidRDefault="0015247B" w:rsidP="0015247B">
            <w:r w:rsidRPr="0015247B">
              <w:t>IEC 61174/ 4.4.1</w:t>
            </w:r>
          </w:p>
        </w:tc>
      </w:tr>
      <w:tr w:rsidR="0015247B" w14:paraId="7303A794" w14:textId="77777777" w:rsidTr="00A53E84">
        <w:trPr>
          <w:tblHeader/>
        </w:trPr>
        <w:tc>
          <w:tcPr>
            <w:tcW w:w="9526" w:type="dxa"/>
            <w:gridSpan w:val="4"/>
            <w:shd w:val="clear" w:color="auto" w:fill="CCFFCC"/>
            <w:vAlign w:val="center"/>
          </w:tcPr>
          <w:p w14:paraId="4D41DE8D" w14:textId="77777777" w:rsidR="0015247B" w:rsidRDefault="0015247B" w:rsidP="0015247B">
            <w:r w:rsidRPr="000A066E">
              <w:rPr>
                <w:b/>
              </w:rPr>
              <w:t>Test description</w:t>
            </w:r>
          </w:p>
        </w:tc>
      </w:tr>
      <w:tr w:rsidR="0015247B" w14:paraId="4674CF00" w14:textId="77777777" w:rsidTr="00A53E84">
        <w:trPr>
          <w:tblHeader/>
        </w:trPr>
        <w:tc>
          <w:tcPr>
            <w:tcW w:w="9526" w:type="dxa"/>
            <w:gridSpan w:val="4"/>
            <w:vAlign w:val="center"/>
          </w:tcPr>
          <w:p w14:paraId="6E40C93B" w14:textId="7F5674A1" w:rsidR="0015247B" w:rsidRPr="00A60F21" w:rsidRDefault="00A60F21" w:rsidP="00A60F21">
            <w:pPr>
              <w:rPr>
                <w:i/>
              </w:rPr>
            </w:pPr>
            <w:commentRangeStart w:id="946"/>
            <w:r>
              <w:rPr>
                <w:i/>
              </w:rPr>
              <w:t>Testing the ECDIS correctly rejects corrupted data</w:t>
            </w:r>
            <w:commentRangeEnd w:id="946"/>
            <w:r w:rsidR="007E716C">
              <w:rPr>
                <w:rStyle w:val="CommentReference"/>
                <w:snapToGrid/>
                <w:color w:val="000000"/>
              </w:rPr>
              <w:commentReference w:id="946"/>
            </w:r>
          </w:p>
        </w:tc>
      </w:tr>
      <w:tr w:rsidR="0015247B" w14:paraId="550AB7A0" w14:textId="77777777" w:rsidTr="00A53E84">
        <w:trPr>
          <w:tblHeader/>
        </w:trPr>
        <w:tc>
          <w:tcPr>
            <w:tcW w:w="9526" w:type="dxa"/>
            <w:gridSpan w:val="4"/>
            <w:shd w:val="clear" w:color="auto" w:fill="CCFFCC"/>
            <w:vAlign w:val="center"/>
          </w:tcPr>
          <w:p w14:paraId="0A360281" w14:textId="77777777" w:rsidR="0015247B" w:rsidRPr="004065B1" w:rsidRDefault="0015247B" w:rsidP="0015247B">
            <w:r w:rsidRPr="000A066E">
              <w:rPr>
                <w:b/>
              </w:rPr>
              <w:t>Setup</w:t>
            </w:r>
          </w:p>
        </w:tc>
      </w:tr>
      <w:tr w:rsidR="0015247B" w14:paraId="255537D2" w14:textId="77777777" w:rsidTr="00A53E84">
        <w:trPr>
          <w:tblHeader/>
        </w:trPr>
        <w:tc>
          <w:tcPr>
            <w:tcW w:w="9526" w:type="dxa"/>
            <w:gridSpan w:val="4"/>
            <w:vAlign w:val="center"/>
          </w:tcPr>
          <w:p w14:paraId="173347C6" w14:textId="61785D90" w:rsidR="0015247B" w:rsidRPr="004065B1" w:rsidRDefault="0015247B" w:rsidP="00A60F21"/>
        </w:tc>
      </w:tr>
      <w:tr w:rsidR="0015247B" w14:paraId="4CD5AAF5" w14:textId="77777777" w:rsidTr="00A53E84">
        <w:trPr>
          <w:tblHeader/>
        </w:trPr>
        <w:tc>
          <w:tcPr>
            <w:tcW w:w="9526" w:type="dxa"/>
            <w:gridSpan w:val="4"/>
            <w:shd w:val="clear" w:color="auto" w:fill="CCFFCC"/>
            <w:vAlign w:val="center"/>
          </w:tcPr>
          <w:p w14:paraId="514B324E" w14:textId="77777777" w:rsidR="0015247B" w:rsidRPr="004065B1" w:rsidRDefault="0015247B" w:rsidP="0015247B">
            <w:r w:rsidRPr="000A066E">
              <w:rPr>
                <w:b/>
              </w:rPr>
              <w:t>Action</w:t>
            </w:r>
          </w:p>
        </w:tc>
      </w:tr>
      <w:tr w:rsidR="0015247B" w14:paraId="52895F8A" w14:textId="77777777" w:rsidTr="00A53E84">
        <w:trPr>
          <w:tblHeader/>
        </w:trPr>
        <w:tc>
          <w:tcPr>
            <w:tcW w:w="9526" w:type="dxa"/>
            <w:gridSpan w:val="4"/>
            <w:vAlign w:val="center"/>
          </w:tcPr>
          <w:p w14:paraId="3E628C98" w14:textId="02C85717" w:rsidR="00E97568" w:rsidRDefault="00E97568" w:rsidP="00E97568">
            <w:pPr>
              <w:rPr>
                <w:i/>
              </w:rPr>
            </w:pPr>
            <w:r w:rsidRPr="00E97568">
              <w:rPr>
                <w:i/>
              </w:rPr>
              <w:t>Load the following exchange set:</w:t>
            </w:r>
          </w:p>
          <w:p w14:paraId="5806866B" w14:textId="77777777" w:rsidR="0015247B" w:rsidRDefault="00E97568" w:rsidP="00E97568">
            <w:pPr>
              <w:rPr>
                <w:b/>
                <w:bCs/>
                <w:i/>
              </w:rPr>
            </w:pPr>
            <w:proofErr w:type="spellStart"/>
            <w:r>
              <w:rPr>
                <w:b/>
                <w:bCs/>
                <w:i/>
              </w:rPr>
              <w:t>CorruptData</w:t>
            </w:r>
            <w:proofErr w:type="spellEnd"/>
          </w:p>
          <w:p w14:paraId="42625CA8" w14:textId="5AC1CDF1" w:rsidR="00E97568" w:rsidRPr="0015247B" w:rsidRDefault="00E97568" w:rsidP="00E97568"/>
        </w:tc>
      </w:tr>
      <w:tr w:rsidR="0015247B" w14:paraId="09F8A92D" w14:textId="77777777" w:rsidTr="00A53E84">
        <w:trPr>
          <w:tblHeader/>
        </w:trPr>
        <w:tc>
          <w:tcPr>
            <w:tcW w:w="9526" w:type="dxa"/>
            <w:gridSpan w:val="4"/>
            <w:shd w:val="clear" w:color="auto" w:fill="CCFFCC"/>
            <w:vAlign w:val="center"/>
          </w:tcPr>
          <w:p w14:paraId="7B23080C" w14:textId="77777777" w:rsidR="0015247B" w:rsidRPr="004065B1" w:rsidRDefault="0015247B" w:rsidP="0015247B">
            <w:r w:rsidRPr="000A066E">
              <w:rPr>
                <w:b/>
              </w:rPr>
              <w:t>Results</w:t>
            </w:r>
          </w:p>
        </w:tc>
      </w:tr>
      <w:tr w:rsidR="0015247B" w14:paraId="550CA26D" w14:textId="77777777" w:rsidTr="00A53E84">
        <w:trPr>
          <w:tblHeader/>
        </w:trPr>
        <w:tc>
          <w:tcPr>
            <w:tcW w:w="9526" w:type="dxa"/>
            <w:gridSpan w:val="4"/>
            <w:vAlign w:val="center"/>
          </w:tcPr>
          <w:p w14:paraId="237EDDB8" w14:textId="4ADA84C0" w:rsidR="0015247B" w:rsidRPr="00C36B0F" w:rsidRDefault="00E97568" w:rsidP="0015247B">
            <w:pPr>
              <w:jc w:val="left"/>
              <w:rPr>
                <w:i/>
              </w:rPr>
            </w:pPr>
            <w:r w:rsidRPr="00E97568">
              <w:rPr>
                <w:i/>
              </w:rPr>
              <w:t xml:space="preserve">The EUT shall generate a warning when loading </w:t>
            </w:r>
            <w:r w:rsidR="00A60F21">
              <w:rPr>
                <w:i/>
              </w:rPr>
              <w:t>datasets</w:t>
            </w:r>
            <w:r w:rsidRPr="00E97568">
              <w:rPr>
                <w:i/>
              </w:rPr>
              <w:t xml:space="preserve"> </w:t>
            </w:r>
            <w:del w:id="947" w:author="jonathan pritchard" w:date="2023-12-15T14:09:00Z">
              <w:r w:rsidRPr="00940ADF" w:rsidDel="003B0268">
                <w:rPr>
                  <w:i/>
                  <w:highlight w:val="yellow"/>
                  <w:rPrChange w:id="948" w:author="jonathan pritchard" w:date="2023-12-13T15:36:00Z">
                    <w:rPr>
                      <w:i/>
                    </w:rPr>
                  </w:rPrChange>
                </w:rPr>
                <w:delText>101AA00X01NE</w:delText>
              </w:r>
            </w:del>
            <w:ins w:id="949" w:author="jonathan pritchard" w:date="2023-12-15T14:09:00Z">
              <w:r w:rsidR="003B0268">
                <w:rPr>
                  <w:i/>
                  <w:highlight w:val="yellow"/>
                </w:rPr>
                <w:t>10100AA_X01NE</w:t>
              </w:r>
            </w:ins>
            <w:r w:rsidRPr="00940ADF">
              <w:rPr>
                <w:i/>
                <w:highlight w:val="yellow"/>
                <w:rPrChange w:id="950" w:author="jonathan pritchard" w:date="2023-12-13T15:36:00Z">
                  <w:rPr>
                    <w:i/>
                  </w:rPr>
                </w:rPrChange>
              </w:rPr>
              <w:t xml:space="preserve"> </w:t>
            </w:r>
            <w:r w:rsidR="00A60F21" w:rsidRPr="00940ADF">
              <w:rPr>
                <w:i/>
                <w:highlight w:val="yellow"/>
                <w:rPrChange w:id="951" w:author="jonathan pritchard" w:date="2023-12-13T15:36:00Z">
                  <w:rPr>
                    <w:i/>
                  </w:rPr>
                </w:rPrChange>
              </w:rPr>
              <w:t xml:space="preserve">and </w:t>
            </w:r>
            <w:commentRangeStart w:id="952"/>
            <w:r w:rsidR="00A60F21" w:rsidRPr="00940ADF">
              <w:rPr>
                <w:i/>
                <w:highlight w:val="yellow"/>
                <w:rPrChange w:id="953" w:author="jonathan pritchard" w:date="2023-12-13T15:36:00Z">
                  <w:rPr>
                    <w:i/>
                  </w:rPr>
                </w:rPrChange>
              </w:rPr>
              <w:t>124AA00X01NE</w:t>
            </w:r>
            <w:commentRangeEnd w:id="952"/>
            <w:r w:rsidR="00940ADF">
              <w:rPr>
                <w:rStyle w:val="CommentReference"/>
                <w:snapToGrid/>
                <w:color w:val="000000"/>
              </w:rPr>
              <w:commentReference w:id="952"/>
            </w:r>
            <w:r w:rsidR="00A60F21">
              <w:rPr>
                <w:i/>
              </w:rPr>
              <w:t xml:space="preserve"> </w:t>
            </w:r>
            <w:r w:rsidRPr="00E97568">
              <w:rPr>
                <w:i/>
              </w:rPr>
              <w:t>and reject installation</w:t>
            </w:r>
            <w:r w:rsidR="00A60F21">
              <w:rPr>
                <w:i/>
              </w:rPr>
              <w:t xml:space="preserve"> of these two datasets</w:t>
            </w:r>
            <w:r w:rsidRPr="00E97568">
              <w:rPr>
                <w:i/>
              </w:rPr>
              <w:t>.</w:t>
            </w:r>
          </w:p>
        </w:tc>
      </w:tr>
    </w:tbl>
    <w:p w14:paraId="60C00D7B" w14:textId="77777777" w:rsidR="0015247B" w:rsidRDefault="0015247B" w:rsidP="0015247B"/>
    <w:p w14:paraId="42D21860" w14:textId="77777777" w:rsidR="00A757D8" w:rsidRPr="00C33EE6" w:rsidRDefault="008A1BCC" w:rsidP="00E30B8F">
      <w:pPr>
        <w:pStyle w:val="Heading2"/>
      </w:pPr>
      <w:r>
        <w:br w:type="page"/>
      </w:r>
      <w:bookmarkStart w:id="954" w:name="_Toc152748571"/>
      <w:r w:rsidR="0023617C" w:rsidRPr="0023617C">
        <w:lastRenderedPageBreak/>
        <w:t>Automatic updates of Unencrypted ENCs</w:t>
      </w:r>
      <w:bookmarkEnd w:id="954"/>
    </w:p>
    <w:p w14:paraId="10FDFBE9" w14:textId="77777777" w:rsidR="0023617C" w:rsidRDefault="0023617C" w:rsidP="00E30B8F">
      <w:pPr>
        <w:pStyle w:val="Heading3"/>
      </w:pPr>
      <w:r w:rsidRPr="00305CC0">
        <w:t>Loading corrupted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4D9BFD26" w14:textId="77777777" w:rsidTr="00A53E84">
        <w:trPr>
          <w:trHeight w:val="454"/>
          <w:tblHeader/>
        </w:trPr>
        <w:tc>
          <w:tcPr>
            <w:tcW w:w="2381" w:type="dxa"/>
            <w:shd w:val="clear" w:color="auto" w:fill="CCFFCC"/>
            <w:vAlign w:val="center"/>
          </w:tcPr>
          <w:p w14:paraId="7AB5D5BC" w14:textId="77777777" w:rsidR="0015247B" w:rsidRPr="004065B1" w:rsidRDefault="0015247B" w:rsidP="0015247B">
            <w:r w:rsidRPr="000A066E">
              <w:rPr>
                <w:b/>
              </w:rPr>
              <w:t>Test Reference</w:t>
            </w:r>
          </w:p>
        </w:tc>
        <w:tc>
          <w:tcPr>
            <w:tcW w:w="2381" w:type="dxa"/>
            <w:shd w:val="clear" w:color="auto" w:fill="CCFFCC"/>
            <w:vAlign w:val="center"/>
          </w:tcPr>
          <w:p w14:paraId="2CD58110" w14:textId="577B601C" w:rsidR="0015247B" w:rsidRPr="004065B1" w:rsidRDefault="008514D4" w:rsidP="0015247B">
            <w:proofErr w:type="spellStart"/>
            <w:r>
              <w:t>CorruptUpdate</w:t>
            </w:r>
            <w:proofErr w:type="spellEnd"/>
          </w:p>
        </w:tc>
        <w:tc>
          <w:tcPr>
            <w:tcW w:w="2382" w:type="dxa"/>
            <w:shd w:val="clear" w:color="auto" w:fill="CCFFCC"/>
            <w:vAlign w:val="center"/>
          </w:tcPr>
          <w:p w14:paraId="15C50EB8" w14:textId="77777777" w:rsidR="0015247B" w:rsidRPr="004065B1" w:rsidRDefault="0015247B" w:rsidP="0015247B">
            <w:r w:rsidRPr="000A066E">
              <w:rPr>
                <w:b/>
              </w:rPr>
              <w:t>IHO Reference</w:t>
            </w:r>
          </w:p>
        </w:tc>
        <w:tc>
          <w:tcPr>
            <w:tcW w:w="2382" w:type="dxa"/>
            <w:shd w:val="clear" w:color="auto" w:fill="CCFFCC"/>
            <w:vAlign w:val="center"/>
          </w:tcPr>
          <w:p w14:paraId="782F6754" w14:textId="77777777" w:rsidR="0015247B" w:rsidRPr="004065B1" w:rsidRDefault="008A1BCC" w:rsidP="008A1BCC">
            <w:r>
              <w:t>IEC 61174/ 4.4.2</w:t>
            </w:r>
          </w:p>
        </w:tc>
      </w:tr>
      <w:tr w:rsidR="0015247B" w14:paraId="0C1D42C2" w14:textId="77777777" w:rsidTr="00A53E84">
        <w:trPr>
          <w:tblHeader/>
        </w:trPr>
        <w:tc>
          <w:tcPr>
            <w:tcW w:w="9526" w:type="dxa"/>
            <w:gridSpan w:val="4"/>
            <w:shd w:val="clear" w:color="auto" w:fill="CCFFCC"/>
            <w:vAlign w:val="center"/>
          </w:tcPr>
          <w:p w14:paraId="744B698D" w14:textId="77777777" w:rsidR="0015247B" w:rsidRDefault="0015247B" w:rsidP="0015247B">
            <w:r w:rsidRPr="000A066E">
              <w:rPr>
                <w:b/>
              </w:rPr>
              <w:t>Test description</w:t>
            </w:r>
          </w:p>
        </w:tc>
      </w:tr>
      <w:tr w:rsidR="0015247B" w14:paraId="06ADCC8F" w14:textId="77777777" w:rsidTr="00A53E84">
        <w:trPr>
          <w:tblHeader/>
        </w:trPr>
        <w:tc>
          <w:tcPr>
            <w:tcW w:w="9526" w:type="dxa"/>
            <w:gridSpan w:val="4"/>
            <w:vAlign w:val="center"/>
          </w:tcPr>
          <w:p w14:paraId="5996BBC1" w14:textId="77777777" w:rsidR="0015247B" w:rsidRPr="00C36B0F" w:rsidRDefault="008A1BCC" w:rsidP="00C36B0F">
            <w:pPr>
              <w:rPr>
                <w:i/>
              </w:rPr>
            </w:pPr>
            <w:r w:rsidRPr="00C36B0F">
              <w:rPr>
                <w:i/>
              </w:rPr>
              <w:t>Loading corrupt update files.</w:t>
            </w:r>
          </w:p>
        </w:tc>
      </w:tr>
      <w:tr w:rsidR="0015247B" w14:paraId="49801003" w14:textId="77777777" w:rsidTr="00A53E84">
        <w:trPr>
          <w:tblHeader/>
        </w:trPr>
        <w:tc>
          <w:tcPr>
            <w:tcW w:w="9526" w:type="dxa"/>
            <w:gridSpan w:val="4"/>
            <w:shd w:val="clear" w:color="auto" w:fill="CCFFCC"/>
            <w:vAlign w:val="center"/>
          </w:tcPr>
          <w:p w14:paraId="548D3D93" w14:textId="77777777" w:rsidR="0015247B" w:rsidRPr="004065B1" w:rsidRDefault="0015247B" w:rsidP="0015247B">
            <w:r w:rsidRPr="000A066E">
              <w:rPr>
                <w:b/>
              </w:rPr>
              <w:t>Setup</w:t>
            </w:r>
          </w:p>
        </w:tc>
      </w:tr>
      <w:tr w:rsidR="0015247B" w14:paraId="24BBFE6D" w14:textId="77777777" w:rsidTr="00A53E84">
        <w:trPr>
          <w:tblHeader/>
        </w:trPr>
        <w:tc>
          <w:tcPr>
            <w:tcW w:w="9526" w:type="dxa"/>
            <w:gridSpan w:val="4"/>
            <w:vAlign w:val="center"/>
          </w:tcPr>
          <w:p w14:paraId="50F3143D" w14:textId="6CD6A61A" w:rsidR="008A1BCC" w:rsidRPr="00C36B0F" w:rsidRDefault="008A1BCC" w:rsidP="00C36B0F">
            <w:pPr>
              <w:rPr>
                <w:i/>
              </w:rPr>
            </w:pPr>
            <w:r w:rsidRPr="00C36B0F">
              <w:rPr>
                <w:i/>
              </w:rPr>
              <w:t xml:space="preserve">Load the following </w:t>
            </w:r>
            <w:r w:rsidR="008514D4">
              <w:rPr>
                <w:i/>
              </w:rPr>
              <w:t>exchange set</w:t>
            </w:r>
            <w:r w:rsidRPr="00C36B0F">
              <w:rPr>
                <w:i/>
              </w:rPr>
              <w:t>:</w:t>
            </w:r>
          </w:p>
          <w:p w14:paraId="6D4A2710" w14:textId="55110975" w:rsidR="0015247B" w:rsidRPr="008514D4" w:rsidRDefault="008514D4" w:rsidP="00C36B0F">
            <w:pPr>
              <w:rPr>
                <w:b/>
                <w:bCs/>
                <w:i/>
              </w:rPr>
            </w:pPr>
            <w:proofErr w:type="spellStart"/>
            <w:r>
              <w:rPr>
                <w:b/>
                <w:bCs/>
                <w:i/>
              </w:rPr>
              <w:t>PowerUp</w:t>
            </w:r>
            <w:proofErr w:type="spellEnd"/>
          </w:p>
          <w:p w14:paraId="185C3723" w14:textId="77777777" w:rsidR="00B765DF" w:rsidRPr="004065B1" w:rsidRDefault="00B765DF" w:rsidP="00C36B0F"/>
        </w:tc>
      </w:tr>
      <w:tr w:rsidR="0015247B" w14:paraId="6B511832" w14:textId="77777777" w:rsidTr="00A53E84">
        <w:trPr>
          <w:tblHeader/>
        </w:trPr>
        <w:tc>
          <w:tcPr>
            <w:tcW w:w="9526" w:type="dxa"/>
            <w:gridSpan w:val="4"/>
            <w:shd w:val="clear" w:color="auto" w:fill="CCFFCC"/>
            <w:vAlign w:val="center"/>
          </w:tcPr>
          <w:p w14:paraId="5B1C64BA" w14:textId="77777777" w:rsidR="0015247B" w:rsidRPr="004065B1" w:rsidRDefault="0015247B" w:rsidP="0015247B">
            <w:r w:rsidRPr="000A066E">
              <w:rPr>
                <w:b/>
              </w:rPr>
              <w:t>Action</w:t>
            </w:r>
          </w:p>
        </w:tc>
      </w:tr>
      <w:tr w:rsidR="0015247B" w14:paraId="15BA6398" w14:textId="77777777" w:rsidTr="00A53E84">
        <w:trPr>
          <w:tblHeader/>
        </w:trPr>
        <w:tc>
          <w:tcPr>
            <w:tcW w:w="9526" w:type="dxa"/>
            <w:gridSpan w:val="4"/>
            <w:vAlign w:val="center"/>
          </w:tcPr>
          <w:p w14:paraId="5184FE24" w14:textId="77777777" w:rsidR="0015247B" w:rsidRDefault="008A1BCC" w:rsidP="00C36B0F">
            <w:pPr>
              <w:rPr>
                <w:i/>
              </w:rPr>
            </w:pPr>
            <w:r w:rsidRPr="00C36B0F">
              <w:rPr>
                <w:i/>
              </w:rPr>
              <w:t>Load the followin</w:t>
            </w:r>
            <w:r w:rsidR="008514D4">
              <w:rPr>
                <w:i/>
              </w:rPr>
              <w:t>g exchange set:</w:t>
            </w:r>
          </w:p>
          <w:p w14:paraId="055129B9" w14:textId="17527ADC" w:rsidR="008514D4" w:rsidRPr="008514D4" w:rsidRDefault="008514D4" w:rsidP="00C36B0F">
            <w:pPr>
              <w:rPr>
                <w:b/>
                <w:bCs/>
                <w:i/>
              </w:rPr>
            </w:pPr>
            <w:proofErr w:type="spellStart"/>
            <w:r w:rsidRPr="008514D4">
              <w:rPr>
                <w:b/>
                <w:bCs/>
                <w:i/>
              </w:rPr>
              <w:t>CorruptUpdates</w:t>
            </w:r>
            <w:proofErr w:type="spellEnd"/>
          </w:p>
        </w:tc>
      </w:tr>
      <w:tr w:rsidR="0015247B" w14:paraId="43BABE25" w14:textId="77777777" w:rsidTr="00A53E84">
        <w:trPr>
          <w:tblHeader/>
        </w:trPr>
        <w:tc>
          <w:tcPr>
            <w:tcW w:w="9526" w:type="dxa"/>
            <w:gridSpan w:val="4"/>
            <w:shd w:val="clear" w:color="auto" w:fill="CCFFCC"/>
            <w:vAlign w:val="center"/>
          </w:tcPr>
          <w:p w14:paraId="2A8B7957" w14:textId="77777777" w:rsidR="0015247B" w:rsidRPr="004065B1" w:rsidRDefault="0015247B" w:rsidP="0015247B">
            <w:r w:rsidRPr="000A066E">
              <w:rPr>
                <w:b/>
              </w:rPr>
              <w:t>Results</w:t>
            </w:r>
          </w:p>
        </w:tc>
      </w:tr>
      <w:tr w:rsidR="0015247B" w14:paraId="79D778C1" w14:textId="77777777" w:rsidTr="00A53E84">
        <w:trPr>
          <w:tblHeader/>
        </w:trPr>
        <w:tc>
          <w:tcPr>
            <w:tcW w:w="9526" w:type="dxa"/>
            <w:gridSpan w:val="4"/>
            <w:vAlign w:val="center"/>
          </w:tcPr>
          <w:p w14:paraId="6E1D6C7A" w14:textId="77777777" w:rsidR="0015247B" w:rsidRPr="00C36B0F" w:rsidRDefault="008A1BCC" w:rsidP="002164D3">
            <w:pPr>
              <w:jc w:val="left"/>
              <w:rPr>
                <w:i/>
              </w:rPr>
            </w:pPr>
            <w:r w:rsidRPr="00C36B0F">
              <w:rPr>
                <w:i/>
              </w:rPr>
              <w:t>The update process shall stop, the update flagged as invalid, and the user provided with an appropriate message.</w:t>
            </w:r>
          </w:p>
        </w:tc>
      </w:tr>
    </w:tbl>
    <w:p w14:paraId="5A408ECE" w14:textId="77777777" w:rsidR="0015247B" w:rsidRDefault="0015247B" w:rsidP="0015247B"/>
    <w:p w14:paraId="79B35710" w14:textId="77777777" w:rsidR="00305CC0" w:rsidRDefault="0023617C" w:rsidP="00E30B8F">
      <w:pPr>
        <w:pStyle w:val="Heading3"/>
      </w:pPr>
      <w:r w:rsidRPr="0023617C">
        <w:t>Loading sequential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452CA" w14:paraId="3E5526FC" w14:textId="77777777" w:rsidTr="004246A1">
        <w:trPr>
          <w:cantSplit/>
          <w:trHeight w:val="454"/>
        </w:trPr>
        <w:tc>
          <w:tcPr>
            <w:tcW w:w="2381" w:type="dxa"/>
            <w:shd w:val="clear" w:color="auto" w:fill="CCFFCC"/>
            <w:vAlign w:val="center"/>
          </w:tcPr>
          <w:p w14:paraId="70200608" w14:textId="77777777" w:rsidR="008A1BCC" w:rsidRPr="004065B1" w:rsidRDefault="008A1BCC" w:rsidP="0015247B">
            <w:r w:rsidRPr="000A066E">
              <w:rPr>
                <w:b/>
              </w:rPr>
              <w:t>Test Reference</w:t>
            </w:r>
          </w:p>
        </w:tc>
        <w:tc>
          <w:tcPr>
            <w:tcW w:w="2381" w:type="dxa"/>
            <w:shd w:val="clear" w:color="auto" w:fill="CCFFCC"/>
            <w:vAlign w:val="center"/>
          </w:tcPr>
          <w:p w14:paraId="17945F9D" w14:textId="492C2EE7" w:rsidR="008A1BCC" w:rsidRPr="004065B1" w:rsidRDefault="00A93B85" w:rsidP="0015247B">
            <w:proofErr w:type="spellStart"/>
            <w:r>
              <w:t>SequentialUpdate</w:t>
            </w:r>
            <w:proofErr w:type="spellEnd"/>
          </w:p>
        </w:tc>
        <w:tc>
          <w:tcPr>
            <w:tcW w:w="2382" w:type="dxa"/>
            <w:shd w:val="clear" w:color="auto" w:fill="CCFFCC"/>
            <w:vAlign w:val="center"/>
          </w:tcPr>
          <w:p w14:paraId="3224C382" w14:textId="77777777" w:rsidR="008A1BCC" w:rsidRPr="004065B1" w:rsidRDefault="008A1BCC" w:rsidP="0015247B">
            <w:r w:rsidRPr="000A066E">
              <w:rPr>
                <w:b/>
              </w:rPr>
              <w:t>IHO Reference</w:t>
            </w:r>
          </w:p>
        </w:tc>
        <w:tc>
          <w:tcPr>
            <w:tcW w:w="2382" w:type="dxa"/>
            <w:shd w:val="clear" w:color="auto" w:fill="CCFFCC"/>
            <w:vAlign w:val="center"/>
          </w:tcPr>
          <w:p w14:paraId="476D11EA" w14:textId="2066D9E3" w:rsidR="008A1BCC" w:rsidRPr="004065B1" w:rsidRDefault="008A1BCC" w:rsidP="00CB0EA1">
            <w:r>
              <w:t>IEC 61174/ 4.4.2</w:t>
            </w:r>
          </w:p>
        </w:tc>
      </w:tr>
      <w:tr w:rsidR="0015247B" w14:paraId="24B6092B" w14:textId="77777777" w:rsidTr="004246A1">
        <w:trPr>
          <w:cantSplit/>
        </w:trPr>
        <w:tc>
          <w:tcPr>
            <w:tcW w:w="9526" w:type="dxa"/>
            <w:gridSpan w:val="4"/>
            <w:shd w:val="clear" w:color="auto" w:fill="CCFFCC"/>
            <w:vAlign w:val="center"/>
          </w:tcPr>
          <w:p w14:paraId="63C55761" w14:textId="77777777" w:rsidR="0015247B" w:rsidRDefault="0015247B" w:rsidP="0015247B">
            <w:r w:rsidRPr="000A066E">
              <w:rPr>
                <w:b/>
              </w:rPr>
              <w:t>Test description</w:t>
            </w:r>
          </w:p>
        </w:tc>
      </w:tr>
      <w:tr w:rsidR="0015247B" w14:paraId="3AEF0665" w14:textId="77777777" w:rsidTr="004246A1">
        <w:trPr>
          <w:cantSplit/>
        </w:trPr>
        <w:tc>
          <w:tcPr>
            <w:tcW w:w="9526" w:type="dxa"/>
            <w:gridSpan w:val="4"/>
            <w:vAlign w:val="center"/>
          </w:tcPr>
          <w:p w14:paraId="768A83CB" w14:textId="77777777" w:rsidR="0015247B" w:rsidRPr="00B50115" w:rsidRDefault="008A1BCC" w:rsidP="0015247B">
            <w:pPr>
              <w:rPr>
                <w:i/>
                <w:highlight w:val="yellow"/>
                <w:rPrChange w:id="955" w:author="jonathan pritchard" w:date="2023-12-07T18:27:00Z">
                  <w:rPr>
                    <w:i/>
                  </w:rPr>
                </w:rPrChange>
              </w:rPr>
            </w:pPr>
            <w:r w:rsidRPr="00B50115">
              <w:rPr>
                <w:i/>
                <w:highlight w:val="yellow"/>
                <w:rPrChange w:id="956" w:author="jonathan pritchard" w:date="2023-12-07T18:27:00Z">
                  <w:rPr>
                    <w:i/>
                  </w:rPr>
                </w:rPrChange>
              </w:rPr>
              <w:t xml:space="preserve">Loading correct sequential update </w:t>
            </w:r>
            <w:commentRangeStart w:id="957"/>
            <w:r w:rsidRPr="00B50115">
              <w:rPr>
                <w:i/>
                <w:highlight w:val="yellow"/>
                <w:rPrChange w:id="958" w:author="jonathan pritchard" w:date="2023-12-07T18:27:00Z">
                  <w:rPr>
                    <w:i/>
                  </w:rPr>
                </w:rPrChange>
              </w:rPr>
              <w:t>files</w:t>
            </w:r>
            <w:commentRangeEnd w:id="957"/>
            <w:r w:rsidR="00B50115">
              <w:rPr>
                <w:rStyle w:val="CommentReference"/>
                <w:snapToGrid/>
                <w:color w:val="000000"/>
              </w:rPr>
              <w:commentReference w:id="957"/>
            </w:r>
            <w:r w:rsidRPr="00B50115">
              <w:rPr>
                <w:i/>
                <w:highlight w:val="yellow"/>
                <w:rPrChange w:id="959" w:author="jonathan pritchard" w:date="2023-12-07T18:27:00Z">
                  <w:rPr>
                    <w:i/>
                  </w:rPr>
                </w:rPrChange>
              </w:rPr>
              <w:t>.</w:t>
            </w:r>
          </w:p>
        </w:tc>
      </w:tr>
      <w:tr w:rsidR="0015247B" w14:paraId="53A22B82" w14:textId="77777777" w:rsidTr="004246A1">
        <w:trPr>
          <w:cantSplit/>
        </w:trPr>
        <w:tc>
          <w:tcPr>
            <w:tcW w:w="9526" w:type="dxa"/>
            <w:gridSpan w:val="4"/>
            <w:shd w:val="clear" w:color="auto" w:fill="CCFFCC"/>
            <w:vAlign w:val="center"/>
          </w:tcPr>
          <w:p w14:paraId="7ED53012" w14:textId="77777777" w:rsidR="0015247B" w:rsidRPr="004065B1" w:rsidRDefault="0015247B" w:rsidP="0015247B">
            <w:r w:rsidRPr="000A066E">
              <w:rPr>
                <w:b/>
              </w:rPr>
              <w:t>Setup</w:t>
            </w:r>
          </w:p>
        </w:tc>
      </w:tr>
      <w:tr w:rsidR="0015247B" w14:paraId="3BB87F43" w14:textId="77777777" w:rsidTr="004246A1">
        <w:trPr>
          <w:cantSplit/>
        </w:trPr>
        <w:tc>
          <w:tcPr>
            <w:tcW w:w="9526" w:type="dxa"/>
            <w:gridSpan w:val="4"/>
            <w:vAlign w:val="center"/>
          </w:tcPr>
          <w:p w14:paraId="34D373EE" w14:textId="77777777" w:rsidR="00A93B85" w:rsidRDefault="00A93B85" w:rsidP="00635587">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101D5317" w14:textId="77777777" w:rsidR="00A93B85" w:rsidRDefault="00A93B85" w:rsidP="00635587">
            <w:pPr>
              <w:rPr>
                <w:i/>
              </w:rPr>
            </w:pPr>
          </w:p>
          <w:p w14:paraId="750BE01A" w14:textId="0E931593" w:rsidR="00635587" w:rsidRPr="00635587" w:rsidRDefault="00635587" w:rsidP="00635587">
            <w:pPr>
              <w:rPr>
                <w:i/>
              </w:rPr>
            </w:pPr>
            <w:r w:rsidRPr="00635587">
              <w:rPr>
                <w:i/>
              </w:rPr>
              <w:t>Load the following 5 updates one by one and check the plots after each successfully applied update</w:t>
            </w:r>
            <w:r w:rsidR="00A93B85">
              <w:rPr>
                <w:i/>
              </w:rPr>
              <w:t xml:space="preserve"> t</w:t>
            </w:r>
            <w:r w:rsidRPr="00635587">
              <w:rPr>
                <w:i/>
              </w:rPr>
              <w:t>o create the same results as the S-</w:t>
            </w:r>
            <w:r w:rsidR="00A93B85">
              <w:rPr>
                <w:i/>
              </w:rPr>
              <w:t>1</w:t>
            </w:r>
            <w:r w:rsidRPr="00635587">
              <w:rPr>
                <w:i/>
              </w:rPr>
              <w:t>64 plots.</w:t>
            </w:r>
          </w:p>
          <w:p w14:paraId="63A14A97" w14:textId="77777777" w:rsidR="00635587" w:rsidRPr="00635587" w:rsidRDefault="00635587" w:rsidP="00635587">
            <w:pPr>
              <w:rPr>
                <w:i/>
              </w:rPr>
            </w:pPr>
          </w:p>
          <w:p w14:paraId="3DB77A84" w14:textId="77777777" w:rsidR="00635587" w:rsidRPr="00635587" w:rsidRDefault="00635587" w:rsidP="00635587">
            <w:pPr>
              <w:rPr>
                <w:i/>
              </w:rPr>
            </w:pPr>
            <w:r w:rsidRPr="00635587">
              <w:rPr>
                <w:i/>
              </w:rPr>
              <w:t>.001</w:t>
            </w:r>
          </w:p>
          <w:p w14:paraId="42E3F6DD" w14:textId="185347CE" w:rsidR="00635587" w:rsidRPr="00635587" w:rsidRDefault="00635587" w:rsidP="00635587">
            <w:pPr>
              <w:rPr>
                <w:i/>
              </w:rPr>
            </w:pPr>
            <w:r w:rsidRPr="00635587">
              <w:rPr>
                <w:i/>
              </w:rPr>
              <w:t>Update review date range: 1st May 20</w:t>
            </w:r>
            <w:r w:rsidR="00A93B85">
              <w:rPr>
                <w:i/>
              </w:rPr>
              <w:t>1</w:t>
            </w:r>
            <w:r w:rsidRPr="00635587">
              <w:rPr>
                <w:i/>
              </w:rPr>
              <w:t>1 – 21st May 20</w:t>
            </w:r>
            <w:r w:rsidR="00A93B85">
              <w:rPr>
                <w:i/>
              </w:rPr>
              <w:t>1</w:t>
            </w:r>
            <w:r w:rsidRPr="00635587">
              <w:rPr>
                <w:i/>
              </w:rPr>
              <w:t>1</w:t>
            </w:r>
          </w:p>
          <w:p w14:paraId="3E825F1E" w14:textId="77777777" w:rsidR="00635587" w:rsidRPr="00635587" w:rsidRDefault="00635587" w:rsidP="00635587">
            <w:pPr>
              <w:rPr>
                <w:i/>
              </w:rPr>
            </w:pPr>
          </w:p>
          <w:p w14:paraId="2A87CBC8" w14:textId="77777777" w:rsidR="00635587" w:rsidRPr="00635587" w:rsidRDefault="00635587" w:rsidP="00635587">
            <w:pPr>
              <w:rPr>
                <w:i/>
              </w:rPr>
            </w:pPr>
            <w:r w:rsidRPr="00635587">
              <w:rPr>
                <w:i/>
              </w:rPr>
              <w:t>.002</w:t>
            </w:r>
          </w:p>
          <w:p w14:paraId="36A16EE1" w14:textId="01C72DD6" w:rsidR="00635587" w:rsidRPr="00635587" w:rsidRDefault="00635587" w:rsidP="00635587">
            <w:pPr>
              <w:rPr>
                <w:i/>
              </w:rPr>
            </w:pPr>
            <w:r w:rsidRPr="00635587">
              <w:rPr>
                <w:i/>
              </w:rPr>
              <w:t>Update review date range: 1st Dec 20</w:t>
            </w:r>
            <w:r w:rsidR="00A93B85">
              <w:rPr>
                <w:i/>
              </w:rPr>
              <w:t>1</w:t>
            </w:r>
            <w:r w:rsidRPr="00635587">
              <w:rPr>
                <w:i/>
              </w:rPr>
              <w:t>4 – 1st Mar 20</w:t>
            </w:r>
            <w:r w:rsidR="00A93B85">
              <w:rPr>
                <w:i/>
              </w:rPr>
              <w:t>1</w:t>
            </w:r>
            <w:r w:rsidRPr="00635587">
              <w:rPr>
                <w:i/>
              </w:rPr>
              <w:t>5</w:t>
            </w:r>
          </w:p>
          <w:p w14:paraId="6A27828E" w14:textId="77777777" w:rsidR="00635587" w:rsidRPr="00635587" w:rsidRDefault="00635587" w:rsidP="00635587">
            <w:pPr>
              <w:rPr>
                <w:i/>
              </w:rPr>
            </w:pPr>
          </w:p>
          <w:p w14:paraId="08C8731B" w14:textId="77777777" w:rsidR="00635587" w:rsidRPr="00635587" w:rsidRDefault="00635587" w:rsidP="00635587">
            <w:pPr>
              <w:rPr>
                <w:i/>
              </w:rPr>
            </w:pPr>
            <w:r w:rsidRPr="00635587">
              <w:rPr>
                <w:i/>
              </w:rPr>
              <w:t>.003</w:t>
            </w:r>
          </w:p>
          <w:p w14:paraId="0CF48D68" w14:textId="54DBF801" w:rsidR="00635587" w:rsidRPr="00635587" w:rsidRDefault="00635587" w:rsidP="00635587">
            <w:pPr>
              <w:rPr>
                <w:i/>
              </w:rPr>
            </w:pPr>
            <w:r w:rsidRPr="00635587">
              <w:rPr>
                <w:i/>
              </w:rPr>
              <w:t>Update review date range: 1st Sep 20</w:t>
            </w:r>
            <w:r w:rsidR="00A93B85">
              <w:rPr>
                <w:i/>
              </w:rPr>
              <w:t>1</w:t>
            </w:r>
            <w:r w:rsidRPr="00635587">
              <w:rPr>
                <w:i/>
              </w:rPr>
              <w:t>5 – 14th Sep 20</w:t>
            </w:r>
            <w:r w:rsidR="00A93B85">
              <w:rPr>
                <w:i/>
              </w:rPr>
              <w:t>1</w:t>
            </w:r>
            <w:r w:rsidRPr="00635587">
              <w:rPr>
                <w:i/>
              </w:rPr>
              <w:t>5</w:t>
            </w:r>
          </w:p>
          <w:p w14:paraId="1CE183E8" w14:textId="77777777" w:rsidR="00635587" w:rsidRPr="00635587" w:rsidRDefault="00635587" w:rsidP="00635587">
            <w:pPr>
              <w:rPr>
                <w:i/>
              </w:rPr>
            </w:pPr>
          </w:p>
          <w:p w14:paraId="128E2CCE" w14:textId="77777777" w:rsidR="00635587" w:rsidRPr="00635587" w:rsidRDefault="00635587" w:rsidP="00635587">
            <w:pPr>
              <w:rPr>
                <w:i/>
              </w:rPr>
            </w:pPr>
            <w:r w:rsidRPr="00635587">
              <w:rPr>
                <w:i/>
              </w:rPr>
              <w:t>.004</w:t>
            </w:r>
          </w:p>
          <w:p w14:paraId="7359A649" w14:textId="6CFFC486" w:rsidR="00635587" w:rsidRPr="00635587" w:rsidRDefault="00635587" w:rsidP="00635587">
            <w:pPr>
              <w:rPr>
                <w:i/>
              </w:rPr>
            </w:pPr>
            <w:r w:rsidRPr="00635587">
              <w:rPr>
                <w:i/>
              </w:rPr>
              <w:t>Update review date range: 15th Sep 20</w:t>
            </w:r>
            <w:r w:rsidR="00A93B85">
              <w:rPr>
                <w:i/>
              </w:rPr>
              <w:t>1</w:t>
            </w:r>
            <w:r w:rsidRPr="00635587">
              <w:rPr>
                <w:i/>
              </w:rPr>
              <w:t>5 – 30th Sep 20</w:t>
            </w:r>
            <w:r w:rsidR="00A93B85">
              <w:rPr>
                <w:i/>
              </w:rPr>
              <w:t>1</w:t>
            </w:r>
            <w:r w:rsidRPr="00635587">
              <w:rPr>
                <w:i/>
              </w:rPr>
              <w:t>5</w:t>
            </w:r>
          </w:p>
          <w:p w14:paraId="514D3B59" w14:textId="77777777" w:rsidR="00635587" w:rsidRPr="00635587" w:rsidRDefault="00635587" w:rsidP="00635587">
            <w:pPr>
              <w:rPr>
                <w:i/>
              </w:rPr>
            </w:pPr>
          </w:p>
          <w:p w14:paraId="6C4DB7DE" w14:textId="77777777" w:rsidR="00635587" w:rsidRPr="00A93B85" w:rsidRDefault="00635587" w:rsidP="00635587">
            <w:pPr>
              <w:rPr>
                <w:i/>
              </w:rPr>
            </w:pPr>
            <w:r w:rsidRPr="00A93B85">
              <w:rPr>
                <w:i/>
              </w:rPr>
              <w:t>.005</w:t>
            </w:r>
          </w:p>
          <w:p w14:paraId="0F6BF591" w14:textId="69DE7448" w:rsidR="00635587" w:rsidRPr="005D2431" w:rsidRDefault="00635587" w:rsidP="00635587">
            <w:pPr>
              <w:rPr>
                <w:i/>
              </w:rPr>
            </w:pPr>
            <w:r w:rsidRPr="00A93B85">
              <w:rPr>
                <w:i/>
              </w:rPr>
              <w:t>Update review date range: 1</w:t>
            </w:r>
            <w:r w:rsidRPr="00A93B85">
              <w:rPr>
                <w:i/>
                <w:vertAlign w:val="superscript"/>
              </w:rPr>
              <w:t>st</w:t>
            </w:r>
            <w:r w:rsidRPr="00A93B85">
              <w:rPr>
                <w:i/>
              </w:rPr>
              <w:t xml:space="preserve"> Oct 20</w:t>
            </w:r>
            <w:r w:rsidR="00A93B85" w:rsidRPr="00A93B85">
              <w:rPr>
                <w:i/>
              </w:rPr>
              <w:t>1</w:t>
            </w:r>
            <w:r w:rsidRPr="00A93B85">
              <w:rPr>
                <w:i/>
              </w:rPr>
              <w:t>5 – 14</w:t>
            </w:r>
            <w:r w:rsidRPr="00A93B85">
              <w:rPr>
                <w:i/>
                <w:vertAlign w:val="superscript"/>
              </w:rPr>
              <w:t>th</w:t>
            </w:r>
            <w:r w:rsidRPr="00A93B85">
              <w:rPr>
                <w:i/>
              </w:rPr>
              <w:t xml:space="preserve"> Oct 20</w:t>
            </w:r>
            <w:r w:rsidR="00A93B85" w:rsidRPr="00A93B85">
              <w:rPr>
                <w:i/>
              </w:rPr>
              <w:t>1</w:t>
            </w:r>
            <w:r w:rsidRPr="00A93B85">
              <w:rPr>
                <w:i/>
              </w:rPr>
              <w:t>5</w:t>
            </w:r>
          </w:p>
        </w:tc>
      </w:tr>
      <w:tr w:rsidR="0015247B" w14:paraId="31EF8BFD" w14:textId="77777777" w:rsidTr="004246A1">
        <w:trPr>
          <w:cantSplit/>
        </w:trPr>
        <w:tc>
          <w:tcPr>
            <w:tcW w:w="9526" w:type="dxa"/>
            <w:gridSpan w:val="4"/>
            <w:shd w:val="clear" w:color="auto" w:fill="CCFFCC"/>
            <w:vAlign w:val="center"/>
          </w:tcPr>
          <w:p w14:paraId="2FF70109" w14:textId="77777777" w:rsidR="0015247B" w:rsidRPr="004065B1" w:rsidRDefault="0015247B" w:rsidP="0015247B">
            <w:r w:rsidRPr="000A066E">
              <w:rPr>
                <w:b/>
              </w:rPr>
              <w:t>Action</w:t>
            </w:r>
          </w:p>
        </w:tc>
      </w:tr>
      <w:tr w:rsidR="0015247B" w14:paraId="5A1FB0FE" w14:textId="77777777" w:rsidTr="004246A1">
        <w:trPr>
          <w:cantSplit/>
        </w:trPr>
        <w:tc>
          <w:tcPr>
            <w:tcW w:w="9526" w:type="dxa"/>
            <w:gridSpan w:val="4"/>
            <w:vAlign w:val="center"/>
          </w:tcPr>
          <w:p w14:paraId="4927A073" w14:textId="77777777" w:rsidR="00C5422C" w:rsidRDefault="00C5422C" w:rsidP="008A1BCC">
            <w:pPr>
              <w:rPr>
                <w:i/>
              </w:rPr>
            </w:pPr>
          </w:p>
          <w:p w14:paraId="4DDA3AF5" w14:textId="3F9E989A" w:rsidR="008A1BCC" w:rsidRPr="005D2431" w:rsidRDefault="008A1BCC" w:rsidP="008A1BCC">
            <w:pPr>
              <w:rPr>
                <w:i/>
              </w:rPr>
            </w:pPr>
            <w:r w:rsidRPr="005D2431">
              <w:rPr>
                <w:i/>
              </w:rPr>
              <w:t>Load the following five updates</w:t>
            </w:r>
            <w:r w:rsidR="00C5422C">
              <w:rPr>
                <w:i/>
              </w:rPr>
              <w:t xml:space="preserve"> from the exchange set</w:t>
            </w:r>
            <w:ins w:id="960" w:author="jonathan pritchard" w:date="2023-12-08T12:49:00Z">
              <w:r w:rsidR="00921A36">
                <w:rPr>
                  <w:i/>
                </w:rPr>
                <w:t>(s)</w:t>
              </w:r>
            </w:ins>
            <w:r w:rsidRPr="005D2431">
              <w:rPr>
                <w:i/>
              </w:rPr>
              <w:t>:</w:t>
            </w:r>
          </w:p>
          <w:p w14:paraId="13E761FB" w14:textId="4EE15395" w:rsidR="0015247B" w:rsidRPr="00C5422C" w:rsidRDefault="00C5422C">
            <w:pPr>
              <w:pStyle w:val="ListParagraph"/>
              <w:numPr>
                <w:ilvl w:val="0"/>
                <w:numId w:val="48"/>
              </w:numPr>
              <w:rPr>
                <w:b/>
                <w:bCs/>
              </w:rPr>
            </w:pPr>
            <w:commentRangeStart w:id="961"/>
            <w:proofErr w:type="spellStart"/>
            <w:r w:rsidRPr="00C5422C">
              <w:rPr>
                <w:b/>
                <w:bCs/>
                <w:i/>
              </w:rPr>
              <w:t>SequentialUpdate</w:t>
            </w:r>
            <w:proofErr w:type="spellEnd"/>
            <w:ins w:id="962" w:author="jonathan pritchard" w:date="2023-12-08T12:49:00Z">
              <w:r w:rsidR="00921A36">
                <w:rPr>
                  <w:b/>
                  <w:bCs/>
                  <w:i/>
                </w:rPr>
                <w:t>(1-5)</w:t>
              </w:r>
            </w:ins>
            <w:commentRangeEnd w:id="961"/>
            <w:ins w:id="963" w:author="jonathan pritchard" w:date="2023-12-08T14:43:00Z">
              <w:r w:rsidR="00323B20">
                <w:rPr>
                  <w:rStyle w:val="CommentReference"/>
                  <w:snapToGrid/>
                  <w:color w:val="000000"/>
                </w:rPr>
                <w:commentReference w:id="961"/>
              </w:r>
            </w:ins>
          </w:p>
          <w:p w14:paraId="48149EDF" w14:textId="3DCD9C06" w:rsidR="00C5422C" w:rsidRPr="00C5422C" w:rsidRDefault="00C5422C" w:rsidP="00C5422C">
            <w:pPr>
              <w:pStyle w:val="ListParagraph"/>
              <w:rPr>
                <w:b/>
                <w:bCs/>
              </w:rPr>
            </w:pPr>
          </w:p>
        </w:tc>
      </w:tr>
      <w:tr w:rsidR="0015247B" w14:paraId="07088F13" w14:textId="77777777" w:rsidTr="004246A1">
        <w:trPr>
          <w:cantSplit/>
        </w:trPr>
        <w:tc>
          <w:tcPr>
            <w:tcW w:w="9526" w:type="dxa"/>
            <w:gridSpan w:val="4"/>
            <w:shd w:val="clear" w:color="auto" w:fill="CCFFCC"/>
            <w:vAlign w:val="center"/>
          </w:tcPr>
          <w:p w14:paraId="0CD5F444" w14:textId="77777777" w:rsidR="0015247B" w:rsidRPr="004065B1" w:rsidRDefault="0015247B" w:rsidP="002164D3">
            <w:pPr>
              <w:keepNext/>
              <w:keepLines/>
            </w:pPr>
            <w:r w:rsidRPr="000A066E">
              <w:rPr>
                <w:b/>
              </w:rPr>
              <w:lastRenderedPageBreak/>
              <w:t>Results</w:t>
            </w:r>
          </w:p>
        </w:tc>
      </w:tr>
      <w:tr w:rsidR="0015247B" w14:paraId="6580E315" w14:textId="77777777" w:rsidTr="004246A1">
        <w:trPr>
          <w:cantSplit/>
        </w:trPr>
        <w:tc>
          <w:tcPr>
            <w:tcW w:w="9526" w:type="dxa"/>
            <w:gridSpan w:val="4"/>
            <w:tcBorders>
              <w:bottom w:val="single" w:sz="4" w:space="0" w:color="auto"/>
            </w:tcBorders>
            <w:vAlign w:val="center"/>
          </w:tcPr>
          <w:p w14:paraId="6E65927B" w14:textId="77777777" w:rsidR="008A1BCC" w:rsidRPr="005D2431" w:rsidRDefault="008A1BCC" w:rsidP="002164D3">
            <w:pPr>
              <w:jc w:val="left"/>
              <w:rPr>
                <w:i/>
              </w:rPr>
            </w:pPr>
            <w:r w:rsidRPr="005D2431">
              <w:rPr>
                <w:i/>
              </w:rPr>
              <w:t>The update process shall install all updates (up to update no. 5) and indicate it in an appropriate summary report which shall contain the following information:</w:t>
            </w:r>
          </w:p>
          <w:p w14:paraId="49B17CEF" w14:textId="77777777" w:rsidR="006C11DB" w:rsidRPr="005D2431" w:rsidRDefault="006C11DB" w:rsidP="008A1BCC">
            <w:pPr>
              <w:rPr>
                <w:i/>
              </w:rPr>
            </w:pPr>
          </w:p>
          <w:p w14:paraId="3912A73B" w14:textId="77777777" w:rsidR="008A1BCC" w:rsidRPr="005D2431" w:rsidRDefault="008A1BCC" w:rsidP="006C11DB">
            <w:pPr>
              <w:ind w:left="720"/>
              <w:rPr>
                <w:i/>
              </w:rPr>
            </w:pPr>
            <w:r w:rsidRPr="005D2431">
              <w:rPr>
                <w:i/>
              </w:rPr>
              <w:t>-     identification of issuing authority;</w:t>
            </w:r>
          </w:p>
          <w:p w14:paraId="1BA64413" w14:textId="77777777" w:rsidR="008A1BCC" w:rsidRPr="005D2431" w:rsidRDefault="008A1BCC" w:rsidP="006C11DB">
            <w:pPr>
              <w:ind w:left="720"/>
              <w:rPr>
                <w:i/>
              </w:rPr>
            </w:pPr>
            <w:r w:rsidRPr="005D2431">
              <w:rPr>
                <w:i/>
              </w:rPr>
              <w:t>-     update numbers of the update files;</w:t>
            </w:r>
          </w:p>
          <w:p w14:paraId="548E44DF" w14:textId="6B8D111E" w:rsidR="008A1BCC" w:rsidRPr="005D2431" w:rsidRDefault="008A1BCC" w:rsidP="006C11DB">
            <w:pPr>
              <w:ind w:left="720"/>
              <w:rPr>
                <w:i/>
              </w:rPr>
            </w:pPr>
            <w:r w:rsidRPr="005D2431">
              <w:rPr>
                <w:i/>
              </w:rPr>
              <w:t xml:space="preserve">-     identifiers of </w:t>
            </w:r>
            <w:r w:rsidR="00A93B85">
              <w:rPr>
                <w:i/>
              </w:rPr>
              <w:t>datasets</w:t>
            </w:r>
            <w:r w:rsidRPr="005D2431">
              <w:rPr>
                <w:i/>
              </w:rPr>
              <w:t xml:space="preserve"> affected;</w:t>
            </w:r>
          </w:p>
          <w:p w14:paraId="70F51326" w14:textId="3A9F723E" w:rsidR="008A1BCC" w:rsidRPr="005D2431" w:rsidRDefault="008A1BCC" w:rsidP="006C11DB">
            <w:pPr>
              <w:ind w:left="720"/>
              <w:rPr>
                <w:i/>
              </w:rPr>
            </w:pPr>
            <w:r w:rsidRPr="005D2431">
              <w:rPr>
                <w:i/>
              </w:rPr>
              <w:t>-     edition number and date of  involved;</w:t>
            </w:r>
          </w:p>
          <w:p w14:paraId="04EC877A" w14:textId="5C182D0A" w:rsidR="008A1BCC" w:rsidRPr="005D2431" w:rsidRDefault="008A1BCC" w:rsidP="006C11DB">
            <w:pPr>
              <w:ind w:left="720"/>
              <w:rPr>
                <w:i/>
              </w:rPr>
            </w:pPr>
            <w:r w:rsidRPr="005D2431">
              <w:rPr>
                <w:i/>
              </w:rPr>
              <w:t xml:space="preserve">-     number of updates in the affected </w:t>
            </w:r>
            <w:r w:rsidR="00A93B85">
              <w:rPr>
                <w:i/>
              </w:rPr>
              <w:t>datasets</w:t>
            </w:r>
            <w:r w:rsidRPr="005D2431">
              <w:rPr>
                <w:i/>
              </w:rPr>
              <w:t>.</w:t>
            </w:r>
          </w:p>
          <w:p w14:paraId="011611BD" w14:textId="77777777" w:rsidR="008A1BCC" w:rsidRPr="005D2431" w:rsidRDefault="008A1BCC" w:rsidP="008A1BCC">
            <w:pPr>
              <w:rPr>
                <w:i/>
              </w:rPr>
            </w:pPr>
          </w:p>
          <w:p w14:paraId="3C19F830" w14:textId="2684AE94" w:rsidR="0015247B" w:rsidRDefault="008A1BCC" w:rsidP="00A2121E">
            <w:pPr>
              <w:jc w:val="left"/>
              <w:rPr>
                <w:i/>
              </w:rPr>
            </w:pPr>
            <w:r w:rsidRPr="005D2431">
              <w:rPr>
                <w:i/>
              </w:rPr>
              <w:t xml:space="preserve">Review of updates shall be performed after the update process is completed and the updates have been applied. Review the updates by selecting the given date range and confirm that display is as available in the corresponding screen </w:t>
            </w:r>
            <w:r w:rsidR="00A2121E">
              <w:rPr>
                <w:i/>
              </w:rPr>
              <w:t>plot</w:t>
            </w:r>
            <w:r w:rsidRPr="005D2431">
              <w:rPr>
                <w:i/>
              </w:rPr>
              <w:t>.</w:t>
            </w:r>
          </w:p>
          <w:p w14:paraId="1047A42D" w14:textId="77777777" w:rsidR="0019380D" w:rsidRPr="00B35B6E" w:rsidRDefault="0019380D" w:rsidP="00A2121E">
            <w:pPr>
              <w:jc w:val="left"/>
              <w:rPr>
                <w:i/>
              </w:rPr>
            </w:pPr>
          </w:p>
          <w:p w14:paraId="46B33EE6" w14:textId="4B2A245A" w:rsidR="0019380D" w:rsidRPr="0015247B" w:rsidRDefault="0019380D" w:rsidP="00A2121E">
            <w:pPr>
              <w:jc w:val="left"/>
            </w:pPr>
            <w:r w:rsidRPr="00357E05">
              <w:t xml:space="preserve">Note Manufacturers can use their own algorithms for calculating </w:t>
            </w:r>
            <w:r w:rsidR="000D3B2C" w:rsidRPr="00357E05">
              <w:t>the position of centred symbols</w:t>
            </w:r>
            <w:r w:rsidR="00B3462C" w:rsidRPr="00B35B6E">
              <w:t>.</w:t>
            </w:r>
          </w:p>
        </w:tc>
      </w:tr>
      <w:tr w:rsidR="008A1BCC" w14:paraId="08FE8F56" w14:textId="77777777" w:rsidTr="004246A1">
        <w:trPr>
          <w:cantSplit/>
        </w:trPr>
        <w:tc>
          <w:tcPr>
            <w:tcW w:w="9526" w:type="dxa"/>
            <w:gridSpan w:val="4"/>
            <w:tcBorders>
              <w:bottom w:val="nil"/>
            </w:tcBorders>
            <w:vAlign w:val="center"/>
          </w:tcPr>
          <w:p w14:paraId="1C9486A8" w14:textId="60A83163" w:rsidR="008A1BCC" w:rsidRPr="000E559D" w:rsidRDefault="000D7CE0" w:rsidP="008A1BCC">
            <w:pPr>
              <w:jc w:val="center"/>
            </w:pPr>
            <w:r>
              <w:rPr>
                <w:noProof/>
                <w:lang w:eastAsia="en-GB"/>
              </w:rPr>
              <w:drawing>
                <wp:inline distT="0" distB="0" distL="0" distR="0" wp14:anchorId="338F3E6E" wp14:editId="19D2F094">
                  <wp:extent cx="5280660" cy="4237905"/>
                  <wp:effectExtent l="0" t="0" r="0" b="0"/>
                  <wp:docPr id="97" name="Kuv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5979" cy="4258225"/>
                          </a:xfrm>
                          <a:prstGeom prst="rect">
                            <a:avLst/>
                          </a:prstGeom>
                          <a:noFill/>
                          <a:ln>
                            <a:noFill/>
                          </a:ln>
                        </pic:spPr>
                      </pic:pic>
                    </a:graphicData>
                  </a:graphic>
                </wp:inline>
              </w:drawing>
            </w:r>
            <w:r w:rsidR="0055119E">
              <w:fldChar w:fldCharType="begin"/>
            </w:r>
            <w:r w:rsidR="0055119E">
              <w:fldChar w:fldCharType="end"/>
            </w:r>
          </w:p>
        </w:tc>
      </w:tr>
      <w:tr w:rsidR="008A1BCC" w14:paraId="6DA635F6" w14:textId="77777777" w:rsidTr="004246A1">
        <w:trPr>
          <w:cantSplit/>
        </w:trPr>
        <w:tc>
          <w:tcPr>
            <w:tcW w:w="9526" w:type="dxa"/>
            <w:gridSpan w:val="4"/>
            <w:tcBorders>
              <w:top w:val="nil"/>
              <w:bottom w:val="nil"/>
            </w:tcBorders>
            <w:vAlign w:val="center"/>
          </w:tcPr>
          <w:p w14:paraId="28CD817A" w14:textId="04E09CE9" w:rsidR="008A1BCC" w:rsidRPr="005D2431" w:rsidRDefault="008A1BCC" w:rsidP="008A1BCC">
            <w:pPr>
              <w:jc w:val="left"/>
              <w:rPr>
                <w:i/>
              </w:rPr>
            </w:pPr>
            <w:r w:rsidRPr="005D2431">
              <w:rPr>
                <w:i/>
              </w:rPr>
              <w:t>Before loading of updates, displayed scale 1:20 000</w:t>
            </w:r>
            <w:r w:rsidR="0024010F" w:rsidRPr="009C5191">
              <w:rPr>
                <w:b/>
                <w:bCs/>
                <w:i/>
              </w:rPr>
              <w:t>[TBD</w:t>
            </w:r>
            <w:r w:rsidR="0024010F">
              <w:rPr>
                <w:i/>
              </w:rPr>
              <w:t>]</w:t>
            </w:r>
          </w:p>
          <w:p w14:paraId="6EECF7BD" w14:textId="78863C84" w:rsidR="006C11DB" w:rsidRPr="00EF287F" w:rsidRDefault="00ED4075" w:rsidP="008A1BCC">
            <w:pPr>
              <w:jc w:val="left"/>
              <w:rPr>
                <w:i/>
              </w:rPr>
            </w:pPr>
            <w:r w:rsidRPr="00EF287F">
              <w:rPr>
                <w:i/>
              </w:rPr>
              <w:t>.</w:t>
            </w:r>
          </w:p>
          <w:p w14:paraId="13E9065F" w14:textId="77777777" w:rsidR="008B51BD" w:rsidRPr="008B51BD" w:rsidRDefault="008B51BD" w:rsidP="008A1BCC">
            <w:pPr>
              <w:jc w:val="left"/>
            </w:pPr>
          </w:p>
        </w:tc>
      </w:tr>
      <w:tr w:rsidR="008A1BCC" w14:paraId="3A2D3EAE" w14:textId="77777777" w:rsidTr="004246A1">
        <w:trPr>
          <w:cantSplit/>
        </w:trPr>
        <w:tc>
          <w:tcPr>
            <w:tcW w:w="9526" w:type="dxa"/>
            <w:gridSpan w:val="4"/>
            <w:tcBorders>
              <w:top w:val="nil"/>
              <w:bottom w:val="nil"/>
            </w:tcBorders>
            <w:vAlign w:val="center"/>
          </w:tcPr>
          <w:p w14:paraId="1C711B33" w14:textId="2F7B983B" w:rsidR="008A1BCC" w:rsidRPr="000A066E" w:rsidRDefault="008452CA" w:rsidP="008A1BCC">
            <w:pPr>
              <w:jc w:val="center"/>
              <w:rPr>
                <w:i/>
              </w:rPr>
            </w:pPr>
            <w:r>
              <w:rPr>
                <w:noProof/>
                <w:lang w:eastAsia="en-GB"/>
              </w:rPr>
              <w:lastRenderedPageBreak/>
              <w:drawing>
                <wp:inline distT="0" distB="0" distL="0" distR="0" wp14:anchorId="540E88E5" wp14:editId="6437BDFD">
                  <wp:extent cx="5003165" cy="4045303"/>
                  <wp:effectExtent l="0" t="0" r="6985" b="0"/>
                  <wp:docPr id="98" name="Kuv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9382" cy="4058415"/>
                          </a:xfrm>
                          <a:prstGeom prst="rect">
                            <a:avLst/>
                          </a:prstGeom>
                          <a:noFill/>
                          <a:ln>
                            <a:noFill/>
                          </a:ln>
                        </pic:spPr>
                      </pic:pic>
                    </a:graphicData>
                  </a:graphic>
                </wp:inline>
              </w:drawing>
            </w:r>
            <w:r w:rsidR="0055119E">
              <w:fldChar w:fldCharType="begin"/>
            </w:r>
            <w:r w:rsidR="0055119E">
              <w:fldChar w:fldCharType="end"/>
            </w:r>
          </w:p>
        </w:tc>
      </w:tr>
      <w:tr w:rsidR="000E559D" w14:paraId="16BD9F1D" w14:textId="77777777" w:rsidTr="004246A1">
        <w:trPr>
          <w:cantSplit/>
        </w:trPr>
        <w:tc>
          <w:tcPr>
            <w:tcW w:w="9526" w:type="dxa"/>
            <w:gridSpan w:val="4"/>
            <w:tcBorders>
              <w:top w:val="nil"/>
              <w:bottom w:val="single" w:sz="4" w:space="0" w:color="auto"/>
            </w:tcBorders>
            <w:vAlign w:val="center"/>
          </w:tcPr>
          <w:p w14:paraId="74CA7A2A" w14:textId="7487842A" w:rsidR="006C11DB"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X01SW.001, displayed scale 1:20 000, date range include 9thMay 20</w:t>
            </w:r>
            <w:r w:rsidR="00A93B85">
              <w:rPr>
                <w:i/>
              </w:rPr>
              <w:t>2</w:t>
            </w:r>
            <w:r w:rsidR="000E559D" w:rsidRPr="005D2431">
              <w:rPr>
                <w:i/>
              </w:rPr>
              <w:t>1</w:t>
            </w:r>
          </w:p>
        </w:tc>
      </w:tr>
      <w:tr w:rsidR="000E559D" w14:paraId="710F45FC" w14:textId="77777777" w:rsidTr="004246A1">
        <w:trPr>
          <w:cantSplit/>
        </w:trPr>
        <w:tc>
          <w:tcPr>
            <w:tcW w:w="9526" w:type="dxa"/>
            <w:gridSpan w:val="4"/>
            <w:tcBorders>
              <w:bottom w:val="nil"/>
            </w:tcBorders>
            <w:vAlign w:val="center"/>
          </w:tcPr>
          <w:p w14:paraId="038DC6C6" w14:textId="154B049A" w:rsidR="000E559D" w:rsidRPr="000E559D" w:rsidRDefault="008452CA" w:rsidP="000A066E">
            <w:pPr>
              <w:jc w:val="center"/>
            </w:pPr>
            <w:r>
              <w:rPr>
                <w:noProof/>
                <w:lang w:eastAsia="en-GB"/>
              </w:rPr>
              <w:drawing>
                <wp:inline distT="0" distB="0" distL="0" distR="0" wp14:anchorId="50274211" wp14:editId="14E7B9B7">
                  <wp:extent cx="4846397" cy="3905250"/>
                  <wp:effectExtent l="0" t="0" r="0" b="0"/>
                  <wp:docPr id="99" name="Kuv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4220" cy="3919612"/>
                          </a:xfrm>
                          <a:prstGeom prst="rect">
                            <a:avLst/>
                          </a:prstGeom>
                          <a:noFill/>
                          <a:ln>
                            <a:noFill/>
                          </a:ln>
                        </pic:spPr>
                      </pic:pic>
                    </a:graphicData>
                  </a:graphic>
                </wp:inline>
              </w:drawing>
            </w:r>
          </w:p>
        </w:tc>
      </w:tr>
      <w:tr w:rsidR="000E559D" w14:paraId="662ADA80" w14:textId="77777777" w:rsidTr="004246A1">
        <w:trPr>
          <w:cantSplit/>
        </w:trPr>
        <w:tc>
          <w:tcPr>
            <w:tcW w:w="9526" w:type="dxa"/>
            <w:gridSpan w:val="4"/>
            <w:tcBorders>
              <w:top w:val="nil"/>
              <w:bottom w:val="nil"/>
            </w:tcBorders>
            <w:vAlign w:val="center"/>
          </w:tcPr>
          <w:p w14:paraId="71FCCD41" w14:textId="36DCAF3C" w:rsidR="000E559D" w:rsidRPr="005D2431" w:rsidRDefault="0024010F" w:rsidP="000A066E">
            <w:pPr>
              <w:jc w:val="left"/>
              <w:rPr>
                <w:i/>
              </w:rPr>
            </w:pPr>
            <w:r w:rsidRPr="009C5191">
              <w:rPr>
                <w:b/>
                <w:bCs/>
                <w:i/>
              </w:rPr>
              <w:t>[TBD</w:t>
            </w:r>
            <w:r>
              <w:rPr>
                <w:i/>
              </w:rPr>
              <w:t>]</w:t>
            </w:r>
            <w:r w:rsidR="000E559D" w:rsidRPr="005D2431">
              <w:rPr>
                <w:i/>
              </w:rPr>
              <w:t xml:space="preserve">After loading of </w:t>
            </w:r>
            <w:r w:rsidR="00A93B85">
              <w:rPr>
                <w:i/>
              </w:rPr>
              <w:t>101AA00</w:t>
            </w:r>
            <w:r w:rsidR="000E559D" w:rsidRPr="005D2431">
              <w:rPr>
                <w:i/>
              </w:rPr>
              <w:t>X01SW.002, displayed scale 1:20 000, date range 1st Jan 20</w:t>
            </w:r>
            <w:r w:rsidR="00A93B85">
              <w:rPr>
                <w:i/>
              </w:rPr>
              <w:t>1</w:t>
            </w:r>
            <w:r w:rsidR="000E559D" w:rsidRPr="005D2431">
              <w:rPr>
                <w:i/>
              </w:rPr>
              <w:t>5-21st Feb 20</w:t>
            </w:r>
            <w:r w:rsidR="00A93B85">
              <w:rPr>
                <w:i/>
              </w:rPr>
              <w:t>1</w:t>
            </w:r>
            <w:r w:rsidR="000E559D" w:rsidRPr="005D2431">
              <w:rPr>
                <w:i/>
              </w:rPr>
              <w:t>5</w:t>
            </w:r>
          </w:p>
          <w:p w14:paraId="0A5B286F" w14:textId="77777777" w:rsidR="008B51BD" w:rsidRPr="006C11DB" w:rsidRDefault="008B51BD" w:rsidP="000A066E">
            <w:pPr>
              <w:jc w:val="left"/>
            </w:pPr>
          </w:p>
        </w:tc>
      </w:tr>
      <w:tr w:rsidR="000E559D" w14:paraId="3C15D8A4" w14:textId="77777777" w:rsidTr="004246A1">
        <w:trPr>
          <w:cantSplit/>
        </w:trPr>
        <w:tc>
          <w:tcPr>
            <w:tcW w:w="9526" w:type="dxa"/>
            <w:gridSpan w:val="4"/>
            <w:tcBorders>
              <w:top w:val="nil"/>
              <w:bottom w:val="single" w:sz="4" w:space="0" w:color="auto"/>
            </w:tcBorders>
            <w:vAlign w:val="center"/>
          </w:tcPr>
          <w:p w14:paraId="150D58D6" w14:textId="72D5C8B7" w:rsidR="000E559D" w:rsidRPr="000E559D" w:rsidRDefault="008452CA" w:rsidP="000A066E">
            <w:pPr>
              <w:jc w:val="center"/>
            </w:pPr>
            <w:r>
              <w:rPr>
                <w:noProof/>
                <w:lang w:eastAsia="en-GB"/>
              </w:rPr>
              <w:lastRenderedPageBreak/>
              <w:drawing>
                <wp:inline distT="0" distB="0" distL="0" distR="0" wp14:anchorId="3976804A" wp14:editId="1944BE71">
                  <wp:extent cx="4861093" cy="3926840"/>
                  <wp:effectExtent l="0" t="0" r="0" b="0"/>
                  <wp:docPr id="102" name="Kuv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1414" cy="3943255"/>
                          </a:xfrm>
                          <a:prstGeom prst="rect">
                            <a:avLst/>
                          </a:prstGeom>
                          <a:noFill/>
                          <a:ln>
                            <a:noFill/>
                          </a:ln>
                        </pic:spPr>
                      </pic:pic>
                    </a:graphicData>
                  </a:graphic>
                </wp:inline>
              </w:drawing>
            </w:r>
          </w:p>
        </w:tc>
      </w:tr>
      <w:tr w:rsidR="000E559D" w14:paraId="4AB057E8" w14:textId="77777777" w:rsidTr="004246A1">
        <w:trPr>
          <w:cantSplit/>
        </w:trPr>
        <w:tc>
          <w:tcPr>
            <w:tcW w:w="9526" w:type="dxa"/>
            <w:gridSpan w:val="4"/>
            <w:tcBorders>
              <w:top w:val="single" w:sz="4" w:space="0" w:color="auto"/>
              <w:bottom w:val="single" w:sz="4" w:space="0" w:color="auto"/>
            </w:tcBorders>
            <w:vAlign w:val="center"/>
          </w:tcPr>
          <w:p w14:paraId="2D24EFAF" w14:textId="349BB78A" w:rsidR="000E559D"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w:t>
            </w:r>
            <w:r w:rsidR="00A2121E">
              <w:rPr>
                <w:i/>
              </w:rPr>
              <w:t>3</w:t>
            </w:r>
            <w:r w:rsidR="0023617C" w:rsidRPr="005D2431">
              <w:rPr>
                <w:i/>
              </w:rPr>
              <w:t xml:space="preserve">, displayed scale 1:20 000, date range include </w:t>
            </w:r>
            <w:r w:rsidR="00A2121E">
              <w:rPr>
                <w:i/>
              </w:rPr>
              <w:t>8</w:t>
            </w:r>
            <w:r w:rsidR="0023617C" w:rsidRPr="005D2431">
              <w:rPr>
                <w:i/>
              </w:rPr>
              <w:t xml:space="preserve">th </w:t>
            </w:r>
            <w:r w:rsidR="00A2121E">
              <w:rPr>
                <w:i/>
              </w:rPr>
              <w:t>Sep</w:t>
            </w:r>
            <w:r w:rsidR="0023617C" w:rsidRPr="005D2431">
              <w:rPr>
                <w:i/>
              </w:rPr>
              <w:t xml:space="preserve"> 20</w:t>
            </w:r>
            <w:r w:rsidR="00A93B85">
              <w:rPr>
                <w:i/>
              </w:rPr>
              <w:t>1</w:t>
            </w:r>
            <w:r w:rsidR="0023617C" w:rsidRPr="005D2431">
              <w:rPr>
                <w:i/>
              </w:rPr>
              <w:t>5</w:t>
            </w:r>
          </w:p>
          <w:p w14:paraId="7D0BD9D2" w14:textId="77777777" w:rsidR="008B51BD" w:rsidRPr="006C11DB" w:rsidRDefault="008B51BD" w:rsidP="000A066E">
            <w:pPr>
              <w:jc w:val="left"/>
            </w:pPr>
          </w:p>
        </w:tc>
      </w:tr>
      <w:tr w:rsidR="0023617C" w14:paraId="4ABAA959" w14:textId="77777777" w:rsidTr="004246A1">
        <w:trPr>
          <w:cantSplit/>
        </w:trPr>
        <w:tc>
          <w:tcPr>
            <w:tcW w:w="9526" w:type="dxa"/>
            <w:gridSpan w:val="4"/>
            <w:tcBorders>
              <w:bottom w:val="nil"/>
            </w:tcBorders>
            <w:vAlign w:val="center"/>
          </w:tcPr>
          <w:p w14:paraId="6A293A9E" w14:textId="69C976F9" w:rsidR="0023617C" w:rsidRPr="0023617C" w:rsidRDefault="008452CA" w:rsidP="000A066E">
            <w:pPr>
              <w:jc w:val="center"/>
            </w:pPr>
            <w:r>
              <w:rPr>
                <w:noProof/>
                <w:lang w:eastAsia="en-GB"/>
              </w:rPr>
              <w:drawing>
                <wp:inline distT="0" distB="0" distL="0" distR="0" wp14:anchorId="25623754" wp14:editId="60C6E855">
                  <wp:extent cx="5064015" cy="4088624"/>
                  <wp:effectExtent l="0" t="0" r="3810" b="7620"/>
                  <wp:docPr id="103" name="Kuv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977" cy="4104741"/>
                          </a:xfrm>
                          <a:prstGeom prst="rect">
                            <a:avLst/>
                          </a:prstGeom>
                          <a:noFill/>
                          <a:ln>
                            <a:noFill/>
                          </a:ln>
                        </pic:spPr>
                      </pic:pic>
                    </a:graphicData>
                  </a:graphic>
                </wp:inline>
              </w:drawing>
            </w:r>
          </w:p>
        </w:tc>
      </w:tr>
      <w:tr w:rsidR="0023617C" w14:paraId="01E83D64" w14:textId="77777777" w:rsidTr="004246A1">
        <w:trPr>
          <w:cantSplit/>
        </w:trPr>
        <w:tc>
          <w:tcPr>
            <w:tcW w:w="9526" w:type="dxa"/>
            <w:gridSpan w:val="4"/>
            <w:tcBorders>
              <w:top w:val="nil"/>
              <w:bottom w:val="nil"/>
            </w:tcBorders>
            <w:vAlign w:val="center"/>
          </w:tcPr>
          <w:p w14:paraId="75FF8F06" w14:textId="2FD6EDEC"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.004, displayed scale 1:20 000, date range include 22nd Sep 20</w:t>
            </w:r>
            <w:r w:rsidR="00A93B85">
              <w:rPr>
                <w:i/>
              </w:rPr>
              <w:t>1</w:t>
            </w:r>
            <w:r w:rsidR="0023617C" w:rsidRPr="005D2431">
              <w:rPr>
                <w:i/>
              </w:rPr>
              <w:t>5</w:t>
            </w:r>
          </w:p>
          <w:p w14:paraId="681ED542" w14:textId="77777777" w:rsidR="008B51BD" w:rsidRPr="006C11DB" w:rsidRDefault="008B51BD" w:rsidP="000A066E">
            <w:pPr>
              <w:jc w:val="left"/>
            </w:pPr>
          </w:p>
        </w:tc>
      </w:tr>
      <w:tr w:rsidR="0023617C" w14:paraId="06FCCF5E" w14:textId="77777777" w:rsidTr="004246A1">
        <w:trPr>
          <w:cantSplit/>
        </w:trPr>
        <w:tc>
          <w:tcPr>
            <w:tcW w:w="9526" w:type="dxa"/>
            <w:gridSpan w:val="4"/>
            <w:tcBorders>
              <w:top w:val="nil"/>
              <w:bottom w:val="nil"/>
            </w:tcBorders>
            <w:vAlign w:val="center"/>
          </w:tcPr>
          <w:p w14:paraId="4587D4D5" w14:textId="0D283B32" w:rsidR="0023617C" w:rsidRPr="0023617C" w:rsidRDefault="008452CA" w:rsidP="000A066E">
            <w:pPr>
              <w:jc w:val="center"/>
            </w:pPr>
            <w:r>
              <w:rPr>
                <w:noProof/>
                <w:lang w:eastAsia="en-GB"/>
              </w:rPr>
              <w:lastRenderedPageBreak/>
              <w:drawing>
                <wp:inline distT="0" distB="0" distL="0" distR="0" wp14:anchorId="3EE06CBA" wp14:editId="160BD9C4">
                  <wp:extent cx="4990528" cy="4030345"/>
                  <wp:effectExtent l="0" t="0" r="635" b="8255"/>
                  <wp:docPr id="106" name="Kuv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2684" cy="4040162"/>
                          </a:xfrm>
                          <a:prstGeom prst="rect">
                            <a:avLst/>
                          </a:prstGeom>
                          <a:noFill/>
                          <a:ln>
                            <a:noFill/>
                          </a:ln>
                        </pic:spPr>
                      </pic:pic>
                    </a:graphicData>
                  </a:graphic>
                </wp:inline>
              </w:drawing>
            </w:r>
          </w:p>
        </w:tc>
      </w:tr>
      <w:tr w:rsidR="0023617C" w14:paraId="3C5B96C1" w14:textId="77777777" w:rsidTr="004246A1">
        <w:trPr>
          <w:cantSplit/>
        </w:trPr>
        <w:tc>
          <w:tcPr>
            <w:tcW w:w="9526" w:type="dxa"/>
            <w:gridSpan w:val="4"/>
            <w:tcBorders>
              <w:top w:val="nil"/>
            </w:tcBorders>
            <w:vAlign w:val="center"/>
          </w:tcPr>
          <w:p w14:paraId="2BAC076A" w14:textId="5D00DDD0" w:rsidR="0023617C" w:rsidRPr="005D2431" w:rsidRDefault="0024010F" w:rsidP="000A066E">
            <w:pPr>
              <w:jc w:val="left"/>
              <w:rPr>
                <w:i/>
              </w:rPr>
            </w:pPr>
            <w:r w:rsidRPr="009C5191">
              <w:rPr>
                <w:b/>
                <w:bCs/>
                <w:i/>
              </w:rPr>
              <w:t>[TBD</w:t>
            </w:r>
            <w:r>
              <w:rPr>
                <w:i/>
              </w:rPr>
              <w:t>]</w:t>
            </w:r>
            <w:r w:rsidR="0023617C" w:rsidRPr="005D2431">
              <w:rPr>
                <w:i/>
              </w:rPr>
              <w:t xml:space="preserve">After loading of </w:t>
            </w:r>
            <w:r w:rsidR="00A93B85">
              <w:rPr>
                <w:i/>
              </w:rPr>
              <w:t>101AA00</w:t>
            </w:r>
            <w:r w:rsidR="00A93B85" w:rsidRPr="005D2431">
              <w:rPr>
                <w:i/>
              </w:rPr>
              <w:t>X01SW</w:t>
            </w:r>
            <w:r w:rsidR="0023617C" w:rsidRPr="005D2431">
              <w:rPr>
                <w:i/>
              </w:rPr>
              <w:t>.005, displayed scale 1:20 000, date range include 6th Oct 20</w:t>
            </w:r>
            <w:r w:rsidR="00A93B85">
              <w:rPr>
                <w:i/>
              </w:rPr>
              <w:t>1</w:t>
            </w:r>
            <w:r w:rsidR="0023617C" w:rsidRPr="005D2431">
              <w:rPr>
                <w:i/>
              </w:rPr>
              <w:t>5</w:t>
            </w:r>
          </w:p>
          <w:p w14:paraId="01A5452E" w14:textId="77777777" w:rsidR="008B51BD" w:rsidRPr="006C11DB" w:rsidRDefault="008B51BD" w:rsidP="000A066E">
            <w:pPr>
              <w:jc w:val="left"/>
            </w:pPr>
          </w:p>
        </w:tc>
      </w:tr>
    </w:tbl>
    <w:p w14:paraId="20B347ED" w14:textId="77777777" w:rsidR="00305CC0" w:rsidRDefault="00305CC0" w:rsidP="00305CC0">
      <w:pPr>
        <w:jc w:val="left"/>
      </w:pPr>
    </w:p>
    <w:p w14:paraId="18DB1DED" w14:textId="77777777" w:rsidR="00305CC0" w:rsidRDefault="008A1BCC" w:rsidP="00E30B8F">
      <w:pPr>
        <w:pStyle w:val="Heading3"/>
      </w:pPr>
      <w:commentRangeStart w:id="964"/>
      <w:commentRangeStart w:id="965"/>
      <w:r w:rsidRPr="008A1BCC">
        <w:t>Loading update in an invalid sequence</w:t>
      </w:r>
      <w:commentRangeEnd w:id="964"/>
      <w:r w:rsidR="00AC75FD">
        <w:rPr>
          <w:rStyle w:val="CommentReference"/>
          <w:b w:val="0"/>
          <w:snapToGrid/>
          <w:color w:val="000000"/>
        </w:rPr>
        <w:commentReference w:id="964"/>
      </w:r>
      <w:commentRangeEnd w:id="965"/>
      <w:r w:rsidR="00206A10">
        <w:rPr>
          <w:rStyle w:val="CommentReference"/>
          <w:b w:val="0"/>
          <w:snapToGrid/>
          <w:color w:val="000000"/>
        </w:rPr>
        <w:commentReference w:id="965"/>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5247B" w14:paraId="02B8AFF3" w14:textId="77777777" w:rsidTr="00A12488">
        <w:trPr>
          <w:trHeight w:val="454"/>
          <w:tblHeader/>
        </w:trPr>
        <w:tc>
          <w:tcPr>
            <w:tcW w:w="2381" w:type="dxa"/>
            <w:shd w:val="clear" w:color="auto" w:fill="CCFFCC"/>
            <w:vAlign w:val="center"/>
          </w:tcPr>
          <w:p w14:paraId="2917C3DF" w14:textId="77777777" w:rsidR="0015247B" w:rsidRPr="004065B1" w:rsidRDefault="0015247B" w:rsidP="0015247B">
            <w:r w:rsidRPr="000A066E">
              <w:rPr>
                <w:b/>
              </w:rPr>
              <w:t>Test Reference</w:t>
            </w:r>
          </w:p>
        </w:tc>
        <w:tc>
          <w:tcPr>
            <w:tcW w:w="2381" w:type="dxa"/>
            <w:shd w:val="clear" w:color="auto" w:fill="CCFFCC"/>
            <w:vAlign w:val="center"/>
          </w:tcPr>
          <w:p w14:paraId="0FC21363" w14:textId="771993E7" w:rsidR="0015247B" w:rsidRPr="004065B1" w:rsidRDefault="008F067A" w:rsidP="0015247B">
            <w:proofErr w:type="spellStart"/>
            <w:r>
              <w:t>InvalidSequence</w:t>
            </w:r>
            <w:proofErr w:type="spellEnd"/>
          </w:p>
        </w:tc>
        <w:tc>
          <w:tcPr>
            <w:tcW w:w="2382" w:type="dxa"/>
            <w:shd w:val="clear" w:color="auto" w:fill="CCFFCC"/>
            <w:vAlign w:val="center"/>
          </w:tcPr>
          <w:p w14:paraId="236E7A7C" w14:textId="77777777" w:rsidR="0015247B" w:rsidRPr="004065B1" w:rsidRDefault="0015247B" w:rsidP="0015247B">
            <w:r w:rsidRPr="000A066E">
              <w:rPr>
                <w:b/>
              </w:rPr>
              <w:t>IHO Reference</w:t>
            </w:r>
          </w:p>
        </w:tc>
        <w:tc>
          <w:tcPr>
            <w:tcW w:w="2382" w:type="dxa"/>
            <w:shd w:val="clear" w:color="auto" w:fill="CCFFCC"/>
            <w:vAlign w:val="center"/>
          </w:tcPr>
          <w:p w14:paraId="605D9F64" w14:textId="7674C6D8" w:rsidR="0015247B" w:rsidRPr="004065B1" w:rsidRDefault="006C11DB" w:rsidP="00CB0EA1">
            <w:r>
              <w:t>IEC61174/ 4.4.2</w:t>
            </w:r>
          </w:p>
        </w:tc>
      </w:tr>
      <w:tr w:rsidR="0015247B" w14:paraId="538C4D66" w14:textId="77777777" w:rsidTr="00A12488">
        <w:trPr>
          <w:tblHeader/>
        </w:trPr>
        <w:tc>
          <w:tcPr>
            <w:tcW w:w="9526" w:type="dxa"/>
            <w:gridSpan w:val="4"/>
            <w:shd w:val="clear" w:color="auto" w:fill="CCFFCC"/>
            <w:vAlign w:val="center"/>
          </w:tcPr>
          <w:p w14:paraId="0242B0FB" w14:textId="77777777" w:rsidR="0015247B" w:rsidRDefault="0015247B" w:rsidP="0015247B">
            <w:r w:rsidRPr="000A066E">
              <w:rPr>
                <w:b/>
              </w:rPr>
              <w:t>Test description</w:t>
            </w:r>
          </w:p>
        </w:tc>
      </w:tr>
      <w:tr w:rsidR="0015247B" w14:paraId="43FBB245" w14:textId="77777777" w:rsidTr="00A12488">
        <w:trPr>
          <w:tblHeader/>
        </w:trPr>
        <w:tc>
          <w:tcPr>
            <w:tcW w:w="9526" w:type="dxa"/>
            <w:gridSpan w:val="4"/>
            <w:vAlign w:val="center"/>
          </w:tcPr>
          <w:p w14:paraId="48822614" w14:textId="77777777" w:rsidR="0015247B" w:rsidRPr="005D2431" w:rsidRDefault="006C11DB" w:rsidP="0015247B">
            <w:pPr>
              <w:rPr>
                <w:i/>
              </w:rPr>
            </w:pPr>
            <w:r w:rsidRPr="005D2431">
              <w:rPr>
                <w:i/>
              </w:rPr>
              <w:t>Loading update files in an invalid sequence.</w:t>
            </w:r>
          </w:p>
        </w:tc>
      </w:tr>
      <w:tr w:rsidR="0015247B" w14:paraId="63EA51C8" w14:textId="77777777" w:rsidTr="00A12488">
        <w:trPr>
          <w:tblHeader/>
        </w:trPr>
        <w:tc>
          <w:tcPr>
            <w:tcW w:w="9526" w:type="dxa"/>
            <w:gridSpan w:val="4"/>
            <w:shd w:val="clear" w:color="auto" w:fill="CCFFCC"/>
            <w:vAlign w:val="center"/>
          </w:tcPr>
          <w:p w14:paraId="29F2D536" w14:textId="77777777" w:rsidR="0015247B" w:rsidRPr="004065B1" w:rsidRDefault="0015247B" w:rsidP="0015247B">
            <w:r w:rsidRPr="000A066E">
              <w:rPr>
                <w:b/>
              </w:rPr>
              <w:t>Setup</w:t>
            </w:r>
          </w:p>
        </w:tc>
      </w:tr>
      <w:tr w:rsidR="0015247B" w14:paraId="3F4720E6" w14:textId="77777777" w:rsidTr="00A12488">
        <w:trPr>
          <w:tblHeader/>
        </w:trPr>
        <w:tc>
          <w:tcPr>
            <w:tcW w:w="9526" w:type="dxa"/>
            <w:gridSpan w:val="4"/>
            <w:vAlign w:val="center"/>
          </w:tcPr>
          <w:p w14:paraId="1368E1D1" w14:textId="77777777" w:rsidR="00EC3448" w:rsidRDefault="00EC3448" w:rsidP="00EC3448">
            <w:pPr>
              <w:rPr>
                <w:i/>
              </w:rPr>
            </w:pPr>
            <w:r w:rsidRPr="00C36B0F">
              <w:rPr>
                <w:i/>
              </w:rPr>
              <w:t>Load</w:t>
            </w:r>
            <w:r>
              <w:rPr>
                <w:i/>
              </w:rPr>
              <w:t xml:space="preserve"> the</w:t>
            </w:r>
            <w:r w:rsidRPr="00C36B0F">
              <w:rPr>
                <w:i/>
              </w:rPr>
              <w:t xml:space="preserve"> </w:t>
            </w:r>
            <w:r>
              <w:rPr>
                <w:i/>
              </w:rPr>
              <w:t xml:space="preserve">exchange set </w:t>
            </w:r>
            <w:proofErr w:type="spellStart"/>
            <w:r>
              <w:rPr>
                <w:b/>
                <w:bCs/>
                <w:i/>
              </w:rPr>
              <w:t>PowerUp</w:t>
            </w:r>
            <w:proofErr w:type="spellEnd"/>
            <w:r>
              <w:rPr>
                <w:i/>
              </w:rPr>
              <w:t xml:space="preserve"> </w:t>
            </w:r>
          </w:p>
          <w:p w14:paraId="2EEC6E10" w14:textId="4D5D67EE" w:rsidR="0015247B" w:rsidRPr="004065B1" w:rsidRDefault="0015247B" w:rsidP="006C11DB"/>
        </w:tc>
      </w:tr>
      <w:tr w:rsidR="0015247B" w14:paraId="0FC26449" w14:textId="77777777" w:rsidTr="00A12488">
        <w:trPr>
          <w:tblHeader/>
        </w:trPr>
        <w:tc>
          <w:tcPr>
            <w:tcW w:w="9526" w:type="dxa"/>
            <w:gridSpan w:val="4"/>
            <w:shd w:val="clear" w:color="auto" w:fill="CCFFCC"/>
            <w:vAlign w:val="center"/>
          </w:tcPr>
          <w:p w14:paraId="26C5DD2A" w14:textId="77777777" w:rsidR="0015247B" w:rsidRPr="004065B1" w:rsidRDefault="0015247B" w:rsidP="0015247B">
            <w:r w:rsidRPr="000A066E">
              <w:rPr>
                <w:b/>
              </w:rPr>
              <w:t>Action</w:t>
            </w:r>
          </w:p>
        </w:tc>
      </w:tr>
      <w:tr w:rsidR="0015247B" w14:paraId="458ADF87" w14:textId="77777777" w:rsidTr="00A12488">
        <w:trPr>
          <w:tblHeader/>
        </w:trPr>
        <w:tc>
          <w:tcPr>
            <w:tcW w:w="9526" w:type="dxa"/>
            <w:gridSpan w:val="4"/>
            <w:vAlign w:val="center"/>
          </w:tcPr>
          <w:p w14:paraId="2F8DF7B2" w14:textId="45551339" w:rsidR="006C11DB" w:rsidRPr="005D2431" w:rsidRDefault="006C11DB" w:rsidP="006C11DB">
            <w:pPr>
              <w:rPr>
                <w:i/>
              </w:rPr>
            </w:pPr>
            <w:r w:rsidRPr="005D2431">
              <w:rPr>
                <w:i/>
              </w:rPr>
              <w:t>Load the following five update</w:t>
            </w:r>
            <w:r w:rsidR="00EC3448">
              <w:rPr>
                <w:i/>
              </w:rPr>
              <w:t xml:space="preserve"> exchange sets</w:t>
            </w:r>
            <w:r w:rsidRPr="005D2431">
              <w:rPr>
                <w:i/>
              </w:rPr>
              <w:t>:</w:t>
            </w:r>
          </w:p>
          <w:p w14:paraId="746443D3" w14:textId="2E1C8B94" w:rsidR="00EC3448" w:rsidRPr="0015247B" w:rsidRDefault="00EC3448" w:rsidP="0024010F">
            <w:r w:rsidRPr="00EC3448">
              <w:rPr>
                <w:b/>
                <w:bCs/>
                <w:i/>
              </w:rPr>
              <w:t>InvalidSequence00x</w:t>
            </w:r>
            <w:r>
              <w:rPr>
                <w:i/>
              </w:rPr>
              <w:t xml:space="preserve"> with x=1,2,3,4,5</w:t>
            </w:r>
          </w:p>
        </w:tc>
      </w:tr>
      <w:tr w:rsidR="0015247B" w14:paraId="5EE2E146" w14:textId="77777777" w:rsidTr="00A12488">
        <w:trPr>
          <w:tblHeader/>
        </w:trPr>
        <w:tc>
          <w:tcPr>
            <w:tcW w:w="9526" w:type="dxa"/>
            <w:gridSpan w:val="4"/>
            <w:shd w:val="clear" w:color="auto" w:fill="CCFFCC"/>
            <w:vAlign w:val="center"/>
          </w:tcPr>
          <w:p w14:paraId="7BAE0AD7" w14:textId="77777777" w:rsidR="0015247B" w:rsidRPr="004065B1" w:rsidRDefault="0015247B" w:rsidP="0015247B">
            <w:r w:rsidRPr="000A066E">
              <w:rPr>
                <w:b/>
              </w:rPr>
              <w:t>Results</w:t>
            </w:r>
          </w:p>
        </w:tc>
      </w:tr>
      <w:tr w:rsidR="0015247B" w14:paraId="4CA3BFBB" w14:textId="77777777" w:rsidTr="00A12488">
        <w:trPr>
          <w:tblHeader/>
        </w:trPr>
        <w:tc>
          <w:tcPr>
            <w:tcW w:w="9526" w:type="dxa"/>
            <w:gridSpan w:val="4"/>
            <w:vAlign w:val="center"/>
          </w:tcPr>
          <w:p w14:paraId="40E92E58" w14:textId="77777777" w:rsidR="0015247B" w:rsidRPr="005D2431" w:rsidRDefault="006C11DB" w:rsidP="0015247B">
            <w:pPr>
              <w:jc w:val="left"/>
              <w:rPr>
                <w:i/>
              </w:rPr>
            </w:pPr>
            <w:r w:rsidRPr="005D2431">
              <w:rPr>
                <w:i/>
              </w:rPr>
              <w:t>The update process shall install the updates up to update no. 3 and reject the installation of updates no. 4 and 5 with a permanent indication, “Chart information not up-to-date” when this chart is in use (either displayed or used as largest scale available for the chart related alerts and indications) until the not up- to-date situation is removed by successful application of a re-issue, a new edition or complete sequence of updates.</w:t>
            </w:r>
          </w:p>
        </w:tc>
      </w:tr>
    </w:tbl>
    <w:p w14:paraId="40FF5A00" w14:textId="77777777" w:rsidR="0015247B" w:rsidRDefault="0015247B" w:rsidP="0015247B"/>
    <w:p w14:paraId="1F2C8F83" w14:textId="77777777" w:rsidR="0015247B" w:rsidRDefault="001C6AFF" w:rsidP="00E30B8F">
      <w:pPr>
        <w:pStyle w:val="Heading3"/>
      </w:pPr>
      <w:r>
        <w:br w:type="page"/>
      </w:r>
      <w:r w:rsidR="008A1BCC" w:rsidRPr="008A1BCC">
        <w:lastRenderedPageBreak/>
        <w:t>Loading update of newer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B0EA1" w14:paraId="6F001D76" w14:textId="77777777" w:rsidTr="00A60F21">
        <w:trPr>
          <w:cantSplit/>
          <w:trHeight w:val="454"/>
        </w:trPr>
        <w:tc>
          <w:tcPr>
            <w:tcW w:w="2381" w:type="dxa"/>
            <w:shd w:val="clear" w:color="auto" w:fill="CCFFCC"/>
            <w:vAlign w:val="center"/>
          </w:tcPr>
          <w:p w14:paraId="0B8A6272" w14:textId="77777777" w:rsidR="00CB0EA1" w:rsidRPr="004065B1" w:rsidRDefault="00CB0EA1" w:rsidP="0015247B">
            <w:r w:rsidRPr="000A066E">
              <w:rPr>
                <w:b/>
              </w:rPr>
              <w:t>Test Reference</w:t>
            </w:r>
          </w:p>
        </w:tc>
        <w:tc>
          <w:tcPr>
            <w:tcW w:w="2381" w:type="dxa"/>
            <w:shd w:val="clear" w:color="auto" w:fill="CCFFCC"/>
            <w:vAlign w:val="center"/>
          </w:tcPr>
          <w:p w14:paraId="56EF5853" w14:textId="257CBF28" w:rsidR="00CB0EA1" w:rsidRPr="004065B1" w:rsidRDefault="00EC3448" w:rsidP="0015247B">
            <w:proofErr w:type="spellStart"/>
            <w:r>
              <w:t>NewerEdition</w:t>
            </w:r>
            <w:proofErr w:type="spellEnd"/>
          </w:p>
        </w:tc>
        <w:tc>
          <w:tcPr>
            <w:tcW w:w="2382" w:type="dxa"/>
            <w:shd w:val="clear" w:color="auto" w:fill="CCFFCC"/>
            <w:vAlign w:val="center"/>
          </w:tcPr>
          <w:p w14:paraId="371C48BC" w14:textId="77777777" w:rsidR="00CB0EA1" w:rsidRPr="004065B1" w:rsidRDefault="00CB0EA1" w:rsidP="0015247B">
            <w:r w:rsidRPr="000A066E">
              <w:rPr>
                <w:b/>
              </w:rPr>
              <w:t>IHO Reference</w:t>
            </w:r>
          </w:p>
        </w:tc>
        <w:tc>
          <w:tcPr>
            <w:tcW w:w="2382" w:type="dxa"/>
            <w:shd w:val="clear" w:color="auto" w:fill="CCFFCC"/>
            <w:vAlign w:val="center"/>
          </w:tcPr>
          <w:p w14:paraId="531F334E" w14:textId="403BE97B" w:rsidR="00CB0EA1" w:rsidRPr="004065B1" w:rsidRDefault="00CB0EA1" w:rsidP="00CB0EA1">
            <w:pPr>
              <w:jc w:val="left"/>
            </w:pPr>
            <w:r>
              <w:t>IEC 61174/ 6.8.16.1</w:t>
            </w:r>
          </w:p>
        </w:tc>
      </w:tr>
      <w:tr w:rsidR="00CB0EA1" w14:paraId="603F186C" w14:textId="77777777" w:rsidTr="00A60F21">
        <w:trPr>
          <w:cantSplit/>
        </w:trPr>
        <w:tc>
          <w:tcPr>
            <w:tcW w:w="9526" w:type="dxa"/>
            <w:gridSpan w:val="4"/>
            <w:shd w:val="clear" w:color="auto" w:fill="CCFFCC"/>
            <w:vAlign w:val="center"/>
          </w:tcPr>
          <w:p w14:paraId="727727CF" w14:textId="77777777" w:rsidR="00CB0EA1" w:rsidRDefault="00CB0EA1" w:rsidP="0015247B">
            <w:r w:rsidRPr="000A066E">
              <w:rPr>
                <w:b/>
              </w:rPr>
              <w:t>Test description</w:t>
            </w:r>
          </w:p>
        </w:tc>
      </w:tr>
      <w:tr w:rsidR="00CB0EA1" w14:paraId="56051B9A" w14:textId="77777777" w:rsidTr="00A60F21">
        <w:trPr>
          <w:cantSplit/>
        </w:trPr>
        <w:tc>
          <w:tcPr>
            <w:tcW w:w="9526" w:type="dxa"/>
            <w:gridSpan w:val="4"/>
            <w:vAlign w:val="center"/>
          </w:tcPr>
          <w:p w14:paraId="6F98DA8C" w14:textId="5578F23E" w:rsidR="00CB0EA1" w:rsidRPr="005D2431" w:rsidRDefault="00CB0EA1" w:rsidP="0015247B">
            <w:pPr>
              <w:rPr>
                <w:i/>
              </w:rPr>
            </w:pPr>
            <w:commentRangeStart w:id="966"/>
            <w:commentRangeStart w:id="967"/>
            <w:commentRangeStart w:id="968"/>
            <w:r w:rsidRPr="005D2431">
              <w:rPr>
                <w:i/>
              </w:rPr>
              <w:t xml:space="preserve">Loading update file of a newer edition than base </w:t>
            </w:r>
            <w:r w:rsidR="00E643E7">
              <w:rPr>
                <w:i/>
              </w:rPr>
              <w:t>dataset</w:t>
            </w:r>
            <w:r w:rsidR="00E643E7" w:rsidRPr="005D2431">
              <w:rPr>
                <w:i/>
              </w:rPr>
              <w:t xml:space="preserve"> </w:t>
            </w:r>
            <w:r w:rsidRPr="005D2431">
              <w:rPr>
                <w:i/>
              </w:rPr>
              <w:t>installed.</w:t>
            </w:r>
            <w:commentRangeEnd w:id="966"/>
            <w:r w:rsidR="00B50115">
              <w:rPr>
                <w:rStyle w:val="CommentReference"/>
                <w:snapToGrid/>
                <w:color w:val="000000"/>
              </w:rPr>
              <w:commentReference w:id="966"/>
            </w:r>
            <w:commentRangeEnd w:id="967"/>
            <w:r w:rsidR="00AC75FD">
              <w:rPr>
                <w:rStyle w:val="CommentReference"/>
                <w:snapToGrid/>
                <w:color w:val="000000"/>
              </w:rPr>
              <w:commentReference w:id="967"/>
            </w:r>
            <w:commentRangeEnd w:id="968"/>
            <w:r w:rsidR="00AC75FD">
              <w:rPr>
                <w:rStyle w:val="CommentReference"/>
                <w:snapToGrid/>
                <w:color w:val="000000"/>
              </w:rPr>
              <w:commentReference w:id="968"/>
            </w:r>
          </w:p>
        </w:tc>
      </w:tr>
      <w:tr w:rsidR="00CB0EA1" w14:paraId="43091DA7" w14:textId="77777777" w:rsidTr="00A60F21">
        <w:trPr>
          <w:cantSplit/>
        </w:trPr>
        <w:tc>
          <w:tcPr>
            <w:tcW w:w="9526" w:type="dxa"/>
            <w:gridSpan w:val="4"/>
            <w:shd w:val="clear" w:color="auto" w:fill="CCFFCC"/>
            <w:vAlign w:val="center"/>
          </w:tcPr>
          <w:p w14:paraId="1D00CEC5" w14:textId="77777777" w:rsidR="00CB0EA1" w:rsidRPr="004065B1" w:rsidRDefault="00CB0EA1" w:rsidP="0015247B">
            <w:r w:rsidRPr="000A066E">
              <w:rPr>
                <w:b/>
              </w:rPr>
              <w:t>Setup</w:t>
            </w:r>
          </w:p>
        </w:tc>
      </w:tr>
      <w:tr w:rsidR="00CB0EA1" w14:paraId="7B2B10A1" w14:textId="77777777" w:rsidTr="00A60F21">
        <w:trPr>
          <w:cantSplit/>
        </w:trPr>
        <w:tc>
          <w:tcPr>
            <w:tcW w:w="9526" w:type="dxa"/>
            <w:gridSpan w:val="4"/>
            <w:vAlign w:val="center"/>
          </w:tcPr>
          <w:p w14:paraId="4FC37173" w14:textId="77777777" w:rsidR="00CB0EA1" w:rsidRPr="005D2431" w:rsidRDefault="00CB0EA1" w:rsidP="00CB0EA1">
            <w:pPr>
              <w:rPr>
                <w:i/>
              </w:rPr>
            </w:pPr>
            <w:r w:rsidRPr="005D2431">
              <w:rPr>
                <w:i/>
              </w:rPr>
              <w:t>As result of test 2.2.3</w:t>
            </w:r>
          </w:p>
          <w:p w14:paraId="17E42431" w14:textId="1BF21735" w:rsidR="00CB0EA1" w:rsidRPr="005D2431" w:rsidRDefault="00635587" w:rsidP="00CB0EA1">
            <w:pPr>
              <w:rPr>
                <w:i/>
              </w:rPr>
            </w:pPr>
            <w:r>
              <w:t xml:space="preserve">Note: Following </w:t>
            </w:r>
            <w:r w:rsidR="00E643E7">
              <w:t xml:space="preserve">dataset </w:t>
            </w:r>
            <w:r>
              <w:t>is already loaded</w:t>
            </w:r>
            <w:r w:rsidR="00CB0EA1" w:rsidRPr="005D2431">
              <w:rPr>
                <w:i/>
              </w:rPr>
              <w:t>:</w:t>
            </w:r>
          </w:p>
          <w:p w14:paraId="264D365B" w14:textId="7277A748" w:rsidR="00CB0EA1" w:rsidRPr="004065B1" w:rsidRDefault="0073047C">
            <w:pPr>
              <w:pStyle w:val="ListParagraph"/>
              <w:numPr>
                <w:ilvl w:val="0"/>
                <w:numId w:val="48"/>
              </w:numPr>
            </w:pPr>
            <w:r w:rsidRPr="0073047C">
              <w:rPr>
                <w:i/>
              </w:rPr>
              <w:t>101AA00</w:t>
            </w:r>
            <w:r w:rsidR="00CB0EA1" w:rsidRPr="0073047C">
              <w:rPr>
                <w:i/>
              </w:rPr>
              <w:t>X01SW.000 (edition 1)</w:t>
            </w:r>
          </w:p>
        </w:tc>
      </w:tr>
      <w:tr w:rsidR="00CB0EA1" w14:paraId="6973CE83" w14:textId="77777777" w:rsidTr="00A60F21">
        <w:trPr>
          <w:cantSplit/>
        </w:trPr>
        <w:tc>
          <w:tcPr>
            <w:tcW w:w="9526" w:type="dxa"/>
            <w:gridSpan w:val="4"/>
            <w:shd w:val="clear" w:color="auto" w:fill="CCFFCC"/>
            <w:vAlign w:val="center"/>
          </w:tcPr>
          <w:p w14:paraId="3E29ECF2" w14:textId="77777777" w:rsidR="00CB0EA1" w:rsidRPr="004065B1" w:rsidRDefault="00CB0EA1" w:rsidP="0015247B">
            <w:r w:rsidRPr="000A066E">
              <w:rPr>
                <w:b/>
              </w:rPr>
              <w:t>Action</w:t>
            </w:r>
          </w:p>
        </w:tc>
      </w:tr>
      <w:tr w:rsidR="00CB0EA1" w14:paraId="4F983955" w14:textId="77777777" w:rsidTr="00A60F21">
        <w:trPr>
          <w:cantSplit/>
        </w:trPr>
        <w:tc>
          <w:tcPr>
            <w:tcW w:w="9526" w:type="dxa"/>
            <w:gridSpan w:val="4"/>
            <w:vAlign w:val="center"/>
          </w:tcPr>
          <w:p w14:paraId="1AC66630" w14:textId="3071808C" w:rsidR="00CB0EA1" w:rsidRPr="005D2431" w:rsidRDefault="00CB0EA1" w:rsidP="00D371FE">
            <w:pPr>
              <w:ind w:left="142"/>
              <w:rPr>
                <w:i/>
              </w:rPr>
            </w:pPr>
            <w:r w:rsidRPr="005D2431">
              <w:rPr>
                <w:i/>
              </w:rPr>
              <w:t>1. Load the following update</w:t>
            </w:r>
            <w:r w:rsidR="0073047C">
              <w:rPr>
                <w:i/>
              </w:rPr>
              <w:t xml:space="preserve"> exchange set</w:t>
            </w:r>
            <w:r w:rsidRPr="005D2431">
              <w:rPr>
                <w:i/>
              </w:rPr>
              <w:t>:</w:t>
            </w:r>
          </w:p>
          <w:p w14:paraId="484AF6CF" w14:textId="6F192054" w:rsidR="00CB0EA1" w:rsidRPr="005D2431" w:rsidRDefault="00CB0EA1" w:rsidP="00D371FE">
            <w:pPr>
              <w:ind w:left="720"/>
              <w:rPr>
                <w:i/>
              </w:rPr>
            </w:pPr>
            <w:proofErr w:type="spellStart"/>
            <w:r w:rsidRPr="0073047C">
              <w:rPr>
                <w:b/>
                <w:bCs/>
                <w:i/>
              </w:rPr>
              <w:t>NewUpd</w:t>
            </w:r>
            <w:r w:rsidR="0073047C" w:rsidRPr="0073047C">
              <w:rPr>
                <w:b/>
                <w:bCs/>
                <w:i/>
              </w:rPr>
              <w:t>ate</w:t>
            </w:r>
            <w:proofErr w:type="spellEnd"/>
            <w:r w:rsidR="0073047C">
              <w:rPr>
                <w:i/>
              </w:rPr>
              <w:t>, contains 101AA00</w:t>
            </w:r>
            <w:r w:rsidRPr="005D2431">
              <w:rPr>
                <w:i/>
              </w:rPr>
              <w:t>X01SW.001 (edition 2)</w:t>
            </w:r>
          </w:p>
          <w:p w14:paraId="7EEB45F4" w14:textId="77777777" w:rsidR="00CB0EA1" w:rsidRPr="005D2431" w:rsidRDefault="00CB0EA1" w:rsidP="00D371FE">
            <w:pPr>
              <w:rPr>
                <w:i/>
              </w:rPr>
            </w:pPr>
            <w:r w:rsidRPr="005D2431">
              <w:rPr>
                <w:i/>
              </w:rPr>
              <w:t>2. Display installed chart.</w:t>
            </w:r>
          </w:p>
          <w:p w14:paraId="22E78AEB" w14:textId="38D7D935" w:rsidR="00CB0EA1" w:rsidRPr="005D2431" w:rsidRDefault="00CB0EA1" w:rsidP="00D371FE">
            <w:pPr>
              <w:rPr>
                <w:i/>
              </w:rPr>
            </w:pPr>
            <w:r w:rsidRPr="005D2431">
              <w:rPr>
                <w:i/>
              </w:rPr>
              <w:t xml:space="preserve">3. Install the following </w:t>
            </w:r>
            <w:r w:rsidR="0073047C">
              <w:rPr>
                <w:i/>
              </w:rPr>
              <w:t>exchange sets</w:t>
            </w:r>
            <w:r w:rsidRPr="005D2431">
              <w:rPr>
                <w:i/>
              </w:rPr>
              <w:t>:</w:t>
            </w:r>
          </w:p>
          <w:p w14:paraId="27C914CB" w14:textId="711C34A9" w:rsidR="00CB0EA1" w:rsidRPr="005D2431" w:rsidRDefault="00CB0EA1" w:rsidP="00D371FE">
            <w:pPr>
              <w:ind w:left="720"/>
              <w:rPr>
                <w:i/>
              </w:rPr>
            </w:pPr>
            <w:proofErr w:type="spellStart"/>
            <w:r w:rsidRPr="0073047C">
              <w:rPr>
                <w:b/>
                <w:bCs/>
                <w:i/>
              </w:rPr>
              <w:t>GoodBaseCells</w:t>
            </w:r>
            <w:proofErr w:type="spellEnd"/>
            <w:r w:rsidR="0073047C">
              <w:rPr>
                <w:i/>
              </w:rPr>
              <w:t xml:space="preserve"> 101AA00</w:t>
            </w:r>
            <w:r w:rsidRPr="005D2431">
              <w:rPr>
                <w:i/>
              </w:rPr>
              <w:t>X01SW.000 (edition 2)</w:t>
            </w:r>
          </w:p>
          <w:p w14:paraId="682F64CB" w14:textId="4CDFA45D" w:rsidR="00CB0EA1" w:rsidRPr="005D2431" w:rsidRDefault="00CB0EA1" w:rsidP="00D371FE">
            <w:pPr>
              <w:ind w:left="720"/>
              <w:rPr>
                <w:i/>
              </w:rPr>
            </w:pPr>
            <w:proofErr w:type="spellStart"/>
            <w:r w:rsidRPr="0073047C">
              <w:rPr>
                <w:b/>
                <w:bCs/>
                <w:i/>
              </w:rPr>
              <w:t>NewUpdate</w:t>
            </w:r>
            <w:proofErr w:type="spellEnd"/>
            <w:r w:rsidR="0073047C">
              <w:rPr>
                <w:i/>
              </w:rPr>
              <w:t xml:space="preserve"> 101AA00</w:t>
            </w:r>
            <w:r w:rsidRPr="005D2431">
              <w:rPr>
                <w:i/>
              </w:rPr>
              <w:t>X01SW.001 (edition 2)</w:t>
            </w:r>
          </w:p>
          <w:p w14:paraId="7D3AB0A9" w14:textId="77777777" w:rsidR="00CB0EA1" w:rsidRPr="0015247B" w:rsidRDefault="00CB0EA1" w:rsidP="00D371FE">
            <w:r w:rsidRPr="005D2431">
              <w:rPr>
                <w:i/>
              </w:rPr>
              <w:t>4. Display installed chart.</w:t>
            </w:r>
          </w:p>
        </w:tc>
      </w:tr>
      <w:tr w:rsidR="00CB0EA1" w14:paraId="26C7A9BA" w14:textId="77777777" w:rsidTr="00A60F21">
        <w:trPr>
          <w:cantSplit/>
        </w:trPr>
        <w:tc>
          <w:tcPr>
            <w:tcW w:w="9526" w:type="dxa"/>
            <w:gridSpan w:val="4"/>
            <w:tcBorders>
              <w:bottom w:val="single" w:sz="4" w:space="0" w:color="auto"/>
            </w:tcBorders>
            <w:shd w:val="clear" w:color="auto" w:fill="CCFFCC"/>
            <w:vAlign w:val="center"/>
          </w:tcPr>
          <w:p w14:paraId="1DDC4820" w14:textId="77777777" w:rsidR="00CB0EA1" w:rsidRPr="004065B1" w:rsidRDefault="00CB0EA1" w:rsidP="0015247B">
            <w:r w:rsidRPr="000A066E">
              <w:rPr>
                <w:b/>
              </w:rPr>
              <w:t>Results</w:t>
            </w:r>
          </w:p>
        </w:tc>
      </w:tr>
      <w:tr w:rsidR="00CB0EA1" w14:paraId="7692C5BE" w14:textId="77777777" w:rsidTr="00A60F21">
        <w:trPr>
          <w:cantSplit/>
        </w:trPr>
        <w:tc>
          <w:tcPr>
            <w:tcW w:w="9526" w:type="dxa"/>
            <w:gridSpan w:val="4"/>
            <w:tcBorders>
              <w:bottom w:val="nil"/>
            </w:tcBorders>
            <w:vAlign w:val="center"/>
          </w:tcPr>
          <w:p w14:paraId="54C6FD97" w14:textId="77777777" w:rsidR="00CB0EA1" w:rsidRPr="005D2431" w:rsidRDefault="00CB0EA1" w:rsidP="00D371FE">
            <w:pPr>
              <w:numPr>
                <w:ilvl w:val="0"/>
                <w:numId w:val="4"/>
              </w:numPr>
              <w:ind w:hanging="218"/>
              <w:jc w:val="left"/>
              <w:rPr>
                <w:i/>
              </w:rPr>
            </w:pPr>
            <w:r w:rsidRPr="005D2431">
              <w:rPr>
                <w:i/>
              </w:rPr>
              <w:t>The update process shall refuse to install the update and inform the user that chart data of a newer edition are available.</w:t>
            </w:r>
          </w:p>
          <w:p w14:paraId="70FB6C75" w14:textId="77777777" w:rsidR="00CB0EA1" w:rsidRPr="005D2431" w:rsidRDefault="00CB0EA1" w:rsidP="00D371FE">
            <w:pPr>
              <w:numPr>
                <w:ilvl w:val="0"/>
                <w:numId w:val="4"/>
              </w:numPr>
              <w:ind w:hanging="218"/>
              <w:jc w:val="left"/>
              <w:rPr>
                <w:i/>
              </w:rPr>
            </w:pPr>
            <w:r w:rsidRPr="005D2431">
              <w:rPr>
                <w:i/>
              </w:rPr>
              <w:t>A permanent indication “Chart information not up to date” shall be available in the chart display area when such a chart is in use (either displayed on chart area or used as largest scale available for chart related alerts and indications).</w:t>
            </w:r>
          </w:p>
          <w:p w14:paraId="787CC634" w14:textId="77777777" w:rsidR="00CB0EA1" w:rsidRPr="005D2431" w:rsidRDefault="00CB0EA1" w:rsidP="00D371FE">
            <w:pPr>
              <w:numPr>
                <w:ilvl w:val="0"/>
                <w:numId w:val="4"/>
              </w:numPr>
              <w:ind w:hanging="218"/>
              <w:jc w:val="left"/>
              <w:rPr>
                <w:i/>
              </w:rPr>
            </w:pPr>
            <w:r w:rsidRPr="005D2431">
              <w:rPr>
                <w:i/>
              </w:rPr>
              <w:t>Base cell and update shall be installed without any warning or error.</w:t>
            </w:r>
          </w:p>
          <w:p w14:paraId="65CCA2EA" w14:textId="77777777" w:rsidR="00CB0EA1" w:rsidRPr="0015247B" w:rsidRDefault="00CB0EA1" w:rsidP="00D371FE">
            <w:pPr>
              <w:numPr>
                <w:ilvl w:val="0"/>
                <w:numId w:val="4"/>
              </w:numPr>
              <w:ind w:hanging="218"/>
              <w:jc w:val="left"/>
            </w:pPr>
            <w:r w:rsidRPr="005D2431">
              <w:rPr>
                <w:i/>
              </w:rPr>
              <w:t>The “Chart information not up to date” message no longer displayed.</w:t>
            </w:r>
          </w:p>
        </w:tc>
      </w:tr>
      <w:tr w:rsidR="00CB0EA1" w14:paraId="10994718" w14:textId="77777777" w:rsidTr="00A60F21">
        <w:trPr>
          <w:cantSplit/>
        </w:trPr>
        <w:tc>
          <w:tcPr>
            <w:tcW w:w="9526" w:type="dxa"/>
            <w:gridSpan w:val="4"/>
            <w:tcBorders>
              <w:top w:val="nil"/>
              <w:bottom w:val="nil"/>
            </w:tcBorders>
            <w:vAlign w:val="center"/>
          </w:tcPr>
          <w:p w14:paraId="77B908F3" w14:textId="4B1A0F66" w:rsidR="00CB0EA1" w:rsidRPr="0015247B" w:rsidRDefault="008452CA" w:rsidP="001C6AFF">
            <w:pPr>
              <w:jc w:val="center"/>
            </w:pPr>
            <w:r>
              <w:rPr>
                <w:noProof/>
                <w:lang w:eastAsia="en-GB"/>
              </w:rPr>
              <w:drawing>
                <wp:inline distT="0" distB="0" distL="0" distR="0" wp14:anchorId="3D10F68A" wp14:editId="0967B645">
                  <wp:extent cx="4817688" cy="3903980"/>
                  <wp:effectExtent l="0" t="0" r="2540" b="1270"/>
                  <wp:docPr id="111" name="Kuv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4203" cy="3909259"/>
                          </a:xfrm>
                          <a:prstGeom prst="rect">
                            <a:avLst/>
                          </a:prstGeom>
                          <a:noFill/>
                          <a:ln>
                            <a:noFill/>
                          </a:ln>
                        </pic:spPr>
                      </pic:pic>
                    </a:graphicData>
                  </a:graphic>
                </wp:inline>
              </w:drawing>
            </w:r>
          </w:p>
        </w:tc>
      </w:tr>
      <w:tr w:rsidR="00CB0EA1" w14:paraId="29F3BB13" w14:textId="77777777" w:rsidTr="00A60F21">
        <w:trPr>
          <w:cantSplit/>
        </w:trPr>
        <w:tc>
          <w:tcPr>
            <w:tcW w:w="9526" w:type="dxa"/>
            <w:gridSpan w:val="4"/>
            <w:tcBorders>
              <w:top w:val="nil"/>
              <w:bottom w:val="single" w:sz="4" w:space="0" w:color="auto"/>
            </w:tcBorders>
            <w:vAlign w:val="center"/>
          </w:tcPr>
          <w:p w14:paraId="63491E16" w14:textId="26780A26" w:rsidR="005B1E23" w:rsidRPr="005D2431" w:rsidRDefault="0024010F" w:rsidP="005B1E23">
            <w:pPr>
              <w:jc w:val="left"/>
              <w:rPr>
                <w:i/>
              </w:rPr>
            </w:pPr>
            <w:r w:rsidRPr="009C5191">
              <w:rPr>
                <w:b/>
                <w:bCs/>
                <w:i/>
              </w:rPr>
              <w:t>[TBD</w:t>
            </w:r>
            <w:r>
              <w:rPr>
                <w:i/>
              </w:rPr>
              <w:t>]</w:t>
            </w:r>
            <w:r w:rsidR="005B1E23" w:rsidRPr="005D2431">
              <w:rPr>
                <w:i/>
              </w:rPr>
              <w:t xml:space="preserve">After loading of </w:t>
            </w:r>
            <w:r w:rsidR="0073047C">
              <w:rPr>
                <w:i/>
              </w:rPr>
              <w:t>101AA00</w:t>
            </w:r>
            <w:r w:rsidR="0073047C" w:rsidRPr="005D2431">
              <w:rPr>
                <w:i/>
              </w:rPr>
              <w:t>X01SW</w:t>
            </w:r>
            <w:r w:rsidR="005B1E23" w:rsidRPr="005D2431">
              <w:rPr>
                <w:i/>
              </w:rPr>
              <w:t>.000 2nd edition, displayed scale 1:20 000</w:t>
            </w:r>
          </w:p>
          <w:p w14:paraId="07141EF1" w14:textId="68076B4B" w:rsidR="00CB0EA1" w:rsidRPr="00EF287F" w:rsidRDefault="005B1E23" w:rsidP="00A2121E">
            <w:pPr>
              <w:jc w:val="left"/>
            </w:pPr>
            <w:r w:rsidRPr="0073047C">
              <w:rPr>
                <w:i/>
                <w:color w:val="D9D9D9" w:themeColor="background1" w:themeShade="D9"/>
              </w:rPr>
              <w:t xml:space="preserve">Note: Screen </w:t>
            </w:r>
            <w:r w:rsidR="00A2121E" w:rsidRPr="0073047C">
              <w:rPr>
                <w:i/>
                <w:color w:val="D9D9D9" w:themeColor="background1" w:themeShade="D9"/>
              </w:rPr>
              <w:t>plot</w:t>
            </w:r>
            <w:r w:rsidRPr="0073047C">
              <w:rPr>
                <w:i/>
                <w:color w:val="D9D9D9" w:themeColor="background1" w:themeShade="D9"/>
              </w:rPr>
              <w:t xml:space="preserve"> is based on the full text NATSUR attribute.  </w:t>
            </w:r>
            <w:r w:rsidR="00ED4075" w:rsidRPr="0073047C">
              <w:rPr>
                <w:i/>
                <w:color w:val="D9D9D9" w:themeColor="background1" w:themeShade="D9"/>
              </w:rPr>
              <w:t xml:space="preserve">To reduce undue clutter in the ECDIS chart display, the use of the abbreviations of the NATSUR attribute is recommended. </w:t>
            </w:r>
          </w:p>
        </w:tc>
      </w:tr>
      <w:tr w:rsidR="00CB0EA1" w14:paraId="2862C278" w14:textId="77777777" w:rsidTr="00A60F21">
        <w:trPr>
          <w:cantSplit/>
        </w:trPr>
        <w:tc>
          <w:tcPr>
            <w:tcW w:w="9526" w:type="dxa"/>
            <w:gridSpan w:val="4"/>
            <w:tcBorders>
              <w:bottom w:val="nil"/>
            </w:tcBorders>
            <w:vAlign w:val="center"/>
          </w:tcPr>
          <w:p w14:paraId="065C923C" w14:textId="42439724" w:rsidR="00CB0EA1" w:rsidRPr="0015247B" w:rsidRDefault="00F9633B" w:rsidP="001C6AFF">
            <w:pPr>
              <w:jc w:val="center"/>
            </w:pPr>
            <w:r w:rsidRPr="00F9633B">
              <w:rPr>
                <w:noProof/>
                <w:lang w:eastAsia="en-GB"/>
              </w:rPr>
              <w:lastRenderedPageBreak/>
              <w:drawing>
                <wp:inline distT="0" distB="0" distL="0" distR="0" wp14:anchorId="5D6E2496" wp14:editId="7299878F">
                  <wp:extent cx="3411471" cy="4252823"/>
                  <wp:effectExtent l="0" t="0" r="0" b="0"/>
                  <wp:docPr id="218" name="Picture 218" descr="C:\msdokut\STANDARDIT\IHO\ENCWG\Drafting 4.0.2 after Mar2016\New picture originals 23mar2016\2.2.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sdokut\STANDARDIT\IHO\ENCWG\Drafting 4.0.2 after Mar2016\New picture originals 23mar2016\2.2.4 picture 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0092" cy="4276037"/>
                          </a:xfrm>
                          <a:prstGeom prst="rect">
                            <a:avLst/>
                          </a:prstGeom>
                          <a:noFill/>
                          <a:ln>
                            <a:noFill/>
                          </a:ln>
                        </pic:spPr>
                      </pic:pic>
                    </a:graphicData>
                  </a:graphic>
                </wp:inline>
              </w:drawing>
            </w:r>
          </w:p>
        </w:tc>
      </w:tr>
      <w:tr w:rsidR="005B1E23" w14:paraId="613DFA56" w14:textId="77777777" w:rsidTr="00A60F21">
        <w:trPr>
          <w:cantSplit/>
        </w:trPr>
        <w:tc>
          <w:tcPr>
            <w:tcW w:w="9526" w:type="dxa"/>
            <w:gridSpan w:val="4"/>
            <w:tcBorders>
              <w:top w:val="nil"/>
            </w:tcBorders>
            <w:vAlign w:val="center"/>
          </w:tcPr>
          <w:p w14:paraId="6FCB31AF" w14:textId="601E308B" w:rsidR="005B1E23" w:rsidRPr="005D2431" w:rsidRDefault="0024010F" w:rsidP="0015247B">
            <w:pPr>
              <w:jc w:val="left"/>
              <w:rPr>
                <w:i/>
              </w:rPr>
            </w:pPr>
            <w:r w:rsidRPr="009C5191">
              <w:rPr>
                <w:b/>
                <w:bCs/>
                <w:i/>
              </w:rPr>
              <w:t>[TBD</w:t>
            </w:r>
            <w:r>
              <w:rPr>
                <w:i/>
              </w:rPr>
              <w:t>]</w:t>
            </w:r>
            <w:r w:rsidR="00210A8F" w:rsidRPr="005D2431">
              <w:rPr>
                <w:i/>
              </w:rPr>
              <w:t xml:space="preserve">After loading of </w:t>
            </w:r>
            <w:r w:rsidR="0073047C">
              <w:rPr>
                <w:i/>
              </w:rPr>
              <w:t>101AA00</w:t>
            </w:r>
            <w:r w:rsidR="0073047C" w:rsidRPr="005D2431">
              <w:rPr>
                <w:i/>
              </w:rPr>
              <w:t>X01SW</w:t>
            </w:r>
            <w:r w:rsidR="00210A8F" w:rsidRPr="005D2431">
              <w:rPr>
                <w:i/>
              </w:rPr>
              <w:t>.001 2nd edition, displayed scale 1:20 000</w:t>
            </w:r>
            <w:r w:rsidR="00F9633B">
              <w:rPr>
                <w:i/>
              </w:rPr>
              <w:t>, all</w:t>
            </w:r>
            <w:r w:rsidR="00210A8F">
              <w:rPr>
                <w:i/>
              </w:rPr>
              <w:t xml:space="preserve"> </w:t>
            </w:r>
            <w:r w:rsidR="005512DF">
              <w:rPr>
                <w:i/>
              </w:rPr>
              <w:t>feature</w:t>
            </w:r>
            <w:r w:rsidR="00210A8F">
              <w:rPr>
                <w:i/>
              </w:rPr>
              <w:t>s and their geometries being subject to this update review are highlighted</w:t>
            </w:r>
          </w:p>
        </w:tc>
      </w:tr>
      <w:tr w:rsidR="00F9633B" w14:paraId="7DBBA44D"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593913DB" w14:textId="584261CF" w:rsidR="00F9633B" w:rsidRPr="00F9633B" w:rsidRDefault="00210A8F" w:rsidP="00210A8F">
            <w:pPr>
              <w:jc w:val="center"/>
              <w:rPr>
                <w:i/>
              </w:rPr>
            </w:pPr>
            <w:r w:rsidRPr="00210A8F">
              <w:rPr>
                <w:i/>
                <w:noProof/>
                <w:lang w:eastAsia="en-GB"/>
              </w:rPr>
              <w:drawing>
                <wp:inline distT="0" distB="0" distL="0" distR="0" wp14:anchorId="644E46A0" wp14:editId="533ADD5D">
                  <wp:extent cx="3203550" cy="3806717"/>
                  <wp:effectExtent l="0" t="0" r="0" b="3810"/>
                  <wp:docPr id="221" name="Picture 221" descr="C:\msdokut\STANDARDIT\IHO\ENCWG\Drafting 4.0.2 after Mar2016\New picture originals 23mar2016\2.2.4 picture 3 - filtered 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dokut\STANDARDIT\IHO\ENCWG\Drafting 4.0.2 after Mar2016\New picture originals 23mar2016\2.2.4 picture 3 - filtered exampl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3550" cy="3806717"/>
                          </a:xfrm>
                          <a:prstGeom prst="rect">
                            <a:avLst/>
                          </a:prstGeom>
                          <a:noFill/>
                          <a:ln>
                            <a:noFill/>
                          </a:ln>
                        </pic:spPr>
                      </pic:pic>
                    </a:graphicData>
                  </a:graphic>
                </wp:inline>
              </w:drawing>
            </w:r>
          </w:p>
        </w:tc>
      </w:tr>
      <w:tr w:rsidR="00F9633B" w14:paraId="3506A8E7"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229B25D2" w14:textId="133D88F5" w:rsidR="00F9633B" w:rsidRPr="005D2431" w:rsidRDefault="0024010F" w:rsidP="00FA50E5">
            <w:pPr>
              <w:jc w:val="left"/>
              <w:rPr>
                <w:i/>
              </w:rPr>
            </w:pPr>
            <w:r w:rsidRPr="009C5191">
              <w:rPr>
                <w:b/>
                <w:bCs/>
                <w:i/>
              </w:rPr>
              <w:t>[TBD</w:t>
            </w:r>
            <w:r>
              <w:rPr>
                <w:i/>
              </w:rPr>
              <w:t>]</w:t>
            </w:r>
            <w:r w:rsidR="00210A8F" w:rsidRPr="005D2431">
              <w:rPr>
                <w:i/>
              </w:rPr>
              <w:t xml:space="preserve">After loading of </w:t>
            </w:r>
            <w:r w:rsidR="0073047C">
              <w:rPr>
                <w:i/>
              </w:rPr>
              <w:t>101AA00</w:t>
            </w:r>
            <w:r w:rsidR="0073047C" w:rsidRPr="005D2431">
              <w:rPr>
                <w:i/>
              </w:rPr>
              <w:t>X01SW</w:t>
            </w:r>
            <w:r w:rsidR="00210A8F" w:rsidRPr="005D2431">
              <w:rPr>
                <w:i/>
              </w:rPr>
              <w:t>.001 2nd edition, displayed scale 1:20 000</w:t>
            </w:r>
            <w:r w:rsidR="00210A8F">
              <w:rPr>
                <w:i/>
              </w:rPr>
              <w:t>, update review highlight filtered for real changes (example 1)</w:t>
            </w:r>
          </w:p>
        </w:tc>
      </w:tr>
      <w:tr w:rsidR="00F9633B" w14:paraId="201570A5"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059E2C48" w14:textId="5865C4DF" w:rsidR="00F9633B" w:rsidRPr="00F9633B" w:rsidRDefault="008452CA" w:rsidP="00210A8F">
            <w:pPr>
              <w:jc w:val="center"/>
              <w:rPr>
                <w:i/>
              </w:rPr>
            </w:pPr>
            <w:r>
              <w:rPr>
                <w:noProof/>
                <w:lang w:eastAsia="en-GB"/>
              </w:rPr>
              <w:lastRenderedPageBreak/>
              <w:drawing>
                <wp:inline distT="0" distB="0" distL="0" distR="0" wp14:anchorId="237CEA66" wp14:editId="09759A83">
                  <wp:extent cx="5144309" cy="4156710"/>
                  <wp:effectExtent l="0" t="0" r="0" b="0"/>
                  <wp:docPr id="115" name="Kuv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0318" cy="4161566"/>
                          </a:xfrm>
                          <a:prstGeom prst="rect">
                            <a:avLst/>
                          </a:prstGeom>
                          <a:noFill/>
                          <a:ln>
                            <a:noFill/>
                          </a:ln>
                        </pic:spPr>
                      </pic:pic>
                    </a:graphicData>
                  </a:graphic>
                </wp:inline>
              </w:drawing>
            </w:r>
          </w:p>
        </w:tc>
      </w:tr>
      <w:tr w:rsidR="00F9633B" w14:paraId="1A5A0431" w14:textId="77777777" w:rsidTr="00A60F21">
        <w:trPr>
          <w:cantSplit/>
        </w:trPr>
        <w:tc>
          <w:tcPr>
            <w:tcW w:w="9526" w:type="dxa"/>
            <w:gridSpan w:val="4"/>
            <w:tcBorders>
              <w:top w:val="nil"/>
              <w:left w:val="single" w:sz="4" w:space="0" w:color="auto"/>
              <w:bottom w:val="single" w:sz="4" w:space="0" w:color="auto"/>
              <w:right w:val="single" w:sz="4" w:space="0" w:color="auto"/>
            </w:tcBorders>
            <w:vAlign w:val="center"/>
          </w:tcPr>
          <w:p w14:paraId="718F1D0A" w14:textId="3E1B901E" w:rsidR="00F9633B" w:rsidRPr="005D2431" w:rsidRDefault="0024010F" w:rsidP="00FA50E5">
            <w:pPr>
              <w:jc w:val="left"/>
              <w:rPr>
                <w:i/>
              </w:rPr>
            </w:pPr>
            <w:r w:rsidRPr="009C5191">
              <w:rPr>
                <w:b/>
                <w:bCs/>
                <w:i/>
              </w:rPr>
              <w:t>[TBD</w:t>
            </w:r>
            <w:r>
              <w:rPr>
                <w:i/>
              </w:rPr>
              <w:t>]</w:t>
            </w:r>
            <w:r w:rsidR="00F9633B" w:rsidRPr="005D2431">
              <w:rPr>
                <w:i/>
              </w:rPr>
              <w:t xml:space="preserve">After loading of </w:t>
            </w:r>
            <w:r w:rsidR="0073047C">
              <w:rPr>
                <w:i/>
              </w:rPr>
              <w:t>101AA00</w:t>
            </w:r>
            <w:r w:rsidR="0073047C" w:rsidRPr="005D2431">
              <w:rPr>
                <w:i/>
              </w:rPr>
              <w:t>X01SW</w:t>
            </w:r>
            <w:r w:rsidR="00F9633B" w:rsidRPr="005D2431">
              <w:rPr>
                <w:i/>
              </w:rPr>
              <w:t>.001 2nd edition, displayed scale 1:20 000</w:t>
            </w:r>
            <w:r w:rsidR="00210A8F">
              <w:rPr>
                <w:i/>
              </w:rPr>
              <w:t>, update review highlight filtered for real changes (example 2)</w:t>
            </w:r>
          </w:p>
        </w:tc>
      </w:tr>
    </w:tbl>
    <w:p w14:paraId="21B9A783" w14:textId="77777777" w:rsidR="0015247B" w:rsidRDefault="0015247B" w:rsidP="0015247B"/>
    <w:p w14:paraId="6A5C0023" w14:textId="77777777" w:rsidR="0015247B" w:rsidRDefault="008A1BCC" w:rsidP="00E30B8F">
      <w:pPr>
        <w:pStyle w:val="Heading3"/>
      </w:pPr>
      <w:r w:rsidRPr="008A1BCC">
        <w:t>Loading update of older edition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tblCellMar>
        <w:tblLook w:val="04A0" w:firstRow="1" w:lastRow="0" w:firstColumn="1" w:lastColumn="0" w:noHBand="0" w:noVBand="1"/>
      </w:tblPr>
      <w:tblGrid>
        <w:gridCol w:w="2381"/>
        <w:gridCol w:w="2381"/>
        <w:gridCol w:w="2382"/>
        <w:gridCol w:w="2382"/>
      </w:tblGrid>
      <w:tr w:rsidR="0015247B" w14:paraId="0988C3A7" w14:textId="77777777" w:rsidTr="00A12488">
        <w:trPr>
          <w:trHeight w:val="454"/>
          <w:tblHeader/>
        </w:trPr>
        <w:tc>
          <w:tcPr>
            <w:tcW w:w="2381" w:type="dxa"/>
            <w:shd w:val="clear" w:color="auto" w:fill="CCFFCC"/>
            <w:vAlign w:val="center"/>
          </w:tcPr>
          <w:p w14:paraId="667E3DB7" w14:textId="77777777" w:rsidR="0015247B" w:rsidRPr="004065B1" w:rsidRDefault="0015247B" w:rsidP="0015247B">
            <w:r w:rsidRPr="000A066E">
              <w:rPr>
                <w:b/>
              </w:rPr>
              <w:t>Test Reference</w:t>
            </w:r>
          </w:p>
        </w:tc>
        <w:tc>
          <w:tcPr>
            <w:tcW w:w="2381" w:type="dxa"/>
            <w:shd w:val="clear" w:color="auto" w:fill="CCFFCC"/>
            <w:vAlign w:val="center"/>
          </w:tcPr>
          <w:p w14:paraId="1412911D" w14:textId="34F42358" w:rsidR="0015247B" w:rsidRPr="004065B1" w:rsidRDefault="00400356" w:rsidP="0015247B">
            <w:proofErr w:type="spellStart"/>
            <w:r>
              <w:t>OlderEdition</w:t>
            </w:r>
            <w:proofErr w:type="spellEnd"/>
          </w:p>
        </w:tc>
        <w:tc>
          <w:tcPr>
            <w:tcW w:w="2382" w:type="dxa"/>
            <w:shd w:val="clear" w:color="auto" w:fill="CCFFCC"/>
            <w:vAlign w:val="center"/>
          </w:tcPr>
          <w:p w14:paraId="2755D423" w14:textId="77777777" w:rsidR="0015247B" w:rsidRPr="004065B1" w:rsidRDefault="0015247B" w:rsidP="0015247B">
            <w:r w:rsidRPr="000A066E">
              <w:rPr>
                <w:b/>
              </w:rPr>
              <w:t>IHO Reference</w:t>
            </w:r>
          </w:p>
        </w:tc>
        <w:tc>
          <w:tcPr>
            <w:tcW w:w="2382" w:type="dxa"/>
            <w:shd w:val="clear" w:color="auto" w:fill="CCFFCC"/>
            <w:vAlign w:val="center"/>
          </w:tcPr>
          <w:p w14:paraId="22B80AF3" w14:textId="14FCB92B" w:rsidR="0015247B" w:rsidRPr="004065B1" w:rsidRDefault="005B1E23" w:rsidP="005B1E23">
            <w:pPr>
              <w:jc w:val="left"/>
            </w:pPr>
            <w:r>
              <w:t>IEC 61174/ 4.4.2</w:t>
            </w:r>
          </w:p>
        </w:tc>
      </w:tr>
      <w:tr w:rsidR="0015247B" w14:paraId="04111ABA" w14:textId="77777777" w:rsidTr="00A12488">
        <w:trPr>
          <w:tblHeader/>
        </w:trPr>
        <w:tc>
          <w:tcPr>
            <w:tcW w:w="9526" w:type="dxa"/>
            <w:gridSpan w:val="4"/>
            <w:shd w:val="clear" w:color="auto" w:fill="CCFFCC"/>
            <w:vAlign w:val="center"/>
          </w:tcPr>
          <w:p w14:paraId="5EC69A0F" w14:textId="77777777" w:rsidR="0015247B" w:rsidRDefault="0015247B" w:rsidP="0015247B">
            <w:r w:rsidRPr="000A066E">
              <w:rPr>
                <w:b/>
              </w:rPr>
              <w:t>Test description</w:t>
            </w:r>
          </w:p>
        </w:tc>
      </w:tr>
      <w:tr w:rsidR="0015247B" w14:paraId="376B4174" w14:textId="77777777" w:rsidTr="00A12488">
        <w:trPr>
          <w:tblHeader/>
        </w:trPr>
        <w:tc>
          <w:tcPr>
            <w:tcW w:w="9526" w:type="dxa"/>
            <w:gridSpan w:val="4"/>
            <w:vAlign w:val="center"/>
          </w:tcPr>
          <w:p w14:paraId="1F3B0CEA" w14:textId="3E586410" w:rsidR="0015247B" w:rsidRPr="005D2431" w:rsidRDefault="005B1E23" w:rsidP="0015247B">
            <w:pPr>
              <w:rPr>
                <w:i/>
              </w:rPr>
            </w:pPr>
            <w:r w:rsidRPr="005D2431">
              <w:rPr>
                <w:i/>
              </w:rPr>
              <w:t xml:space="preserve">Loading update file of an older edition than base </w:t>
            </w:r>
            <w:r w:rsidR="00E643E7">
              <w:rPr>
                <w:i/>
              </w:rPr>
              <w:t>dataset</w:t>
            </w:r>
            <w:r w:rsidR="00E643E7" w:rsidRPr="005D2431">
              <w:rPr>
                <w:i/>
              </w:rPr>
              <w:t xml:space="preserve"> </w:t>
            </w:r>
            <w:r w:rsidRPr="005D2431">
              <w:rPr>
                <w:i/>
              </w:rPr>
              <w:t>installed.</w:t>
            </w:r>
          </w:p>
        </w:tc>
      </w:tr>
      <w:tr w:rsidR="0015247B" w14:paraId="21769A21" w14:textId="77777777" w:rsidTr="00A12488">
        <w:trPr>
          <w:tblHeader/>
        </w:trPr>
        <w:tc>
          <w:tcPr>
            <w:tcW w:w="9526" w:type="dxa"/>
            <w:gridSpan w:val="4"/>
            <w:shd w:val="clear" w:color="auto" w:fill="CCFFCC"/>
            <w:vAlign w:val="center"/>
          </w:tcPr>
          <w:p w14:paraId="28BACDD1" w14:textId="77777777" w:rsidR="0015247B" w:rsidRPr="004065B1" w:rsidRDefault="0015247B" w:rsidP="0015247B">
            <w:r w:rsidRPr="000A066E">
              <w:rPr>
                <w:b/>
              </w:rPr>
              <w:t>Setup</w:t>
            </w:r>
          </w:p>
        </w:tc>
      </w:tr>
      <w:tr w:rsidR="0015247B" w14:paraId="576F16A2" w14:textId="77777777" w:rsidTr="00A12488">
        <w:trPr>
          <w:tblHeader/>
        </w:trPr>
        <w:tc>
          <w:tcPr>
            <w:tcW w:w="9526" w:type="dxa"/>
            <w:gridSpan w:val="4"/>
            <w:vAlign w:val="center"/>
          </w:tcPr>
          <w:p w14:paraId="16067041" w14:textId="77777777" w:rsidR="004E25D2" w:rsidRPr="005D2431" w:rsidRDefault="004E25D2" w:rsidP="004E25D2">
            <w:pPr>
              <w:rPr>
                <w:i/>
              </w:rPr>
            </w:pPr>
            <w:r w:rsidRPr="005D2431">
              <w:rPr>
                <w:i/>
              </w:rPr>
              <w:t xml:space="preserve">Install the following </w:t>
            </w:r>
            <w:r>
              <w:rPr>
                <w:i/>
              </w:rPr>
              <w:t>exchange sets</w:t>
            </w:r>
            <w:r w:rsidRPr="005D2431">
              <w:rPr>
                <w:i/>
              </w:rPr>
              <w:t>:</w:t>
            </w:r>
          </w:p>
          <w:p w14:paraId="4ACDE24A" w14:textId="07313DE9" w:rsidR="0015247B" w:rsidRPr="005D2431" w:rsidRDefault="004E25D2" w:rsidP="004E25D2">
            <w:pPr>
              <w:ind w:left="720"/>
              <w:rPr>
                <w:i/>
              </w:rPr>
            </w:pPr>
            <w:proofErr w:type="spellStart"/>
            <w:r w:rsidRPr="0073047C">
              <w:rPr>
                <w:b/>
                <w:bCs/>
                <w:i/>
              </w:rPr>
              <w:t>GoodBaseCells</w:t>
            </w:r>
            <w:proofErr w:type="spellEnd"/>
            <w:r>
              <w:rPr>
                <w:i/>
              </w:rPr>
              <w:t xml:space="preserve"> 101AA00</w:t>
            </w:r>
            <w:r w:rsidRPr="005D2431">
              <w:rPr>
                <w:i/>
              </w:rPr>
              <w:t xml:space="preserve">X01SW.000 </w:t>
            </w:r>
            <w:commentRangeStart w:id="969"/>
            <w:r>
              <w:rPr>
                <w:i/>
              </w:rPr>
              <w:t xml:space="preserve">and </w:t>
            </w:r>
            <w:r w:rsidRPr="004E25D2">
              <w:rPr>
                <w:i/>
              </w:rPr>
              <w:t>124AA00X01SW.GML (</w:t>
            </w:r>
            <w:commentRangeEnd w:id="969"/>
            <w:r w:rsidR="00AC75FD">
              <w:rPr>
                <w:rStyle w:val="CommentReference"/>
                <w:snapToGrid/>
                <w:color w:val="000000"/>
              </w:rPr>
              <w:commentReference w:id="969"/>
            </w:r>
            <w:r w:rsidRPr="004E25D2">
              <w:rPr>
                <w:i/>
              </w:rPr>
              <w:t>edition 2)</w:t>
            </w:r>
          </w:p>
        </w:tc>
      </w:tr>
      <w:tr w:rsidR="0015247B" w14:paraId="11B151BF" w14:textId="77777777" w:rsidTr="00A12488">
        <w:trPr>
          <w:tblHeader/>
        </w:trPr>
        <w:tc>
          <w:tcPr>
            <w:tcW w:w="9526" w:type="dxa"/>
            <w:gridSpan w:val="4"/>
            <w:shd w:val="clear" w:color="auto" w:fill="CCFFCC"/>
            <w:vAlign w:val="center"/>
          </w:tcPr>
          <w:p w14:paraId="5BC43851" w14:textId="77777777" w:rsidR="0015247B" w:rsidRPr="00076547" w:rsidRDefault="0015247B" w:rsidP="0015247B">
            <w:pPr>
              <w:rPr>
                <w:i/>
              </w:rPr>
            </w:pPr>
            <w:r w:rsidRPr="00076547">
              <w:rPr>
                <w:b/>
                <w:i/>
              </w:rPr>
              <w:t>Action</w:t>
            </w:r>
          </w:p>
        </w:tc>
      </w:tr>
      <w:tr w:rsidR="0015247B" w14:paraId="154A4C67" w14:textId="77777777" w:rsidTr="00A12488">
        <w:trPr>
          <w:tblHeader/>
        </w:trPr>
        <w:tc>
          <w:tcPr>
            <w:tcW w:w="9526" w:type="dxa"/>
            <w:gridSpan w:val="4"/>
            <w:vAlign w:val="center"/>
          </w:tcPr>
          <w:p w14:paraId="5A99C974" w14:textId="60A785FD" w:rsidR="005B1E23" w:rsidRPr="005D2431" w:rsidRDefault="004E25D2" w:rsidP="005B1E23">
            <w:pPr>
              <w:rPr>
                <w:i/>
              </w:rPr>
            </w:pPr>
            <w:r w:rsidRPr="005D2431">
              <w:rPr>
                <w:i/>
              </w:rPr>
              <w:t xml:space="preserve">Install the following </w:t>
            </w:r>
            <w:r>
              <w:rPr>
                <w:i/>
              </w:rPr>
              <w:t>exchange set</w:t>
            </w:r>
            <w:r w:rsidR="005B1E23" w:rsidRPr="005D2431">
              <w:rPr>
                <w:i/>
              </w:rPr>
              <w:t>:</w:t>
            </w:r>
          </w:p>
          <w:p w14:paraId="58D24267" w14:textId="5CB35A73" w:rsidR="0015247B" w:rsidRPr="0015247B" w:rsidRDefault="005B1E23">
            <w:pPr>
              <w:pStyle w:val="ListParagraph"/>
              <w:numPr>
                <w:ilvl w:val="0"/>
                <w:numId w:val="48"/>
              </w:numPr>
            </w:pPr>
            <w:commentRangeStart w:id="970"/>
            <w:proofErr w:type="spellStart"/>
            <w:r w:rsidRPr="004E25D2">
              <w:rPr>
                <w:b/>
                <w:bCs/>
                <w:i/>
              </w:rPr>
              <w:t>OldUpdate</w:t>
            </w:r>
            <w:proofErr w:type="spellEnd"/>
            <w:r w:rsidR="004E25D2">
              <w:rPr>
                <w:i/>
              </w:rPr>
              <w:t xml:space="preserve"> 101AA00</w:t>
            </w:r>
            <w:r w:rsidR="004E25D2" w:rsidRPr="005D2431">
              <w:rPr>
                <w:i/>
              </w:rPr>
              <w:t xml:space="preserve">X01SW.000 </w:t>
            </w:r>
            <w:r w:rsidR="004E25D2">
              <w:rPr>
                <w:i/>
              </w:rPr>
              <w:t xml:space="preserve">and </w:t>
            </w:r>
            <w:r w:rsidR="004E25D2" w:rsidRPr="004E25D2">
              <w:rPr>
                <w:i/>
              </w:rPr>
              <w:t xml:space="preserve">124AA00X01SW.GML </w:t>
            </w:r>
            <w:r w:rsidR="004E25D2" w:rsidRPr="005D2431">
              <w:rPr>
                <w:i/>
              </w:rPr>
              <w:t xml:space="preserve">(edition </w:t>
            </w:r>
            <w:r w:rsidR="004E25D2">
              <w:rPr>
                <w:i/>
              </w:rPr>
              <w:t>1</w:t>
            </w:r>
            <w:r w:rsidR="004E25D2" w:rsidRPr="005D2431">
              <w:rPr>
                <w:i/>
              </w:rPr>
              <w:t>)</w:t>
            </w:r>
            <w:commentRangeEnd w:id="970"/>
            <w:r w:rsidR="00AC75FD">
              <w:rPr>
                <w:rStyle w:val="CommentReference"/>
                <w:snapToGrid/>
                <w:color w:val="000000"/>
              </w:rPr>
              <w:commentReference w:id="970"/>
            </w:r>
          </w:p>
        </w:tc>
      </w:tr>
      <w:tr w:rsidR="0015247B" w14:paraId="66978C5A" w14:textId="77777777" w:rsidTr="00A12488">
        <w:trPr>
          <w:tblHeader/>
        </w:trPr>
        <w:tc>
          <w:tcPr>
            <w:tcW w:w="9526" w:type="dxa"/>
            <w:gridSpan w:val="4"/>
            <w:shd w:val="clear" w:color="auto" w:fill="CCFFCC"/>
            <w:vAlign w:val="center"/>
          </w:tcPr>
          <w:p w14:paraId="5E61BCDE" w14:textId="77777777" w:rsidR="0015247B" w:rsidRPr="004065B1" w:rsidRDefault="0015247B" w:rsidP="0015247B">
            <w:r w:rsidRPr="000A066E">
              <w:rPr>
                <w:b/>
              </w:rPr>
              <w:t>Results</w:t>
            </w:r>
          </w:p>
        </w:tc>
      </w:tr>
      <w:tr w:rsidR="0015247B" w14:paraId="44EB6899" w14:textId="77777777" w:rsidTr="00A12488">
        <w:trPr>
          <w:tblHeader/>
        </w:trPr>
        <w:tc>
          <w:tcPr>
            <w:tcW w:w="9526" w:type="dxa"/>
            <w:gridSpan w:val="4"/>
            <w:vAlign w:val="center"/>
          </w:tcPr>
          <w:p w14:paraId="5EF054A0" w14:textId="41CF4FAE" w:rsidR="0015247B" w:rsidRPr="005D2431" w:rsidRDefault="005B1E23" w:rsidP="00B3462C">
            <w:pPr>
              <w:jc w:val="left"/>
              <w:rPr>
                <w:i/>
              </w:rPr>
            </w:pPr>
            <w:r w:rsidRPr="005D2431">
              <w:rPr>
                <w:i/>
              </w:rPr>
              <w:t xml:space="preserve">The update shall not be applied successfully and the system shall provide an indication (either on screen or in an error log) the reason the update was not applied, </w:t>
            </w:r>
            <w:r w:rsidR="00B3462C">
              <w:rPr>
                <w:i/>
              </w:rPr>
              <w:t>for example</w:t>
            </w:r>
            <w:r w:rsidRPr="005D2431">
              <w:rPr>
                <w:i/>
              </w:rPr>
              <w:t xml:space="preserve"> “Incorrect Edition Number 1 [of update]: expecting 2”</w:t>
            </w:r>
          </w:p>
        </w:tc>
      </w:tr>
    </w:tbl>
    <w:p w14:paraId="161893B2" w14:textId="77777777" w:rsidR="0015247B" w:rsidRDefault="0015247B" w:rsidP="0015247B"/>
    <w:p w14:paraId="47E6CC89" w14:textId="77777777" w:rsidR="0015247B" w:rsidRDefault="008A1BCC" w:rsidP="00E30B8F">
      <w:pPr>
        <w:pStyle w:val="Heading3"/>
      </w:pPr>
      <w:r w:rsidRPr="008A1BCC">
        <w:t>Loading a re-issue of a data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45B9F" w14:paraId="31C4DC5C" w14:textId="77777777" w:rsidTr="008F067A">
        <w:trPr>
          <w:cantSplit/>
          <w:trHeight w:val="454"/>
        </w:trPr>
        <w:tc>
          <w:tcPr>
            <w:tcW w:w="2381" w:type="dxa"/>
            <w:shd w:val="clear" w:color="auto" w:fill="CCFFCC"/>
            <w:vAlign w:val="center"/>
          </w:tcPr>
          <w:p w14:paraId="7C41786F" w14:textId="77777777" w:rsidR="005B1E23" w:rsidRPr="004065B1" w:rsidRDefault="005B1E23" w:rsidP="0015247B">
            <w:r w:rsidRPr="000A066E">
              <w:rPr>
                <w:b/>
              </w:rPr>
              <w:t>Test Reference</w:t>
            </w:r>
          </w:p>
        </w:tc>
        <w:tc>
          <w:tcPr>
            <w:tcW w:w="2381" w:type="dxa"/>
            <w:shd w:val="clear" w:color="auto" w:fill="CCFFCC"/>
            <w:vAlign w:val="center"/>
          </w:tcPr>
          <w:p w14:paraId="76B64444" w14:textId="03F3C2F7" w:rsidR="005B1E23" w:rsidRPr="004065B1" w:rsidRDefault="00400356" w:rsidP="0015247B">
            <w:proofErr w:type="spellStart"/>
            <w:r>
              <w:t>ReIssue</w:t>
            </w:r>
            <w:proofErr w:type="spellEnd"/>
            <w:r>
              <w:t xml:space="preserve"> </w:t>
            </w:r>
          </w:p>
        </w:tc>
        <w:tc>
          <w:tcPr>
            <w:tcW w:w="2382" w:type="dxa"/>
            <w:shd w:val="clear" w:color="auto" w:fill="CCFFCC"/>
            <w:vAlign w:val="center"/>
          </w:tcPr>
          <w:p w14:paraId="4965CDFA" w14:textId="77777777" w:rsidR="005B1E23" w:rsidRPr="004065B1" w:rsidRDefault="005B1E23" w:rsidP="0015247B">
            <w:r w:rsidRPr="000A066E">
              <w:rPr>
                <w:b/>
              </w:rPr>
              <w:t>IHO Reference</w:t>
            </w:r>
          </w:p>
        </w:tc>
        <w:tc>
          <w:tcPr>
            <w:tcW w:w="2382" w:type="dxa"/>
            <w:shd w:val="clear" w:color="auto" w:fill="CCFFCC"/>
            <w:vAlign w:val="center"/>
          </w:tcPr>
          <w:p w14:paraId="619BD19A" w14:textId="398B310F" w:rsidR="005B1E23" w:rsidRPr="004065B1" w:rsidRDefault="005B1E23" w:rsidP="002D19DB">
            <w:pPr>
              <w:jc w:val="left"/>
            </w:pPr>
            <w:r>
              <w:t>IEC 61174/ 4.4.2</w:t>
            </w:r>
          </w:p>
        </w:tc>
      </w:tr>
      <w:tr w:rsidR="005B1E23" w14:paraId="73A86964" w14:textId="77777777" w:rsidTr="008F067A">
        <w:trPr>
          <w:cantSplit/>
        </w:trPr>
        <w:tc>
          <w:tcPr>
            <w:tcW w:w="9526" w:type="dxa"/>
            <w:gridSpan w:val="4"/>
            <w:shd w:val="clear" w:color="auto" w:fill="CCFFCC"/>
            <w:vAlign w:val="center"/>
          </w:tcPr>
          <w:p w14:paraId="68467FF9" w14:textId="77777777" w:rsidR="005B1E23" w:rsidRDefault="005B1E23" w:rsidP="0015247B">
            <w:r w:rsidRPr="000A066E">
              <w:rPr>
                <w:b/>
              </w:rPr>
              <w:t>Test description</w:t>
            </w:r>
          </w:p>
        </w:tc>
      </w:tr>
      <w:tr w:rsidR="005B1E23" w14:paraId="16E3769F" w14:textId="77777777" w:rsidTr="008F067A">
        <w:trPr>
          <w:cantSplit/>
        </w:trPr>
        <w:tc>
          <w:tcPr>
            <w:tcW w:w="9526" w:type="dxa"/>
            <w:gridSpan w:val="4"/>
            <w:vAlign w:val="center"/>
          </w:tcPr>
          <w:p w14:paraId="1EE01DC9" w14:textId="2FC50266" w:rsidR="005B1E23" w:rsidRPr="005D2431" w:rsidRDefault="005B1E23" w:rsidP="0015247B">
            <w:pPr>
              <w:rPr>
                <w:i/>
              </w:rPr>
            </w:pPr>
            <w:r w:rsidRPr="005D2431">
              <w:rPr>
                <w:i/>
              </w:rPr>
              <w:t>Loading a re-issue of a</w:t>
            </w:r>
            <w:r w:rsidR="008F067A">
              <w:rPr>
                <w:i/>
              </w:rPr>
              <w:t>n unencrypted</w:t>
            </w:r>
            <w:r w:rsidRPr="005D2431">
              <w:rPr>
                <w:i/>
              </w:rPr>
              <w:t xml:space="preserve"> data set.</w:t>
            </w:r>
          </w:p>
        </w:tc>
      </w:tr>
      <w:tr w:rsidR="005B1E23" w14:paraId="5736E302" w14:textId="77777777" w:rsidTr="008F067A">
        <w:trPr>
          <w:cantSplit/>
        </w:trPr>
        <w:tc>
          <w:tcPr>
            <w:tcW w:w="9526" w:type="dxa"/>
            <w:gridSpan w:val="4"/>
            <w:shd w:val="clear" w:color="auto" w:fill="CCFFCC"/>
            <w:vAlign w:val="center"/>
          </w:tcPr>
          <w:p w14:paraId="2F4A79FE" w14:textId="77777777" w:rsidR="005B1E23" w:rsidRPr="004065B1" w:rsidRDefault="005B1E23" w:rsidP="002164D3">
            <w:pPr>
              <w:keepNext/>
              <w:keepLines/>
            </w:pPr>
            <w:r w:rsidRPr="000A066E">
              <w:rPr>
                <w:b/>
              </w:rPr>
              <w:t>Setup</w:t>
            </w:r>
          </w:p>
        </w:tc>
      </w:tr>
      <w:tr w:rsidR="005B1E23" w14:paraId="6AB3BF6E" w14:textId="77777777" w:rsidTr="008F067A">
        <w:trPr>
          <w:cantSplit/>
        </w:trPr>
        <w:tc>
          <w:tcPr>
            <w:tcW w:w="9526" w:type="dxa"/>
            <w:gridSpan w:val="4"/>
            <w:vAlign w:val="center"/>
          </w:tcPr>
          <w:p w14:paraId="54F589C9" w14:textId="0A7B112D" w:rsidR="00635587" w:rsidRPr="004065B1" w:rsidRDefault="00C5422C" w:rsidP="00635587">
            <w:r>
              <w:rPr>
                <w:i/>
              </w:rPr>
              <w:t xml:space="preserve">Load the exchange set </w:t>
            </w:r>
            <w:proofErr w:type="spellStart"/>
            <w:r>
              <w:rPr>
                <w:b/>
                <w:bCs/>
                <w:i/>
              </w:rPr>
              <w:t>PowerUp</w:t>
            </w:r>
            <w:proofErr w:type="spellEnd"/>
          </w:p>
        </w:tc>
      </w:tr>
      <w:tr w:rsidR="005B1E23" w14:paraId="4F0ABA50" w14:textId="77777777" w:rsidTr="008F067A">
        <w:trPr>
          <w:cantSplit/>
        </w:trPr>
        <w:tc>
          <w:tcPr>
            <w:tcW w:w="9526" w:type="dxa"/>
            <w:gridSpan w:val="4"/>
            <w:shd w:val="clear" w:color="auto" w:fill="CCFFCC"/>
            <w:vAlign w:val="center"/>
          </w:tcPr>
          <w:p w14:paraId="0CC3CFE2" w14:textId="77777777" w:rsidR="005B1E23" w:rsidRPr="004065B1" w:rsidRDefault="005B1E23" w:rsidP="0015247B">
            <w:r w:rsidRPr="000A066E">
              <w:rPr>
                <w:b/>
              </w:rPr>
              <w:lastRenderedPageBreak/>
              <w:t>Action</w:t>
            </w:r>
          </w:p>
        </w:tc>
      </w:tr>
      <w:tr w:rsidR="005B1E23" w14:paraId="56676547" w14:textId="77777777" w:rsidTr="008F067A">
        <w:trPr>
          <w:cantSplit/>
        </w:trPr>
        <w:tc>
          <w:tcPr>
            <w:tcW w:w="9526" w:type="dxa"/>
            <w:gridSpan w:val="4"/>
            <w:vAlign w:val="center"/>
          </w:tcPr>
          <w:p w14:paraId="699A6527" w14:textId="76141D14" w:rsidR="005B1E23" w:rsidRPr="005D2431" w:rsidRDefault="005B1E23" w:rsidP="005B1E23">
            <w:pPr>
              <w:rPr>
                <w:i/>
              </w:rPr>
            </w:pPr>
            <w:r w:rsidRPr="005D2431">
              <w:rPr>
                <w:i/>
              </w:rPr>
              <w:t>Load the following update</w:t>
            </w:r>
            <w:r w:rsidR="00C5422C">
              <w:rPr>
                <w:i/>
              </w:rPr>
              <w:t xml:space="preserve"> exchange set</w:t>
            </w:r>
            <w:r w:rsidRPr="005D2431">
              <w:rPr>
                <w:i/>
              </w:rPr>
              <w:t>s in sequence:</w:t>
            </w:r>
          </w:p>
          <w:p w14:paraId="63277E0E" w14:textId="2E4EA904" w:rsidR="005B1E23" w:rsidRPr="00C5422C" w:rsidRDefault="005B1E23">
            <w:pPr>
              <w:pStyle w:val="ListParagraph"/>
              <w:numPr>
                <w:ilvl w:val="0"/>
                <w:numId w:val="48"/>
              </w:numPr>
              <w:rPr>
                <w:i/>
              </w:rPr>
            </w:pPr>
            <w:r w:rsidRPr="00C5422C">
              <w:rPr>
                <w:b/>
                <w:bCs/>
                <w:i/>
              </w:rPr>
              <w:t>R</w:t>
            </w:r>
            <w:r w:rsidR="00C5422C" w:rsidRPr="00C5422C">
              <w:rPr>
                <w:b/>
                <w:bCs/>
                <w:i/>
              </w:rPr>
              <w:t>eI</w:t>
            </w:r>
            <w:r w:rsidRPr="00C5422C">
              <w:rPr>
                <w:b/>
                <w:bCs/>
                <w:i/>
              </w:rPr>
              <w:t>ssue</w:t>
            </w:r>
            <w:r w:rsidR="00C5422C" w:rsidRPr="00C5422C">
              <w:rPr>
                <w:b/>
                <w:bCs/>
                <w:i/>
              </w:rPr>
              <w:t>001</w:t>
            </w:r>
            <w:r w:rsidR="00C5422C">
              <w:rPr>
                <w:i/>
              </w:rPr>
              <w:t xml:space="preserve">  </w:t>
            </w:r>
          </w:p>
          <w:p w14:paraId="7D1BC6B5" w14:textId="363EC94C" w:rsidR="005B1E23" w:rsidRPr="00C5422C" w:rsidRDefault="005B1E23">
            <w:pPr>
              <w:pStyle w:val="ListParagraph"/>
              <w:numPr>
                <w:ilvl w:val="0"/>
                <w:numId w:val="48"/>
              </w:numPr>
              <w:rPr>
                <w:i/>
              </w:rPr>
            </w:pPr>
            <w:r w:rsidRPr="00C5422C">
              <w:rPr>
                <w:b/>
                <w:bCs/>
                <w:i/>
              </w:rPr>
              <w:t>Re</w:t>
            </w:r>
            <w:r w:rsidR="00C5422C" w:rsidRPr="00C5422C">
              <w:rPr>
                <w:b/>
                <w:bCs/>
                <w:i/>
              </w:rPr>
              <w:t>I</w:t>
            </w:r>
            <w:r w:rsidRPr="00C5422C">
              <w:rPr>
                <w:b/>
                <w:bCs/>
                <w:i/>
              </w:rPr>
              <w:t>ssueX01SW</w:t>
            </w:r>
            <w:r w:rsidR="00C5422C">
              <w:rPr>
                <w:i/>
              </w:rPr>
              <w:t xml:space="preserve"> </w:t>
            </w:r>
          </w:p>
          <w:p w14:paraId="648ED3FC" w14:textId="7480516A" w:rsidR="005B1E23" w:rsidRPr="0015247B" w:rsidRDefault="005B1E23" w:rsidP="0024010F">
            <w:pPr>
              <w:pStyle w:val="ListParagraph"/>
              <w:numPr>
                <w:ilvl w:val="0"/>
                <w:numId w:val="48"/>
              </w:numPr>
            </w:pPr>
            <w:r w:rsidRPr="00C5422C">
              <w:rPr>
                <w:b/>
                <w:bCs/>
                <w:i/>
              </w:rPr>
              <w:t>Re</w:t>
            </w:r>
            <w:r w:rsidR="00C5422C" w:rsidRPr="00C5422C">
              <w:rPr>
                <w:b/>
                <w:bCs/>
                <w:i/>
              </w:rPr>
              <w:t>I</w:t>
            </w:r>
            <w:r w:rsidRPr="00C5422C">
              <w:rPr>
                <w:b/>
                <w:bCs/>
                <w:i/>
              </w:rPr>
              <w:t>ssue</w:t>
            </w:r>
            <w:r w:rsidR="00C5422C" w:rsidRPr="00C5422C">
              <w:rPr>
                <w:b/>
                <w:bCs/>
                <w:i/>
              </w:rPr>
              <w:t>004</w:t>
            </w:r>
            <w:r w:rsidRPr="00C5422C">
              <w:rPr>
                <w:i/>
                <w:color w:val="D9D9D9" w:themeColor="background1" w:themeShade="D9"/>
              </w:rPr>
              <w:t>.</w:t>
            </w:r>
          </w:p>
        </w:tc>
      </w:tr>
      <w:tr w:rsidR="005B1E23" w14:paraId="7A02EB9A" w14:textId="77777777" w:rsidTr="008F067A">
        <w:trPr>
          <w:cantSplit/>
        </w:trPr>
        <w:tc>
          <w:tcPr>
            <w:tcW w:w="9526" w:type="dxa"/>
            <w:gridSpan w:val="4"/>
            <w:tcBorders>
              <w:bottom w:val="single" w:sz="4" w:space="0" w:color="auto"/>
            </w:tcBorders>
            <w:shd w:val="clear" w:color="auto" w:fill="CCFFCC"/>
            <w:vAlign w:val="center"/>
          </w:tcPr>
          <w:p w14:paraId="57A542DD" w14:textId="77777777" w:rsidR="005B1E23" w:rsidRPr="004065B1" w:rsidRDefault="005B1E23" w:rsidP="0015247B">
            <w:r w:rsidRPr="000A066E">
              <w:rPr>
                <w:b/>
              </w:rPr>
              <w:t>Results</w:t>
            </w:r>
          </w:p>
        </w:tc>
      </w:tr>
      <w:tr w:rsidR="005B1E23" w14:paraId="1AD84B97" w14:textId="77777777" w:rsidTr="008F067A">
        <w:trPr>
          <w:cantSplit/>
        </w:trPr>
        <w:tc>
          <w:tcPr>
            <w:tcW w:w="9526" w:type="dxa"/>
            <w:gridSpan w:val="4"/>
            <w:tcBorders>
              <w:bottom w:val="nil"/>
            </w:tcBorders>
            <w:vAlign w:val="center"/>
          </w:tcPr>
          <w:p w14:paraId="5D15728C" w14:textId="3956B08A" w:rsidR="005B1E23" w:rsidRPr="0015247B" w:rsidRDefault="008452CA" w:rsidP="001C6AFF">
            <w:pPr>
              <w:jc w:val="center"/>
            </w:pPr>
            <w:r>
              <w:rPr>
                <w:noProof/>
                <w:lang w:eastAsia="en-GB"/>
              </w:rPr>
              <w:drawing>
                <wp:inline distT="0" distB="0" distL="0" distR="0" wp14:anchorId="1BFA2372" wp14:editId="47F9DFE0">
                  <wp:extent cx="5203780" cy="4207510"/>
                  <wp:effectExtent l="0" t="0" r="0" b="2540"/>
                  <wp:docPr id="117" name="Kuv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9319" cy="4211988"/>
                          </a:xfrm>
                          <a:prstGeom prst="rect">
                            <a:avLst/>
                          </a:prstGeom>
                          <a:noFill/>
                          <a:ln>
                            <a:noFill/>
                          </a:ln>
                        </pic:spPr>
                      </pic:pic>
                    </a:graphicData>
                  </a:graphic>
                </wp:inline>
              </w:drawing>
            </w:r>
          </w:p>
        </w:tc>
      </w:tr>
      <w:tr w:rsidR="005B1E23" w14:paraId="1631300D" w14:textId="77777777" w:rsidTr="008F067A">
        <w:trPr>
          <w:cantSplit/>
        </w:trPr>
        <w:tc>
          <w:tcPr>
            <w:tcW w:w="9526" w:type="dxa"/>
            <w:gridSpan w:val="4"/>
            <w:tcBorders>
              <w:top w:val="nil"/>
              <w:bottom w:val="single" w:sz="4" w:space="0" w:color="auto"/>
            </w:tcBorders>
            <w:vAlign w:val="center"/>
          </w:tcPr>
          <w:p w14:paraId="76D89474" w14:textId="6CB05D94" w:rsidR="005B1E23" w:rsidRPr="00076547" w:rsidRDefault="0024010F" w:rsidP="005B1E23">
            <w:pPr>
              <w:jc w:val="left"/>
              <w:rPr>
                <w:i/>
              </w:rPr>
            </w:pPr>
            <w:r w:rsidRPr="009C5191">
              <w:rPr>
                <w:b/>
                <w:bCs/>
                <w:i/>
              </w:rPr>
              <w:t>[TBD</w:t>
            </w:r>
            <w:r>
              <w:rPr>
                <w:i/>
              </w:rPr>
              <w:t>]</w:t>
            </w:r>
            <w:r w:rsidR="005B1E23" w:rsidRPr="00076547">
              <w:rPr>
                <w:i/>
              </w:rPr>
              <w:t xml:space="preserve">After loading of </w:t>
            </w:r>
            <w:r w:rsidR="00C5422C">
              <w:rPr>
                <w:i/>
              </w:rPr>
              <w:t>101AA00</w:t>
            </w:r>
            <w:r w:rsidR="005B1E23" w:rsidRPr="00076547">
              <w:rPr>
                <w:i/>
              </w:rPr>
              <w:t>X01SW.001 1st edition, displayed scale 1:20 000</w:t>
            </w:r>
          </w:p>
          <w:p w14:paraId="6DC4139C" w14:textId="5F53CDCE" w:rsidR="005B1E23" w:rsidRPr="001C6AFF" w:rsidRDefault="005B1E23" w:rsidP="0024010F">
            <w:pPr>
              <w:jc w:val="left"/>
              <w:rPr>
                <w:color w:val="FF0000"/>
              </w:rPr>
            </w:pPr>
          </w:p>
        </w:tc>
      </w:tr>
      <w:tr w:rsidR="005B1E23" w14:paraId="2941B264" w14:textId="77777777" w:rsidTr="008F067A">
        <w:trPr>
          <w:cantSplit/>
        </w:trPr>
        <w:tc>
          <w:tcPr>
            <w:tcW w:w="9526" w:type="dxa"/>
            <w:gridSpan w:val="4"/>
            <w:tcBorders>
              <w:bottom w:val="nil"/>
            </w:tcBorders>
            <w:vAlign w:val="center"/>
          </w:tcPr>
          <w:p w14:paraId="780D173F" w14:textId="36D42A57" w:rsidR="005B1E23" w:rsidRPr="00076547" w:rsidRDefault="008452CA" w:rsidP="001C6AFF">
            <w:pPr>
              <w:jc w:val="center"/>
              <w:rPr>
                <w:i/>
              </w:rPr>
            </w:pPr>
            <w:r>
              <w:rPr>
                <w:noProof/>
                <w:lang w:eastAsia="en-GB"/>
              </w:rPr>
              <w:lastRenderedPageBreak/>
              <w:drawing>
                <wp:inline distT="0" distB="0" distL="0" distR="0" wp14:anchorId="32C5EC57" wp14:editId="61D013B7">
                  <wp:extent cx="5261104" cy="4244975"/>
                  <wp:effectExtent l="0" t="0" r="0" b="3175"/>
                  <wp:docPr id="118" name="Kuv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622" cy="4255882"/>
                          </a:xfrm>
                          <a:prstGeom prst="rect">
                            <a:avLst/>
                          </a:prstGeom>
                          <a:noFill/>
                          <a:ln>
                            <a:noFill/>
                          </a:ln>
                        </pic:spPr>
                      </pic:pic>
                    </a:graphicData>
                  </a:graphic>
                </wp:inline>
              </w:drawing>
            </w:r>
          </w:p>
        </w:tc>
      </w:tr>
      <w:tr w:rsidR="005B1E23" w14:paraId="6B9DBA80" w14:textId="77777777" w:rsidTr="008F067A">
        <w:trPr>
          <w:cantSplit/>
        </w:trPr>
        <w:tc>
          <w:tcPr>
            <w:tcW w:w="9526" w:type="dxa"/>
            <w:gridSpan w:val="4"/>
            <w:tcBorders>
              <w:top w:val="nil"/>
              <w:bottom w:val="nil"/>
            </w:tcBorders>
            <w:vAlign w:val="center"/>
          </w:tcPr>
          <w:p w14:paraId="58656C63" w14:textId="3045FC9C" w:rsidR="005B1E23" w:rsidRPr="00076547" w:rsidRDefault="0024010F" w:rsidP="0015247B">
            <w:pPr>
              <w:jc w:val="left"/>
              <w:rPr>
                <w:i/>
              </w:rPr>
            </w:pPr>
            <w:r w:rsidRPr="009C5191">
              <w:rPr>
                <w:b/>
                <w:bCs/>
                <w:i/>
              </w:rPr>
              <w:t>[TBD</w:t>
            </w:r>
            <w:r>
              <w:rPr>
                <w:i/>
              </w:rPr>
              <w:t>]</w:t>
            </w:r>
            <w:r w:rsidR="005B1E23" w:rsidRPr="00076547">
              <w:rPr>
                <w:i/>
              </w:rPr>
              <w:t xml:space="preserve">After loading of </w:t>
            </w:r>
            <w:r w:rsidR="00C5422C">
              <w:rPr>
                <w:i/>
              </w:rPr>
              <w:t>101AA00</w:t>
            </w:r>
            <w:r w:rsidR="00C5422C" w:rsidRPr="00076547">
              <w:rPr>
                <w:i/>
              </w:rPr>
              <w:t>X01SW</w:t>
            </w:r>
            <w:r w:rsidR="005B1E23" w:rsidRPr="00076547">
              <w:rPr>
                <w:i/>
              </w:rPr>
              <w:t>.000 re-issue, edition 1, update 3, displayed scale 1:20 000</w:t>
            </w:r>
          </w:p>
          <w:p w14:paraId="45FBE56F" w14:textId="77777777" w:rsidR="008B51BD" w:rsidRPr="00076547" w:rsidRDefault="008B51BD" w:rsidP="0015247B">
            <w:pPr>
              <w:jc w:val="left"/>
              <w:rPr>
                <w:i/>
              </w:rPr>
            </w:pPr>
          </w:p>
        </w:tc>
      </w:tr>
      <w:tr w:rsidR="005B1E23" w14:paraId="6EC52563" w14:textId="77777777" w:rsidTr="008F067A">
        <w:trPr>
          <w:cantSplit/>
        </w:trPr>
        <w:tc>
          <w:tcPr>
            <w:tcW w:w="9526" w:type="dxa"/>
            <w:gridSpan w:val="4"/>
            <w:tcBorders>
              <w:top w:val="nil"/>
              <w:bottom w:val="nil"/>
            </w:tcBorders>
            <w:vAlign w:val="center"/>
          </w:tcPr>
          <w:p w14:paraId="1D089EE9" w14:textId="7B0526FB" w:rsidR="005B1E23" w:rsidRPr="00076547" w:rsidRDefault="008452CA" w:rsidP="001C6AFF">
            <w:pPr>
              <w:jc w:val="center"/>
              <w:rPr>
                <w:i/>
              </w:rPr>
            </w:pPr>
            <w:r>
              <w:rPr>
                <w:noProof/>
                <w:lang w:eastAsia="en-GB"/>
              </w:rPr>
              <w:drawing>
                <wp:inline distT="0" distB="0" distL="0" distR="0" wp14:anchorId="7EAC412E" wp14:editId="31CA2146">
                  <wp:extent cx="5131827" cy="4143375"/>
                  <wp:effectExtent l="0" t="0" r="0" b="0"/>
                  <wp:docPr id="119" name="Kuv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8259" cy="4148569"/>
                          </a:xfrm>
                          <a:prstGeom prst="rect">
                            <a:avLst/>
                          </a:prstGeom>
                          <a:noFill/>
                          <a:ln>
                            <a:noFill/>
                          </a:ln>
                        </pic:spPr>
                      </pic:pic>
                    </a:graphicData>
                  </a:graphic>
                </wp:inline>
              </w:drawing>
            </w:r>
          </w:p>
        </w:tc>
      </w:tr>
      <w:tr w:rsidR="005B1E23" w14:paraId="32D053D2" w14:textId="77777777" w:rsidTr="008F067A">
        <w:trPr>
          <w:cantSplit/>
        </w:trPr>
        <w:tc>
          <w:tcPr>
            <w:tcW w:w="9526" w:type="dxa"/>
            <w:gridSpan w:val="4"/>
            <w:tcBorders>
              <w:top w:val="nil"/>
            </w:tcBorders>
            <w:vAlign w:val="center"/>
          </w:tcPr>
          <w:p w14:paraId="1C383184" w14:textId="41271EC1" w:rsidR="005B1E23" w:rsidRPr="00076547" w:rsidRDefault="0024010F" w:rsidP="0015247B">
            <w:pPr>
              <w:jc w:val="left"/>
              <w:rPr>
                <w:i/>
              </w:rPr>
            </w:pPr>
            <w:r w:rsidRPr="009C5191">
              <w:rPr>
                <w:b/>
                <w:bCs/>
                <w:i/>
              </w:rPr>
              <w:t>[TBD</w:t>
            </w:r>
            <w:r>
              <w:rPr>
                <w:i/>
              </w:rPr>
              <w:t>]</w:t>
            </w:r>
            <w:r w:rsidR="005B1E23" w:rsidRPr="00076547">
              <w:rPr>
                <w:i/>
              </w:rPr>
              <w:t xml:space="preserve">After loading of </w:t>
            </w:r>
            <w:r w:rsidR="00C5422C">
              <w:rPr>
                <w:i/>
              </w:rPr>
              <w:t>101AA00</w:t>
            </w:r>
            <w:r w:rsidR="00C5422C" w:rsidRPr="00076547">
              <w:rPr>
                <w:i/>
              </w:rPr>
              <w:t>X01SW</w:t>
            </w:r>
            <w:r w:rsidR="005B1E23" w:rsidRPr="00076547">
              <w:rPr>
                <w:i/>
              </w:rPr>
              <w:t>.004, displayed scale 1:20 000</w:t>
            </w:r>
          </w:p>
        </w:tc>
      </w:tr>
    </w:tbl>
    <w:p w14:paraId="7D2C61F9" w14:textId="77777777" w:rsidR="0015247B" w:rsidRDefault="0015247B" w:rsidP="0015247B"/>
    <w:p w14:paraId="603934DA" w14:textId="77777777" w:rsidR="0015247B" w:rsidRDefault="0015247B" w:rsidP="0015247B"/>
    <w:p w14:paraId="0DAD7194" w14:textId="77777777" w:rsidR="0015247B" w:rsidRDefault="001E2A73" w:rsidP="00E30B8F">
      <w:pPr>
        <w:pStyle w:val="Heading3"/>
      </w:pPr>
      <w:r w:rsidRPr="001E2A73">
        <w:lastRenderedPageBreak/>
        <w:t>Rejection of automatic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27657D" w14:paraId="4AB099AC" w14:textId="77777777" w:rsidTr="00EC063A">
        <w:trPr>
          <w:cantSplit/>
          <w:trHeight w:val="454"/>
        </w:trPr>
        <w:tc>
          <w:tcPr>
            <w:tcW w:w="2381" w:type="dxa"/>
            <w:shd w:val="clear" w:color="auto" w:fill="CCFFCC"/>
            <w:vAlign w:val="center"/>
          </w:tcPr>
          <w:p w14:paraId="51EB0133" w14:textId="77777777" w:rsidR="0027657D" w:rsidRPr="004065B1" w:rsidRDefault="0027657D" w:rsidP="002D19DB">
            <w:r w:rsidRPr="000A066E">
              <w:rPr>
                <w:b/>
              </w:rPr>
              <w:t>Test Reference</w:t>
            </w:r>
          </w:p>
        </w:tc>
        <w:tc>
          <w:tcPr>
            <w:tcW w:w="2381" w:type="dxa"/>
            <w:shd w:val="clear" w:color="auto" w:fill="CCFFCC"/>
            <w:vAlign w:val="center"/>
          </w:tcPr>
          <w:p w14:paraId="3F99D17A" w14:textId="5565677E" w:rsidR="0027657D" w:rsidRPr="004065B1" w:rsidRDefault="00400356" w:rsidP="002D19DB">
            <w:proofErr w:type="spellStart"/>
            <w:r>
              <w:t>UpdateRejection</w:t>
            </w:r>
            <w:proofErr w:type="spellEnd"/>
          </w:p>
        </w:tc>
        <w:tc>
          <w:tcPr>
            <w:tcW w:w="2382" w:type="dxa"/>
            <w:shd w:val="clear" w:color="auto" w:fill="CCFFCC"/>
            <w:vAlign w:val="center"/>
          </w:tcPr>
          <w:p w14:paraId="0B0607E5" w14:textId="77777777" w:rsidR="0027657D" w:rsidRPr="004065B1" w:rsidRDefault="0027657D" w:rsidP="002D19DB">
            <w:r w:rsidRPr="000A066E">
              <w:rPr>
                <w:b/>
              </w:rPr>
              <w:t>IHO Reference</w:t>
            </w:r>
          </w:p>
        </w:tc>
        <w:tc>
          <w:tcPr>
            <w:tcW w:w="2382" w:type="dxa"/>
            <w:shd w:val="clear" w:color="auto" w:fill="CCFFCC"/>
            <w:vAlign w:val="center"/>
          </w:tcPr>
          <w:p w14:paraId="0169961D" w14:textId="2E404256" w:rsidR="0027657D" w:rsidRPr="004065B1" w:rsidRDefault="0027657D" w:rsidP="002D19DB">
            <w:pPr>
              <w:jc w:val="left"/>
            </w:pPr>
            <w:r>
              <w:t>IEC 61174/ 4.4.2</w:t>
            </w:r>
          </w:p>
        </w:tc>
      </w:tr>
      <w:tr w:rsidR="0027657D" w14:paraId="5F0E9ED7" w14:textId="77777777" w:rsidTr="00EC063A">
        <w:trPr>
          <w:cantSplit/>
        </w:trPr>
        <w:tc>
          <w:tcPr>
            <w:tcW w:w="9526" w:type="dxa"/>
            <w:gridSpan w:val="4"/>
            <w:shd w:val="clear" w:color="auto" w:fill="CCFFCC"/>
            <w:vAlign w:val="center"/>
          </w:tcPr>
          <w:p w14:paraId="74042BBB" w14:textId="77777777" w:rsidR="0027657D" w:rsidRDefault="0027657D" w:rsidP="002D19DB">
            <w:r w:rsidRPr="000A066E">
              <w:rPr>
                <w:b/>
              </w:rPr>
              <w:t>Test description</w:t>
            </w:r>
          </w:p>
        </w:tc>
      </w:tr>
      <w:tr w:rsidR="0027657D" w14:paraId="7D442D68" w14:textId="77777777" w:rsidTr="00EC063A">
        <w:trPr>
          <w:cantSplit/>
        </w:trPr>
        <w:tc>
          <w:tcPr>
            <w:tcW w:w="9526" w:type="dxa"/>
            <w:gridSpan w:val="4"/>
            <w:vAlign w:val="center"/>
          </w:tcPr>
          <w:p w14:paraId="4EF08C53" w14:textId="77777777" w:rsidR="0027657D" w:rsidRPr="00076547" w:rsidRDefault="0027657D" w:rsidP="002D19DB">
            <w:pPr>
              <w:rPr>
                <w:i/>
              </w:rPr>
            </w:pPr>
            <w:r w:rsidRPr="00076547">
              <w:rPr>
                <w:i/>
              </w:rPr>
              <w:t>Manual rejection of an automatic update.</w:t>
            </w:r>
          </w:p>
        </w:tc>
      </w:tr>
      <w:tr w:rsidR="0027657D" w14:paraId="741FDA8D" w14:textId="77777777" w:rsidTr="00EC063A">
        <w:trPr>
          <w:cantSplit/>
        </w:trPr>
        <w:tc>
          <w:tcPr>
            <w:tcW w:w="9526" w:type="dxa"/>
            <w:gridSpan w:val="4"/>
            <w:shd w:val="clear" w:color="auto" w:fill="CCFFCC"/>
            <w:vAlign w:val="center"/>
          </w:tcPr>
          <w:p w14:paraId="3B8EE625" w14:textId="77777777" w:rsidR="0027657D" w:rsidRPr="004065B1" w:rsidRDefault="0027657D" w:rsidP="002D19DB">
            <w:r w:rsidRPr="000A066E">
              <w:rPr>
                <w:b/>
              </w:rPr>
              <w:t>Setup</w:t>
            </w:r>
          </w:p>
        </w:tc>
      </w:tr>
      <w:tr w:rsidR="0027657D" w14:paraId="34D5D918" w14:textId="77777777" w:rsidTr="00EC063A">
        <w:trPr>
          <w:cantSplit/>
        </w:trPr>
        <w:tc>
          <w:tcPr>
            <w:tcW w:w="9526" w:type="dxa"/>
            <w:gridSpan w:val="4"/>
            <w:vAlign w:val="center"/>
          </w:tcPr>
          <w:p w14:paraId="6B7A0935" w14:textId="77777777" w:rsidR="00C5422C" w:rsidRPr="00C5422C" w:rsidRDefault="00C5422C" w:rsidP="00C5422C">
            <w:pPr>
              <w:rPr>
                <w:b/>
                <w:bCs/>
                <w:i/>
              </w:rPr>
            </w:pPr>
            <w:r>
              <w:rPr>
                <w:i/>
              </w:rPr>
              <w:t xml:space="preserve">Load the exchange set </w:t>
            </w:r>
            <w:proofErr w:type="spellStart"/>
            <w:r>
              <w:rPr>
                <w:b/>
                <w:bCs/>
                <w:i/>
              </w:rPr>
              <w:t>PowerUp</w:t>
            </w:r>
            <w:proofErr w:type="spellEnd"/>
          </w:p>
          <w:p w14:paraId="5D7A387C" w14:textId="15013C7B" w:rsidR="004F4F49" w:rsidRPr="004065B1" w:rsidRDefault="004F4F49" w:rsidP="004F4F49">
            <w:pPr>
              <w:jc w:val="left"/>
            </w:pPr>
          </w:p>
        </w:tc>
      </w:tr>
      <w:tr w:rsidR="0027657D" w14:paraId="24B6CF8A" w14:textId="77777777" w:rsidTr="00EC063A">
        <w:trPr>
          <w:cantSplit/>
        </w:trPr>
        <w:tc>
          <w:tcPr>
            <w:tcW w:w="9526" w:type="dxa"/>
            <w:gridSpan w:val="4"/>
            <w:shd w:val="clear" w:color="auto" w:fill="CCFFCC"/>
            <w:vAlign w:val="center"/>
          </w:tcPr>
          <w:p w14:paraId="0AF644B7" w14:textId="77777777" w:rsidR="0027657D" w:rsidRPr="004065B1" w:rsidRDefault="0027657D" w:rsidP="002D19DB">
            <w:r w:rsidRPr="000A066E">
              <w:rPr>
                <w:b/>
              </w:rPr>
              <w:t>Action</w:t>
            </w:r>
          </w:p>
        </w:tc>
      </w:tr>
      <w:tr w:rsidR="0027657D" w14:paraId="12ED49F3" w14:textId="77777777" w:rsidTr="00EC063A">
        <w:trPr>
          <w:cantSplit/>
        </w:trPr>
        <w:tc>
          <w:tcPr>
            <w:tcW w:w="9526" w:type="dxa"/>
            <w:gridSpan w:val="4"/>
            <w:vAlign w:val="center"/>
          </w:tcPr>
          <w:p w14:paraId="1444974F" w14:textId="5E33448A" w:rsidR="0027657D" w:rsidRPr="00076547" w:rsidRDefault="0027657D" w:rsidP="002D19DB">
            <w:pPr>
              <w:rPr>
                <w:i/>
              </w:rPr>
            </w:pPr>
            <w:r w:rsidRPr="00076547">
              <w:rPr>
                <w:i/>
              </w:rPr>
              <w:t>Load the following update</w:t>
            </w:r>
            <w:r w:rsidR="003875F6">
              <w:rPr>
                <w:i/>
              </w:rPr>
              <w:t xml:space="preserve"> from the exchange set </w:t>
            </w:r>
            <w:proofErr w:type="spellStart"/>
            <w:r w:rsidR="003875F6" w:rsidRPr="003875F6">
              <w:rPr>
                <w:b/>
                <w:bCs/>
                <w:i/>
              </w:rPr>
              <w:t>SequentialUpdate</w:t>
            </w:r>
            <w:proofErr w:type="spellEnd"/>
            <w:r w:rsidRPr="00076547">
              <w:rPr>
                <w:i/>
              </w:rPr>
              <w:t>:</w:t>
            </w:r>
          </w:p>
          <w:p w14:paraId="266D71B1" w14:textId="449CD2B0" w:rsidR="0027657D" w:rsidRPr="00076547" w:rsidRDefault="003875F6" w:rsidP="002D19DB">
            <w:pPr>
              <w:rPr>
                <w:i/>
              </w:rPr>
            </w:pPr>
            <w:r>
              <w:rPr>
                <w:i/>
              </w:rPr>
              <w:t xml:space="preserve">101AA00X01SW.001 </w:t>
            </w:r>
            <w:r w:rsidR="0027657D" w:rsidRPr="00076547">
              <w:rPr>
                <w:i/>
              </w:rPr>
              <w:t>(edition 1, update 1)</w:t>
            </w:r>
          </w:p>
          <w:p w14:paraId="4FAF4B6C" w14:textId="0C741AFF" w:rsidR="0027657D" w:rsidRPr="0015247B" w:rsidRDefault="0027657D" w:rsidP="002164D3">
            <w:pPr>
              <w:jc w:val="left"/>
            </w:pPr>
            <w:r w:rsidRPr="00076547">
              <w:rPr>
                <w:i/>
              </w:rPr>
              <w:t xml:space="preserve">After loading of the update, manually annotate the </w:t>
            </w:r>
            <w:r w:rsidR="005512DF">
              <w:rPr>
                <w:i/>
              </w:rPr>
              <w:t>feature</w:t>
            </w:r>
            <w:r w:rsidRPr="00076547">
              <w:rPr>
                <w:i/>
              </w:rPr>
              <w:t>s of the update as rejected using the deletion available in the manual update method.</w:t>
            </w:r>
          </w:p>
        </w:tc>
      </w:tr>
    </w:tbl>
    <w:p w14:paraId="343AAF58" w14:textId="77777777" w:rsidR="0027657D" w:rsidRPr="0027657D" w:rsidRDefault="0027657D" w:rsidP="0027657D">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5B1E23" w14:paraId="333B510B" w14:textId="77777777" w:rsidTr="00A12488">
        <w:trPr>
          <w:tblHeader/>
        </w:trPr>
        <w:tc>
          <w:tcPr>
            <w:tcW w:w="9526" w:type="dxa"/>
            <w:tcBorders>
              <w:bottom w:val="single" w:sz="4" w:space="0" w:color="auto"/>
            </w:tcBorders>
            <w:shd w:val="clear" w:color="auto" w:fill="CCFFCC"/>
            <w:vAlign w:val="center"/>
          </w:tcPr>
          <w:p w14:paraId="4A65820F" w14:textId="77777777" w:rsidR="005B1E23" w:rsidRPr="004065B1" w:rsidRDefault="005B1E23" w:rsidP="0015247B">
            <w:r w:rsidRPr="000A066E">
              <w:rPr>
                <w:b/>
              </w:rPr>
              <w:lastRenderedPageBreak/>
              <w:t>Results</w:t>
            </w:r>
          </w:p>
        </w:tc>
      </w:tr>
      <w:tr w:rsidR="005B1E23" w14:paraId="05DC2B42" w14:textId="77777777" w:rsidTr="00A12488">
        <w:trPr>
          <w:tblHeader/>
        </w:trPr>
        <w:tc>
          <w:tcPr>
            <w:tcW w:w="9526" w:type="dxa"/>
            <w:tcBorders>
              <w:bottom w:val="nil"/>
            </w:tcBorders>
            <w:vAlign w:val="center"/>
          </w:tcPr>
          <w:p w14:paraId="05A0D370" w14:textId="5263AEA5" w:rsidR="005B1E23" w:rsidRPr="00076547" w:rsidRDefault="0027657D" w:rsidP="0015247B">
            <w:pPr>
              <w:jc w:val="left"/>
              <w:rPr>
                <w:i/>
              </w:rPr>
            </w:pPr>
            <w:r w:rsidRPr="00076547">
              <w:rPr>
                <w:i/>
              </w:rPr>
              <w:t xml:space="preserve">The </w:t>
            </w:r>
            <w:r w:rsidR="00400356">
              <w:rPr>
                <w:i/>
              </w:rPr>
              <w:t>features</w:t>
            </w:r>
            <w:r w:rsidRPr="00076547">
              <w:rPr>
                <w:i/>
              </w:rPr>
              <w:t xml:space="preserve"> from the update shall remain in display as annotated by the deletion mark of the manual update method.</w:t>
            </w:r>
          </w:p>
        </w:tc>
      </w:tr>
      <w:tr w:rsidR="0027657D" w14:paraId="09ACD70C" w14:textId="77777777" w:rsidTr="00A12488">
        <w:trPr>
          <w:tblHeader/>
        </w:trPr>
        <w:tc>
          <w:tcPr>
            <w:tcW w:w="9526" w:type="dxa"/>
            <w:tcBorders>
              <w:top w:val="nil"/>
              <w:bottom w:val="nil"/>
            </w:tcBorders>
            <w:vAlign w:val="center"/>
          </w:tcPr>
          <w:p w14:paraId="6A7445F6" w14:textId="13CBAA91" w:rsidR="0027657D" w:rsidRPr="0015247B" w:rsidRDefault="008452CA" w:rsidP="001C6AFF">
            <w:pPr>
              <w:jc w:val="center"/>
            </w:pPr>
            <w:r>
              <w:rPr>
                <w:noProof/>
                <w:lang w:eastAsia="en-GB"/>
              </w:rPr>
              <w:drawing>
                <wp:inline distT="0" distB="0" distL="0" distR="0" wp14:anchorId="2ECEA16F" wp14:editId="7F80EEA9">
                  <wp:extent cx="4825097" cy="3895725"/>
                  <wp:effectExtent l="0" t="0" r="0" b="0"/>
                  <wp:docPr id="120" name="Kuv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5509" cy="3904131"/>
                          </a:xfrm>
                          <a:prstGeom prst="rect">
                            <a:avLst/>
                          </a:prstGeom>
                          <a:noFill/>
                          <a:ln>
                            <a:noFill/>
                          </a:ln>
                        </pic:spPr>
                      </pic:pic>
                    </a:graphicData>
                  </a:graphic>
                </wp:inline>
              </w:drawing>
            </w:r>
          </w:p>
        </w:tc>
      </w:tr>
      <w:tr w:rsidR="0027657D" w14:paraId="4477A807" w14:textId="77777777" w:rsidTr="00A12488">
        <w:trPr>
          <w:tblHeader/>
        </w:trPr>
        <w:tc>
          <w:tcPr>
            <w:tcW w:w="9526" w:type="dxa"/>
            <w:tcBorders>
              <w:top w:val="nil"/>
              <w:bottom w:val="nil"/>
            </w:tcBorders>
            <w:vAlign w:val="center"/>
          </w:tcPr>
          <w:p w14:paraId="46C29152" w14:textId="15368319" w:rsidR="0027657D" w:rsidRPr="00076547" w:rsidRDefault="0024010F" w:rsidP="0027657D">
            <w:pPr>
              <w:jc w:val="left"/>
              <w:rPr>
                <w:i/>
              </w:rPr>
            </w:pPr>
            <w:r w:rsidRPr="009C5191">
              <w:rPr>
                <w:b/>
                <w:bCs/>
                <w:i/>
              </w:rPr>
              <w:t>[TBD</w:t>
            </w:r>
            <w:r>
              <w:rPr>
                <w:i/>
              </w:rPr>
              <w:t>]</w:t>
            </w:r>
            <w:r w:rsidR="0027657D" w:rsidRPr="00076547">
              <w:rPr>
                <w:i/>
              </w:rPr>
              <w:t xml:space="preserve">Before loading of update, displayed scale 1:20 000 </w:t>
            </w:r>
          </w:p>
          <w:p w14:paraId="0FAB94C9" w14:textId="77777777" w:rsidR="008B51BD" w:rsidRPr="00076547" w:rsidRDefault="008B51BD" w:rsidP="003875F6">
            <w:pPr>
              <w:jc w:val="left"/>
              <w:rPr>
                <w:i/>
              </w:rPr>
            </w:pPr>
          </w:p>
        </w:tc>
      </w:tr>
      <w:tr w:rsidR="0027657D" w14:paraId="71F34400" w14:textId="77777777" w:rsidTr="00A12488">
        <w:trPr>
          <w:tblHeader/>
        </w:trPr>
        <w:tc>
          <w:tcPr>
            <w:tcW w:w="9526" w:type="dxa"/>
            <w:tcBorders>
              <w:top w:val="nil"/>
              <w:bottom w:val="nil"/>
            </w:tcBorders>
            <w:vAlign w:val="center"/>
          </w:tcPr>
          <w:p w14:paraId="3D75F98C" w14:textId="0A911C8F" w:rsidR="0027657D" w:rsidRPr="00076547" w:rsidRDefault="004A2533" w:rsidP="001C6AFF">
            <w:pPr>
              <w:jc w:val="center"/>
              <w:rPr>
                <w:i/>
              </w:rPr>
            </w:pPr>
            <w:r>
              <w:rPr>
                <w:noProof/>
                <w:lang w:eastAsia="en-GB"/>
              </w:rPr>
              <w:drawing>
                <wp:inline distT="0" distB="0" distL="0" distR="0" wp14:anchorId="66D58F7D" wp14:editId="39902305">
                  <wp:extent cx="4826808" cy="3902710"/>
                  <wp:effectExtent l="0" t="0" r="0" b="2540"/>
                  <wp:docPr id="123" name="Kuva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3237" cy="3915993"/>
                          </a:xfrm>
                          <a:prstGeom prst="rect">
                            <a:avLst/>
                          </a:prstGeom>
                          <a:noFill/>
                          <a:ln>
                            <a:noFill/>
                          </a:ln>
                        </pic:spPr>
                      </pic:pic>
                    </a:graphicData>
                  </a:graphic>
                </wp:inline>
              </w:drawing>
            </w:r>
          </w:p>
        </w:tc>
      </w:tr>
      <w:tr w:rsidR="0027657D" w14:paraId="29E821E1" w14:textId="77777777" w:rsidTr="00A12488">
        <w:trPr>
          <w:tblHeader/>
        </w:trPr>
        <w:tc>
          <w:tcPr>
            <w:tcW w:w="9526" w:type="dxa"/>
            <w:tcBorders>
              <w:top w:val="nil"/>
              <w:bottom w:val="single" w:sz="4" w:space="0" w:color="auto"/>
            </w:tcBorders>
            <w:vAlign w:val="center"/>
          </w:tcPr>
          <w:p w14:paraId="1C84B388" w14:textId="6A52506F" w:rsidR="0027657D" w:rsidRPr="00076547" w:rsidRDefault="0024010F" w:rsidP="0015247B">
            <w:pPr>
              <w:jc w:val="left"/>
              <w:rPr>
                <w:i/>
              </w:rPr>
            </w:pPr>
            <w:r w:rsidRPr="009C5191">
              <w:rPr>
                <w:b/>
                <w:bCs/>
                <w:i/>
              </w:rPr>
              <w:t>[TBD</w:t>
            </w:r>
            <w:r>
              <w:rPr>
                <w:i/>
              </w:rPr>
              <w:t>]</w:t>
            </w:r>
            <w:r w:rsidR="0027657D" w:rsidRPr="00076547">
              <w:rPr>
                <w:i/>
              </w:rPr>
              <w:t xml:space="preserve">After loading of </w:t>
            </w:r>
            <w:r w:rsidR="003875F6">
              <w:rPr>
                <w:i/>
              </w:rPr>
              <w:t>101AA00X01SW</w:t>
            </w:r>
            <w:r w:rsidR="0027657D" w:rsidRPr="00076547">
              <w:rPr>
                <w:i/>
              </w:rPr>
              <w:t>.001, displayed scale 1:20 000</w:t>
            </w:r>
          </w:p>
        </w:tc>
      </w:tr>
      <w:tr w:rsidR="0027657D" w14:paraId="47476292" w14:textId="77777777" w:rsidTr="00A12488">
        <w:trPr>
          <w:tblHeader/>
        </w:trPr>
        <w:tc>
          <w:tcPr>
            <w:tcW w:w="9526" w:type="dxa"/>
            <w:tcBorders>
              <w:bottom w:val="nil"/>
            </w:tcBorders>
            <w:vAlign w:val="center"/>
          </w:tcPr>
          <w:p w14:paraId="4968746D" w14:textId="01590AAB" w:rsidR="0027657D" w:rsidRPr="0015247B" w:rsidRDefault="004A2533" w:rsidP="001C6AFF">
            <w:pPr>
              <w:jc w:val="center"/>
            </w:pPr>
            <w:r>
              <w:rPr>
                <w:noProof/>
                <w:lang w:eastAsia="en-GB"/>
              </w:rPr>
              <w:lastRenderedPageBreak/>
              <w:drawing>
                <wp:inline distT="0" distB="0" distL="0" distR="0" wp14:anchorId="2A88D284" wp14:editId="3E69F498">
                  <wp:extent cx="4815028" cy="3893185"/>
                  <wp:effectExtent l="0" t="0" r="5080" b="0"/>
                  <wp:docPr id="126" name="Kuva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7420" cy="3903205"/>
                          </a:xfrm>
                          <a:prstGeom prst="rect">
                            <a:avLst/>
                          </a:prstGeom>
                          <a:noFill/>
                          <a:ln>
                            <a:noFill/>
                          </a:ln>
                        </pic:spPr>
                      </pic:pic>
                    </a:graphicData>
                  </a:graphic>
                </wp:inline>
              </w:drawing>
            </w:r>
          </w:p>
        </w:tc>
      </w:tr>
      <w:tr w:rsidR="0027657D" w14:paraId="698E4DB9" w14:textId="77777777" w:rsidTr="00A12488">
        <w:trPr>
          <w:tblHeader/>
        </w:trPr>
        <w:tc>
          <w:tcPr>
            <w:tcW w:w="9526" w:type="dxa"/>
            <w:tcBorders>
              <w:top w:val="nil"/>
            </w:tcBorders>
            <w:vAlign w:val="center"/>
          </w:tcPr>
          <w:p w14:paraId="189D673D" w14:textId="4757DF4E" w:rsidR="0027657D" w:rsidRPr="00076547" w:rsidRDefault="0024010F" w:rsidP="00D33FCF">
            <w:pPr>
              <w:jc w:val="left"/>
              <w:rPr>
                <w:i/>
              </w:rPr>
            </w:pPr>
            <w:r w:rsidRPr="009C5191">
              <w:rPr>
                <w:b/>
                <w:bCs/>
                <w:i/>
              </w:rPr>
              <w:t>[TBD</w:t>
            </w:r>
            <w:r>
              <w:rPr>
                <w:i/>
              </w:rPr>
              <w:t>]</w:t>
            </w:r>
            <w:r w:rsidR="0027657D" w:rsidRPr="00076547">
              <w:rPr>
                <w:i/>
              </w:rPr>
              <w:t>After update 1 has been manually annotated as rejected by the Mariner, displayed scale 1:20 000</w:t>
            </w:r>
          </w:p>
        </w:tc>
      </w:tr>
    </w:tbl>
    <w:p w14:paraId="1348A5C0" w14:textId="77777777" w:rsidR="0015247B" w:rsidRDefault="0015247B" w:rsidP="0015247B"/>
    <w:p w14:paraId="650B6DAC" w14:textId="77777777" w:rsidR="0015247B" w:rsidRDefault="0015247B" w:rsidP="00E30B8F">
      <w:pPr>
        <w:pStyle w:val="Heading2"/>
      </w:pPr>
      <w:bookmarkStart w:id="971" w:name="_Toc152748572"/>
      <w:r>
        <w:t>Manual Updates</w:t>
      </w:r>
      <w:bookmarkEnd w:id="97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867C9D" w14:paraId="3E2E62B2" w14:textId="77777777" w:rsidTr="004246A1">
        <w:trPr>
          <w:cantSplit/>
          <w:trHeight w:val="454"/>
        </w:trPr>
        <w:tc>
          <w:tcPr>
            <w:tcW w:w="2381" w:type="dxa"/>
            <w:shd w:val="clear" w:color="auto" w:fill="CCFFCC"/>
            <w:vAlign w:val="center"/>
          </w:tcPr>
          <w:p w14:paraId="027B3ECC" w14:textId="77777777" w:rsidR="00867C9D" w:rsidRPr="004065B1" w:rsidRDefault="00867C9D" w:rsidP="002D19DB">
            <w:r w:rsidRPr="000A066E">
              <w:rPr>
                <w:b/>
              </w:rPr>
              <w:t>Test Reference</w:t>
            </w:r>
          </w:p>
        </w:tc>
        <w:tc>
          <w:tcPr>
            <w:tcW w:w="2381" w:type="dxa"/>
            <w:shd w:val="clear" w:color="auto" w:fill="CCFFCC"/>
            <w:vAlign w:val="center"/>
          </w:tcPr>
          <w:p w14:paraId="4D24CD62" w14:textId="20D72646" w:rsidR="00867C9D" w:rsidRPr="004065B1" w:rsidRDefault="00AC6D7D" w:rsidP="002D19DB">
            <w:proofErr w:type="spellStart"/>
            <w:r>
              <w:t>ManualUpdates</w:t>
            </w:r>
            <w:proofErr w:type="spellEnd"/>
          </w:p>
        </w:tc>
        <w:tc>
          <w:tcPr>
            <w:tcW w:w="2382" w:type="dxa"/>
            <w:shd w:val="clear" w:color="auto" w:fill="CCFFCC"/>
            <w:vAlign w:val="center"/>
          </w:tcPr>
          <w:p w14:paraId="17E80811" w14:textId="77777777" w:rsidR="00867C9D" w:rsidRPr="004065B1" w:rsidRDefault="00867C9D" w:rsidP="002D19DB">
            <w:r w:rsidRPr="000A066E">
              <w:rPr>
                <w:b/>
              </w:rPr>
              <w:t>IHO Reference</w:t>
            </w:r>
          </w:p>
        </w:tc>
        <w:tc>
          <w:tcPr>
            <w:tcW w:w="2382" w:type="dxa"/>
            <w:shd w:val="clear" w:color="auto" w:fill="CCFFCC"/>
            <w:vAlign w:val="center"/>
          </w:tcPr>
          <w:p w14:paraId="3B8A2807" w14:textId="78E41D9F" w:rsidR="00867C9D" w:rsidRPr="004065B1" w:rsidRDefault="00867C9D" w:rsidP="002D19DB">
            <w:pPr>
              <w:jc w:val="left"/>
            </w:pPr>
            <w:r>
              <w:t>IEC 61174/ 6.8.17</w:t>
            </w:r>
          </w:p>
        </w:tc>
      </w:tr>
      <w:tr w:rsidR="00867C9D" w14:paraId="01FD0AE1" w14:textId="77777777" w:rsidTr="00DF7467">
        <w:trPr>
          <w:tblHeader/>
        </w:trPr>
        <w:tc>
          <w:tcPr>
            <w:tcW w:w="9526" w:type="dxa"/>
            <w:gridSpan w:val="4"/>
            <w:shd w:val="clear" w:color="auto" w:fill="CCFFCC"/>
            <w:vAlign w:val="center"/>
          </w:tcPr>
          <w:p w14:paraId="148D0B74" w14:textId="77777777" w:rsidR="00867C9D" w:rsidRDefault="00867C9D" w:rsidP="002D19DB">
            <w:r w:rsidRPr="000A066E">
              <w:rPr>
                <w:b/>
              </w:rPr>
              <w:t>Test description</w:t>
            </w:r>
          </w:p>
        </w:tc>
      </w:tr>
      <w:tr w:rsidR="00867C9D" w14:paraId="35E29D25" w14:textId="77777777" w:rsidTr="00DF7467">
        <w:trPr>
          <w:tblHeader/>
        </w:trPr>
        <w:tc>
          <w:tcPr>
            <w:tcW w:w="9526" w:type="dxa"/>
            <w:gridSpan w:val="4"/>
            <w:vAlign w:val="center"/>
          </w:tcPr>
          <w:p w14:paraId="639713E1" w14:textId="77777777" w:rsidR="00867C9D" w:rsidRPr="00076547" w:rsidRDefault="00867C9D" w:rsidP="002D19DB">
            <w:pPr>
              <w:rPr>
                <w:i/>
              </w:rPr>
            </w:pPr>
            <w:r w:rsidRPr="00076547">
              <w:rPr>
                <w:i/>
              </w:rPr>
              <w:t>Manual updates</w:t>
            </w:r>
          </w:p>
        </w:tc>
      </w:tr>
      <w:tr w:rsidR="00867C9D" w14:paraId="6BC2D004" w14:textId="77777777" w:rsidTr="00DF7467">
        <w:trPr>
          <w:tblHeader/>
        </w:trPr>
        <w:tc>
          <w:tcPr>
            <w:tcW w:w="9526" w:type="dxa"/>
            <w:gridSpan w:val="4"/>
            <w:shd w:val="clear" w:color="auto" w:fill="CCFFCC"/>
            <w:vAlign w:val="center"/>
          </w:tcPr>
          <w:p w14:paraId="51B36F54" w14:textId="77777777" w:rsidR="00867C9D" w:rsidRPr="004065B1" w:rsidRDefault="00867C9D" w:rsidP="002D19DB">
            <w:r w:rsidRPr="000A066E">
              <w:rPr>
                <w:b/>
              </w:rPr>
              <w:t>Setup</w:t>
            </w:r>
          </w:p>
        </w:tc>
      </w:tr>
      <w:tr w:rsidR="00867C9D" w14:paraId="0EFEF685" w14:textId="77777777" w:rsidTr="00DF7467">
        <w:trPr>
          <w:tblHeader/>
        </w:trPr>
        <w:tc>
          <w:tcPr>
            <w:tcW w:w="9526" w:type="dxa"/>
            <w:gridSpan w:val="4"/>
            <w:vAlign w:val="center"/>
          </w:tcPr>
          <w:p w14:paraId="3D289A9E" w14:textId="625166ED" w:rsidR="00400356" w:rsidRPr="00400356" w:rsidRDefault="00400356" w:rsidP="002D19DB">
            <w:pPr>
              <w:rPr>
                <w:i/>
                <w:color w:val="D9D9D9" w:themeColor="background1" w:themeShade="D9"/>
              </w:rPr>
            </w:pPr>
            <w:r>
              <w:rPr>
                <w:i/>
              </w:rPr>
              <w:t xml:space="preserve">Load the exchange set </w:t>
            </w:r>
            <w:proofErr w:type="spellStart"/>
            <w:r>
              <w:rPr>
                <w:b/>
                <w:bCs/>
                <w:i/>
              </w:rPr>
              <w:t>PowerUp</w:t>
            </w:r>
            <w:proofErr w:type="spellEnd"/>
          </w:p>
          <w:p w14:paraId="403FF7FB" w14:textId="4930AC6A" w:rsidR="004F4F49" w:rsidRPr="00400356" w:rsidRDefault="004F4F49">
            <w:pPr>
              <w:pStyle w:val="ListParagraph"/>
              <w:numPr>
                <w:ilvl w:val="0"/>
                <w:numId w:val="49"/>
              </w:numPr>
              <w:rPr>
                <w:i/>
              </w:rPr>
            </w:pPr>
            <w:r w:rsidRPr="00400356">
              <w:rPr>
                <w:i/>
              </w:rPr>
              <w:t xml:space="preserve">Select </w:t>
            </w:r>
            <w:r w:rsidR="00DE09B9" w:rsidRPr="00400356">
              <w:rPr>
                <w:i/>
              </w:rPr>
              <w:t>Display Category</w:t>
            </w:r>
            <w:r w:rsidRPr="00400356">
              <w:rPr>
                <w:i/>
              </w:rPr>
              <w:t xml:space="preserve"> Standard</w:t>
            </w:r>
          </w:p>
          <w:p w14:paraId="71192FC6" w14:textId="6B532F0E" w:rsidR="004F4F49" w:rsidRPr="00400356" w:rsidRDefault="004F4F49">
            <w:pPr>
              <w:pStyle w:val="ListParagraph"/>
              <w:numPr>
                <w:ilvl w:val="0"/>
                <w:numId w:val="49"/>
              </w:numPr>
              <w:rPr>
                <w:i/>
              </w:rPr>
            </w:pPr>
            <w:r w:rsidRPr="00400356">
              <w:rPr>
                <w:i/>
              </w:rPr>
              <w:t xml:space="preserve">Set the </w:t>
            </w:r>
            <w:r w:rsidR="0069033B" w:rsidRPr="00400356">
              <w:rPr>
                <w:i/>
              </w:rPr>
              <w:t xml:space="preserve">Safety Contour </w:t>
            </w:r>
            <w:r w:rsidRPr="00400356">
              <w:rPr>
                <w:i/>
              </w:rPr>
              <w:t>value to 8 m</w:t>
            </w:r>
          </w:p>
          <w:p w14:paraId="6E4AA5BB" w14:textId="7141100A" w:rsidR="004F4F49" w:rsidRPr="00400356" w:rsidRDefault="004F4F49">
            <w:pPr>
              <w:pStyle w:val="ListParagraph"/>
              <w:numPr>
                <w:ilvl w:val="0"/>
                <w:numId w:val="49"/>
              </w:numPr>
              <w:rPr>
                <w:i/>
              </w:rPr>
            </w:pPr>
            <w:r w:rsidRPr="00400356">
              <w:rPr>
                <w:i/>
              </w:rPr>
              <w:t xml:space="preserve">Set the </w:t>
            </w:r>
            <w:r w:rsidR="0069033B" w:rsidRPr="00400356">
              <w:rPr>
                <w:i/>
              </w:rPr>
              <w:t xml:space="preserve">Safety Depth  </w:t>
            </w:r>
            <w:r w:rsidRPr="00400356">
              <w:rPr>
                <w:i/>
              </w:rPr>
              <w:t>value to 8 m</w:t>
            </w:r>
          </w:p>
          <w:p w14:paraId="40C4D8DD" w14:textId="77777777" w:rsidR="004F4F49" w:rsidRPr="00400356" w:rsidRDefault="004F4F49">
            <w:pPr>
              <w:pStyle w:val="ListParagraph"/>
              <w:numPr>
                <w:ilvl w:val="0"/>
                <w:numId w:val="49"/>
              </w:numPr>
              <w:rPr>
                <w:i/>
              </w:rPr>
            </w:pPr>
            <w:r w:rsidRPr="00400356">
              <w:rPr>
                <w:i/>
              </w:rPr>
              <w:t>Select Symbolized Boundaries</w:t>
            </w:r>
          </w:p>
          <w:p w14:paraId="5AC07FB5" w14:textId="5518796D" w:rsidR="004F4F49" w:rsidRPr="00357E05" w:rsidRDefault="004F4F49">
            <w:pPr>
              <w:pStyle w:val="ListParagraph"/>
              <w:numPr>
                <w:ilvl w:val="0"/>
                <w:numId w:val="49"/>
              </w:numPr>
              <w:rPr>
                <w:i/>
              </w:rPr>
            </w:pPr>
            <w:r w:rsidRPr="00357E05">
              <w:rPr>
                <w:i/>
              </w:rPr>
              <w:t xml:space="preserve">Select </w:t>
            </w:r>
            <w:proofErr w:type="spellStart"/>
            <w:r w:rsidR="0024010F">
              <w:rPr>
                <w:i/>
              </w:rPr>
              <w:t>Simpified</w:t>
            </w:r>
            <w:proofErr w:type="spellEnd"/>
            <w:r w:rsidR="0024010F">
              <w:rPr>
                <w:i/>
              </w:rPr>
              <w:t xml:space="preserve"> Symbols = false</w:t>
            </w:r>
          </w:p>
          <w:p w14:paraId="25F03266" w14:textId="77777777" w:rsidR="004F4F49" w:rsidRPr="00400356" w:rsidRDefault="004F4F49">
            <w:pPr>
              <w:pStyle w:val="ListParagraph"/>
              <w:numPr>
                <w:ilvl w:val="0"/>
                <w:numId w:val="49"/>
              </w:numPr>
              <w:rPr>
                <w:i/>
              </w:rPr>
            </w:pPr>
            <w:r w:rsidRPr="00400356">
              <w:rPr>
                <w:i/>
              </w:rPr>
              <w:t>Select Highlight date dependent</w:t>
            </w:r>
          </w:p>
          <w:p w14:paraId="105B05EC" w14:textId="0ACA3F43" w:rsidR="004F4F49" w:rsidRPr="004065B1" w:rsidRDefault="004F4F49">
            <w:pPr>
              <w:pStyle w:val="ListParagraph"/>
              <w:numPr>
                <w:ilvl w:val="0"/>
                <w:numId w:val="49"/>
              </w:numPr>
            </w:pPr>
            <w:r w:rsidRPr="00400356">
              <w:rPr>
                <w:i/>
              </w:rPr>
              <w:t>Select Spot soundings</w:t>
            </w:r>
          </w:p>
        </w:tc>
      </w:tr>
      <w:tr w:rsidR="00867C9D" w14:paraId="59CA1FA4" w14:textId="77777777" w:rsidTr="00DF7467">
        <w:trPr>
          <w:tblHeader/>
        </w:trPr>
        <w:tc>
          <w:tcPr>
            <w:tcW w:w="9526" w:type="dxa"/>
            <w:gridSpan w:val="4"/>
            <w:shd w:val="clear" w:color="auto" w:fill="CCFFCC"/>
            <w:vAlign w:val="center"/>
          </w:tcPr>
          <w:p w14:paraId="6644003D" w14:textId="77777777" w:rsidR="00867C9D" w:rsidRPr="004065B1" w:rsidRDefault="00867C9D" w:rsidP="002D19DB">
            <w:r w:rsidRPr="000A066E">
              <w:rPr>
                <w:b/>
              </w:rPr>
              <w:t>Action</w:t>
            </w:r>
          </w:p>
        </w:tc>
      </w:tr>
      <w:tr w:rsidR="00867C9D" w14:paraId="14D0F0E1" w14:textId="77777777" w:rsidTr="00DF7467">
        <w:trPr>
          <w:tblHeader/>
        </w:trPr>
        <w:tc>
          <w:tcPr>
            <w:tcW w:w="9526" w:type="dxa"/>
            <w:gridSpan w:val="4"/>
            <w:vAlign w:val="center"/>
          </w:tcPr>
          <w:p w14:paraId="3A2CBD9B" w14:textId="77777777" w:rsidR="00867C9D" w:rsidRPr="00076547" w:rsidRDefault="00867C9D" w:rsidP="002D19DB">
            <w:pPr>
              <w:rPr>
                <w:i/>
              </w:rPr>
            </w:pPr>
            <w:r>
              <w:lastRenderedPageBreak/>
              <w:t xml:space="preserve">1. </w:t>
            </w:r>
            <w:r w:rsidRPr="00076547">
              <w:rPr>
                <w:i/>
              </w:rPr>
              <w:t>Using the editing tools available with the EUT, make the following changes and include a short textual description of the action to a-g:</w:t>
            </w:r>
          </w:p>
          <w:p w14:paraId="6172B3C8" w14:textId="77777777" w:rsidR="00867C9D" w:rsidRPr="00076547" w:rsidRDefault="00867C9D" w:rsidP="003B51A2">
            <w:pPr>
              <w:ind w:left="709" w:hanging="425"/>
              <w:rPr>
                <w:i/>
              </w:rPr>
            </w:pPr>
            <w:r w:rsidRPr="00076547">
              <w:rPr>
                <w:i/>
              </w:rPr>
              <w:t>a. insert a dangerous wreck near: 32 31.5S, 60 57.3E</w:t>
            </w:r>
          </w:p>
          <w:p w14:paraId="0867DCA5" w14:textId="5B0FC009" w:rsidR="00867C9D" w:rsidRPr="00076547" w:rsidRDefault="00867C9D" w:rsidP="003B51A2">
            <w:pPr>
              <w:ind w:left="720" w:hanging="425"/>
              <w:rPr>
                <w:i/>
              </w:rPr>
            </w:pPr>
            <w:r w:rsidRPr="00076547">
              <w:rPr>
                <w:i/>
              </w:rPr>
              <w:t xml:space="preserve">b. insert East Cardinal buoys </w:t>
            </w:r>
            <w:r w:rsidR="004F4F49">
              <w:rPr>
                <w:i/>
              </w:rPr>
              <w:t xml:space="preserve">including </w:t>
            </w:r>
            <w:proofErr w:type="spellStart"/>
            <w:r w:rsidR="004F4F49">
              <w:rPr>
                <w:i/>
              </w:rPr>
              <w:t>topmarks</w:t>
            </w:r>
            <w:proofErr w:type="spellEnd"/>
            <w:r w:rsidR="004F4F49">
              <w:rPr>
                <w:i/>
              </w:rPr>
              <w:t xml:space="preserve"> </w:t>
            </w:r>
            <w:r w:rsidRPr="00076547">
              <w:rPr>
                <w:i/>
              </w:rPr>
              <w:t>near: 32 31.5S, 60 57.46E</w:t>
            </w:r>
          </w:p>
          <w:p w14:paraId="13886961" w14:textId="0B99B99A" w:rsidR="00867C9D" w:rsidRPr="00076547" w:rsidRDefault="00867C9D" w:rsidP="003B51A2">
            <w:pPr>
              <w:ind w:left="720" w:hanging="425"/>
              <w:rPr>
                <w:i/>
              </w:rPr>
            </w:pPr>
            <w:r w:rsidRPr="00076547">
              <w:rPr>
                <w:i/>
              </w:rPr>
              <w:t xml:space="preserve">c. insert West Cardinal buoy </w:t>
            </w:r>
            <w:r w:rsidR="004F4F49">
              <w:rPr>
                <w:i/>
              </w:rPr>
              <w:t xml:space="preserve">including </w:t>
            </w:r>
            <w:proofErr w:type="spellStart"/>
            <w:r w:rsidR="004F4F49">
              <w:rPr>
                <w:i/>
              </w:rPr>
              <w:t>topmark</w:t>
            </w:r>
            <w:proofErr w:type="spellEnd"/>
            <w:r w:rsidR="004F4F49">
              <w:rPr>
                <w:i/>
              </w:rPr>
              <w:t xml:space="preserve"> </w:t>
            </w:r>
            <w:r w:rsidRPr="00076547">
              <w:rPr>
                <w:i/>
              </w:rPr>
              <w:t>near: 32 31.5S, 60 57.16E;</w:t>
            </w:r>
          </w:p>
          <w:p w14:paraId="733F73FE" w14:textId="2ABB236B" w:rsidR="00867C9D" w:rsidRPr="00076547" w:rsidRDefault="00867C9D" w:rsidP="003B51A2">
            <w:pPr>
              <w:ind w:left="567" w:hanging="283"/>
              <w:rPr>
                <w:i/>
              </w:rPr>
            </w:pPr>
            <w:r w:rsidRPr="00076547">
              <w:rPr>
                <w:i/>
              </w:rPr>
              <w:t>d. insert a prohibited entry area between Panther and Tinker Shoals timed to come into force at 20</w:t>
            </w:r>
            <w:r w:rsidR="00AC6D7D">
              <w:rPr>
                <w:i/>
              </w:rPr>
              <w:t>22</w:t>
            </w:r>
            <w:r w:rsidRPr="00076547">
              <w:rPr>
                <w:i/>
              </w:rPr>
              <w:t>0220;</w:t>
            </w:r>
          </w:p>
          <w:p w14:paraId="6451DB98" w14:textId="5DC48D47" w:rsidR="00867C9D" w:rsidRPr="00076547" w:rsidRDefault="00867C9D" w:rsidP="003B51A2">
            <w:pPr>
              <w:ind w:left="720" w:hanging="425"/>
              <w:rPr>
                <w:i/>
              </w:rPr>
            </w:pPr>
            <w:r w:rsidRPr="00076547">
              <w:rPr>
                <w:i/>
              </w:rPr>
              <w:t>e. insert a cautionary area in the same location being in force from date of issue to 20</w:t>
            </w:r>
            <w:r w:rsidR="00AC6D7D">
              <w:rPr>
                <w:i/>
              </w:rPr>
              <w:t>22</w:t>
            </w:r>
            <w:r w:rsidRPr="00076547">
              <w:rPr>
                <w:i/>
              </w:rPr>
              <w:t>0220;</w:t>
            </w:r>
          </w:p>
          <w:p w14:paraId="33624E08" w14:textId="77777777" w:rsidR="00867C9D" w:rsidRPr="00076547" w:rsidRDefault="00867C9D" w:rsidP="003B51A2">
            <w:pPr>
              <w:ind w:left="720" w:hanging="425"/>
              <w:rPr>
                <w:i/>
              </w:rPr>
            </w:pPr>
            <w:r w:rsidRPr="00076547">
              <w:rPr>
                <w:i/>
              </w:rPr>
              <w:t>f. insert 15 metre sounding at 32 31.7S, 60 57.4E.</w:t>
            </w:r>
          </w:p>
          <w:p w14:paraId="5D584D64" w14:textId="77777777" w:rsidR="00867C9D" w:rsidRPr="00076547" w:rsidRDefault="00867C9D" w:rsidP="003B51A2">
            <w:pPr>
              <w:ind w:left="720" w:hanging="425"/>
              <w:rPr>
                <w:i/>
              </w:rPr>
            </w:pPr>
            <w:r w:rsidRPr="00076547">
              <w:rPr>
                <w:i/>
              </w:rPr>
              <w:t>g. delete fog signal of cardinal buoy at 32 31.444S, 60 55.842E</w:t>
            </w:r>
          </w:p>
          <w:p w14:paraId="1F9DCFEB" w14:textId="79901BC1" w:rsidR="00867C9D" w:rsidRPr="00076547" w:rsidRDefault="00867C9D" w:rsidP="002D19DB">
            <w:pPr>
              <w:rPr>
                <w:i/>
              </w:rPr>
            </w:pPr>
            <w:r w:rsidRPr="00076547">
              <w:rPr>
                <w:i/>
              </w:rPr>
              <w:t>2. Set viewing date before 20</w:t>
            </w:r>
            <w:r w:rsidR="00AC6D7D">
              <w:rPr>
                <w:i/>
              </w:rPr>
              <w:t>22</w:t>
            </w:r>
            <w:r w:rsidRPr="00076547">
              <w:rPr>
                <w:i/>
              </w:rPr>
              <w:t>0220. Display chart cell with manual updates.</w:t>
            </w:r>
          </w:p>
          <w:p w14:paraId="043E3501" w14:textId="0037426D" w:rsidR="00867C9D" w:rsidRPr="00076547" w:rsidRDefault="00867C9D" w:rsidP="002D19DB">
            <w:pPr>
              <w:rPr>
                <w:i/>
              </w:rPr>
            </w:pPr>
            <w:r w:rsidRPr="00076547">
              <w:rPr>
                <w:i/>
              </w:rPr>
              <w:t>3. Set viewing date after 20</w:t>
            </w:r>
            <w:r w:rsidR="00AC6D7D">
              <w:rPr>
                <w:i/>
              </w:rPr>
              <w:t>22</w:t>
            </w:r>
            <w:r w:rsidRPr="00076547">
              <w:rPr>
                <w:i/>
              </w:rPr>
              <w:t>0220. Display chart cell with manual updates.</w:t>
            </w:r>
          </w:p>
          <w:p w14:paraId="6184178A" w14:textId="77777777" w:rsidR="00867C9D" w:rsidRPr="00076547" w:rsidRDefault="00867C9D" w:rsidP="002D19DB">
            <w:pPr>
              <w:rPr>
                <w:i/>
              </w:rPr>
            </w:pPr>
            <w:r w:rsidRPr="00076547">
              <w:rPr>
                <w:i/>
              </w:rPr>
              <w:t>4. Using the editing tools available with the EUT, make the following changes and include a short textual description of the action to h-j:</w:t>
            </w:r>
          </w:p>
          <w:p w14:paraId="23880178" w14:textId="77777777" w:rsidR="00867C9D" w:rsidRPr="00076547" w:rsidRDefault="00867C9D" w:rsidP="003B51A2">
            <w:pPr>
              <w:ind w:left="720" w:hanging="436"/>
              <w:rPr>
                <w:i/>
              </w:rPr>
            </w:pPr>
            <w:r w:rsidRPr="00076547">
              <w:rPr>
                <w:i/>
              </w:rPr>
              <w:t>h. extend western limits of the prohibited entry area;</w:t>
            </w:r>
          </w:p>
          <w:p w14:paraId="73FF8A22" w14:textId="77777777" w:rsidR="001C6AFF" w:rsidRDefault="00867C9D" w:rsidP="003B51A2">
            <w:pPr>
              <w:ind w:left="720" w:hanging="436"/>
              <w:rPr>
                <w:i/>
              </w:rPr>
            </w:pPr>
            <w:proofErr w:type="spellStart"/>
            <w:r w:rsidRPr="00076547">
              <w:rPr>
                <w:i/>
              </w:rPr>
              <w:t>i</w:t>
            </w:r>
            <w:proofErr w:type="spellEnd"/>
            <w:r w:rsidRPr="00076547">
              <w:rPr>
                <w:i/>
              </w:rPr>
              <w:t>. delete cautionary area;</w:t>
            </w:r>
          </w:p>
          <w:p w14:paraId="3EB9ED1D" w14:textId="77777777" w:rsidR="00DF7467" w:rsidRPr="00076547" w:rsidRDefault="00DF7467" w:rsidP="00DF7467">
            <w:pPr>
              <w:ind w:left="284"/>
              <w:rPr>
                <w:i/>
              </w:rPr>
            </w:pPr>
            <w:r>
              <w:t xml:space="preserve">j. </w:t>
            </w:r>
            <w:r w:rsidRPr="00076547">
              <w:rPr>
                <w:i/>
              </w:rPr>
              <w:t>move cardinal buoy at 32 31.444S, 60 55.842E, including top mark and light, to 32 31.500S,  60 55.700E.</w:t>
            </w:r>
          </w:p>
          <w:p w14:paraId="7DCA38A3" w14:textId="5A03638B" w:rsidR="00DF7467" w:rsidRPr="00076547" w:rsidRDefault="00DF7467" w:rsidP="00DF7467">
            <w:pPr>
              <w:rPr>
                <w:i/>
              </w:rPr>
            </w:pPr>
            <w:r w:rsidRPr="00076547">
              <w:rPr>
                <w:i/>
              </w:rPr>
              <w:t>5. Set viewing date before 20</w:t>
            </w:r>
            <w:r w:rsidR="00AC6D7D">
              <w:rPr>
                <w:i/>
              </w:rPr>
              <w:t>22</w:t>
            </w:r>
            <w:r w:rsidRPr="00076547">
              <w:rPr>
                <w:i/>
              </w:rPr>
              <w:t>0220. Display chart cell with manual updates.</w:t>
            </w:r>
          </w:p>
          <w:p w14:paraId="51EBD3E1" w14:textId="392DACE2" w:rsidR="00DF7467" w:rsidRPr="00076547" w:rsidRDefault="00DF7467" w:rsidP="00DF7467">
            <w:pPr>
              <w:rPr>
                <w:i/>
              </w:rPr>
            </w:pPr>
            <w:r w:rsidRPr="00076547">
              <w:rPr>
                <w:i/>
              </w:rPr>
              <w:t>6. Set viewing date after 20</w:t>
            </w:r>
            <w:r w:rsidR="00AC6D7D">
              <w:rPr>
                <w:i/>
              </w:rPr>
              <w:t>22</w:t>
            </w:r>
            <w:r w:rsidRPr="00076547">
              <w:rPr>
                <w:i/>
              </w:rPr>
              <w:t>0220. Display chart cell with manual updates.</w:t>
            </w:r>
          </w:p>
          <w:p w14:paraId="5F2C3295" w14:textId="77777777" w:rsidR="00DF7467" w:rsidRPr="00076547" w:rsidRDefault="00DF7467" w:rsidP="00DF7467">
            <w:pPr>
              <w:rPr>
                <w:i/>
              </w:rPr>
            </w:pPr>
            <w:r w:rsidRPr="00076547">
              <w:rPr>
                <w:i/>
              </w:rPr>
              <w:t>7. Review manual updates.</w:t>
            </w:r>
          </w:p>
          <w:p w14:paraId="3D9D61C9" w14:textId="77777777" w:rsidR="00DF7467" w:rsidRPr="00076547" w:rsidRDefault="00DF7467" w:rsidP="00DF7467">
            <w:pPr>
              <w:rPr>
                <w:i/>
              </w:rPr>
            </w:pPr>
            <w:r w:rsidRPr="00076547">
              <w:rPr>
                <w:i/>
              </w:rPr>
              <w:t>8. Retrieve textual description from record.</w:t>
            </w:r>
          </w:p>
          <w:p w14:paraId="33AD277F" w14:textId="59BD25D3" w:rsidR="00DF7467" w:rsidRPr="0015247B" w:rsidRDefault="00DF7467" w:rsidP="00DF7467">
            <w:pPr>
              <w:ind w:left="720" w:hanging="436"/>
            </w:pPr>
            <w:r w:rsidRPr="00076547">
              <w:rPr>
                <w:i/>
              </w:rPr>
              <w:t>9. Remove all manual updates from display and review them (system time and date may need to be adjusted for verification).</w:t>
            </w:r>
          </w:p>
        </w:tc>
      </w:tr>
      <w:tr w:rsidR="005B1E23" w14:paraId="53EB8A13" w14:textId="77777777" w:rsidTr="00DF7467">
        <w:trPr>
          <w:tblHeader/>
        </w:trPr>
        <w:tc>
          <w:tcPr>
            <w:tcW w:w="9526" w:type="dxa"/>
            <w:gridSpan w:val="4"/>
            <w:shd w:val="clear" w:color="auto" w:fill="CCFFCC"/>
            <w:vAlign w:val="center"/>
          </w:tcPr>
          <w:p w14:paraId="652B9477" w14:textId="77777777" w:rsidR="005B1E23" w:rsidRPr="004065B1" w:rsidRDefault="005B1E23" w:rsidP="0015247B">
            <w:r w:rsidRPr="000A066E">
              <w:rPr>
                <w:b/>
              </w:rPr>
              <w:t>Results</w:t>
            </w:r>
          </w:p>
        </w:tc>
      </w:tr>
      <w:tr w:rsidR="005B1E23" w14:paraId="023CF8A8" w14:textId="77777777" w:rsidTr="00DF7467">
        <w:trPr>
          <w:tblHeader/>
        </w:trPr>
        <w:tc>
          <w:tcPr>
            <w:tcW w:w="9526" w:type="dxa"/>
            <w:gridSpan w:val="4"/>
            <w:vAlign w:val="center"/>
          </w:tcPr>
          <w:p w14:paraId="0E1CCEFA" w14:textId="62F88073" w:rsidR="005B1E23" w:rsidRPr="00076547" w:rsidRDefault="00253FA7" w:rsidP="002370DA">
            <w:pPr>
              <w:jc w:val="left"/>
              <w:rPr>
                <w:i/>
              </w:rPr>
            </w:pPr>
            <w:r w:rsidRPr="00076547">
              <w:rPr>
                <w:i/>
              </w:rPr>
              <w:t>2. Set viewing date before 20</w:t>
            </w:r>
            <w:r w:rsidR="00AC6D7D">
              <w:rPr>
                <w:i/>
              </w:rPr>
              <w:t>22</w:t>
            </w:r>
            <w:r w:rsidRPr="00076547">
              <w:rPr>
                <w:i/>
              </w:rPr>
              <w:t xml:space="preserve">0220. The ENC in the ECDIS should match the corresponding graphical plot shown below. Manual updates shall be distinguishable as described in </w:t>
            </w:r>
            <w:r w:rsidRPr="00400356">
              <w:rPr>
                <w:b/>
                <w:bCs/>
                <w:i/>
              </w:rPr>
              <w:t>S-</w:t>
            </w:r>
            <w:r w:rsidR="00400356" w:rsidRPr="00400356">
              <w:rPr>
                <w:b/>
                <w:bCs/>
                <w:i/>
              </w:rPr>
              <w:t>98 XXX-XXX</w:t>
            </w:r>
          </w:p>
        </w:tc>
      </w:tr>
      <w:tr w:rsidR="00253FA7" w14:paraId="6597B3B3" w14:textId="77777777" w:rsidTr="00DF7467">
        <w:trPr>
          <w:tblHeader/>
        </w:trPr>
        <w:tc>
          <w:tcPr>
            <w:tcW w:w="9526" w:type="dxa"/>
            <w:gridSpan w:val="4"/>
            <w:vAlign w:val="center"/>
          </w:tcPr>
          <w:p w14:paraId="1A929989" w14:textId="77777777" w:rsidR="00253FA7" w:rsidRDefault="0018522C" w:rsidP="001C6AFF">
            <w:pPr>
              <w:jc w:val="center"/>
              <w:rPr>
                <w:i/>
              </w:rPr>
            </w:pPr>
            <w:r w:rsidRPr="00076547">
              <w:rPr>
                <w:i/>
                <w:noProof/>
                <w:lang w:eastAsia="en-GB"/>
              </w:rPr>
              <w:drawing>
                <wp:inline distT="0" distB="0" distL="0" distR="0" wp14:anchorId="31100F24" wp14:editId="5021A002">
                  <wp:extent cx="3752850" cy="4210050"/>
                  <wp:effectExtent l="0" t="0" r="0"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850" cy="4210050"/>
                          </a:xfrm>
                          <a:prstGeom prst="rect">
                            <a:avLst/>
                          </a:prstGeom>
                          <a:noFill/>
                          <a:ln>
                            <a:noFill/>
                          </a:ln>
                        </pic:spPr>
                      </pic:pic>
                    </a:graphicData>
                  </a:graphic>
                </wp:inline>
              </w:drawing>
            </w:r>
          </w:p>
          <w:p w14:paraId="781C0278" w14:textId="347D0D17" w:rsidR="0024010F" w:rsidRPr="00076547" w:rsidRDefault="0024010F" w:rsidP="001C6AFF">
            <w:pPr>
              <w:jc w:val="center"/>
              <w:rPr>
                <w:i/>
              </w:rPr>
            </w:pPr>
            <w:r w:rsidRPr="009C5191">
              <w:rPr>
                <w:b/>
                <w:bCs/>
                <w:i/>
              </w:rPr>
              <w:t>[TBD</w:t>
            </w:r>
            <w:r>
              <w:rPr>
                <w:i/>
              </w:rPr>
              <w:t>]</w:t>
            </w:r>
          </w:p>
        </w:tc>
      </w:tr>
      <w:tr w:rsidR="00253FA7" w14:paraId="2E1CC968" w14:textId="77777777" w:rsidTr="00DF7467">
        <w:trPr>
          <w:tblHeader/>
        </w:trPr>
        <w:tc>
          <w:tcPr>
            <w:tcW w:w="9526" w:type="dxa"/>
            <w:gridSpan w:val="4"/>
            <w:vAlign w:val="center"/>
          </w:tcPr>
          <w:p w14:paraId="07D5BF69" w14:textId="77777777" w:rsidR="00253FA7" w:rsidRPr="0015247B" w:rsidRDefault="0018522C" w:rsidP="001C6AFF">
            <w:pPr>
              <w:jc w:val="center"/>
            </w:pPr>
            <w:r>
              <w:rPr>
                <w:noProof/>
                <w:lang w:eastAsia="en-GB"/>
              </w:rPr>
              <w:lastRenderedPageBreak/>
              <w:drawing>
                <wp:inline distT="0" distB="0" distL="0" distR="0" wp14:anchorId="350454F4" wp14:editId="023BE185">
                  <wp:extent cx="4448175" cy="5010150"/>
                  <wp:effectExtent l="0" t="0" r="9525" b="0"/>
                  <wp:docPr id="25" name="Picture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48175" cy="5010150"/>
                          </a:xfrm>
                          <a:prstGeom prst="rect">
                            <a:avLst/>
                          </a:prstGeom>
                          <a:noFill/>
                          <a:ln>
                            <a:noFill/>
                          </a:ln>
                        </pic:spPr>
                      </pic:pic>
                    </a:graphicData>
                  </a:graphic>
                </wp:inline>
              </w:drawing>
            </w:r>
          </w:p>
        </w:tc>
      </w:tr>
      <w:tr w:rsidR="00253FA7" w14:paraId="15C16E2A" w14:textId="77777777" w:rsidTr="00DF7467">
        <w:trPr>
          <w:tblHeader/>
        </w:trPr>
        <w:tc>
          <w:tcPr>
            <w:tcW w:w="9526" w:type="dxa"/>
            <w:gridSpan w:val="4"/>
            <w:vAlign w:val="center"/>
          </w:tcPr>
          <w:p w14:paraId="21675F58" w14:textId="59C0BCE4" w:rsidR="00253FA7" w:rsidRPr="00076547" w:rsidRDefault="0024010F" w:rsidP="0015247B">
            <w:pPr>
              <w:jc w:val="left"/>
              <w:rPr>
                <w:i/>
              </w:rPr>
            </w:pPr>
            <w:r w:rsidRPr="009C5191">
              <w:rPr>
                <w:b/>
                <w:bCs/>
                <w:i/>
              </w:rPr>
              <w:t>[TBD</w:t>
            </w:r>
            <w:r>
              <w:rPr>
                <w:i/>
              </w:rPr>
              <w:t>]</w:t>
            </w:r>
            <w:r w:rsidR="00253FA7" w:rsidRPr="00076547">
              <w:rPr>
                <w:i/>
              </w:rPr>
              <w:t>3. Set viewing date after 20150220. The ENC in the ECDIS should match the corresponding graphical plot shown above.</w:t>
            </w:r>
          </w:p>
        </w:tc>
      </w:tr>
      <w:tr w:rsidR="00253FA7" w14:paraId="3AB2C11F" w14:textId="77777777" w:rsidTr="00DF7467">
        <w:trPr>
          <w:tblHeader/>
        </w:trPr>
        <w:tc>
          <w:tcPr>
            <w:tcW w:w="9526" w:type="dxa"/>
            <w:gridSpan w:val="4"/>
            <w:vAlign w:val="center"/>
          </w:tcPr>
          <w:p w14:paraId="38AC07C4" w14:textId="77777777" w:rsidR="00253FA7" w:rsidRPr="0015247B" w:rsidRDefault="0018522C" w:rsidP="001D52EE">
            <w:pPr>
              <w:jc w:val="center"/>
            </w:pPr>
            <w:r>
              <w:rPr>
                <w:noProof/>
                <w:lang w:eastAsia="en-GB"/>
              </w:rPr>
              <w:lastRenderedPageBreak/>
              <w:drawing>
                <wp:inline distT="0" distB="0" distL="0" distR="0" wp14:anchorId="4E476CBA" wp14:editId="25230B5E">
                  <wp:extent cx="4619625" cy="5010150"/>
                  <wp:effectExtent l="0" t="0" r="9525" b="0"/>
                  <wp:docPr id="26" name="Picture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19625" cy="5010150"/>
                          </a:xfrm>
                          <a:prstGeom prst="rect">
                            <a:avLst/>
                          </a:prstGeom>
                          <a:noFill/>
                          <a:ln>
                            <a:noFill/>
                          </a:ln>
                        </pic:spPr>
                      </pic:pic>
                    </a:graphicData>
                  </a:graphic>
                </wp:inline>
              </w:drawing>
            </w:r>
          </w:p>
        </w:tc>
      </w:tr>
      <w:tr w:rsidR="00253FA7" w14:paraId="156776C7" w14:textId="77777777" w:rsidTr="00DF7467">
        <w:trPr>
          <w:tblHeader/>
        </w:trPr>
        <w:tc>
          <w:tcPr>
            <w:tcW w:w="9526" w:type="dxa"/>
            <w:gridSpan w:val="4"/>
            <w:vAlign w:val="center"/>
          </w:tcPr>
          <w:p w14:paraId="76A790B5" w14:textId="2810F0C8" w:rsidR="00253FA7" w:rsidRPr="00076547" w:rsidRDefault="0024010F" w:rsidP="0015247B">
            <w:pPr>
              <w:jc w:val="left"/>
              <w:rPr>
                <w:i/>
              </w:rPr>
            </w:pPr>
            <w:r w:rsidRPr="009C5191">
              <w:rPr>
                <w:b/>
                <w:bCs/>
                <w:i/>
              </w:rPr>
              <w:t>[TBD</w:t>
            </w:r>
            <w:r>
              <w:rPr>
                <w:i/>
              </w:rPr>
              <w:t>]</w:t>
            </w:r>
            <w:r w:rsidR="00167D62">
              <w:rPr>
                <w:i/>
              </w:rPr>
              <w:t>5</w:t>
            </w:r>
            <w:r w:rsidR="00253FA7" w:rsidRPr="00076547">
              <w:rPr>
                <w:i/>
              </w:rPr>
              <w:t>. Set viewing date before 20</w:t>
            </w:r>
            <w:r w:rsidR="00AC6D7D">
              <w:rPr>
                <w:i/>
              </w:rPr>
              <w:t>22</w:t>
            </w:r>
            <w:r w:rsidR="00253FA7" w:rsidRPr="00076547">
              <w:rPr>
                <w:i/>
              </w:rPr>
              <w:t>0220. The ENC in the ECDIS should match the corresponding graphical plot shown above.</w:t>
            </w:r>
          </w:p>
        </w:tc>
      </w:tr>
      <w:tr w:rsidR="00253FA7" w14:paraId="058BB908" w14:textId="77777777" w:rsidTr="00DF7467">
        <w:trPr>
          <w:tblHeader/>
        </w:trPr>
        <w:tc>
          <w:tcPr>
            <w:tcW w:w="9526" w:type="dxa"/>
            <w:gridSpan w:val="4"/>
            <w:vAlign w:val="center"/>
          </w:tcPr>
          <w:p w14:paraId="3D44700F" w14:textId="77777777" w:rsidR="00253FA7" w:rsidRPr="0015247B" w:rsidRDefault="0018522C" w:rsidP="001D52EE">
            <w:pPr>
              <w:jc w:val="center"/>
            </w:pPr>
            <w:r>
              <w:rPr>
                <w:noProof/>
                <w:lang w:eastAsia="en-GB"/>
              </w:rPr>
              <w:lastRenderedPageBreak/>
              <w:drawing>
                <wp:inline distT="0" distB="0" distL="0" distR="0" wp14:anchorId="4C77DFED" wp14:editId="2DD66B94">
                  <wp:extent cx="4562475" cy="5000625"/>
                  <wp:effectExtent l="0" t="0" r="9525" b="9525"/>
                  <wp:docPr id="27" name="Pictur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2475" cy="5000625"/>
                          </a:xfrm>
                          <a:prstGeom prst="rect">
                            <a:avLst/>
                          </a:prstGeom>
                          <a:noFill/>
                          <a:ln>
                            <a:noFill/>
                          </a:ln>
                        </pic:spPr>
                      </pic:pic>
                    </a:graphicData>
                  </a:graphic>
                </wp:inline>
              </w:drawing>
            </w:r>
          </w:p>
        </w:tc>
      </w:tr>
      <w:tr w:rsidR="00253FA7" w14:paraId="0AB777B4" w14:textId="77777777" w:rsidTr="00DF7467">
        <w:trPr>
          <w:tblHeader/>
        </w:trPr>
        <w:tc>
          <w:tcPr>
            <w:tcW w:w="9526" w:type="dxa"/>
            <w:gridSpan w:val="4"/>
            <w:vAlign w:val="center"/>
          </w:tcPr>
          <w:p w14:paraId="5C46299E" w14:textId="11CA64C7" w:rsidR="00253FA7" w:rsidRPr="00076547" w:rsidRDefault="0024010F" w:rsidP="0015247B">
            <w:pPr>
              <w:jc w:val="left"/>
              <w:rPr>
                <w:i/>
              </w:rPr>
            </w:pPr>
            <w:r w:rsidRPr="009C5191">
              <w:rPr>
                <w:b/>
                <w:bCs/>
                <w:i/>
              </w:rPr>
              <w:t>[TBD</w:t>
            </w:r>
            <w:r>
              <w:rPr>
                <w:i/>
              </w:rPr>
              <w:t>]</w:t>
            </w:r>
            <w:r w:rsidR="00167D62">
              <w:rPr>
                <w:i/>
              </w:rPr>
              <w:t>6</w:t>
            </w:r>
            <w:r w:rsidR="00253FA7" w:rsidRPr="00076547">
              <w:rPr>
                <w:i/>
              </w:rPr>
              <w:t>. Set viewing date after 20</w:t>
            </w:r>
            <w:r w:rsidR="00AC6D7D">
              <w:rPr>
                <w:i/>
              </w:rPr>
              <w:t>22</w:t>
            </w:r>
            <w:r w:rsidR="00253FA7" w:rsidRPr="00076547">
              <w:rPr>
                <w:i/>
              </w:rPr>
              <w:t>0220. The ENC in the ECDIS should match the corresponding graphical plot shown above.</w:t>
            </w:r>
          </w:p>
        </w:tc>
      </w:tr>
      <w:tr w:rsidR="00253FA7" w14:paraId="0559DB0B" w14:textId="77777777" w:rsidTr="00DF7467">
        <w:trPr>
          <w:tblHeader/>
        </w:trPr>
        <w:tc>
          <w:tcPr>
            <w:tcW w:w="9526" w:type="dxa"/>
            <w:gridSpan w:val="4"/>
            <w:vAlign w:val="center"/>
          </w:tcPr>
          <w:p w14:paraId="3B77FE0C" w14:textId="77777777" w:rsidR="00253FA7" w:rsidRPr="0015247B" w:rsidRDefault="0018522C" w:rsidP="001D52EE">
            <w:pPr>
              <w:jc w:val="center"/>
            </w:pPr>
            <w:r>
              <w:rPr>
                <w:noProof/>
                <w:lang w:eastAsia="en-GB"/>
              </w:rPr>
              <w:lastRenderedPageBreak/>
              <w:drawing>
                <wp:inline distT="0" distB="0" distL="0" distR="0" wp14:anchorId="15E9D67F" wp14:editId="46D695C9">
                  <wp:extent cx="4438650" cy="5019675"/>
                  <wp:effectExtent l="0" t="0" r="0"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38650" cy="5019675"/>
                          </a:xfrm>
                          <a:prstGeom prst="rect">
                            <a:avLst/>
                          </a:prstGeom>
                          <a:noFill/>
                          <a:ln>
                            <a:noFill/>
                          </a:ln>
                        </pic:spPr>
                      </pic:pic>
                    </a:graphicData>
                  </a:graphic>
                </wp:inline>
              </w:drawing>
            </w:r>
          </w:p>
        </w:tc>
      </w:tr>
      <w:tr w:rsidR="00253FA7" w14:paraId="00E0EEF6" w14:textId="77777777" w:rsidTr="00DF7467">
        <w:trPr>
          <w:tblHeader/>
        </w:trPr>
        <w:tc>
          <w:tcPr>
            <w:tcW w:w="9526" w:type="dxa"/>
            <w:gridSpan w:val="4"/>
            <w:vAlign w:val="center"/>
          </w:tcPr>
          <w:p w14:paraId="6334EFD0" w14:textId="6655D9AE" w:rsidR="00253FA7" w:rsidRPr="00076547" w:rsidRDefault="0024010F" w:rsidP="0015247B">
            <w:pPr>
              <w:jc w:val="left"/>
              <w:rPr>
                <w:i/>
              </w:rPr>
            </w:pPr>
            <w:r w:rsidRPr="009C5191">
              <w:rPr>
                <w:b/>
                <w:bCs/>
                <w:i/>
              </w:rPr>
              <w:t>[TBD</w:t>
            </w:r>
            <w:r>
              <w:rPr>
                <w:i/>
              </w:rPr>
              <w:t>]</w:t>
            </w:r>
            <w:r w:rsidR="00167D62">
              <w:rPr>
                <w:i/>
              </w:rPr>
              <w:t>7.a-g</w:t>
            </w:r>
            <w:r w:rsidR="00253FA7" w:rsidRPr="00076547">
              <w:rPr>
                <w:i/>
              </w:rPr>
              <w:t>. Review of manual updates shall be available on demand. Above is review of updates a-g.</w:t>
            </w:r>
          </w:p>
        </w:tc>
      </w:tr>
      <w:tr w:rsidR="00253FA7" w14:paraId="26C601D6" w14:textId="77777777" w:rsidTr="00DF7467">
        <w:trPr>
          <w:tblHeader/>
        </w:trPr>
        <w:tc>
          <w:tcPr>
            <w:tcW w:w="9526" w:type="dxa"/>
            <w:gridSpan w:val="4"/>
            <w:vAlign w:val="center"/>
          </w:tcPr>
          <w:p w14:paraId="0A310F0C" w14:textId="77777777" w:rsidR="00253FA7" w:rsidRDefault="00167D62" w:rsidP="001D52EE">
            <w:pPr>
              <w:jc w:val="center"/>
            </w:pPr>
            <w:r w:rsidRPr="00167D62">
              <w:rPr>
                <w:noProof/>
                <w:lang w:eastAsia="en-GB"/>
              </w:rPr>
              <w:lastRenderedPageBreak/>
              <w:drawing>
                <wp:inline distT="0" distB="0" distL="0" distR="0" wp14:anchorId="69224A5A" wp14:editId="4C47C72C">
                  <wp:extent cx="4114800" cy="4511675"/>
                  <wp:effectExtent l="0" t="0" r="0" b="3175"/>
                  <wp:docPr id="12" name="Picture 12" descr="C:\msdokut\STANDARDIT\IHO\ENCWG\Drafting 4.0.2 after Mar2016\New picture originals 24mar2016\2.3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4mar2016\2.3 picture 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800" cy="4511675"/>
                          </a:xfrm>
                          <a:prstGeom prst="rect">
                            <a:avLst/>
                          </a:prstGeom>
                          <a:noFill/>
                          <a:ln>
                            <a:noFill/>
                          </a:ln>
                        </pic:spPr>
                      </pic:pic>
                    </a:graphicData>
                  </a:graphic>
                </wp:inline>
              </w:drawing>
            </w:r>
          </w:p>
          <w:p w14:paraId="503BF229" w14:textId="171AF35D" w:rsidR="0024010F" w:rsidRPr="0015247B" w:rsidRDefault="0024010F" w:rsidP="001D52EE">
            <w:pPr>
              <w:jc w:val="center"/>
            </w:pPr>
            <w:r w:rsidRPr="009C5191">
              <w:rPr>
                <w:b/>
                <w:bCs/>
                <w:i/>
              </w:rPr>
              <w:t>[TBD</w:t>
            </w:r>
            <w:r>
              <w:rPr>
                <w:i/>
              </w:rPr>
              <w:t>]</w:t>
            </w:r>
          </w:p>
        </w:tc>
      </w:tr>
      <w:tr w:rsidR="00253FA7" w14:paraId="5130F308" w14:textId="77777777" w:rsidTr="00DF7467">
        <w:trPr>
          <w:tblHeader/>
        </w:trPr>
        <w:tc>
          <w:tcPr>
            <w:tcW w:w="9526" w:type="dxa"/>
            <w:gridSpan w:val="4"/>
            <w:vAlign w:val="center"/>
          </w:tcPr>
          <w:p w14:paraId="1541461D" w14:textId="0F3BD4B9" w:rsidR="00253FA7" w:rsidRPr="00076547" w:rsidRDefault="00253FA7" w:rsidP="00253FA7">
            <w:pPr>
              <w:jc w:val="left"/>
              <w:rPr>
                <w:i/>
              </w:rPr>
            </w:pPr>
            <w:r w:rsidRPr="00076547">
              <w:rPr>
                <w:i/>
              </w:rPr>
              <w:t>7</w:t>
            </w:r>
            <w:r w:rsidR="00167D62">
              <w:rPr>
                <w:i/>
              </w:rPr>
              <w:t>.h-j</w:t>
            </w:r>
            <w:r w:rsidRPr="00076547">
              <w:rPr>
                <w:i/>
              </w:rPr>
              <w:t>. Review of manual updates shall be available on demand. Above is review of updates h-j.</w:t>
            </w:r>
          </w:p>
          <w:p w14:paraId="042B7213" w14:textId="77777777" w:rsidR="00253FA7" w:rsidRPr="00076547" w:rsidRDefault="00253FA7" w:rsidP="00253FA7">
            <w:pPr>
              <w:jc w:val="left"/>
              <w:rPr>
                <w:i/>
              </w:rPr>
            </w:pPr>
          </w:p>
          <w:p w14:paraId="11C3E479" w14:textId="77777777" w:rsidR="00253FA7" w:rsidRPr="00076547" w:rsidRDefault="00253FA7" w:rsidP="00253FA7">
            <w:pPr>
              <w:jc w:val="left"/>
              <w:rPr>
                <w:i/>
              </w:rPr>
            </w:pPr>
            <w:r w:rsidRPr="00076547">
              <w:rPr>
                <w:i/>
              </w:rPr>
              <w:t>8. Textual description of manual update shall be retrievable from record.</w:t>
            </w:r>
          </w:p>
          <w:p w14:paraId="2320B7D2" w14:textId="77777777" w:rsidR="00253FA7" w:rsidRPr="00076547" w:rsidRDefault="00253FA7" w:rsidP="00253FA7">
            <w:pPr>
              <w:jc w:val="left"/>
              <w:rPr>
                <w:i/>
              </w:rPr>
            </w:pPr>
          </w:p>
          <w:p w14:paraId="3938C02B" w14:textId="77777777" w:rsidR="00253FA7" w:rsidRPr="0015247B" w:rsidRDefault="00253FA7" w:rsidP="00253FA7">
            <w:pPr>
              <w:jc w:val="left"/>
            </w:pPr>
            <w:r w:rsidRPr="00076547">
              <w:rPr>
                <w:i/>
              </w:rPr>
              <w:t>9. Manual updates removed from the display during the last 3 months period shall be retained and shall be available for review.</w:t>
            </w:r>
          </w:p>
        </w:tc>
      </w:tr>
    </w:tbl>
    <w:p w14:paraId="5DE869B3" w14:textId="77777777" w:rsidR="0015247B" w:rsidRDefault="0015247B" w:rsidP="0015247B"/>
    <w:p w14:paraId="382BD22B" w14:textId="385910E5" w:rsidR="0015247B" w:rsidRPr="00357E05" w:rsidRDefault="007C3939" w:rsidP="00E30B8F">
      <w:pPr>
        <w:pStyle w:val="Heading2"/>
      </w:pPr>
      <w:r w:rsidRPr="0024010F">
        <w:br w:type="page"/>
      </w:r>
      <w:bookmarkStart w:id="972" w:name="_Toc152748573"/>
      <w:r w:rsidR="001E2A73" w:rsidRPr="00357E05">
        <w:lastRenderedPageBreak/>
        <w:t xml:space="preserve">Loading and Updating using </w:t>
      </w:r>
      <w:r w:rsidR="00A60F21" w:rsidRPr="00357E05">
        <w:t>SENC</w:t>
      </w:r>
      <w:r w:rsidR="001E2A73" w:rsidRPr="00357E05">
        <w:t xml:space="preserve"> delivery (if provided)</w:t>
      </w:r>
      <w:bookmarkEnd w:id="97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C6D7D" w:rsidRPr="00AC6D7D" w14:paraId="30895328" w14:textId="77777777" w:rsidTr="00A12488">
        <w:trPr>
          <w:trHeight w:val="454"/>
          <w:tblHeader/>
        </w:trPr>
        <w:tc>
          <w:tcPr>
            <w:tcW w:w="2381" w:type="dxa"/>
            <w:shd w:val="clear" w:color="auto" w:fill="CCFFCC"/>
            <w:vAlign w:val="center"/>
          </w:tcPr>
          <w:p w14:paraId="042A82CF" w14:textId="77777777" w:rsidR="0015247B" w:rsidRPr="00357E05" w:rsidRDefault="0015247B" w:rsidP="0015247B">
            <w:r w:rsidRPr="00357E05">
              <w:rPr>
                <w:b/>
              </w:rPr>
              <w:t>Test Reference</w:t>
            </w:r>
          </w:p>
        </w:tc>
        <w:tc>
          <w:tcPr>
            <w:tcW w:w="2381" w:type="dxa"/>
            <w:shd w:val="clear" w:color="auto" w:fill="CCFFCC"/>
            <w:vAlign w:val="center"/>
          </w:tcPr>
          <w:p w14:paraId="6DE8E1BD" w14:textId="5F508C8F" w:rsidR="0015247B" w:rsidRPr="00357E05" w:rsidRDefault="00DC3BCA" w:rsidP="0015247B">
            <w:proofErr w:type="spellStart"/>
            <w:r>
              <w:t>SENCDelivery</w:t>
            </w:r>
            <w:proofErr w:type="spellEnd"/>
          </w:p>
        </w:tc>
        <w:tc>
          <w:tcPr>
            <w:tcW w:w="2382" w:type="dxa"/>
            <w:shd w:val="clear" w:color="auto" w:fill="CCFFCC"/>
            <w:vAlign w:val="center"/>
          </w:tcPr>
          <w:p w14:paraId="1A2905C0" w14:textId="77777777" w:rsidR="0015247B" w:rsidRPr="00357E05" w:rsidRDefault="0015247B" w:rsidP="0015247B">
            <w:r w:rsidRPr="00357E05">
              <w:rPr>
                <w:b/>
              </w:rPr>
              <w:t>IHO Reference</w:t>
            </w:r>
          </w:p>
        </w:tc>
        <w:tc>
          <w:tcPr>
            <w:tcW w:w="2382" w:type="dxa"/>
            <w:shd w:val="clear" w:color="auto" w:fill="CCFFCC"/>
            <w:vAlign w:val="center"/>
          </w:tcPr>
          <w:p w14:paraId="32CE546B" w14:textId="77777777" w:rsidR="0015247B" w:rsidRPr="00357E05" w:rsidRDefault="001E2A73" w:rsidP="0015247B">
            <w:r w:rsidRPr="00357E05">
              <w:t>IEC 61174/ 6.8.16</w:t>
            </w:r>
          </w:p>
        </w:tc>
      </w:tr>
      <w:tr w:rsidR="00AC6D7D" w:rsidRPr="00AC6D7D" w14:paraId="248A9A50" w14:textId="77777777" w:rsidTr="00A12488">
        <w:trPr>
          <w:tblHeader/>
        </w:trPr>
        <w:tc>
          <w:tcPr>
            <w:tcW w:w="9526" w:type="dxa"/>
            <w:gridSpan w:val="4"/>
            <w:shd w:val="clear" w:color="auto" w:fill="CCFFCC"/>
            <w:vAlign w:val="center"/>
          </w:tcPr>
          <w:p w14:paraId="1F47E78C" w14:textId="77777777" w:rsidR="0015247B" w:rsidRPr="00357E05" w:rsidRDefault="0015247B" w:rsidP="0015247B">
            <w:r w:rsidRPr="00357E05">
              <w:rPr>
                <w:b/>
              </w:rPr>
              <w:t>Test description</w:t>
            </w:r>
          </w:p>
        </w:tc>
      </w:tr>
      <w:tr w:rsidR="00AC6D7D" w:rsidRPr="00AC6D7D" w14:paraId="0898CFFB" w14:textId="77777777" w:rsidTr="00A12488">
        <w:trPr>
          <w:tblHeader/>
        </w:trPr>
        <w:tc>
          <w:tcPr>
            <w:tcW w:w="9526" w:type="dxa"/>
            <w:gridSpan w:val="4"/>
            <w:vAlign w:val="center"/>
          </w:tcPr>
          <w:p w14:paraId="744EA83B" w14:textId="663FC47A" w:rsidR="0015247B" w:rsidRPr="00357E05" w:rsidRDefault="007C3939" w:rsidP="0015247B">
            <w:pPr>
              <w:rPr>
                <w:i/>
              </w:rPr>
            </w:pPr>
            <w:r w:rsidRPr="00357E05">
              <w:rPr>
                <w:i/>
              </w:rPr>
              <w:t xml:space="preserve">Loading and Updating using </w:t>
            </w:r>
            <w:r w:rsidR="00416AF5" w:rsidRPr="00357E05">
              <w:rPr>
                <w:i/>
              </w:rPr>
              <w:t>SYSTEM DATABASE</w:t>
            </w:r>
            <w:r w:rsidRPr="00357E05">
              <w:rPr>
                <w:i/>
              </w:rPr>
              <w:t xml:space="preserve"> delivery (if provided).</w:t>
            </w:r>
          </w:p>
        </w:tc>
      </w:tr>
      <w:tr w:rsidR="00AC6D7D" w:rsidRPr="00AC6D7D" w14:paraId="751DC772" w14:textId="77777777" w:rsidTr="00A12488">
        <w:trPr>
          <w:tblHeader/>
        </w:trPr>
        <w:tc>
          <w:tcPr>
            <w:tcW w:w="9526" w:type="dxa"/>
            <w:gridSpan w:val="4"/>
            <w:shd w:val="clear" w:color="auto" w:fill="CCFFCC"/>
            <w:vAlign w:val="center"/>
          </w:tcPr>
          <w:p w14:paraId="696F7D10" w14:textId="77777777" w:rsidR="0015247B" w:rsidRPr="00357E05" w:rsidRDefault="0015247B" w:rsidP="0015247B">
            <w:r w:rsidRPr="00357E05">
              <w:rPr>
                <w:b/>
              </w:rPr>
              <w:t>Setup</w:t>
            </w:r>
          </w:p>
        </w:tc>
      </w:tr>
      <w:tr w:rsidR="00AC6D7D" w:rsidRPr="00AC6D7D" w14:paraId="59A7766F" w14:textId="77777777" w:rsidTr="00A12488">
        <w:trPr>
          <w:tblHeader/>
        </w:trPr>
        <w:tc>
          <w:tcPr>
            <w:tcW w:w="9526" w:type="dxa"/>
            <w:gridSpan w:val="4"/>
            <w:vAlign w:val="center"/>
          </w:tcPr>
          <w:p w14:paraId="12794B31" w14:textId="3A8BA4A3" w:rsidR="007C3939" w:rsidRPr="00357E05" w:rsidRDefault="007C3939" w:rsidP="002164D3">
            <w:pPr>
              <w:jc w:val="left"/>
              <w:rPr>
                <w:i/>
              </w:rPr>
            </w:pPr>
            <w:r w:rsidRPr="00357E05">
              <w:rPr>
                <w:i/>
              </w:rPr>
              <w:t xml:space="preserve">If the ECDIS supports </w:t>
            </w:r>
            <w:r w:rsidR="00416AF5" w:rsidRPr="00357E05">
              <w:rPr>
                <w:i/>
              </w:rPr>
              <w:t>SYSTEM DATABASE</w:t>
            </w:r>
            <w:r w:rsidRPr="00357E05">
              <w:rPr>
                <w:i/>
              </w:rPr>
              <w:t xml:space="preserve"> delivery (accepting a </w:t>
            </w:r>
            <w:r w:rsidR="00416AF5" w:rsidRPr="00357E05">
              <w:rPr>
                <w:i/>
              </w:rPr>
              <w:t>SYSTEM DATABASE</w:t>
            </w:r>
            <w:r w:rsidRPr="00357E05">
              <w:rPr>
                <w:i/>
              </w:rPr>
              <w:t xml:space="preserve"> resulting from conversion of ENC to </w:t>
            </w:r>
            <w:r w:rsidR="00416AF5" w:rsidRPr="00357E05">
              <w:rPr>
                <w:i/>
              </w:rPr>
              <w:t>SYSTEM DATABASE</w:t>
            </w:r>
            <w:r w:rsidRPr="00357E05">
              <w:rPr>
                <w:i/>
              </w:rPr>
              <w:t xml:space="preserve"> ashore, in accordance with IHO Resolution 4/2002 as amended (see IHO Publication M-3), then the manufacturer  shall  supply  a </w:t>
            </w:r>
            <w:r w:rsidR="00416AF5" w:rsidRPr="00357E05">
              <w:rPr>
                <w:i/>
              </w:rPr>
              <w:t>SYSTEM DATABASE</w:t>
            </w:r>
            <w:r w:rsidRPr="00357E05">
              <w:rPr>
                <w:i/>
              </w:rPr>
              <w:t xml:space="preserve"> version of the IHO S-64 test data set for each </w:t>
            </w:r>
            <w:r w:rsidR="00416AF5" w:rsidRPr="00357E05">
              <w:rPr>
                <w:i/>
              </w:rPr>
              <w:t>SYSTEM DATABASE</w:t>
            </w:r>
            <w:r w:rsidRPr="00357E05">
              <w:rPr>
                <w:i/>
              </w:rPr>
              <w:t xml:space="preserve"> format for which </w:t>
            </w:r>
            <w:r w:rsidR="00416AF5" w:rsidRPr="00357E05">
              <w:rPr>
                <w:i/>
              </w:rPr>
              <w:t>SYSTEM DATABASE</w:t>
            </w:r>
            <w:r w:rsidRPr="00357E05">
              <w:rPr>
                <w:i/>
              </w:rPr>
              <w:t xml:space="preserve"> delivery is to be approved.</w:t>
            </w:r>
          </w:p>
          <w:p w14:paraId="52464422" w14:textId="77777777" w:rsidR="007C3939" w:rsidRPr="00357E05" w:rsidRDefault="007C3939" w:rsidP="002164D3">
            <w:pPr>
              <w:jc w:val="left"/>
              <w:rPr>
                <w:i/>
              </w:rPr>
            </w:pPr>
          </w:p>
          <w:p w14:paraId="4F465E96" w14:textId="28ED2A11" w:rsidR="0015247B" w:rsidRPr="00357E05" w:rsidRDefault="007C3939" w:rsidP="002164D3">
            <w:pPr>
              <w:jc w:val="left"/>
            </w:pPr>
            <w:r w:rsidRPr="00357E05">
              <w:rPr>
                <w:i/>
              </w:rPr>
              <w:t>N</w:t>
            </w:r>
            <w:r w:rsidR="00E30334" w:rsidRPr="00357E05">
              <w:rPr>
                <w:i/>
              </w:rPr>
              <w:t>ote:</w:t>
            </w:r>
            <w:r w:rsidRPr="00357E05">
              <w:rPr>
                <w:b/>
                <w:i/>
              </w:rPr>
              <w:t xml:space="preserve"> </w:t>
            </w:r>
            <w:r w:rsidRPr="00357E05">
              <w:rPr>
                <w:i/>
              </w:rPr>
              <w:t xml:space="preserve">The test data sets should be provided by the </w:t>
            </w:r>
            <w:r w:rsidR="00416AF5" w:rsidRPr="00357E05">
              <w:rPr>
                <w:i/>
              </w:rPr>
              <w:t>SYSTEM DATABASE</w:t>
            </w:r>
            <w:r w:rsidRPr="00357E05">
              <w:rPr>
                <w:i/>
              </w:rPr>
              <w:t xml:space="preserve"> producers for each</w:t>
            </w:r>
            <w:r w:rsidR="00E30334" w:rsidRPr="00357E05">
              <w:rPr>
                <w:i/>
              </w:rPr>
              <w:t xml:space="preserve"> </w:t>
            </w:r>
            <w:r w:rsidR="00416AF5" w:rsidRPr="00357E05">
              <w:rPr>
                <w:i/>
              </w:rPr>
              <w:t>SYSTEM DATABASE</w:t>
            </w:r>
            <w:r w:rsidRPr="00357E05">
              <w:rPr>
                <w:i/>
              </w:rPr>
              <w:t xml:space="preserve"> distributor approved for use with the EUT.</w:t>
            </w:r>
          </w:p>
        </w:tc>
      </w:tr>
      <w:tr w:rsidR="00AC6D7D" w:rsidRPr="00AC6D7D" w14:paraId="67C1D84C" w14:textId="77777777" w:rsidTr="00A12488">
        <w:trPr>
          <w:tblHeader/>
        </w:trPr>
        <w:tc>
          <w:tcPr>
            <w:tcW w:w="9526" w:type="dxa"/>
            <w:gridSpan w:val="4"/>
            <w:shd w:val="clear" w:color="auto" w:fill="CCFFCC"/>
            <w:vAlign w:val="center"/>
          </w:tcPr>
          <w:p w14:paraId="08776748" w14:textId="77777777" w:rsidR="0015247B" w:rsidRPr="00357E05" w:rsidRDefault="0015247B" w:rsidP="0015247B">
            <w:r w:rsidRPr="00357E05">
              <w:rPr>
                <w:b/>
              </w:rPr>
              <w:t>Action</w:t>
            </w:r>
          </w:p>
        </w:tc>
      </w:tr>
      <w:tr w:rsidR="00AC6D7D" w:rsidRPr="00AC6D7D" w14:paraId="4A850284" w14:textId="77777777" w:rsidTr="00A12488">
        <w:trPr>
          <w:tblHeader/>
        </w:trPr>
        <w:tc>
          <w:tcPr>
            <w:tcW w:w="9526" w:type="dxa"/>
            <w:gridSpan w:val="4"/>
            <w:vAlign w:val="center"/>
          </w:tcPr>
          <w:p w14:paraId="1293BCB8" w14:textId="45471E10" w:rsidR="007C3939" w:rsidRPr="00357E05" w:rsidRDefault="007C3939" w:rsidP="007C3939">
            <w:pPr>
              <w:rPr>
                <w:i/>
              </w:rPr>
            </w:pPr>
            <w:r w:rsidRPr="00357E05">
              <w:rPr>
                <w:i/>
              </w:rPr>
              <w:t xml:space="preserve">For each </w:t>
            </w:r>
            <w:r w:rsidR="00416AF5" w:rsidRPr="00357E05">
              <w:rPr>
                <w:i/>
              </w:rPr>
              <w:t>SYSTEM DATABASE</w:t>
            </w:r>
            <w:r w:rsidRPr="00357E05">
              <w:rPr>
                <w:i/>
              </w:rPr>
              <w:t xml:space="preserve"> delivery format perform the following tests from section 2.1 and 2.2 :</w:t>
            </w:r>
          </w:p>
          <w:p w14:paraId="48BBA1E8" w14:textId="77777777" w:rsidR="007C3939" w:rsidRPr="00357E05" w:rsidRDefault="007C3939" w:rsidP="007C3939">
            <w:pPr>
              <w:rPr>
                <w:i/>
              </w:rPr>
            </w:pPr>
            <w:r w:rsidRPr="00357E05">
              <w:rPr>
                <w:i/>
              </w:rPr>
              <w:t>2.1.1, 2.1.2, 2.1.3, 2.1.4, (2.1.5);</w:t>
            </w:r>
          </w:p>
          <w:p w14:paraId="613F0A8F" w14:textId="77777777" w:rsidR="0015247B" w:rsidRPr="00357E05" w:rsidRDefault="007C3939" w:rsidP="007C3939">
            <w:r w:rsidRPr="00357E05">
              <w:rPr>
                <w:i/>
              </w:rPr>
              <w:t>(2.2.1), 2.2.2, 2.2.3, 2.2.4, 2.2.5, 2.2.6, 2.2.7, 2.2.8</w:t>
            </w:r>
          </w:p>
        </w:tc>
      </w:tr>
      <w:tr w:rsidR="00AC6D7D" w:rsidRPr="00AC6D7D" w14:paraId="7F44BE64" w14:textId="77777777" w:rsidTr="00A12488">
        <w:trPr>
          <w:tblHeader/>
        </w:trPr>
        <w:tc>
          <w:tcPr>
            <w:tcW w:w="9526" w:type="dxa"/>
            <w:gridSpan w:val="4"/>
            <w:shd w:val="clear" w:color="auto" w:fill="CCFFCC"/>
            <w:vAlign w:val="center"/>
          </w:tcPr>
          <w:p w14:paraId="6BBE5160" w14:textId="77777777" w:rsidR="0015247B" w:rsidRPr="00357E05" w:rsidRDefault="0015247B" w:rsidP="0015247B">
            <w:r w:rsidRPr="00357E05">
              <w:rPr>
                <w:b/>
              </w:rPr>
              <w:t>Results</w:t>
            </w:r>
          </w:p>
        </w:tc>
      </w:tr>
      <w:tr w:rsidR="00AC6D7D" w:rsidRPr="00AC6D7D" w14:paraId="698045E6" w14:textId="77777777" w:rsidTr="00A12488">
        <w:trPr>
          <w:tblHeader/>
        </w:trPr>
        <w:tc>
          <w:tcPr>
            <w:tcW w:w="9526" w:type="dxa"/>
            <w:gridSpan w:val="4"/>
            <w:vAlign w:val="center"/>
          </w:tcPr>
          <w:p w14:paraId="0B48FF89" w14:textId="7906A05B" w:rsidR="007C3939" w:rsidRPr="00357E05" w:rsidRDefault="007C3939" w:rsidP="007C3939">
            <w:pPr>
              <w:jc w:val="left"/>
              <w:rPr>
                <w:i/>
              </w:rPr>
            </w:pPr>
            <w:r w:rsidRPr="00357E05">
              <w:rPr>
                <w:i/>
              </w:rPr>
              <w:t xml:space="preserve">For  each  </w:t>
            </w:r>
            <w:r w:rsidR="00416AF5" w:rsidRPr="00357E05">
              <w:rPr>
                <w:i/>
              </w:rPr>
              <w:t>SYSTEM DATABASE</w:t>
            </w:r>
            <w:r w:rsidRPr="00357E05">
              <w:rPr>
                <w:i/>
              </w:rPr>
              <w:t xml:space="preserve">  test  data  set  supplied,  there  shall  be  compliance  with  the corresponding test results noting that the outcome of each resultant update stage should be identical to that which results from application of the updates supplied in the above mentioned tests.</w:t>
            </w:r>
          </w:p>
          <w:p w14:paraId="0A7FF254" w14:textId="32EAABD8" w:rsidR="0015247B" w:rsidRPr="00357E05" w:rsidRDefault="007C3939" w:rsidP="007C3939">
            <w:pPr>
              <w:jc w:val="left"/>
            </w:pPr>
            <w:r w:rsidRPr="00357E05">
              <w:rPr>
                <w:i/>
              </w:rPr>
              <w:t xml:space="preserve">The ECDIS shall provide an update mechanism for delivered </w:t>
            </w:r>
            <w:r w:rsidR="00416AF5" w:rsidRPr="00357E05">
              <w:rPr>
                <w:i/>
              </w:rPr>
              <w:t>SYSTEM DATABASE</w:t>
            </w:r>
            <w:r w:rsidRPr="00357E05">
              <w:rPr>
                <w:i/>
              </w:rPr>
              <w:t>s that is not inferior to the update mechanism of ENCs.</w:t>
            </w:r>
          </w:p>
        </w:tc>
      </w:tr>
    </w:tbl>
    <w:p w14:paraId="79066A09" w14:textId="77777777" w:rsidR="0015247B" w:rsidRDefault="0015247B" w:rsidP="0015247B"/>
    <w:p w14:paraId="0D12FF10" w14:textId="6A4967D5" w:rsidR="003627F7" w:rsidRPr="004246A1" w:rsidRDefault="001E2A73" w:rsidP="00E012C8">
      <w:pPr>
        <w:pStyle w:val="Heading2"/>
        <w:rPr>
          <w:lang w:val="en-US"/>
        </w:rPr>
      </w:pPr>
      <w:commentRangeStart w:id="973"/>
      <w:commentRangeStart w:id="974"/>
      <w:r>
        <w:rPr>
          <w:lang w:val="en-US"/>
        </w:rPr>
        <w:br w:type="page"/>
      </w:r>
      <w:bookmarkStart w:id="975" w:name="_Ref128230539"/>
      <w:bookmarkStart w:id="976" w:name="_Toc152748574"/>
      <w:r w:rsidR="0015247B" w:rsidRPr="0015247B">
        <w:rPr>
          <w:lang w:val="en-US"/>
        </w:rPr>
        <w:lastRenderedPageBreak/>
        <w:t>Loading</w:t>
      </w:r>
      <w:r w:rsidR="001B00D5">
        <w:rPr>
          <w:lang w:val="en-US"/>
        </w:rPr>
        <w:t>, Updating</w:t>
      </w:r>
      <w:r w:rsidR="0015247B" w:rsidRPr="0015247B">
        <w:rPr>
          <w:lang w:val="en-US"/>
        </w:rPr>
        <w:t xml:space="preserve"> and </w:t>
      </w:r>
      <w:r w:rsidR="001B00D5">
        <w:rPr>
          <w:lang w:val="en-US"/>
        </w:rPr>
        <w:t>Authentication</w:t>
      </w:r>
      <w:r w:rsidR="0015247B" w:rsidRPr="0015247B">
        <w:rPr>
          <w:lang w:val="en-US"/>
        </w:rPr>
        <w:t xml:space="preserve"> of </w:t>
      </w:r>
      <w:del w:id="977" w:author="jonathan pritchard" w:date="2023-10-16T13:11:00Z">
        <w:r w:rsidR="001B00D5" w:rsidDel="005D165A">
          <w:rPr>
            <w:lang w:val="en-US"/>
          </w:rPr>
          <w:delText>e</w:delText>
        </w:r>
        <w:r w:rsidR="0015247B" w:rsidRPr="0015247B" w:rsidDel="005D165A">
          <w:rPr>
            <w:lang w:val="en-US"/>
          </w:rPr>
          <w:delText xml:space="preserve">ncrypted </w:delText>
        </w:r>
      </w:del>
      <w:r w:rsidR="001B00D5">
        <w:rPr>
          <w:lang w:val="en-US"/>
        </w:rPr>
        <w:t>datasets</w:t>
      </w:r>
      <w:bookmarkEnd w:id="975"/>
      <w:commentRangeEnd w:id="973"/>
      <w:r w:rsidR="00364869">
        <w:rPr>
          <w:rStyle w:val="CommentReference"/>
          <w:b w:val="0"/>
          <w:snapToGrid/>
          <w:color w:val="000000"/>
        </w:rPr>
        <w:commentReference w:id="973"/>
      </w:r>
      <w:bookmarkEnd w:id="976"/>
      <w:commentRangeEnd w:id="974"/>
      <w:r w:rsidR="00EC691C">
        <w:rPr>
          <w:rStyle w:val="CommentReference"/>
          <w:b w:val="0"/>
          <w:snapToGrid/>
          <w:color w:val="000000"/>
        </w:rPr>
        <w:commentReference w:id="974"/>
      </w:r>
    </w:p>
    <w:p w14:paraId="64E59005" w14:textId="4E4A239E" w:rsidR="0015247B" w:rsidRPr="0015247B" w:rsidRDefault="0015247B" w:rsidP="00E30B8F">
      <w:pPr>
        <w:pStyle w:val="Heading3"/>
        <w:rPr>
          <w:lang w:val="en-US"/>
        </w:rPr>
      </w:pPr>
      <w:r w:rsidRPr="0015247B">
        <w:rPr>
          <w:lang w:val="en-US"/>
        </w:rPr>
        <w:t xml:space="preserve">Organization of </w:t>
      </w:r>
      <w:del w:id="978" w:author="jonathan pritchard" w:date="2023-10-16T13:12:00Z">
        <w:r w:rsidRPr="0015247B" w:rsidDel="005D165A">
          <w:rPr>
            <w:lang w:val="en-US"/>
          </w:rPr>
          <w:delText>the E</w:delText>
        </w:r>
      </w:del>
      <w:ins w:id="979" w:author="jonathan pritchard" w:date="2023-10-16T13:12:00Z">
        <w:r w:rsidR="005D165A">
          <w:rPr>
            <w:lang w:val="en-US"/>
          </w:rPr>
          <w:t>e</w:t>
        </w:r>
      </w:ins>
      <w:r w:rsidRPr="0015247B">
        <w:rPr>
          <w:lang w:val="en-US"/>
        </w:rPr>
        <w:t xml:space="preserve">ncrypted </w:t>
      </w:r>
      <w:ins w:id="980" w:author="jonathan pritchard" w:date="2023-10-16T13:12:00Z">
        <w:r w:rsidR="005D165A">
          <w:rPr>
            <w:lang w:val="en-US"/>
          </w:rPr>
          <w:t>datasets</w:t>
        </w:r>
      </w:ins>
      <w:del w:id="981" w:author="jonathan pritchard" w:date="2023-10-16T13:12:00Z">
        <w:r w:rsidRPr="0015247B" w:rsidDel="005D165A">
          <w:rPr>
            <w:lang w:val="en-US"/>
          </w:rPr>
          <w:delText>TDS</w:delText>
        </w:r>
      </w:del>
    </w:p>
    <w:p w14:paraId="5EA0AB72" w14:textId="77777777" w:rsidR="005D165A" w:rsidRDefault="00DF334B" w:rsidP="00382D66">
      <w:pPr>
        <w:rPr>
          <w:ins w:id="982" w:author="jonathan pritchard" w:date="2023-10-16T13:13:00Z"/>
          <w:lang w:val="en-US"/>
        </w:rPr>
      </w:pPr>
      <w:r w:rsidRPr="00DF334B">
        <w:rPr>
          <w:lang w:val="en-US"/>
        </w:rPr>
        <w:t xml:space="preserve">The tests for loading encrypted data are stored in the </w:t>
      </w:r>
      <w:r w:rsidR="00382D66">
        <w:rPr>
          <w:lang w:val="en-US"/>
        </w:rPr>
        <w:t>folder “Part15”</w:t>
      </w:r>
      <w:r w:rsidRPr="00DF334B">
        <w:rPr>
          <w:lang w:val="en-US"/>
        </w:rPr>
        <w:t>. The test</w:t>
      </w:r>
      <w:r w:rsidR="00382D66">
        <w:rPr>
          <w:lang w:val="en-US"/>
        </w:rPr>
        <w:t xml:space="preserve"> e</w:t>
      </w:r>
      <w:r>
        <w:rPr>
          <w:lang w:val="en-US"/>
        </w:rPr>
        <w:t xml:space="preserve">xchange sets are named and referred to in the tests </w:t>
      </w:r>
      <w:r w:rsidR="00382D66">
        <w:rPr>
          <w:lang w:val="en-US"/>
        </w:rPr>
        <w:t>by</w:t>
      </w:r>
      <w:r>
        <w:rPr>
          <w:lang w:val="en-US"/>
        </w:rPr>
        <w:t xml:space="preserve"> the exchange set name.</w:t>
      </w:r>
      <w:r w:rsidR="00382D66">
        <w:rPr>
          <w:lang w:val="en-US"/>
        </w:rPr>
        <w:t xml:space="preserve"> Where permits, certificates or other elements are needed they are provided in the root folder of the exchange set.</w:t>
      </w:r>
    </w:p>
    <w:p w14:paraId="3544CF2E" w14:textId="77777777" w:rsidR="005D165A" w:rsidRDefault="005D165A" w:rsidP="00382D66">
      <w:pPr>
        <w:rPr>
          <w:ins w:id="983" w:author="jonathan pritchard" w:date="2023-10-16T13:13:00Z"/>
          <w:lang w:val="en-US"/>
        </w:rPr>
      </w:pPr>
    </w:p>
    <w:p w14:paraId="079250ED" w14:textId="604074E3" w:rsidR="0015247B" w:rsidRPr="00382D66" w:rsidRDefault="004246A1" w:rsidP="00382D66">
      <w:pPr>
        <w:rPr>
          <w:lang w:val="en-US"/>
        </w:rPr>
      </w:pPr>
      <w:del w:id="984" w:author="jonathan pritchard" w:date="2023-10-16T13:13:00Z">
        <w:r w:rsidDel="005D165A">
          <w:rPr>
            <w:lang w:val="en-US"/>
          </w:rPr>
          <w:delText xml:space="preserve"> </w:delText>
        </w:r>
      </w:del>
      <w:r>
        <w:rPr>
          <w:lang w:val="en-US"/>
        </w:rPr>
        <w:t>This section also includes tests of how the ECDIS performs data management functions for update, cancel/replace and reissued datasets and supplementary files.</w:t>
      </w:r>
    </w:p>
    <w:p w14:paraId="13374D32" w14:textId="77777777" w:rsidR="0015247B" w:rsidRPr="0015247B" w:rsidRDefault="0015247B" w:rsidP="0015247B">
      <w:pPr>
        <w:jc w:val="left"/>
        <w:rPr>
          <w:lang w:val="en-US"/>
        </w:rPr>
      </w:pPr>
    </w:p>
    <w:p w14:paraId="0BFB7A70" w14:textId="77777777" w:rsidR="00DF334B" w:rsidRPr="00E012C8" w:rsidRDefault="00DF334B" w:rsidP="00DF334B">
      <w:pPr>
        <w:jc w:val="left"/>
        <w:rPr>
          <w:b/>
          <w:bCs/>
          <w:lang w:val="en-US"/>
        </w:rPr>
      </w:pPr>
      <w:r w:rsidRPr="00E012C8">
        <w:rPr>
          <w:b/>
          <w:bCs/>
          <w:lang w:val="en-US"/>
        </w:rPr>
        <w:t>Default test data parameters</w:t>
      </w:r>
    </w:p>
    <w:p w14:paraId="4994D3AC" w14:textId="77777777" w:rsidR="00DF334B" w:rsidRPr="00DF334B" w:rsidRDefault="00DF334B" w:rsidP="00DF334B">
      <w:pPr>
        <w:jc w:val="left"/>
        <w:rPr>
          <w:lang w:val="en-US"/>
        </w:rPr>
      </w:pPr>
    </w:p>
    <w:p w14:paraId="6D89396C" w14:textId="32BED46F" w:rsidR="00DF334B" w:rsidRPr="00DF334B" w:rsidRDefault="00DF334B" w:rsidP="00E012C8">
      <w:pPr>
        <w:rPr>
          <w:lang w:val="en-US"/>
        </w:rPr>
      </w:pPr>
      <w:r w:rsidRPr="00DF334B">
        <w:rPr>
          <w:lang w:val="en-US"/>
        </w:rPr>
        <w:t xml:space="preserve">The </w:t>
      </w:r>
      <w:r w:rsidR="00382D66">
        <w:rPr>
          <w:lang w:val="en-US"/>
        </w:rPr>
        <w:t>S-100 Part 15 data</w:t>
      </w:r>
      <w:r w:rsidRPr="00DF334B">
        <w:rPr>
          <w:lang w:val="en-US"/>
        </w:rPr>
        <w:t xml:space="preserve"> permits that accompany </w:t>
      </w:r>
      <w:r w:rsidR="00382D66">
        <w:rPr>
          <w:lang w:val="en-US"/>
        </w:rPr>
        <w:t>any</w:t>
      </w:r>
      <w:r w:rsidRPr="00DF334B">
        <w:rPr>
          <w:lang w:val="en-US"/>
        </w:rPr>
        <w:t xml:space="preserve"> encrypted </w:t>
      </w:r>
      <w:r w:rsidR="00382D66">
        <w:rPr>
          <w:lang w:val="en-US"/>
        </w:rPr>
        <w:t>t</w:t>
      </w:r>
      <w:r w:rsidRPr="00DF334B">
        <w:rPr>
          <w:lang w:val="en-US"/>
        </w:rPr>
        <w:t>est data</w:t>
      </w:r>
      <w:r w:rsidR="00382D66">
        <w:rPr>
          <w:lang w:val="en-US"/>
        </w:rPr>
        <w:t>sets</w:t>
      </w:r>
      <w:r w:rsidRPr="00DF334B">
        <w:rPr>
          <w:lang w:val="en-US"/>
        </w:rPr>
        <w:t xml:space="preserve"> have been generated for the User Permit specified below. To carry out the tests described in this document manufacturers will have to create </w:t>
      </w:r>
      <w:r w:rsidR="00382D66">
        <w:rPr>
          <w:lang w:val="en-US"/>
        </w:rPr>
        <w:t xml:space="preserve">systems compatible with </w:t>
      </w:r>
      <w:r w:rsidRPr="00DF334B">
        <w:rPr>
          <w:lang w:val="en-US"/>
        </w:rPr>
        <w:t>the following manufacturer information and hardware ID (HW_ID)</w:t>
      </w:r>
      <w:r w:rsidR="00E643E7">
        <w:rPr>
          <w:lang w:val="en-US"/>
        </w:rPr>
        <w:t xml:space="preserve"> – these are taken from S-100 Edition 5.0.0 Part 15.</w:t>
      </w:r>
      <w:r w:rsidRPr="00DF334B">
        <w:rPr>
          <w:lang w:val="en-US"/>
        </w:rPr>
        <w:t>.</w:t>
      </w:r>
    </w:p>
    <w:p w14:paraId="0C13E568" w14:textId="77777777" w:rsidR="00DF334B" w:rsidRPr="00DF334B" w:rsidRDefault="00DF334B" w:rsidP="00E012C8">
      <w:pPr>
        <w:rPr>
          <w:lang w:val="en-US"/>
        </w:rPr>
      </w:pPr>
    </w:p>
    <w:p w14:paraId="72548B30" w14:textId="4DB4BF2A" w:rsidR="00DF334B" w:rsidRPr="00357E05" w:rsidRDefault="00DF334B" w:rsidP="00364869">
      <w:pPr>
        <w:pStyle w:val="Heading4"/>
        <w:rPr>
          <w:lang w:val="en-US"/>
        </w:rPr>
      </w:pPr>
      <w:r w:rsidRPr="00357E05">
        <w:rPr>
          <w:lang w:val="en-US"/>
        </w:rPr>
        <w:t>Manufacturer ID: (M_ID)</w:t>
      </w:r>
      <w:r w:rsidRPr="00357E05">
        <w:rPr>
          <w:lang w:val="en-US"/>
        </w:rPr>
        <w:tab/>
      </w:r>
      <w:r w:rsidRPr="00357E05">
        <w:rPr>
          <w:lang w:val="en-US"/>
        </w:rPr>
        <w:tab/>
        <w:t>=</w:t>
      </w:r>
      <w:r w:rsidRPr="00357E05">
        <w:rPr>
          <w:lang w:val="en-US"/>
        </w:rPr>
        <w:tab/>
      </w:r>
      <w:r w:rsidR="00E643E7" w:rsidRPr="00E643E7">
        <w:t xml:space="preserve">859868 </w:t>
      </w:r>
    </w:p>
    <w:p w14:paraId="306CAA6C" w14:textId="77777777" w:rsidR="00DF334B" w:rsidRPr="00357E05" w:rsidRDefault="00DF334B" w:rsidP="00E012C8">
      <w:pPr>
        <w:rPr>
          <w:lang w:val="en-US"/>
        </w:rPr>
      </w:pPr>
    </w:p>
    <w:p w14:paraId="53D2BFFC" w14:textId="3C5EE50A" w:rsidR="00DF334B" w:rsidRPr="00357E05" w:rsidRDefault="00DF334B" w:rsidP="00E012C8">
      <w:pPr>
        <w:rPr>
          <w:lang w:val="en-US"/>
        </w:rPr>
      </w:pPr>
      <w:r w:rsidRPr="00357E05">
        <w:rPr>
          <w:lang w:val="en-US"/>
        </w:rPr>
        <w:t>Manufacturer Key: (M_KEY)</w:t>
      </w:r>
      <w:r w:rsidRPr="00357E05">
        <w:rPr>
          <w:lang w:val="en-US"/>
        </w:rPr>
        <w:tab/>
        <w:t>=</w:t>
      </w:r>
      <w:r w:rsidRPr="00357E05">
        <w:rPr>
          <w:lang w:val="en-US"/>
        </w:rPr>
        <w:tab/>
      </w:r>
      <w:r w:rsidR="00E643E7" w:rsidRPr="00E643E7">
        <w:rPr>
          <w:b/>
          <w:bCs/>
        </w:rPr>
        <w:t xml:space="preserve">4D5A79677065774A7343705272664F72 </w:t>
      </w:r>
    </w:p>
    <w:p w14:paraId="571BFCB7" w14:textId="77777777" w:rsidR="00DF334B" w:rsidRPr="00357E05" w:rsidRDefault="00DF334B" w:rsidP="00E012C8">
      <w:pPr>
        <w:rPr>
          <w:lang w:val="en-US"/>
        </w:rPr>
      </w:pPr>
    </w:p>
    <w:p w14:paraId="67BACDF9" w14:textId="1F8591E4" w:rsidR="00DF334B" w:rsidRPr="00357E05" w:rsidRDefault="00DF334B" w:rsidP="00E012C8">
      <w:pPr>
        <w:rPr>
          <w:lang w:val="en-US"/>
        </w:rPr>
      </w:pPr>
      <w:r w:rsidRPr="00357E05">
        <w:rPr>
          <w:lang w:val="en-US"/>
        </w:rPr>
        <w:t>Hardware ID: (HW_ID)</w:t>
      </w:r>
      <w:r w:rsidRPr="00357E05">
        <w:rPr>
          <w:lang w:val="en-US"/>
        </w:rPr>
        <w:tab/>
      </w:r>
      <w:r w:rsidRPr="00357E05">
        <w:rPr>
          <w:lang w:val="en-US"/>
        </w:rPr>
        <w:tab/>
        <w:t xml:space="preserve">= </w:t>
      </w:r>
      <w:r w:rsidRPr="00357E05">
        <w:rPr>
          <w:lang w:val="en-US"/>
        </w:rPr>
        <w:tab/>
      </w:r>
      <w:r w:rsidR="00E643E7" w:rsidRPr="00E643E7">
        <w:rPr>
          <w:b/>
          <w:bCs/>
        </w:rPr>
        <w:t xml:space="preserve">40384B45B54596201114FE9904220101 </w:t>
      </w:r>
    </w:p>
    <w:p w14:paraId="047CACF7" w14:textId="77777777" w:rsidR="00DF334B" w:rsidRPr="00357E05" w:rsidRDefault="00DF334B" w:rsidP="00DF334B">
      <w:pPr>
        <w:jc w:val="left"/>
        <w:rPr>
          <w:lang w:val="en-US"/>
        </w:rPr>
      </w:pPr>
    </w:p>
    <w:p w14:paraId="3E043B99" w14:textId="623AA8D3" w:rsidR="00DF334B" w:rsidRPr="00DF334B" w:rsidRDefault="00DF334B" w:rsidP="00DF334B">
      <w:pPr>
        <w:jc w:val="left"/>
        <w:rPr>
          <w:lang w:val="en-US"/>
        </w:rPr>
      </w:pPr>
      <w:r w:rsidRPr="00357E05">
        <w:rPr>
          <w:lang w:val="en-US"/>
        </w:rPr>
        <w:t xml:space="preserve">USERPERMIT             </w:t>
      </w:r>
      <w:r w:rsidRPr="00357E05">
        <w:rPr>
          <w:lang w:val="en-US"/>
        </w:rPr>
        <w:tab/>
      </w:r>
      <w:r w:rsidRPr="00357E05">
        <w:rPr>
          <w:lang w:val="en-US"/>
        </w:rPr>
        <w:tab/>
        <w:t>=</w:t>
      </w:r>
      <w:r w:rsidRPr="00357E05">
        <w:rPr>
          <w:lang w:val="en-US"/>
        </w:rPr>
        <w:tab/>
      </w:r>
      <w:r w:rsidR="00E643E7" w:rsidRPr="00E643E7">
        <w:rPr>
          <w:b/>
          <w:bCs/>
        </w:rPr>
        <w:t>AD1DAD797C966EC9F6A55B66ED98281599B3C7B1859868</w:t>
      </w:r>
      <w:r w:rsidR="00E643E7">
        <w:rPr>
          <w:b/>
          <w:bCs/>
        </w:rPr>
        <w:t xml:space="preserve"> </w:t>
      </w:r>
    </w:p>
    <w:p w14:paraId="436F3B71" w14:textId="77777777" w:rsidR="00DF334B" w:rsidRPr="00DF334B" w:rsidRDefault="00DF334B" w:rsidP="00DF334B">
      <w:pPr>
        <w:jc w:val="left"/>
        <w:rPr>
          <w:lang w:val="en-US"/>
        </w:rPr>
      </w:pPr>
    </w:p>
    <w:p w14:paraId="1D48363E" w14:textId="77777777" w:rsidR="00DF334B" w:rsidRPr="00DF334B" w:rsidRDefault="00DF334B" w:rsidP="00DF334B">
      <w:pPr>
        <w:jc w:val="left"/>
        <w:rPr>
          <w:lang w:val="en-US"/>
        </w:rPr>
      </w:pPr>
      <w:r w:rsidRPr="00DF334B">
        <w:rPr>
          <w:lang w:val="en-US"/>
        </w:rPr>
        <w:t>This is the official manufacturer information issued for and by the Scheme Administrator (IHO secretariat) and is provided expressly for the purpose of producing encrypted ENC test data. This data is provided specifically for the following purposes:</w:t>
      </w:r>
    </w:p>
    <w:p w14:paraId="7655BA58" w14:textId="77777777" w:rsidR="00DF334B" w:rsidRPr="00DF334B" w:rsidRDefault="00DF334B" w:rsidP="00DF334B">
      <w:pPr>
        <w:jc w:val="left"/>
        <w:rPr>
          <w:lang w:val="en-US"/>
        </w:rPr>
      </w:pPr>
    </w:p>
    <w:p w14:paraId="51DAA94B" w14:textId="77777777" w:rsidR="00DF334B" w:rsidRPr="00DF334B" w:rsidRDefault="00DF334B" w:rsidP="00DF334B">
      <w:pPr>
        <w:jc w:val="left"/>
        <w:rPr>
          <w:lang w:val="en-US"/>
        </w:rPr>
      </w:pPr>
      <w:r w:rsidRPr="00DF334B">
        <w:rPr>
          <w:lang w:val="en-US"/>
        </w:rPr>
        <w:t>•</w:t>
      </w:r>
      <w:r w:rsidRPr="00DF334B">
        <w:rPr>
          <w:lang w:val="en-US"/>
        </w:rPr>
        <w:tab/>
        <w:t>OEM Type approval against the S-164 Test Data for Encrypted ENCs (This document).</w:t>
      </w:r>
    </w:p>
    <w:p w14:paraId="70F474E9" w14:textId="2243CED2" w:rsidR="0015247B" w:rsidRPr="0015247B" w:rsidRDefault="00DF334B" w:rsidP="0015247B">
      <w:pPr>
        <w:jc w:val="left"/>
        <w:rPr>
          <w:lang w:val="en-US"/>
        </w:rPr>
      </w:pPr>
      <w:r w:rsidRPr="00DF334B">
        <w:rPr>
          <w:lang w:val="en-US"/>
        </w:rPr>
        <w:t>•</w:t>
      </w:r>
      <w:r w:rsidRPr="00DF334B">
        <w:rPr>
          <w:lang w:val="en-US"/>
        </w:rPr>
        <w:tab/>
        <w:t>OEM and Data Server self certification of their systems against S-100 Part 15.</w:t>
      </w:r>
    </w:p>
    <w:p w14:paraId="6D3606C1" w14:textId="77777777" w:rsidR="0015247B" w:rsidRPr="0015247B" w:rsidRDefault="0015247B" w:rsidP="003866E1">
      <w:pPr>
        <w:numPr>
          <w:ilvl w:val="0"/>
          <w:numId w:val="3"/>
        </w:numPr>
        <w:jc w:val="left"/>
        <w:rPr>
          <w:lang w:val="en-US"/>
        </w:rPr>
      </w:pPr>
      <w:r w:rsidRPr="0015247B">
        <w:rPr>
          <w:lang w:val="en-US"/>
        </w:rPr>
        <w:t>OEM Type approval against the S-</w:t>
      </w:r>
      <w:r w:rsidR="0073251B">
        <w:rPr>
          <w:lang w:val="en-US"/>
        </w:rPr>
        <w:t>64 Test Data for Encrypted ENCs</w:t>
      </w:r>
      <w:r w:rsidRPr="0015247B">
        <w:rPr>
          <w:lang w:val="en-US"/>
        </w:rPr>
        <w:t xml:space="preserve"> (This document).</w:t>
      </w:r>
    </w:p>
    <w:p w14:paraId="4CADFA8C" w14:textId="77777777" w:rsidR="0015247B" w:rsidRPr="0015247B" w:rsidRDefault="0015247B" w:rsidP="003866E1">
      <w:pPr>
        <w:numPr>
          <w:ilvl w:val="0"/>
          <w:numId w:val="3"/>
        </w:numPr>
        <w:jc w:val="left"/>
        <w:rPr>
          <w:lang w:val="en-US"/>
        </w:rPr>
      </w:pPr>
      <w:r w:rsidRPr="0015247B">
        <w:rPr>
          <w:lang w:val="en-US"/>
        </w:rPr>
        <w:t>OEM and Data Server self certification of their systems against the S-63 Data Protection Scheme.</w:t>
      </w:r>
    </w:p>
    <w:p w14:paraId="49719E02" w14:textId="77777777" w:rsidR="0015247B" w:rsidRPr="0015247B" w:rsidRDefault="0015247B" w:rsidP="0015247B">
      <w:pPr>
        <w:jc w:val="left"/>
        <w:rPr>
          <w:lang w:val="en-US"/>
        </w:rPr>
      </w:pPr>
    </w:p>
    <w:p w14:paraId="26C781B4" w14:textId="77777777" w:rsidR="0015247B" w:rsidRPr="00E012C8" w:rsidRDefault="0015247B" w:rsidP="0015247B">
      <w:pPr>
        <w:jc w:val="left"/>
        <w:rPr>
          <w:b/>
          <w:bCs/>
          <w:lang w:val="en-US"/>
        </w:rPr>
      </w:pPr>
      <w:r w:rsidRPr="00E012C8">
        <w:rPr>
          <w:b/>
          <w:bCs/>
          <w:lang w:val="en-US"/>
        </w:rPr>
        <w:t>Test Certificate and Public Key</w:t>
      </w:r>
    </w:p>
    <w:p w14:paraId="4EC79B19" w14:textId="77777777" w:rsidR="0015247B" w:rsidRPr="0015247B" w:rsidRDefault="0015247B" w:rsidP="0015247B">
      <w:pPr>
        <w:jc w:val="left"/>
        <w:rPr>
          <w:lang w:val="en-US"/>
        </w:rPr>
      </w:pPr>
    </w:p>
    <w:p w14:paraId="5A95FD93" w14:textId="77777777" w:rsidR="00305CC0" w:rsidRPr="005D165A" w:rsidRDefault="0015247B" w:rsidP="0015247B">
      <w:pPr>
        <w:jc w:val="left"/>
        <w:rPr>
          <w:i/>
          <w:iCs/>
          <w:lang w:val="en-US"/>
          <w:rPrChange w:id="985" w:author="jonathan pritchard" w:date="2023-10-16T13:11:00Z">
            <w:rPr>
              <w:lang w:val="en-US"/>
            </w:rPr>
          </w:rPrChange>
        </w:rPr>
      </w:pPr>
      <w:commentRangeStart w:id="986"/>
      <w:commentRangeStart w:id="987"/>
      <w:r w:rsidRPr="005D165A">
        <w:rPr>
          <w:i/>
          <w:iCs/>
          <w:lang w:val="en-US"/>
          <w:rPrChange w:id="988" w:author="jonathan pritchard" w:date="2023-10-16T13:11:00Z">
            <w:rPr>
              <w:lang w:val="en-US"/>
            </w:rPr>
          </w:rPrChange>
        </w:rPr>
        <w:t>The official IHO Scheme Administrator Certificate (IHO.CRT) should be used in the test data unless a different certificate or public key file is specified in the test description.</w:t>
      </w:r>
      <w:commentRangeEnd w:id="986"/>
      <w:r w:rsidR="00364869" w:rsidRPr="005D165A">
        <w:rPr>
          <w:rStyle w:val="CommentReference"/>
          <w:i/>
          <w:iCs/>
          <w:snapToGrid/>
          <w:color w:val="000000"/>
          <w:rPrChange w:id="989" w:author="jonathan pritchard" w:date="2023-10-16T13:11:00Z">
            <w:rPr>
              <w:rStyle w:val="CommentReference"/>
              <w:snapToGrid/>
              <w:color w:val="000000"/>
            </w:rPr>
          </w:rPrChange>
        </w:rPr>
        <w:commentReference w:id="986"/>
      </w:r>
      <w:commentRangeEnd w:id="987"/>
      <w:r w:rsidR="005D165A">
        <w:rPr>
          <w:rStyle w:val="CommentReference"/>
          <w:snapToGrid/>
          <w:color w:val="000000"/>
        </w:rPr>
        <w:commentReference w:id="987"/>
      </w:r>
    </w:p>
    <w:p w14:paraId="472DD508" w14:textId="77777777" w:rsidR="0015247B" w:rsidRDefault="0015247B" w:rsidP="00305CC0">
      <w:pPr>
        <w:jc w:val="left"/>
      </w:pPr>
    </w:p>
    <w:p w14:paraId="44526B93" w14:textId="77777777" w:rsidR="00A94802" w:rsidRDefault="001D52EE" w:rsidP="00E30B8F">
      <w:pPr>
        <w:pStyle w:val="Heading3"/>
      </w:pPr>
      <w:r>
        <w:br w:type="page"/>
      </w:r>
      <w:r w:rsidR="00A94802" w:rsidRPr="00A94802">
        <w:lastRenderedPageBreak/>
        <w:t>ENC Licensing – Permit Management</w:t>
      </w:r>
    </w:p>
    <w:p w14:paraId="28F5ADD0" w14:textId="77777777" w:rsidR="00A94802" w:rsidRPr="001D52EE" w:rsidRDefault="00A94802" w:rsidP="001D52EE">
      <w:pPr>
        <w:pStyle w:val="Heading4"/>
      </w:pPr>
      <w:r w:rsidRPr="001D52EE">
        <w:t>2.5.2 a) Check permit string availability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06329550" w14:textId="77777777" w:rsidTr="00A12488">
        <w:trPr>
          <w:trHeight w:val="454"/>
          <w:tblHeader/>
        </w:trPr>
        <w:tc>
          <w:tcPr>
            <w:tcW w:w="2381" w:type="dxa"/>
            <w:shd w:val="clear" w:color="auto" w:fill="CCFFCC"/>
            <w:vAlign w:val="center"/>
          </w:tcPr>
          <w:p w14:paraId="7419BC02" w14:textId="77777777" w:rsidR="00A94802" w:rsidRPr="004065B1" w:rsidRDefault="00A94802" w:rsidP="00CB4150">
            <w:r w:rsidRPr="000A066E">
              <w:rPr>
                <w:b/>
              </w:rPr>
              <w:t>Test Reference</w:t>
            </w:r>
          </w:p>
        </w:tc>
        <w:tc>
          <w:tcPr>
            <w:tcW w:w="2381" w:type="dxa"/>
            <w:shd w:val="clear" w:color="auto" w:fill="CCFFCC"/>
            <w:vAlign w:val="center"/>
          </w:tcPr>
          <w:p w14:paraId="1A4E8274" w14:textId="5C357C09" w:rsidR="00A94802" w:rsidRPr="004065B1" w:rsidRDefault="00132CFF" w:rsidP="00CB4150">
            <w:proofErr w:type="spellStart"/>
            <w:r>
              <w:t>InvalidPermit</w:t>
            </w:r>
            <w:proofErr w:type="spellEnd"/>
          </w:p>
        </w:tc>
        <w:tc>
          <w:tcPr>
            <w:tcW w:w="2382" w:type="dxa"/>
            <w:shd w:val="clear" w:color="auto" w:fill="CCFFCC"/>
            <w:vAlign w:val="center"/>
          </w:tcPr>
          <w:p w14:paraId="50EF5B01" w14:textId="77777777" w:rsidR="00A94802" w:rsidRPr="004065B1" w:rsidRDefault="00A94802" w:rsidP="00CB4150">
            <w:r w:rsidRPr="000A066E">
              <w:rPr>
                <w:b/>
              </w:rPr>
              <w:t>IHO Reference</w:t>
            </w:r>
          </w:p>
        </w:tc>
        <w:tc>
          <w:tcPr>
            <w:tcW w:w="2382" w:type="dxa"/>
            <w:shd w:val="clear" w:color="auto" w:fill="CCFFCC"/>
            <w:vAlign w:val="center"/>
          </w:tcPr>
          <w:p w14:paraId="604E6ADF" w14:textId="77777777" w:rsidR="005171BB" w:rsidRDefault="005171BB" w:rsidP="005171BB">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09831E6B" w14:textId="2489973F" w:rsidR="00A94802" w:rsidRPr="004065B1" w:rsidRDefault="00A94802" w:rsidP="002D19DB"/>
        </w:tc>
      </w:tr>
      <w:tr w:rsidR="00A94802" w14:paraId="7EFCC0C6" w14:textId="77777777" w:rsidTr="00A12488">
        <w:trPr>
          <w:tblHeader/>
        </w:trPr>
        <w:tc>
          <w:tcPr>
            <w:tcW w:w="9526" w:type="dxa"/>
            <w:gridSpan w:val="4"/>
            <w:shd w:val="clear" w:color="auto" w:fill="CCFFCC"/>
            <w:vAlign w:val="center"/>
          </w:tcPr>
          <w:p w14:paraId="5D96D881" w14:textId="77777777" w:rsidR="00A94802" w:rsidRDefault="00A94802" w:rsidP="00CB4150">
            <w:r w:rsidRPr="000A066E">
              <w:rPr>
                <w:b/>
              </w:rPr>
              <w:t>Test description</w:t>
            </w:r>
          </w:p>
        </w:tc>
      </w:tr>
      <w:tr w:rsidR="00A94802" w14:paraId="5D4A464D" w14:textId="77777777" w:rsidTr="00A12488">
        <w:trPr>
          <w:tblHeader/>
        </w:trPr>
        <w:tc>
          <w:tcPr>
            <w:tcW w:w="9526" w:type="dxa"/>
            <w:gridSpan w:val="4"/>
            <w:vAlign w:val="center"/>
          </w:tcPr>
          <w:p w14:paraId="417C6C0F" w14:textId="77777777" w:rsidR="00A94802" w:rsidRPr="00076547" w:rsidRDefault="002D19DB" w:rsidP="002164D3">
            <w:pPr>
              <w:jc w:val="left"/>
              <w:rPr>
                <w:i/>
              </w:rPr>
            </w:pPr>
            <w:r w:rsidRPr="00076547">
              <w:rPr>
                <w:i/>
              </w:rPr>
              <w:t>Test how the system performs when loading a non-compliant permit file. Verify that the ECDIS returns the correct error message.</w:t>
            </w:r>
          </w:p>
        </w:tc>
      </w:tr>
      <w:tr w:rsidR="00A94802" w14:paraId="635C6BD7" w14:textId="77777777" w:rsidTr="00A12488">
        <w:trPr>
          <w:tblHeader/>
        </w:trPr>
        <w:tc>
          <w:tcPr>
            <w:tcW w:w="9526" w:type="dxa"/>
            <w:gridSpan w:val="4"/>
            <w:shd w:val="clear" w:color="auto" w:fill="CCFFCC"/>
            <w:vAlign w:val="center"/>
          </w:tcPr>
          <w:p w14:paraId="0577E36C" w14:textId="77777777" w:rsidR="00A94802" w:rsidRPr="004065B1" w:rsidRDefault="00A94802" w:rsidP="00CB4150">
            <w:r w:rsidRPr="000A066E">
              <w:rPr>
                <w:b/>
              </w:rPr>
              <w:t>Setup</w:t>
            </w:r>
          </w:p>
        </w:tc>
      </w:tr>
      <w:tr w:rsidR="00A94802" w14:paraId="7CA50218" w14:textId="77777777" w:rsidTr="00A12488">
        <w:trPr>
          <w:tblHeader/>
        </w:trPr>
        <w:tc>
          <w:tcPr>
            <w:tcW w:w="9526" w:type="dxa"/>
            <w:gridSpan w:val="4"/>
            <w:vAlign w:val="center"/>
          </w:tcPr>
          <w:p w14:paraId="6BA20D7D" w14:textId="77777777" w:rsidR="002D19DB" w:rsidRPr="00076547" w:rsidRDefault="002D19DB" w:rsidP="002D19DB">
            <w:pPr>
              <w:rPr>
                <w:i/>
              </w:rPr>
            </w:pPr>
            <w:r w:rsidRPr="00076547">
              <w:rPr>
                <w:i/>
              </w:rPr>
              <w:t xml:space="preserve">No pre-installed permits. </w:t>
            </w:r>
          </w:p>
          <w:p w14:paraId="42EC7450" w14:textId="77777777" w:rsidR="002D19DB" w:rsidRPr="00076547" w:rsidRDefault="002D19DB" w:rsidP="002D19DB">
            <w:pPr>
              <w:rPr>
                <w:i/>
              </w:rPr>
            </w:pPr>
            <w:r w:rsidRPr="00076547">
              <w:rPr>
                <w:i/>
              </w:rPr>
              <w:t>Test data used:</w:t>
            </w:r>
          </w:p>
          <w:p w14:paraId="0436FD4E" w14:textId="1E620178" w:rsidR="002D19DB" w:rsidRPr="00076547" w:rsidRDefault="002D19DB" w:rsidP="002D19DB">
            <w:pPr>
              <w:rPr>
                <w:i/>
              </w:rPr>
            </w:pPr>
            <w:r w:rsidRPr="00076547">
              <w:rPr>
                <w:i/>
              </w:rPr>
              <w:t xml:space="preserve">1) </w:t>
            </w:r>
            <w:r w:rsidR="00823D26">
              <w:rPr>
                <w:i/>
              </w:rPr>
              <w:t>PERMIT.XML</w:t>
            </w:r>
            <w:r w:rsidRPr="00076547">
              <w:rPr>
                <w:i/>
              </w:rPr>
              <w:t xml:space="preserve"> file (empty file)</w:t>
            </w:r>
          </w:p>
          <w:p w14:paraId="4CA03D73" w14:textId="30DF0E65" w:rsidR="002D19DB" w:rsidRPr="00076547" w:rsidRDefault="002D19DB" w:rsidP="002D19DB">
            <w:pPr>
              <w:rPr>
                <w:i/>
              </w:rPr>
            </w:pPr>
            <w:r w:rsidRPr="00076547">
              <w:rPr>
                <w:i/>
              </w:rPr>
              <w:t>2) TEXT.</w:t>
            </w:r>
            <w:r w:rsidR="00F807DF">
              <w:rPr>
                <w:i/>
              </w:rPr>
              <w:t>XML</w:t>
            </w:r>
            <w:r w:rsidR="00F807DF" w:rsidRPr="00076547">
              <w:rPr>
                <w:i/>
              </w:rPr>
              <w:t xml:space="preserve"> </w:t>
            </w:r>
            <w:r w:rsidRPr="00076547">
              <w:rPr>
                <w:i/>
              </w:rPr>
              <w:t xml:space="preserve">file (wrong name) </w:t>
            </w:r>
          </w:p>
          <w:p w14:paraId="6141E45E" w14:textId="77777777" w:rsidR="00DF334B" w:rsidRDefault="00DF334B" w:rsidP="002D19DB">
            <w:pPr>
              <w:rPr>
                <w:i/>
              </w:rPr>
            </w:pPr>
          </w:p>
          <w:p w14:paraId="3A6253BF" w14:textId="304FDF89" w:rsidR="002D19DB" w:rsidRPr="00E012C8" w:rsidRDefault="002D19DB" w:rsidP="002D19DB">
            <w:pPr>
              <w:rPr>
                <w:b/>
                <w:bCs/>
                <w:i/>
              </w:rPr>
            </w:pPr>
            <w:r w:rsidRPr="00076547">
              <w:rPr>
                <w:i/>
              </w:rPr>
              <w:t>Test data location:</w:t>
            </w:r>
            <w:r w:rsidR="00DF334B">
              <w:rPr>
                <w:i/>
              </w:rPr>
              <w:t xml:space="preserve"> </w:t>
            </w:r>
            <w:proofErr w:type="spellStart"/>
            <w:r w:rsidR="00DF334B">
              <w:rPr>
                <w:b/>
                <w:bCs/>
                <w:i/>
              </w:rPr>
              <w:t>InvalidPermitFile</w:t>
            </w:r>
            <w:proofErr w:type="spellEnd"/>
          </w:p>
          <w:p w14:paraId="6933A099" w14:textId="4D7C0FFF" w:rsidR="00A94802" w:rsidRPr="00E012C8" w:rsidRDefault="00A94802" w:rsidP="002D19DB">
            <w:pPr>
              <w:rPr>
                <w:i/>
              </w:rPr>
            </w:pPr>
          </w:p>
        </w:tc>
      </w:tr>
      <w:tr w:rsidR="00A94802" w14:paraId="11A83DE6" w14:textId="77777777" w:rsidTr="00A12488">
        <w:trPr>
          <w:tblHeader/>
        </w:trPr>
        <w:tc>
          <w:tcPr>
            <w:tcW w:w="9526" w:type="dxa"/>
            <w:gridSpan w:val="4"/>
            <w:shd w:val="clear" w:color="auto" w:fill="CCFFCC"/>
            <w:vAlign w:val="center"/>
          </w:tcPr>
          <w:p w14:paraId="614E3DDD" w14:textId="77777777" w:rsidR="00A94802" w:rsidRPr="004065B1" w:rsidRDefault="00A94802" w:rsidP="00CB4150">
            <w:r w:rsidRPr="000A066E">
              <w:rPr>
                <w:b/>
              </w:rPr>
              <w:t>Action</w:t>
            </w:r>
          </w:p>
        </w:tc>
      </w:tr>
      <w:tr w:rsidR="00A94802" w14:paraId="482F2F2A" w14:textId="77777777" w:rsidTr="00A12488">
        <w:trPr>
          <w:tblHeader/>
        </w:trPr>
        <w:tc>
          <w:tcPr>
            <w:tcW w:w="9526" w:type="dxa"/>
            <w:gridSpan w:val="4"/>
            <w:vAlign w:val="center"/>
          </w:tcPr>
          <w:p w14:paraId="7E5B68A2" w14:textId="7837FC33" w:rsidR="002D19DB" w:rsidRPr="00076547" w:rsidRDefault="002D19DB" w:rsidP="002D19DB">
            <w:pPr>
              <w:rPr>
                <w:i/>
              </w:rPr>
            </w:pPr>
            <w:r w:rsidRPr="00076547">
              <w:rPr>
                <w:i/>
              </w:rPr>
              <w:t xml:space="preserve">1) Attempt to load a </w:t>
            </w:r>
            <w:r w:rsidR="00823D26">
              <w:rPr>
                <w:i/>
              </w:rPr>
              <w:t>PERMIT.XML</w:t>
            </w:r>
            <w:r w:rsidRPr="00076547">
              <w:rPr>
                <w:i/>
              </w:rPr>
              <w:t xml:space="preserve"> file with no cell permits listed.</w:t>
            </w:r>
          </w:p>
          <w:p w14:paraId="13CA0504" w14:textId="77777777" w:rsidR="00A94802" w:rsidRPr="0015247B" w:rsidRDefault="002D19DB" w:rsidP="002D19DB">
            <w:r w:rsidRPr="00076547">
              <w:rPr>
                <w:i/>
              </w:rPr>
              <w:t>2) Attempt to load a non compliant text file.</w:t>
            </w:r>
          </w:p>
        </w:tc>
      </w:tr>
      <w:tr w:rsidR="00A94802" w14:paraId="59C0E598" w14:textId="77777777" w:rsidTr="00A12488">
        <w:trPr>
          <w:tblHeader/>
        </w:trPr>
        <w:tc>
          <w:tcPr>
            <w:tcW w:w="9526" w:type="dxa"/>
            <w:gridSpan w:val="4"/>
            <w:shd w:val="clear" w:color="auto" w:fill="CCFFCC"/>
            <w:vAlign w:val="center"/>
          </w:tcPr>
          <w:p w14:paraId="55312763" w14:textId="77777777" w:rsidR="00A94802" w:rsidRPr="004065B1" w:rsidRDefault="00A94802" w:rsidP="00CB4150">
            <w:r w:rsidRPr="000A066E">
              <w:rPr>
                <w:b/>
              </w:rPr>
              <w:t>Results</w:t>
            </w:r>
          </w:p>
        </w:tc>
      </w:tr>
      <w:tr w:rsidR="00A94802" w14:paraId="1C998ED3" w14:textId="77777777" w:rsidTr="00A12488">
        <w:trPr>
          <w:tblHeader/>
        </w:trPr>
        <w:tc>
          <w:tcPr>
            <w:tcW w:w="9526" w:type="dxa"/>
            <w:gridSpan w:val="4"/>
            <w:vAlign w:val="center"/>
          </w:tcPr>
          <w:p w14:paraId="5834CFE2" w14:textId="3CB3F8AA" w:rsidR="002D19DB" w:rsidRPr="00076547" w:rsidRDefault="002D19DB" w:rsidP="002D19DB">
            <w:pPr>
              <w:jc w:val="left"/>
              <w:rPr>
                <w:i/>
              </w:rPr>
            </w:pPr>
            <w:r w:rsidRPr="00076547">
              <w:rPr>
                <w:i/>
              </w:rPr>
              <w:t xml:space="preserve">Security Scheme Error (SSE </w:t>
            </w:r>
            <w:r w:rsidR="00E176FA">
              <w:rPr>
                <w:i/>
              </w:rPr>
              <w:t>1</w:t>
            </w:r>
            <w:r w:rsidRPr="00076547">
              <w:rPr>
                <w:i/>
              </w:rPr>
              <w:t>11) and accompanying description is displayed in the system at permit installation.</w:t>
            </w:r>
          </w:p>
          <w:p w14:paraId="7D17FEDE" w14:textId="71D8988E" w:rsidR="00A94802" w:rsidRPr="00076547" w:rsidRDefault="002D19DB" w:rsidP="002D19DB">
            <w:pPr>
              <w:jc w:val="left"/>
              <w:rPr>
                <w:i/>
              </w:rPr>
            </w:pPr>
            <w:r w:rsidRPr="00076547">
              <w:rPr>
                <w:i/>
              </w:rPr>
              <w:t xml:space="preserve">i.e. </w:t>
            </w:r>
            <w:r w:rsidRPr="00076547">
              <w:rPr>
                <w:b/>
                <w:i/>
              </w:rPr>
              <w:t xml:space="preserve">SSE </w:t>
            </w:r>
            <w:r w:rsidR="009E6E1A">
              <w:rPr>
                <w:b/>
                <w:i/>
              </w:rPr>
              <w:t>1</w:t>
            </w:r>
            <w:r w:rsidRPr="00076547">
              <w:rPr>
                <w:b/>
                <w:i/>
              </w:rPr>
              <w:t>11 – Cell permit not found</w:t>
            </w:r>
          </w:p>
        </w:tc>
      </w:tr>
    </w:tbl>
    <w:p w14:paraId="4A08F803" w14:textId="77777777" w:rsidR="00A94802" w:rsidRDefault="00A94802" w:rsidP="00A94802"/>
    <w:p w14:paraId="551F703E" w14:textId="77777777" w:rsidR="00A94802" w:rsidRPr="00A94802" w:rsidRDefault="00A94802" w:rsidP="001D52EE">
      <w:pPr>
        <w:pStyle w:val="Heading4"/>
      </w:pPr>
      <w:r>
        <w:t>2.5.2 b</w:t>
      </w:r>
      <w:r w:rsidRPr="00A94802">
        <w:t xml:space="preserve">) </w:t>
      </w:r>
      <w:r w:rsidR="007F04B1" w:rsidRPr="007F04B1">
        <w:t>ENC cell permit string incorrect format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5A0A436" w14:textId="77777777" w:rsidTr="00A12488">
        <w:trPr>
          <w:trHeight w:val="454"/>
          <w:tblHeader/>
        </w:trPr>
        <w:tc>
          <w:tcPr>
            <w:tcW w:w="2381" w:type="dxa"/>
            <w:shd w:val="clear" w:color="auto" w:fill="CCFFCC"/>
            <w:vAlign w:val="center"/>
          </w:tcPr>
          <w:p w14:paraId="3221DC9B" w14:textId="77777777" w:rsidR="00A94802" w:rsidRPr="004065B1" w:rsidRDefault="00A94802" w:rsidP="00CB4150">
            <w:r w:rsidRPr="000A066E">
              <w:rPr>
                <w:b/>
              </w:rPr>
              <w:t>Test Reference</w:t>
            </w:r>
          </w:p>
        </w:tc>
        <w:tc>
          <w:tcPr>
            <w:tcW w:w="2381" w:type="dxa"/>
            <w:shd w:val="clear" w:color="auto" w:fill="CCFFCC"/>
            <w:vAlign w:val="center"/>
          </w:tcPr>
          <w:p w14:paraId="5818F73B" w14:textId="6AEE6D6E" w:rsidR="00A94802" w:rsidRPr="004065B1" w:rsidRDefault="00132CFF" w:rsidP="00CB4150">
            <w:proofErr w:type="spellStart"/>
            <w:r>
              <w:t>IncorrectPermitFormat</w:t>
            </w:r>
            <w:proofErr w:type="spellEnd"/>
          </w:p>
        </w:tc>
        <w:tc>
          <w:tcPr>
            <w:tcW w:w="2382" w:type="dxa"/>
            <w:shd w:val="clear" w:color="auto" w:fill="CCFFCC"/>
            <w:vAlign w:val="center"/>
          </w:tcPr>
          <w:p w14:paraId="50D172DE" w14:textId="77777777" w:rsidR="00A94802" w:rsidRPr="004065B1" w:rsidRDefault="00A94802" w:rsidP="00CB4150">
            <w:r w:rsidRPr="000A066E">
              <w:rPr>
                <w:b/>
              </w:rPr>
              <w:t>IHO Reference</w:t>
            </w:r>
          </w:p>
        </w:tc>
        <w:tc>
          <w:tcPr>
            <w:tcW w:w="2382" w:type="dxa"/>
            <w:shd w:val="clear" w:color="auto" w:fill="CCFFCC"/>
            <w:vAlign w:val="center"/>
          </w:tcPr>
          <w:p w14:paraId="0E307FB9" w14:textId="7FBD0A7C" w:rsidR="00A94802" w:rsidRPr="004065B1" w:rsidRDefault="00210D92" w:rsidP="00CB4150">
            <w:r w:rsidRPr="00210D92">
              <w:t>S-98 15-7.4</w:t>
            </w:r>
          </w:p>
        </w:tc>
      </w:tr>
      <w:tr w:rsidR="00A94802" w14:paraId="60E7E651" w14:textId="77777777" w:rsidTr="00A12488">
        <w:trPr>
          <w:tblHeader/>
        </w:trPr>
        <w:tc>
          <w:tcPr>
            <w:tcW w:w="9526" w:type="dxa"/>
            <w:gridSpan w:val="4"/>
            <w:shd w:val="clear" w:color="auto" w:fill="CCFFCC"/>
            <w:vAlign w:val="center"/>
          </w:tcPr>
          <w:p w14:paraId="2EC89AD0" w14:textId="77777777" w:rsidR="00A94802" w:rsidRDefault="00A94802" w:rsidP="00CB4150">
            <w:r w:rsidRPr="000A066E">
              <w:rPr>
                <w:b/>
              </w:rPr>
              <w:t>Test description</w:t>
            </w:r>
          </w:p>
        </w:tc>
      </w:tr>
      <w:tr w:rsidR="00A94802" w14:paraId="735FEAA7" w14:textId="77777777" w:rsidTr="00A12488">
        <w:trPr>
          <w:tblHeader/>
        </w:trPr>
        <w:tc>
          <w:tcPr>
            <w:tcW w:w="9526" w:type="dxa"/>
            <w:gridSpan w:val="4"/>
            <w:vAlign w:val="center"/>
          </w:tcPr>
          <w:p w14:paraId="3B7B9994" w14:textId="77777777" w:rsidR="002D19DB" w:rsidRPr="00076547" w:rsidRDefault="002D19DB" w:rsidP="002D19DB">
            <w:pPr>
              <w:rPr>
                <w:i/>
              </w:rPr>
            </w:pPr>
            <w:r w:rsidRPr="00076547">
              <w:rPr>
                <w:i/>
              </w:rPr>
              <w:t>ENC Licensing – Permit Management</w:t>
            </w:r>
          </w:p>
          <w:p w14:paraId="0FBF88AD" w14:textId="77777777" w:rsidR="002D19DB" w:rsidRPr="00076547" w:rsidRDefault="002D19DB" w:rsidP="002D19DB">
            <w:pPr>
              <w:rPr>
                <w:i/>
              </w:rPr>
            </w:pPr>
            <w:r w:rsidRPr="00076547">
              <w:rPr>
                <w:i/>
              </w:rPr>
              <w:t>ENC cell permit string incorrect format</w:t>
            </w:r>
          </w:p>
          <w:p w14:paraId="41EB1A62" w14:textId="16D3239F" w:rsidR="00A94802" w:rsidRPr="0015247B" w:rsidRDefault="002D19DB" w:rsidP="002164D3">
            <w:pPr>
              <w:jc w:val="left"/>
            </w:pPr>
            <w:r w:rsidRPr="00076547">
              <w:rPr>
                <w:i/>
              </w:rPr>
              <w:t>Test how the system performs when loading a PERMIT.</w:t>
            </w:r>
            <w:r w:rsidR="00823D26">
              <w:rPr>
                <w:i/>
              </w:rPr>
              <w:t>XML</w:t>
            </w:r>
            <w:r w:rsidR="00823D26" w:rsidRPr="00076547">
              <w:rPr>
                <w:i/>
              </w:rPr>
              <w:t xml:space="preserve"> </w:t>
            </w:r>
            <w:r w:rsidRPr="00076547">
              <w:rPr>
                <w:i/>
              </w:rPr>
              <w:t>file with an incorrectly formatted permit string. Verify that the ECDIS returns the correct error message.</w:t>
            </w:r>
          </w:p>
        </w:tc>
      </w:tr>
      <w:tr w:rsidR="00A94802" w14:paraId="1985BE3E" w14:textId="77777777" w:rsidTr="00A12488">
        <w:trPr>
          <w:tblHeader/>
        </w:trPr>
        <w:tc>
          <w:tcPr>
            <w:tcW w:w="9526" w:type="dxa"/>
            <w:gridSpan w:val="4"/>
            <w:shd w:val="clear" w:color="auto" w:fill="CCFFCC"/>
            <w:vAlign w:val="center"/>
          </w:tcPr>
          <w:p w14:paraId="41BA0CB1" w14:textId="77777777" w:rsidR="00A94802" w:rsidRPr="004065B1" w:rsidRDefault="00A94802" w:rsidP="00CB4150">
            <w:r w:rsidRPr="000A066E">
              <w:rPr>
                <w:b/>
              </w:rPr>
              <w:t>Setup</w:t>
            </w:r>
          </w:p>
        </w:tc>
      </w:tr>
      <w:tr w:rsidR="00A94802" w14:paraId="30F7EBF8" w14:textId="77777777" w:rsidTr="00A12488">
        <w:trPr>
          <w:tblHeader/>
        </w:trPr>
        <w:tc>
          <w:tcPr>
            <w:tcW w:w="9526" w:type="dxa"/>
            <w:gridSpan w:val="4"/>
            <w:vAlign w:val="center"/>
          </w:tcPr>
          <w:p w14:paraId="3ADFFF21" w14:textId="76AD6D4E" w:rsidR="002D19DB" w:rsidRPr="00076547" w:rsidRDefault="002D19DB" w:rsidP="002D19DB">
            <w:pPr>
              <w:rPr>
                <w:i/>
              </w:rPr>
            </w:pPr>
            <w:r w:rsidRPr="00076547">
              <w:rPr>
                <w:i/>
              </w:rPr>
              <w:t xml:space="preserve">No pre-installed permits or ENCs in the </w:t>
            </w:r>
            <w:r w:rsidR="009E6E1A">
              <w:rPr>
                <w:i/>
              </w:rPr>
              <w:t>System Database</w:t>
            </w:r>
            <w:r w:rsidRPr="00076547">
              <w:rPr>
                <w:i/>
              </w:rPr>
              <w:t xml:space="preserve"> </w:t>
            </w:r>
          </w:p>
          <w:p w14:paraId="3E4B6E14" w14:textId="77777777" w:rsidR="002D19DB" w:rsidRPr="00076547" w:rsidRDefault="002D19DB" w:rsidP="002D19DB">
            <w:pPr>
              <w:rPr>
                <w:i/>
              </w:rPr>
            </w:pPr>
            <w:r w:rsidRPr="00076547">
              <w:rPr>
                <w:i/>
              </w:rPr>
              <w:t>Test data used:</w:t>
            </w:r>
          </w:p>
          <w:p w14:paraId="6ECACDFA" w14:textId="3D0A3E3D" w:rsidR="002D19DB" w:rsidRPr="00076547" w:rsidRDefault="002D19DB" w:rsidP="002D19DB">
            <w:pPr>
              <w:rPr>
                <w:i/>
              </w:rPr>
            </w:pPr>
            <w:r w:rsidRPr="00076547">
              <w:rPr>
                <w:i/>
              </w:rPr>
              <w:t xml:space="preserve">1) </w:t>
            </w:r>
            <w:r w:rsidR="00823D26" w:rsidRPr="00076547">
              <w:rPr>
                <w:i/>
              </w:rPr>
              <w:t>PERMIT.</w:t>
            </w:r>
            <w:r w:rsidR="00823D26">
              <w:rPr>
                <w:i/>
              </w:rPr>
              <w:t>XML</w:t>
            </w:r>
          </w:p>
          <w:p w14:paraId="754CF26B" w14:textId="32DBA980" w:rsidR="002D19DB" w:rsidRPr="00076547" w:rsidRDefault="002D19DB" w:rsidP="002D19DB">
            <w:pPr>
              <w:rPr>
                <w:i/>
              </w:rPr>
            </w:pPr>
            <w:r w:rsidRPr="00076547">
              <w:rPr>
                <w:i/>
              </w:rPr>
              <w:t xml:space="preserve">2) b) </w:t>
            </w:r>
            <w:r w:rsidR="00F807DF">
              <w:rPr>
                <w:i/>
              </w:rPr>
              <w:t>S100_ROOT</w:t>
            </w:r>
            <w:r w:rsidR="00F807DF" w:rsidRPr="00076547">
              <w:rPr>
                <w:i/>
              </w:rPr>
              <w:t xml:space="preserve"> </w:t>
            </w:r>
            <w:r w:rsidRPr="00076547">
              <w:rPr>
                <w:i/>
              </w:rPr>
              <w:t xml:space="preserve">(Exchange Set </w:t>
            </w:r>
            <w:r w:rsidR="00F807DF">
              <w:rPr>
                <w:i/>
              </w:rPr>
              <w:t>–</w:t>
            </w:r>
            <w:r w:rsidRPr="00076547">
              <w:rPr>
                <w:i/>
              </w:rPr>
              <w:t xml:space="preserve"> </w:t>
            </w:r>
            <w:r w:rsidR="00F807DF">
              <w:rPr>
                <w:i/>
              </w:rPr>
              <w:t>101GB00</w:t>
            </w:r>
            <w:r w:rsidRPr="00076547">
              <w:rPr>
                <w:i/>
              </w:rPr>
              <w:t xml:space="preserve">100001, </w:t>
            </w:r>
            <w:r w:rsidR="00F807DF">
              <w:rPr>
                <w:i/>
              </w:rPr>
              <w:t>101GB00</w:t>
            </w:r>
            <w:r w:rsidRPr="00076547">
              <w:rPr>
                <w:i/>
              </w:rPr>
              <w:t xml:space="preserve">100002 plus updates) </w:t>
            </w:r>
          </w:p>
          <w:p w14:paraId="37BB8C08" w14:textId="27502B4B" w:rsidR="00A94802" w:rsidRPr="004065B1" w:rsidRDefault="002D19DB" w:rsidP="002D19DB">
            <w:r w:rsidRPr="00076547">
              <w:rPr>
                <w:i/>
              </w:rPr>
              <w:t>Test data location:</w:t>
            </w:r>
          </w:p>
        </w:tc>
      </w:tr>
      <w:tr w:rsidR="00A94802" w14:paraId="36A41723" w14:textId="77777777" w:rsidTr="00A12488">
        <w:trPr>
          <w:tblHeader/>
        </w:trPr>
        <w:tc>
          <w:tcPr>
            <w:tcW w:w="9526" w:type="dxa"/>
            <w:gridSpan w:val="4"/>
            <w:shd w:val="clear" w:color="auto" w:fill="CCFFCC"/>
            <w:vAlign w:val="center"/>
          </w:tcPr>
          <w:p w14:paraId="32245380" w14:textId="77777777" w:rsidR="00A94802" w:rsidRPr="004065B1" w:rsidRDefault="00A94802" w:rsidP="00CB4150">
            <w:r w:rsidRPr="000A066E">
              <w:rPr>
                <w:b/>
              </w:rPr>
              <w:t>Action</w:t>
            </w:r>
          </w:p>
        </w:tc>
      </w:tr>
      <w:tr w:rsidR="00A94802" w14:paraId="55C2587F" w14:textId="77777777" w:rsidTr="00A12488">
        <w:trPr>
          <w:tblHeader/>
        </w:trPr>
        <w:tc>
          <w:tcPr>
            <w:tcW w:w="9526" w:type="dxa"/>
            <w:gridSpan w:val="4"/>
            <w:vAlign w:val="center"/>
          </w:tcPr>
          <w:p w14:paraId="5018780D" w14:textId="6615AC33" w:rsidR="00A94802" w:rsidRPr="00076547" w:rsidRDefault="002D19DB" w:rsidP="00CB4150">
            <w:pPr>
              <w:rPr>
                <w:i/>
              </w:rPr>
            </w:pPr>
            <w:r w:rsidRPr="00076547">
              <w:rPr>
                <w:i/>
              </w:rPr>
              <w:t>Load the permit file (</w:t>
            </w:r>
            <w:r w:rsidR="00823D26">
              <w:rPr>
                <w:i/>
              </w:rPr>
              <w:t>PERMIT.XML</w:t>
            </w:r>
            <w:r w:rsidRPr="00076547">
              <w:rPr>
                <w:i/>
              </w:rPr>
              <w:t>) and then the exchange set (</w:t>
            </w:r>
            <w:r w:rsidR="00F807DF">
              <w:rPr>
                <w:i/>
              </w:rPr>
              <w:t>S100_ROOT</w:t>
            </w:r>
            <w:r w:rsidRPr="00076547">
              <w:rPr>
                <w:i/>
              </w:rPr>
              <w:t>) from the location above.</w:t>
            </w:r>
          </w:p>
        </w:tc>
      </w:tr>
      <w:tr w:rsidR="00A94802" w14:paraId="2CDB398B" w14:textId="77777777" w:rsidTr="00A12488">
        <w:trPr>
          <w:tblHeader/>
        </w:trPr>
        <w:tc>
          <w:tcPr>
            <w:tcW w:w="9526" w:type="dxa"/>
            <w:gridSpan w:val="4"/>
            <w:shd w:val="clear" w:color="auto" w:fill="CCFFCC"/>
            <w:vAlign w:val="center"/>
          </w:tcPr>
          <w:p w14:paraId="1BC9EECF" w14:textId="77777777" w:rsidR="00A94802" w:rsidRPr="004065B1" w:rsidRDefault="00A94802" w:rsidP="00CB4150">
            <w:r w:rsidRPr="000A066E">
              <w:rPr>
                <w:b/>
              </w:rPr>
              <w:t>Results</w:t>
            </w:r>
          </w:p>
        </w:tc>
      </w:tr>
      <w:tr w:rsidR="00A94802" w14:paraId="144CC12F" w14:textId="77777777" w:rsidTr="00A12488">
        <w:trPr>
          <w:tblHeader/>
        </w:trPr>
        <w:tc>
          <w:tcPr>
            <w:tcW w:w="9526" w:type="dxa"/>
            <w:gridSpan w:val="4"/>
            <w:vAlign w:val="center"/>
          </w:tcPr>
          <w:p w14:paraId="713B41C4" w14:textId="1E903D28" w:rsidR="002D19DB" w:rsidRPr="00076547" w:rsidRDefault="002D19DB" w:rsidP="002D19DB">
            <w:pPr>
              <w:jc w:val="left"/>
              <w:rPr>
                <w:i/>
              </w:rPr>
            </w:pPr>
            <w:r w:rsidRPr="00076547">
              <w:rPr>
                <w:i/>
              </w:rPr>
              <w:t>Security Scheme Err</w:t>
            </w:r>
            <w:r w:rsidRPr="006B3BF3">
              <w:rPr>
                <w:i/>
              </w:rPr>
              <w:t>or (</w:t>
            </w:r>
            <w:r w:rsidRPr="00357E05">
              <w:rPr>
                <w:i/>
              </w:rPr>
              <w:t xml:space="preserve">SSE </w:t>
            </w:r>
            <w:r w:rsidR="00E00B07" w:rsidRPr="00357E05">
              <w:rPr>
                <w:i/>
              </w:rPr>
              <w:t>1</w:t>
            </w:r>
            <w:r w:rsidRPr="00357E05">
              <w:rPr>
                <w:i/>
              </w:rPr>
              <w:t>12</w:t>
            </w:r>
            <w:r w:rsidRPr="00076547">
              <w:rPr>
                <w:i/>
              </w:rPr>
              <w:t xml:space="preserve">) and accompanying description is displayed in the system at permit installation. That is, </w:t>
            </w:r>
            <w:r w:rsidRPr="00E012C8">
              <w:rPr>
                <w:b/>
                <w:bCs/>
                <w:i/>
              </w:rPr>
              <w:t>GB100012</w:t>
            </w:r>
            <w:r w:rsidRPr="00076547">
              <w:rPr>
                <w:i/>
              </w:rPr>
              <w:t>, “</w:t>
            </w:r>
            <w:r w:rsidRPr="00076547">
              <w:rPr>
                <w:b/>
                <w:i/>
              </w:rPr>
              <w:t xml:space="preserve">SSE </w:t>
            </w:r>
            <w:r w:rsidR="00E176FA">
              <w:rPr>
                <w:b/>
                <w:i/>
              </w:rPr>
              <w:t>1</w:t>
            </w:r>
            <w:r w:rsidRPr="00076547">
              <w:rPr>
                <w:b/>
                <w:i/>
              </w:rPr>
              <w:t>12 – Cell permit format is incorrect</w:t>
            </w:r>
            <w:r w:rsidRPr="00076547">
              <w:rPr>
                <w:i/>
              </w:rPr>
              <w:t xml:space="preserve">” </w:t>
            </w:r>
            <w:r w:rsidR="00F807DF">
              <w:rPr>
                <w:i/>
              </w:rPr>
              <w:t>101GB00</w:t>
            </w:r>
            <w:r w:rsidR="00F807DF" w:rsidRPr="00076547">
              <w:rPr>
                <w:i/>
              </w:rPr>
              <w:t>100002</w:t>
            </w:r>
            <w:r w:rsidRPr="00076547">
              <w:rPr>
                <w:i/>
              </w:rPr>
              <w:t xml:space="preserve">, valid to 31st Dec 2018 installed OK </w:t>
            </w:r>
          </w:p>
          <w:p w14:paraId="0956E5DB" w14:textId="77777777" w:rsidR="002D19DB" w:rsidRPr="00076547" w:rsidRDefault="002D19DB" w:rsidP="002D19DB">
            <w:pPr>
              <w:jc w:val="left"/>
              <w:rPr>
                <w:i/>
              </w:rPr>
            </w:pPr>
          </w:p>
          <w:p w14:paraId="65BCBA87" w14:textId="26B7D504" w:rsidR="00A94802" w:rsidRPr="0015247B" w:rsidRDefault="002D19DB" w:rsidP="002D19DB">
            <w:pPr>
              <w:jc w:val="left"/>
            </w:pPr>
            <w:r w:rsidRPr="00076547">
              <w:rPr>
                <w:i/>
              </w:rPr>
              <w:t xml:space="preserve">(This message is only intended as indication of what should be displayed when a valid permit is installed.) Only </w:t>
            </w:r>
            <w:r w:rsidR="00F807DF">
              <w:rPr>
                <w:i/>
              </w:rPr>
              <w:t>101GB00</w:t>
            </w:r>
            <w:r w:rsidR="00F807DF" w:rsidRPr="00076547">
              <w:rPr>
                <w:i/>
              </w:rPr>
              <w:t xml:space="preserve">100002 </w:t>
            </w:r>
            <w:r w:rsidRPr="00076547">
              <w:rPr>
                <w:i/>
              </w:rPr>
              <w:t xml:space="preserve">(edition #13 update # 5) and updates should be loaded into the </w:t>
            </w:r>
            <w:r w:rsidR="00416AF5">
              <w:rPr>
                <w:i/>
              </w:rPr>
              <w:t>SYSTEM DATABASE</w:t>
            </w:r>
            <w:r w:rsidRPr="00076547">
              <w:rPr>
                <w:i/>
              </w:rPr>
              <w:t xml:space="preserve">. The permit string for </w:t>
            </w:r>
            <w:r w:rsidR="00F807DF">
              <w:rPr>
                <w:i/>
              </w:rPr>
              <w:t>101GB00</w:t>
            </w:r>
            <w:r w:rsidR="00F807DF" w:rsidRPr="00076547">
              <w:rPr>
                <w:i/>
              </w:rPr>
              <w:t>100001</w:t>
            </w:r>
            <w:r w:rsidRPr="00076547">
              <w:rPr>
                <w:i/>
              </w:rPr>
              <w:t xml:space="preserve">is the wrong length </w:t>
            </w:r>
            <w:r w:rsidRPr="00E012C8">
              <w:rPr>
                <w:i/>
                <w:color w:val="D9D9D9" w:themeColor="background1" w:themeShade="D9"/>
              </w:rPr>
              <w:t xml:space="preserve">[The cell name has </w:t>
            </w:r>
            <w:r w:rsidRPr="00076547">
              <w:rPr>
                <w:i/>
              </w:rPr>
              <w:t xml:space="preserve">The permit string for </w:t>
            </w:r>
            <w:r w:rsidR="00F807DF">
              <w:rPr>
                <w:i/>
              </w:rPr>
              <w:t>101GB00</w:t>
            </w:r>
            <w:r w:rsidR="00F807DF" w:rsidRPr="00076547">
              <w:rPr>
                <w:i/>
              </w:rPr>
              <w:t>100002</w:t>
            </w:r>
            <w:r w:rsidR="00F807DF">
              <w:rPr>
                <w:i/>
              </w:rPr>
              <w:t xml:space="preserve"> </w:t>
            </w:r>
            <w:r w:rsidRPr="00076547">
              <w:rPr>
                <w:i/>
              </w:rPr>
              <w:t>is the correct length and is valid.</w:t>
            </w:r>
          </w:p>
        </w:tc>
      </w:tr>
    </w:tbl>
    <w:p w14:paraId="5F9BF061" w14:textId="77777777" w:rsidR="00A94802" w:rsidRDefault="00A94802" w:rsidP="00A94802"/>
    <w:p w14:paraId="7C619DF0" w14:textId="77777777" w:rsidR="00A94802" w:rsidRPr="00A94802" w:rsidRDefault="005B4573" w:rsidP="001D52EE">
      <w:pPr>
        <w:pStyle w:val="Heading4"/>
      </w:pPr>
      <w:r>
        <w:br w:type="page"/>
      </w:r>
      <w:r w:rsidR="00A94802">
        <w:lastRenderedPageBreak/>
        <w:t>2.5.2 c</w:t>
      </w:r>
      <w:r w:rsidR="00A94802" w:rsidRPr="00A94802">
        <w:t xml:space="preserve">) </w:t>
      </w:r>
      <w:r w:rsidR="007F04B1" w:rsidRPr="007F04B1">
        <w:t>Validate permit CRC</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C840428" w14:textId="77777777" w:rsidTr="00A12488">
        <w:trPr>
          <w:trHeight w:val="454"/>
          <w:tblHeader/>
        </w:trPr>
        <w:tc>
          <w:tcPr>
            <w:tcW w:w="2381" w:type="dxa"/>
            <w:shd w:val="clear" w:color="auto" w:fill="CCFFCC"/>
            <w:vAlign w:val="center"/>
          </w:tcPr>
          <w:p w14:paraId="47F5052F" w14:textId="77777777" w:rsidR="00A94802" w:rsidRPr="004065B1" w:rsidRDefault="00A94802" w:rsidP="00CB4150">
            <w:r w:rsidRPr="000A066E">
              <w:rPr>
                <w:b/>
              </w:rPr>
              <w:t>Test Reference</w:t>
            </w:r>
          </w:p>
        </w:tc>
        <w:tc>
          <w:tcPr>
            <w:tcW w:w="2381" w:type="dxa"/>
            <w:shd w:val="clear" w:color="auto" w:fill="CCFFCC"/>
            <w:vAlign w:val="center"/>
          </w:tcPr>
          <w:p w14:paraId="1DD4C5CD" w14:textId="59AFEC56" w:rsidR="00A94802" w:rsidRPr="004065B1" w:rsidRDefault="009F7FEB" w:rsidP="00CB4150">
            <w:proofErr w:type="spellStart"/>
            <w:r>
              <w:t>InvalidPermit</w:t>
            </w:r>
            <w:r w:rsidR="00132CFF">
              <w:t>Checksum</w:t>
            </w:r>
            <w:proofErr w:type="spellEnd"/>
          </w:p>
        </w:tc>
        <w:tc>
          <w:tcPr>
            <w:tcW w:w="2382" w:type="dxa"/>
            <w:shd w:val="clear" w:color="auto" w:fill="CCFFCC"/>
            <w:vAlign w:val="center"/>
          </w:tcPr>
          <w:p w14:paraId="06B50844" w14:textId="77777777" w:rsidR="00A94802" w:rsidRPr="004065B1" w:rsidRDefault="00A94802" w:rsidP="00CB4150">
            <w:r w:rsidRPr="000A066E">
              <w:rPr>
                <w:b/>
              </w:rPr>
              <w:t>IHO Reference</w:t>
            </w:r>
          </w:p>
        </w:tc>
        <w:tc>
          <w:tcPr>
            <w:tcW w:w="2382" w:type="dxa"/>
            <w:shd w:val="clear" w:color="auto" w:fill="CCFFCC"/>
            <w:vAlign w:val="center"/>
          </w:tcPr>
          <w:p w14:paraId="6A0AD46B" w14:textId="255571FE" w:rsidR="00A94802" w:rsidRPr="004065B1" w:rsidRDefault="00A94802" w:rsidP="00CB4150"/>
        </w:tc>
      </w:tr>
      <w:tr w:rsidR="00A94802" w14:paraId="349B9ECE" w14:textId="77777777" w:rsidTr="00A12488">
        <w:trPr>
          <w:tblHeader/>
        </w:trPr>
        <w:tc>
          <w:tcPr>
            <w:tcW w:w="9526" w:type="dxa"/>
            <w:gridSpan w:val="4"/>
            <w:shd w:val="clear" w:color="auto" w:fill="CCFFCC"/>
            <w:vAlign w:val="center"/>
          </w:tcPr>
          <w:p w14:paraId="2FA052F7" w14:textId="77777777" w:rsidR="00A94802" w:rsidRDefault="00A94802" w:rsidP="00CB4150">
            <w:r w:rsidRPr="000A066E">
              <w:rPr>
                <w:b/>
              </w:rPr>
              <w:t>Test description</w:t>
            </w:r>
          </w:p>
        </w:tc>
      </w:tr>
      <w:tr w:rsidR="00A94802" w14:paraId="17916CB9" w14:textId="77777777" w:rsidTr="00A12488">
        <w:trPr>
          <w:tblHeader/>
        </w:trPr>
        <w:tc>
          <w:tcPr>
            <w:tcW w:w="9526" w:type="dxa"/>
            <w:gridSpan w:val="4"/>
            <w:vAlign w:val="center"/>
          </w:tcPr>
          <w:p w14:paraId="51280CD7" w14:textId="77777777" w:rsidR="002D19DB" w:rsidRPr="00076547" w:rsidRDefault="002D19DB" w:rsidP="002164D3">
            <w:pPr>
              <w:jc w:val="left"/>
              <w:rPr>
                <w:i/>
              </w:rPr>
            </w:pPr>
            <w:r w:rsidRPr="00076547">
              <w:rPr>
                <w:i/>
              </w:rPr>
              <w:t>ENC Licensing – Permit Management Validate permit CRC:</w:t>
            </w:r>
          </w:p>
          <w:p w14:paraId="0881834E" w14:textId="77777777" w:rsidR="002D19DB" w:rsidRPr="00076547" w:rsidRDefault="002D19DB" w:rsidP="002164D3">
            <w:pPr>
              <w:jc w:val="left"/>
              <w:rPr>
                <w:i/>
              </w:rPr>
            </w:pPr>
          </w:p>
          <w:p w14:paraId="6B96E9BA" w14:textId="77777777" w:rsidR="00A94802" w:rsidRPr="0015247B" w:rsidRDefault="002D19DB" w:rsidP="002164D3">
            <w:pPr>
              <w:jc w:val="left"/>
            </w:pPr>
            <w:r w:rsidRPr="00076547">
              <w:rPr>
                <w:i/>
              </w:rPr>
              <w:t>Test how the system performs when installing an ENC permit with an invalid checksum. Verify the system checks for a valid permit checksum and reports the appropriate message.</w:t>
            </w:r>
          </w:p>
        </w:tc>
      </w:tr>
      <w:tr w:rsidR="00A94802" w14:paraId="6D90F32C" w14:textId="77777777" w:rsidTr="00A12488">
        <w:trPr>
          <w:tblHeader/>
        </w:trPr>
        <w:tc>
          <w:tcPr>
            <w:tcW w:w="9526" w:type="dxa"/>
            <w:gridSpan w:val="4"/>
            <w:shd w:val="clear" w:color="auto" w:fill="CCFFCC"/>
            <w:vAlign w:val="center"/>
          </w:tcPr>
          <w:p w14:paraId="4104BB44" w14:textId="77777777" w:rsidR="00A94802" w:rsidRPr="004065B1" w:rsidRDefault="00A94802" w:rsidP="00CB4150">
            <w:r w:rsidRPr="000A066E">
              <w:rPr>
                <w:b/>
              </w:rPr>
              <w:t>Setup</w:t>
            </w:r>
          </w:p>
        </w:tc>
      </w:tr>
      <w:tr w:rsidR="00A94802" w14:paraId="7F293A9E" w14:textId="77777777" w:rsidTr="00A12488">
        <w:trPr>
          <w:tblHeader/>
        </w:trPr>
        <w:tc>
          <w:tcPr>
            <w:tcW w:w="9526" w:type="dxa"/>
            <w:gridSpan w:val="4"/>
            <w:vAlign w:val="center"/>
          </w:tcPr>
          <w:p w14:paraId="6CCDC629" w14:textId="77777777" w:rsidR="002D19DB" w:rsidRPr="00076547" w:rsidRDefault="002D19DB" w:rsidP="002D19DB">
            <w:pPr>
              <w:rPr>
                <w:i/>
              </w:rPr>
            </w:pPr>
            <w:r w:rsidRPr="00076547">
              <w:rPr>
                <w:i/>
              </w:rPr>
              <w:t>No pre-installed permits</w:t>
            </w:r>
          </w:p>
          <w:p w14:paraId="2D37F161" w14:textId="77777777" w:rsidR="002D19DB" w:rsidRPr="00076547" w:rsidRDefault="002D19DB" w:rsidP="002D19DB">
            <w:pPr>
              <w:rPr>
                <w:i/>
              </w:rPr>
            </w:pPr>
            <w:r w:rsidRPr="00076547">
              <w:rPr>
                <w:i/>
              </w:rPr>
              <w:t>Test data used:</w:t>
            </w:r>
          </w:p>
          <w:p w14:paraId="5633F206" w14:textId="052048EA" w:rsidR="002D19DB" w:rsidRPr="00076547" w:rsidRDefault="00823D26" w:rsidP="002D19DB">
            <w:pPr>
              <w:rPr>
                <w:i/>
              </w:rPr>
            </w:pPr>
            <w:r>
              <w:rPr>
                <w:i/>
              </w:rPr>
              <w:t>PERMIT.XML</w:t>
            </w:r>
          </w:p>
          <w:p w14:paraId="21D8BD94" w14:textId="33F576D6" w:rsidR="002D19DB" w:rsidRDefault="002D19DB" w:rsidP="002D19DB">
            <w:pPr>
              <w:rPr>
                <w:i/>
              </w:rPr>
            </w:pPr>
            <w:r w:rsidRPr="00076547">
              <w:rPr>
                <w:i/>
              </w:rPr>
              <w:t>Test data location:</w:t>
            </w:r>
          </w:p>
          <w:p w14:paraId="6ADCC41C" w14:textId="44B8C584" w:rsidR="001C412A" w:rsidRPr="001C412A" w:rsidRDefault="001C412A">
            <w:pPr>
              <w:pStyle w:val="ListParagraph"/>
              <w:numPr>
                <w:ilvl w:val="0"/>
                <w:numId w:val="53"/>
              </w:numPr>
              <w:rPr>
                <w:b/>
                <w:bCs/>
                <w:i/>
              </w:rPr>
            </w:pPr>
            <w:r w:rsidRPr="001C412A">
              <w:rPr>
                <w:b/>
                <w:bCs/>
                <w:i/>
              </w:rPr>
              <w:t>ENCLicencingC1</w:t>
            </w:r>
          </w:p>
          <w:p w14:paraId="3EFCB143" w14:textId="10ABF991" w:rsidR="00A94802" w:rsidRPr="004065B1" w:rsidRDefault="001C412A" w:rsidP="00357E05">
            <w:pPr>
              <w:pStyle w:val="ListParagraph"/>
              <w:numPr>
                <w:ilvl w:val="0"/>
                <w:numId w:val="53"/>
              </w:numPr>
            </w:pPr>
            <w:r w:rsidRPr="001C412A">
              <w:rPr>
                <w:b/>
                <w:bCs/>
                <w:i/>
              </w:rPr>
              <w:t>ENCLicencingC2</w:t>
            </w:r>
          </w:p>
        </w:tc>
      </w:tr>
      <w:tr w:rsidR="00A94802" w14:paraId="74753E36" w14:textId="77777777" w:rsidTr="00A12488">
        <w:trPr>
          <w:tblHeader/>
        </w:trPr>
        <w:tc>
          <w:tcPr>
            <w:tcW w:w="9526" w:type="dxa"/>
            <w:gridSpan w:val="4"/>
            <w:shd w:val="clear" w:color="auto" w:fill="CCFFCC"/>
            <w:vAlign w:val="center"/>
          </w:tcPr>
          <w:p w14:paraId="6BBAB316" w14:textId="77777777" w:rsidR="00A94802" w:rsidRPr="004065B1" w:rsidRDefault="00A94802" w:rsidP="00CB4150">
            <w:r w:rsidRPr="000A066E">
              <w:rPr>
                <w:b/>
              </w:rPr>
              <w:t>Action</w:t>
            </w:r>
          </w:p>
        </w:tc>
      </w:tr>
      <w:tr w:rsidR="00A94802" w14:paraId="027E7C91" w14:textId="77777777" w:rsidTr="00A12488">
        <w:trPr>
          <w:tblHeader/>
        </w:trPr>
        <w:tc>
          <w:tcPr>
            <w:tcW w:w="9526" w:type="dxa"/>
            <w:gridSpan w:val="4"/>
            <w:vAlign w:val="center"/>
          </w:tcPr>
          <w:p w14:paraId="53ABD7B1" w14:textId="4299E70D" w:rsidR="00A94802" w:rsidRPr="00076547" w:rsidRDefault="002D19DB" w:rsidP="002D19DB">
            <w:pPr>
              <w:rPr>
                <w:i/>
              </w:rPr>
            </w:pPr>
            <w:r w:rsidRPr="00076547">
              <w:rPr>
                <w:i/>
              </w:rPr>
              <w:t xml:space="preserve">Attempt to load the </w:t>
            </w:r>
            <w:r w:rsidR="00823D26">
              <w:rPr>
                <w:i/>
              </w:rPr>
              <w:t>PERMIT.XML</w:t>
            </w:r>
            <w:r w:rsidRPr="00076547">
              <w:rPr>
                <w:i/>
              </w:rPr>
              <w:t xml:space="preserve"> file from locations (a) and (b) above into the</w:t>
            </w:r>
            <w:r w:rsidR="00EE705E">
              <w:rPr>
                <w:i/>
              </w:rPr>
              <w:t xml:space="preserve"> </w:t>
            </w:r>
            <w:r w:rsidRPr="00076547">
              <w:rPr>
                <w:i/>
              </w:rPr>
              <w:t>ECDIS.</w:t>
            </w:r>
          </w:p>
        </w:tc>
      </w:tr>
      <w:tr w:rsidR="00A94802" w14:paraId="6F22AC10" w14:textId="77777777" w:rsidTr="00A12488">
        <w:trPr>
          <w:tblHeader/>
        </w:trPr>
        <w:tc>
          <w:tcPr>
            <w:tcW w:w="9526" w:type="dxa"/>
            <w:gridSpan w:val="4"/>
            <w:shd w:val="clear" w:color="auto" w:fill="CCFFCC"/>
            <w:vAlign w:val="center"/>
          </w:tcPr>
          <w:p w14:paraId="497D834B" w14:textId="77777777" w:rsidR="00A94802" w:rsidRPr="004065B1" w:rsidRDefault="00A94802" w:rsidP="00CB4150">
            <w:r w:rsidRPr="000A066E">
              <w:rPr>
                <w:b/>
              </w:rPr>
              <w:t>Results</w:t>
            </w:r>
          </w:p>
        </w:tc>
      </w:tr>
      <w:tr w:rsidR="00A94802" w14:paraId="2D8F534B" w14:textId="77777777" w:rsidTr="00A12488">
        <w:trPr>
          <w:tblHeader/>
        </w:trPr>
        <w:tc>
          <w:tcPr>
            <w:tcW w:w="9526" w:type="dxa"/>
            <w:gridSpan w:val="4"/>
            <w:vAlign w:val="center"/>
          </w:tcPr>
          <w:p w14:paraId="202FCE29" w14:textId="65D9C91F" w:rsidR="002D19DB" w:rsidRPr="00076547" w:rsidRDefault="002D19DB" w:rsidP="002D19DB">
            <w:pPr>
              <w:jc w:val="left"/>
              <w:rPr>
                <w:i/>
              </w:rPr>
            </w:pPr>
            <w:r w:rsidRPr="00076547">
              <w:rPr>
                <w:i/>
              </w:rPr>
              <w:t xml:space="preserve">The system reports a </w:t>
            </w:r>
            <w:r w:rsidR="007C17D2">
              <w:rPr>
                <w:i/>
              </w:rPr>
              <w:t>CRC</w:t>
            </w:r>
            <w:r w:rsidR="007C17D2" w:rsidRPr="00076547">
              <w:rPr>
                <w:i/>
              </w:rPr>
              <w:t xml:space="preserve"> </w:t>
            </w:r>
            <w:r w:rsidRPr="00076547">
              <w:rPr>
                <w:i/>
              </w:rPr>
              <w:t xml:space="preserve">failure on </w:t>
            </w:r>
            <w:r w:rsidR="00F807DF">
              <w:rPr>
                <w:i/>
              </w:rPr>
              <w:t>101GB00</w:t>
            </w:r>
            <w:r w:rsidR="00F807DF" w:rsidRPr="00076547">
              <w:rPr>
                <w:i/>
              </w:rPr>
              <w:t>100001</w:t>
            </w:r>
            <w:r w:rsidR="00F807DF">
              <w:rPr>
                <w:i/>
              </w:rPr>
              <w:t xml:space="preserve"> </w:t>
            </w:r>
            <w:r w:rsidRPr="00076547">
              <w:rPr>
                <w:i/>
              </w:rPr>
              <w:t>accompanied by the appropriate error message as follows:</w:t>
            </w:r>
          </w:p>
          <w:p w14:paraId="6504C78B" w14:textId="287BB77A" w:rsidR="002D19DB" w:rsidRPr="00076547" w:rsidRDefault="002D19DB" w:rsidP="002D19DB">
            <w:pPr>
              <w:jc w:val="left"/>
              <w:rPr>
                <w:i/>
              </w:rPr>
            </w:pPr>
            <w:r w:rsidRPr="00076547">
              <w:rPr>
                <w:i/>
              </w:rPr>
              <w:t>“</w:t>
            </w:r>
            <w:r w:rsidRPr="00076547">
              <w:rPr>
                <w:b/>
                <w:i/>
              </w:rPr>
              <w:t xml:space="preserve">SSE </w:t>
            </w:r>
            <w:r w:rsidR="00E00B07">
              <w:rPr>
                <w:b/>
                <w:i/>
              </w:rPr>
              <w:t>1</w:t>
            </w:r>
            <w:r w:rsidRPr="00076547">
              <w:rPr>
                <w:b/>
                <w:i/>
              </w:rPr>
              <w:t>13 – Cell Permit is invalid (checksum is incorrect)</w:t>
            </w:r>
            <w:r w:rsidRPr="00076547">
              <w:rPr>
                <w:i/>
              </w:rPr>
              <w:t>”</w:t>
            </w:r>
          </w:p>
          <w:p w14:paraId="036818BC" w14:textId="6F059362" w:rsidR="002D19DB" w:rsidRPr="00076547" w:rsidRDefault="002D19DB" w:rsidP="002D19DB">
            <w:pPr>
              <w:jc w:val="left"/>
              <w:rPr>
                <w:i/>
              </w:rPr>
            </w:pPr>
            <w:r w:rsidRPr="00076547">
              <w:rPr>
                <w:i/>
              </w:rPr>
              <w:t xml:space="preserve">In both cases the permit for </w:t>
            </w:r>
            <w:r w:rsidR="00581282">
              <w:rPr>
                <w:i/>
              </w:rPr>
              <w:t>101GB00100002</w:t>
            </w:r>
            <w:r w:rsidRPr="00076547">
              <w:rPr>
                <w:i/>
              </w:rPr>
              <w:t xml:space="preserve"> imports without any error or warning.</w:t>
            </w:r>
          </w:p>
          <w:p w14:paraId="4B8993BA" w14:textId="77777777" w:rsidR="002D19DB" w:rsidRPr="00076547" w:rsidRDefault="002D19DB" w:rsidP="002D19DB">
            <w:pPr>
              <w:jc w:val="left"/>
              <w:rPr>
                <w:i/>
              </w:rPr>
            </w:pPr>
          </w:p>
          <w:p w14:paraId="77F51F95" w14:textId="6EAA63E2" w:rsidR="002D19DB" w:rsidRPr="00076547" w:rsidRDefault="002D19DB" w:rsidP="002D19DB">
            <w:pPr>
              <w:jc w:val="left"/>
              <w:rPr>
                <w:i/>
              </w:rPr>
            </w:pPr>
            <w:r w:rsidRPr="00076547">
              <w:rPr>
                <w:i/>
              </w:rPr>
              <w:t>1)</w:t>
            </w:r>
            <w:r w:rsidRPr="00076547">
              <w:rPr>
                <w:i/>
              </w:rPr>
              <w:tab/>
              <w:t xml:space="preserve">Cell </w:t>
            </w:r>
            <w:r w:rsidR="00F807DF">
              <w:rPr>
                <w:i/>
              </w:rPr>
              <w:t>101GB00</w:t>
            </w:r>
            <w:r w:rsidR="00F807DF" w:rsidRPr="00076547">
              <w:rPr>
                <w:i/>
              </w:rPr>
              <w:t>100001</w:t>
            </w:r>
            <w:r w:rsidR="00F807DF">
              <w:rPr>
                <w:i/>
              </w:rPr>
              <w:t xml:space="preserve"> </w:t>
            </w:r>
            <w:r w:rsidRPr="00076547">
              <w:rPr>
                <w:i/>
              </w:rPr>
              <w:t xml:space="preserve">has had its </w:t>
            </w:r>
            <w:r w:rsidR="001C412A">
              <w:rPr>
                <w:i/>
              </w:rPr>
              <w:t xml:space="preserve">permit </w:t>
            </w:r>
            <w:r w:rsidRPr="00076547">
              <w:rPr>
                <w:i/>
              </w:rPr>
              <w:t xml:space="preserve">CRC changed from </w:t>
            </w:r>
            <w:r w:rsidR="00A14AEB" w:rsidRPr="001E0D4B">
              <w:t>760CD6BA8AAEF1A0 to 760CD6BA8AAEE1A0</w:t>
            </w:r>
            <w:r w:rsidRPr="00076547">
              <w:rPr>
                <w:i/>
              </w:rPr>
              <w:t>.</w:t>
            </w:r>
          </w:p>
          <w:p w14:paraId="11C98F3E" w14:textId="0532D923" w:rsidR="002D19DB" w:rsidRPr="00076547" w:rsidRDefault="002D19DB" w:rsidP="002D19DB">
            <w:pPr>
              <w:jc w:val="left"/>
              <w:rPr>
                <w:i/>
              </w:rPr>
            </w:pPr>
            <w:r w:rsidRPr="00076547">
              <w:rPr>
                <w:i/>
              </w:rPr>
              <w:t>2)</w:t>
            </w:r>
            <w:r w:rsidRPr="00076547">
              <w:rPr>
                <w:i/>
              </w:rPr>
              <w:tab/>
              <w:t xml:space="preserve">Cell </w:t>
            </w:r>
            <w:r w:rsidR="00F807DF">
              <w:rPr>
                <w:i/>
              </w:rPr>
              <w:t>101GB00</w:t>
            </w:r>
            <w:r w:rsidR="00F807DF" w:rsidRPr="00076547">
              <w:rPr>
                <w:i/>
              </w:rPr>
              <w:t>100001</w:t>
            </w:r>
            <w:r w:rsidR="00F807DF">
              <w:rPr>
                <w:i/>
              </w:rPr>
              <w:t xml:space="preserve"> </w:t>
            </w:r>
            <w:r w:rsidRPr="00076547">
              <w:rPr>
                <w:i/>
              </w:rPr>
              <w:t>has had the encrypted cell keys 1 &amp; 2 altered slightly.</w:t>
            </w:r>
          </w:p>
          <w:p w14:paraId="7C88F797" w14:textId="0490E7F5" w:rsidR="00A94802" w:rsidRPr="0015247B" w:rsidRDefault="002D19DB" w:rsidP="002D19DB">
            <w:pPr>
              <w:jc w:val="left"/>
            </w:pPr>
            <w:r w:rsidRPr="00076547">
              <w:rPr>
                <w:i/>
              </w:rPr>
              <w:t>3)</w:t>
            </w:r>
            <w:r w:rsidRPr="00076547">
              <w:rPr>
                <w:i/>
              </w:rPr>
              <w:tab/>
              <w:t xml:space="preserve">Cell </w:t>
            </w:r>
            <w:r w:rsidR="00F807DF">
              <w:rPr>
                <w:i/>
              </w:rPr>
              <w:t>101GB00</w:t>
            </w:r>
            <w:r w:rsidR="00F807DF" w:rsidRPr="00076547">
              <w:rPr>
                <w:i/>
              </w:rPr>
              <w:t>100002</w:t>
            </w:r>
            <w:r w:rsidR="00F807DF">
              <w:rPr>
                <w:i/>
              </w:rPr>
              <w:t xml:space="preserve"> </w:t>
            </w:r>
            <w:r w:rsidRPr="00076547">
              <w:rPr>
                <w:i/>
              </w:rPr>
              <w:t xml:space="preserve">has a valid </w:t>
            </w:r>
            <w:r w:rsidR="001C412A">
              <w:rPr>
                <w:i/>
              </w:rPr>
              <w:t xml:space="preserve">permit </w:t>
            </w:r>
            <w:r w:rsidRPr="00076547">
              <w:rPr>
                <w:i/>
              </w:rPr>
              <w:t>CRC value for both tests.)</w:t>
            </w:r>
          </w:p>
        </w:tc>
      </w:tr>
    </w:tbl>
    <w:p w14:paraId="6E7B2C66" w14:textId="5933F20C" w:rsidR="00A94802" w:rsidRDefault="00A94802" w:rsidP="00A94802"/>
    <w:p w14:paraId="73133926" w14:textId="2B333B81" w:rsidR="00F807DF" w:rsidRDefault="00F807DF" w:rsidP="00A94802"/>
    <w:p w14:paraId="2DB4CB04" w14:textId="3C5D6C5A" w:rsidR="007C17D2" w:rsidRPr="007E2CFE" w:rsidRDefault="00132CFF" w:rsidP="00132CFF">
      <w:pPr>
        <w:pStyle w:val="Heading3"/>
      </w:pPr>
      <w:r>
        <w:t>Missing</w:t>
      </w:r>
      <w:r w:rsidR="007C17D2">
        <w:t xml:space="preserve"> PERMIT.XML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7C17D2" w14:paraId="37E34563" w14:textId="77777777" w:rsidTr="00357E05">
        <w:trPr>
          <w:trHeight w:val="454"/>
          <w:tblHeader/>
        </w:trPr>
        <w:tc>
          <w:tcPr>
            <w:tcW w:w="2381" w:type="dxa"/>
            <w:shd w:val="clear" w:color="auto" w:fill="CCFFCC"/>
            <w:vAlign w:val="center"/>
          </w:tcPr>
          <w:p w14:paraId="0BDD2974" w14:textId="77777777" w:rsidR="007C17D2" w:rsidRPr="004065B1" w:rsidRDefault="007C17D2" w:rsidP="00280DEE">
            <w:r w:rsidRPr="000A066E">
              <w:rPr>
                <w:b/>
              </w:rPr>
              <w:t>Test Reference</w:t>
            </w:r>
          </w:p>
        </w:tc>
        <w:tc>
          <w:tcPr>
            <w:tcW w:w="2381" w:type="dxa"/>
            <w:shd w:val="clear" w:color="auto" w:fill="CCFFCC"/>
            <w:vAlign w:val="center"/>
          </w:tcPr>
          <w:p w14:paraId="3E8C082E" w14:textId="50B6D27D" w:rsidR="007C17D2" w:rsidRPr="004065B1" w:rsidRDefault="001C412A" w:rsidP="00280DEE">
            <w:proofErr w:type="spellStart"/>
            <w:r>
              <w:t>M</w:t>
            </w:r>
            <w:r w:rsidR="00B07F0D">
              <w:t>issing</w:t>
            </w:r>
            <w:r>
              <w:t>PermitSignature</w:t>
            </w:r>
            <w:proofErr w:type="spellEnd"/>
          </w:p>
        </w:tc>
        <w:tc>
          <w:tcPr>
            <w:tcW w:w="2382" w:type="dxa"/>
            <w:shd w:val="clear" w:color="auto" w:fill="CCFFCC"/>
            <w:vAlign w:val="center"/>
          </w:tcPr>
          <w:p w14:paraId="1D2299AA" w14:textId="77777777" w:rsidR="007C17D2" w:rsidRPr="004065B1" w:rsidRDefault="007C17D2" w:rsidP="00280DEE">
            <w:r w:rsidRPr="000A066E">
              <w:rPr>
                <w:b/>
              </w:rPr>
              <w:t>IHO Reference</w:t>
            </w:r>
          </w:p>
        </w:tc>
        <w:tc>
          <w:tcPr>
            <w:tcW w:w="2382" w:type="dxa"/>
            <w:shd w:val="clear" w:color="auto" w:fill="CCFFCC"/>
            <w:vAlign w:val="center"/>
          </w:tcPr>
          <w:p w14:paraId="536DD723" w14:textId="77777777" w:rsidR="007C17D2" w:rsidRPr="004065B1" w:rsidRDefault="007C17D2" w:rsidP="00280DEE">
            <w:r>
              <w:t>(</w:t>
            </w:r>
            <w:r w:rsidRPr="00413780">
              <w:t>S-</w:t>
            </w:r>
            <w:r>
              <w:t>100</w:t>
            </w:r>
            <w:r w:rsidRPr="00413780">
              <w:t xml:space="preserve"> Part </w:t>
            </w:r>
            <w:r>
              <w:t>9/</w:t>
            </w:r>
            <w:r w:rsidRPr="00413780">
              <w:t>S-</w:t>
            </w:r>
            <w:r>
              <w:t>98</w:t>
            </w:r>
            <w:r w:rsidRPr="00413780">
              <w:t>)</w:t>
            </w:r>
          </w:p>
        </w:tc>
      </w:tr>
      <w:tr w:rsidR="007C17D2" w14:paraId="36B04F58" w14:textId="77777777" w:rsidTr="00357E05">
        <w:trPr>
          <w:tblHeader/>
        </w:trPr>
        <w:tc>
          <w:tcPr>
            <w:tcW w:w="9526" w:type="dxa"/>
            <w:gridSpan w:val="4"/>
            <w:shd w:val="clear" w:color="auto" w:fill="CCFFCC"/>
            <w:vAlign w:val="center"/>
          </w:tcPr>
          <w:p w14:paraId="24E9C17B" w14:textId="77777777" w:rsidR="007C17D2" w:rsidRDefault="007C17D2" w:rsidP="00280DEE">
            <w:r w:rsidRPr="000A066E">
              <w:rPr>
                <w:b/>
              </w:rPr>
              <w:t>Test description</w:t>
            </w:r>
          </w:p>
        </w:tc>
      </w:tr>
      <w:tr w:rsidR="007C17D2" w14:paraId="5CD7C172" w14:textId="77777777" w:rsidTr="00280DEE">
        <w:trPr>
          <w:tblHeader/>
        </w:trPr>
        <w:tc>
          <w:tcPr>
            <w:tcW w:w="9526" w:type="dxa"/>
            <w:gridSpan w:val="4"/>
            <w:vAlign w:val="center"/>
          </w:tcPr>
          <w:p w14:paraId="24E0BDA2" w14:textId="6C97842A" w:rsidR="007C17D2" w:rsidRPr="00B07F0D" w:rsidRDefault="007C17D2" w:rsidP="00B07F0D">
            <w:pPr>
              <w:rPr>
                <w:i/>
              </w:rPr>
            </w:pPr>
            <w:r w:rsidRPr="00B07F0D">
              <w:rPr>
                <w:i/>
              </w:rPr>
              <w:t xml:space="preserve">This test checks that permits cannot be loaded from a PERMIT.XML without a valid PERMIT.SIG </w:t>
            </w:r>
            <w:r w:rsidR="00B07F0D">
              <w:rPr>
                <w:i/>
              </w:rPr>
              <w:t xml:space="preserve">permit signature file </w:t>
            </w:r>
            <w:r w:rsidRPr="00B07F0D">
              <w:rPr>
                <w:i/>
              </w:rPr>
              <w:t>also present.</w:t>
            </w:r>
          </w:p>
        </w:tc>
      </w:tr>
      <w:tr w:rsidR="007C17D2" w14:paraId="18F715E0" w14:textId="77777777" w:rsidTr="00357E05">
        <w:trPr>
          <w:tblHeader/>
        </w:trPr>
        <w:tc>
          <w:tcPr>
            <w:tcW w:w="9526" w:type="dxa"/>
            <w:gridSpan w:val="4"/>
            <w:shd w:val="clear" w:color="auto" w:fill="CCFFCC"/>
            <w:vAlign w:val="center"/>
          </w:tcPr>
          <w:p w14:paraId="5C252B32" w14:textId="77777777" w:rsidR="007C17D2" w:rsidRPr="004065B1" w:rsidRDefault="007C17D2" w:rsidP="00280DEE">
            <w:r w:rsidRPr="000A066E">
              <w:rPr>
                <w:b/>
              </w:rPr>
              <w:t>Setup</w:t>
            </w:r>
          </w:p>
        </w:tc>
      </w:tr>
      <w:tr w:rsidR="007C17D2" w14:paraId="02CFF98B" w14:textId="77777777" w:rsidTr="00280DEE">
        <w:trPr>
          <w:tblHeader/>
        </w:trPr>
        <w:tc>
          <w:tcPr>
            <w:tcW w:w="9526" w:type="dxa"/>
            <w:gridSpan w:val="4"/>
            <w:vAlign w:val="center"/>
          </w:tcPr>
          <w:p w14:paraId="66CF4131" w14:textId="77777777" w:rsidR="001C412A" w:rsidRPr="00076547" w:rsidRDefault="001C412A" w:rsidP="001C412A">
            <w:pPr>
              <w:rPr>
                <w:i/>
              </w:rPr>
            </w:pPr>
            <w:r w:rsidRPr="00076547">
              <w:rPr>
                <w:i/>
              </w:rPr>
              <w:t>No pre-installed permits</w:t>
            </w:r>
          </w:p>
          <w:p w14:paraId="3804E57E" w14:textId="77777777" w:rsidR="001C412A" w:rsidRPr="00076547" w:rsidRDefault="001C412A" w:rsidP="001C412A">
            <w:pPr>
              <w:rPr>
                <w:i/>
              </w:rPr>
            </w:pPr>
            <w:r w:rsidRPr="00076547">
              <w:rPr>
                <w:i/>
              </w:rPr>
              <w:t>Test data used:</w:t>
            </w:r>
          </w:p>
          <w:p w14:paraId="2EE4F3CF" w14:textId="77777777" w:rsidR="001C412A" w:rsidRPr="00076547" w:rsidRDefault="001C412A" w:rsidP="001C412A">
            <w:pPr>
              <w:rPr>
                <w:i/>
              </w:rPr>
            </w:pPr>
            <w:r>
              <w:rPr>
                <w:i/>
              </w:rPr>
              <w:t>PERMIT.XML</w:t>
            </w:r>
          </w:p>
          <w:p w14:paraId="206A084B" w14:textId="77777777" w:rsidR="001C412A" w:rsidRDefault="001C412A" w:rsidP="001C412A">
            <w:pPr>
              <w:rPr>
                <w:i/>
              </w:rPr>
            </w:pPr>
            <w:r w:rsidRPr="00076547">
              <w:rPr>
                <w:i/>
              </w:rPr>
              <w:t>Test data location:</w:t>
            </w:r>
          </w:p>
          <w:p w14:paraId="37859622" w14:textId="32BE0CC9" w:rsidR="001C412A" w:rsidRPr="001C412A" w:rsidRDefault="001C412A">
            <w:pPr>
              <w:pStyle w:val="ListParagraph"/>
              <w:numPr>
                <w:ilvl w:val="0"/>
                <w:numId w:val="53"/>
              </w:numPr>
              <w:rPr>
                <w:b/>
                <w:bCs/>
                <w:i/>
              </w:rPr>
            </w:pPr>
            <w:proofErr w:type="spellStart"/>
            <w:r w:rsidRPr="001C412A">
              <w:rPr>
                <w:b/>
                <w:bCs/>
                <w:i/>
              </w:rPr>
              <w:t>ENCLicencing</w:t>
            </w:r>
            <w:r>
              <w:rPr>
                <w:b/>
                <w:bCs/>
                <w:i/>
              </w:rPr>
              <w:t>H</w:t>
            </w:r>
            <w:proofErr w:type="spellEnd"/>
          </w:p>
          <w:p w14:paraId="349CEA29" w14:textId="77777777" w:rsidR="007C17D2" w:rsidRPr="00EF287F" w:rsidRDefault="007C17D2" w:rsidP="00280DEE">
            <w:pPr>
              <w:jc w:val="left"/>
              <w:rPr>
                <w:i/>
              </w:rPr>
            </w:pPr>
          </w:p>
        </w:tc>
      </w:tr>
      <w:tr w:rsidR="007C17D2" w14:paraId="798C36FB" w14:textId="77777777" w:rsidTr="00357E05">
        <w:trPr>
          <w:tblHeader/>
        </w:trPr>
        <w:tc>
          <w:tcPr>
            <w:tcW w:w="9526" w:type="dxa"/>
            <w:gridSpan w:val="4"/>
            <w:shd w:val="clear" w:color="auto" w:fill="CCFFCC"/>
            <w:vAlign w:val="center"/>
          </w:tcPr>
          <w:p w14:paraId="7FA50A61" w14:textId="77777777" w:rsidR="007C17D2" w:rsidRPr="004065B1" w:rsidRDefault="007C17D2" w:rsidP="00280DEE">
            <w:r w:rsidRPr="000A066E">
              <w:rPr>
                <w:b/>
              </w:rPr>
              <w:t>Act</w:t>
            </w:r>
            <w:r w:rsidRPr="00357E05">
              <w:rPr>
                <w:b/>
                <w:shd w:val="clear" w:color="auto" w:fill="CCFFCC"/>
              </w:rPr>
              <w:t>ion</w:t>
            </w:r>
          </w:p>
        </w:tc>
      </w:tr>
      <w:tr w:rsidR="007C17D2" w14:paraId="5F6A63EA" w14:textId="77777777" w:rsidTr="00280DEE">
        <w:trPr>
          <w:tblHeader/>
        </w:trPr>
        <w:tc>
          <w:tcPr>
            <w:tcW w:w="9526" w:type="dxa"/>
            <w:gridSpan w:val="4"/>
            <w:vAlign w:val="center"/>
          </w:tcPr>
          <w:p w14:paraId="132622D0" w14:textId="77777777" w:rsidR="007C17D2" w:rsidRDefault="007C17D2" w:rsidP="00280DEE">
            <w:pPr>
              <w:rPr>
                <w:i/>
              </w:rPr>
            </w:pPr>
          </w:p>
          <w:p w14:paraId="0D46EF51" w14:textId="77777777" w:rsidR="007C17D2" w:rsidRDefault="007C17D2" w:rsidP="00B07F0D">
            <w:pPr>
              <w:rPr>
                <w:i/>
              </w:rPr>
            </w:pPr>
            <w:r w:rsidRPr="00B07F0D">
              <w:rPr>
                <w:i/>
              </w:rPr>
              <w:t>Load PERMIT.XML</w:t>
            </w:r>
          </w:p>
          <w:p w14:paraId="0C597857" w14:textId="1B50FEAD" w:rsidR="00B07F0D" w:rsidRPr="00B07F0D" w:rsidRDefault="00B07F0D" w:rsidP="00B07F0D">
            <w:pPr>
              <w:rPr>
                <w:i/>
              </w:rPr>
            </w:pPr>
          </w:p>
        </w:tc>
      </w:tr>
      <w:tr w:rsidR="007C17D2" w14:paraId="6F42C1B6" w14:textId="77777777" w:rsidTr="00357E05">
        <w:trPr>
          <w:tblHeader/>
        </w:trPr>
        <w:tc>
          <w:tcPr>
            <w:tcW w:w="9526" w:type="dxa"/>
            <w:gridSpan w:val="4"/>
            <w:shd w:val="clear" w:color="auto" w:fill="CCFFCC"/>
            <w:vAlign w:val="center"/>
          </w:tcPr>
          <w:p w14:paraId="0F87FEB3" w14:textId="77777777" w:rsidR="007C17D2" w:rsidRPr="004065B1" w:rsidRDefault="007C17D2" w:rsidP="00280DEE">
            <w:r w:rsidRPr="00357E05">
              <w:rPr>
                <w:b/>
                <w:shd w:val="clear" w:color="auto" w:fill="CCFFCC"/>
              </w:rPr>
              <w:t>Results</w:t>
            </w:r>
          </w:p>
        </w:tc>
      </w:tr>
      <w:tr w:rsidR="007C17D2" w14:paraId="68696C59" w14:textId="77777777" w:rsidTr="00280DEE">
        <w:trPr>
          <w:tblHeader/>
        </w:trPr>
        <w:tc>
          <w:tcPr>
            <w:tcW w:w="9526" w:type="dxa"/>
            <w:gridSpan w:val="4"/>
            <w:vAlign w:val="center"/>
          </w:tcPr>
          <w:p w14:paraId="6F0E5528" w14:textId="77777777" w:rsidR="007C17D2" w:rsidRDefault="007C17D2" w:rsidP="00280DEE">
            <w:pPr>
              <w:jc w:val="left"/>
              <w:rPr>
                <w:rFonts w:cs="Arial"/>
                <w:i/>
                <w:iCs/>
                <w:position w:val="-1"/>
                <w:lang w:val="en-US"/>
              </w:rPr>
            </w:pPr>
          </w:p>
          <w:p w14:paraId="01BDF263" w14:textId="77777777" w:rsidR="007C17D2" w:rsidRDefault="007C17D2" w:rsidP="00B07F0D">
            <w:pPr>
              <w:jc w:val="left"/>
              <w:rPr>
                <w:rFonts w:cs="Arial"/>
                <w:i/>
                <w:iCs/>
                <w:position w:val="-1"/>
                <w:lang w:val="en-US"/>
              </w:rPr>
            </w:pPr>
            <w:r>
              <w:rPr>
                <w:rFonts w:cs="Arial"/>
                <w:i/>
                <w:iCs/>
                <w:position w:val="-1"/>
                <w:lang w:val="en-US"/>
              </w:rPr>
              <w:t xml:space="preserve">Verify </w:t>
            </w:r>
            <w:r w:rsidR="00B07F0D">
              <w:rPr>
                <w:rFonts w:cs="Arial"/>
                <w:i/>
                <w:iCs/>
                <w:position w:val="-1"/>
                <w:lang w:val="en-US"/>
              </w:rPr>
              <w:t>the ECDIS fails to load the permits contained in PERMIT.XML and a suitable error message is issued.</w:t>
            </w:r>
          </w:p>
          <w:p w14:paraId="60DBB987" w14:textId="4F5EC525" w:rsidR="00B07F0D" w:rsidRPr="00B07F0D" w:rsidRDefault="00B07F0D" w:rsidP="00B07F0D">
            <w:pPr>
              <w:jc w:val="left"/>
              <w:rPr>
                <w:rFonts w:cs="Arial"/>
                <w:i/>
                <w:iCs/>
                <w:position w:val="-1"/>
                <w:lang w:val="en-US"/>
              </w:rPr>
            </w:pPr>
          </w:p>
        </w:tc>
      </w:tr>
    </w:tbl>
    <w:p w14:paraId="677E8AAB" w14:textId="6CDC4DE0" w:rsidR="007C17D2" w:rsidRDefault="007C17D2" w:rsidP="00A94802"/>
    <w:p w14:paraId="74C148F5" w14:textId="5648E7CA" w:rsidR="00B07F0D" w:rsidRPr="007E2CFE" w:rsidRDefault="00B07F0D" w:rsidP="00132CFF">
      <w:pPr>
        <w:pStyle w:val="Heading3"/>
      </w:pPr>
      <w:r>
        <w:t>Invalid PERMIT.XML signature (contained in PERMIT.SIG)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B07F0D" w14:paraId="552CEDDA" w14:textId="77777777" w:rsidTr="00357E05">
        <w:trPr>
          <w:trHeight w:val="454"/>
          <w:tblHeader/>
        </w:trPr>
        <w:tc>
          <w:tcPr>
            <w:tcW w:w="2381" w:type="dxa"/>
            <w:shd w:val="clear" w:color="auto" w:fill="CCFFCC"/>
            <w:vAlign w:val="center"/>
          </w:tcPr>
          <w:p w14:paraId="3618CB0D" w14:textId="77777777" w:rsidR="00B07F0D" w:rsidRPr="00357E05" w:rsidRDefault="00B07F0D" w:rsidP="00280DEE">
            <w:pPr>
              <w:rPr>
                <w:shd w:val="clear" w:color="auto" w:fill="CCFFCC"/>
              </w:rPr>
            </w:pPr>
            <w:r w:rsidRPr="00357E05">
              <w:rPr>
                <w:b/>
                <w:shd w:val="clear" w:color="auto" w:fill="CCFFCC"/>
              </w:rPr>
              <w:t>Test Reference</w:t>
            </w:r>
          </w:p>
        </w:tc>
        <w:tc>
          <w:tcPr>
            <w:tcW w:w="2381" w:type="dxa"/>
            <w:shd w:val="clear" w:color="auto" w:fill="CCFFCC"/>
            <w:vAlign w:val="center"/>
          </w:tcPr>
          <w:p w14:paraId="703288DD" w14:textId="0925A947" w:rsidR="00B07F0D" w:rsidRPr="00357E05" w:rsidRDefault="00B07F0D" w:rsidP="00280DEE">
            <w:pPr>
              <w:rPr>
                <w:shd w:val="clear" w:color="auto" w:fill="CCFFCC"/>
              </w:rPr>
            </w:pPr>
            <w:proofErr w:type="spellStart"/>
            <w:r w:rsidRPr="00357E05">
              <w:rPr>
                <w:shd w:val="clear" w:color="auto" w:fill="CCFFCC"/>
              </w:rPr>
              <w:t>InvalidPermitSignature</w:t>
            </w:r>
            <w:proofErr w:type="spellEnd"/>
          </w:p>
        </w:tc>
        <w:tc>
          <w:tcPr>
            <w:tcW w:w="2382" w:type="dxa"/>
            <w:shd w:val="clear" w:color="auto" w:fill="CCFFCC"/>
            <w:vAlign w:val="center"/>
          </w:tcPr>
          <w:p w14:paraId="5DB969A3" w14:textId="77777777" w:rsidR="00B07F0D" w:rsidRPr="00357E05" w:rsidRDefault="00B07F0D" w:rsidP="00280DEE">
            <w:pPr>
              <w:rPr>
                <w:shd w:val="clear" w:color="auto" w:fill="CCFFCC"/>
              </w:rPr>
            </w:pPr>
            <w:r w:rsidRPr="00357E05">
              <w:rPr>
                <w:b/>
                <w:shd w:val="clear" w:color="auto" w:fill="CCFFCC"/>
              </w:rPr>
              <w:t>IHO Reference</w:t>
            </w:r>
          </w:p>
        </w:tc>
        <w:tc>
          <w:tcPr>
            <w:tcW w:w="2382" w:type="dxa"/>
            <w:shd w:val="clear" w:color="auto" w:fill="CCFFCC"/>
            <w:vAlign w:val="center"/>
          </w:tcPr>
          <w:p w14:paraId="2D168D06" w14:textId="77777777" w:rsidR="00B07F0D" w:rsidRPr="00357E05" w:rsidRDefault="00B07F0D" w:rsidP="00280DEE">
            <w:pPr>
              <w:rPr>
                <w:shd w:val="clear" w:color="auto" w:fill="CCFFCC"/>
              </w:rPr>
            </w:pPr>
            <w:r w:rsidRPr="00357E05">
              <w:rPr>
                <w:shd w:val="clear" w:color="auto" w:fill="CCFFCC"/>
              </w:rPr>
              <w:t>(S-100 Part 9/S-98)</w:t>
            </w:r>
          </w:p>
        </w:tc>
      </w:tr>
      <w:tr w:rsidR="00B07F0D" w14:paraId="1EBC2118" w14:textId="77777777" w:rsidTr="00357E05">
        <w:trPr>
          <w:tblHeader/>
        </w:trPr>
        <w:tc>
          <w:tcPr>
            <w:tcW w:w="9526" w:type="dxa"/>
            <w:gridSpan w:val="4"/>
            <w:shd w:val="clear" w:color="auto" w:fill="CCFFCC"/>
            <w:vAlign w:val="center"/>
          </w:tcPr>
          <w:p w14:paraId="37ADB9C2" w14:textId="77777777" w:rsidR="00B07F0D" w:rsidRPr="00357E05" w:rsidRDefault="00B07F0D" w:rsidP="00280DEE">
            <w:pPr>
              <w:rPr>
                <w:shd w:val="clear" w:color="auto" w:fill="CCFFCC"/>
              </w:rPr>
            </w:pPr>
            <w:r w:rsidRPr="00357E05">
              <w:rPr>
                <w:b/>
                <w:shd w:val="clear" w:color="auto" w:fill="CCFFCC"/>
              </w:rPr>
              <w:t>Test description</w:t>
            </w:r>
          </w:p>
        </w:tc>
      </w:tr>
      <w:tr w:rsidR="00B07F0D" w14:paraId="01BF44CE" w14:textId="77777777" w:rsidTr="00280DEE">
        <w:trPr>
          <w:tblHeader/>
        </w:trPr>
        <w:tc>
          <w:tcPr>
            <w:tcW w:w="9526" w:type="dxa"/>
            <w:gridSpan w:val="4"/>
            <w:vAlign w:val="center"/>
          </w:tcPr>
          <w:p w14:paraId="324E527D" w14:textId="1C91D7C0" w:rsidR="00B07F0D" w:rsidRPr="00B07F0D" w:rsidRDefault="00B07F0D" w:rsidP="00280DEE">
            <w:pPr>
              <w:rPr>
                <w:i/>
              </w:rPr>
            </w:pPr>
            <w:r w:rsidRPr="00B07F0D">
              <w:rPr>
                <w:i/>
              </w:rPr>
              <w:t>This test checks that permits cannot be loaded from a PERMIT.XML with</w:t>
            </w:r>
            <w:r>
              <w:rPr>
                <w:i/>
              </w:rPr>
              <w:t xml:space="preserve"> </w:t>
            </w:r>
            <w:r w:rsidRPr="00B07F0D">
              <w:rPr>
                <w:i/>
              </w:rPr>
              <w:t>a</w:t>
            </w:r>
            <w:r>
              <w:rPr>
                <w:i/>
              </w:rPr>
              <w:t>n</w:t>
            </w:r>
            <w:r w:rsidRPr="00B07F0D">
              <w:rPr>
                <w:i/>
              </w:rPr>
              <w:t xml:space="preserve"> </w:t>
            </w:r>
            <w:r>
              <w:rPr>
                <w:i/>
              </w:rPr>
              <w:t>in</w:t>
            </w:r>
            <w:r w:rsidRPr="00B07F0D">
              <w:rPr>
                <w:i/>
              </w:rPr>
              <w:t xml:space="preserve">valid PERMIT.SIG </w:t>
            </w:r>
            <w:r>
              <w:rPr>
                <w:i/>
              </w:rPr>
              <w:t>permit signature.</w:t>
            </w:r>
          </w:p>
        </w:tc>
      </w:tr>
      <w:tr w:rsidR="00B07F0D" w14:paraId="401092B9" w14:textId="77777777" w:rsidTr="00357E05">
        <w:trPr>
          <w:tblHeader/>
        </w:trPr>
        <w:tc>
          <w:tcPr>
            <w:tcW w:w="9526" w:type="dxa"/>
            <w:gridSpan w:val="4"/>
            <w:shd w:val="clear" w:color="auto" w:fill="CCFFCC"/>
            <w:vAlign w:val="center"/>
          </w:tcPr>
          <w:p w14:paraId="21BF3993" w14:textId="77777777" w:rsidR="00B07F0D" w:rsidRPr="004065B1" w:rsidRDefault="00B07F0D" w:rsidP="00280DEE">
            <w:r w:rsidRPr="000A066E">
              <w:rPr>
                <w:b/>
              </w:rPr>
              <w:t>S</w:t>
            </w:r>
            <w:r w:rsidRPr="00357E05">
              <w:rPr>
                <w:b/>
                <w:shd w:val="clear" w:color="auto" w:fill="CCFFCC"/>
              </w:rPr>
              <w:t>etup</w:t>
            </w:r>
          </w:p>
        </w:tc>
      </w:tr>
      <w:tr w:rsidR="00B07F0D" w14:paraId="694461E8" w14:textId="77777777" w:rsidTr="00280DEE">
        <w:trPr>
          <w:tblHeader/>
        </w:trPr>
        <w:tc>
          <w:tcPr>
            <w:tcW w:w="9526" w:type="dxa"/>
            <w:gridSpan w:val="4"/>
            <w:vAlign w:val="center"/>
          </w:tcPr>
          <w:p w14:paraId="56D99747" w14:textId="77777777" w:rsidR="00B07F0D" w:rsidRPr="00076547" w:rsidRDefault="00B07F0D" w:rsidP="00280DEE">
            <w:pPr>
              <w:rPr>
                <w:i/>
              </w:rPr>
            </w:pPr>
            <w:r w:rsidRPr="00076547">
              <w:rPr>
                <w:i/>
              </w:rPr>
              <w:t>No pre-installed permits</w:t>
            </w:r>
          </w:p>
          <w:p w14:paraId="748D50FD" w14:textId="77777777" w:rsidR="00B07F0D" w:rsidRPr="00076547" w:rsidRDefault="00B07F0D" w:rsidP="00280DEE">
            <w:pPr>
              <w:rPr>
                <w:i/>
              </w:rPr>
            </w:pPr>
            <w:r w:rsidRPr="00076547">
              <w:rPr>
                <w:i/>
              </w:rPr>
              <w:t>Test data used:</w:t>
            </w:r>
          </w:p>
          <w:p w14:paraId="6C68DDB6" w14:textId="77777777" w:rsidR="00B07F0D" w:rsidRPr="00076547" w:rsidRDefault="00B07F0D" w:rsidP="00280DEE">
            <w:pPr>
              <w:rPr>
                <w:i/>
              </w:rPr>
            </w:pPr>
            <w:r>
              <w:rPr>
                <w:i/>
              </w:rPr>
              <w:t>PERMIT.XML</w:t>
            </w:r>
          </w:p>
          <w:p w14:paraId="0E0E8D3A" w14:textId="77777777" w:rsidR="00B07F0D" w:rsidRDefault="00B07F0D" w:rsidP="00280DEE">
            <w:pPr>
              <w:rPr>
                <w:i/>
              </w:rPr>
            </w:pPr>
            <w:r w:rsidRPr="00076547">
              <w:rPr>
                <w:i/>
              </w:rPr>
              <w:t>Test data location:</w:t>
            </w:r>
          </w:p>
          <w:p w14:paraId="5F4C9228" w14:textId="26A3AC5D" w:rsidR="00B07F0D" w:rsidRPr="001C412A" w:rsidRDefault="00B07F0D">
            <w:pPr>
              <w:pStyle w:val="ListParagraph"/>
              <w:numPr>
                <w:ilvl w:val="0"/>
                <w:numId w:val="53"/>
              </w:numPr>
              <w:rPr>
                <w:b/>
                <w:bCs/>
                <w:i/>
              </w:rPr>
            </w:pPr>
            <w:proofErr w:type="spellStart"/>
            <w:r w:rsidRPr="001C412A">
              <w:rPr>
                <w:b/>
                <w:bCs/>
                <w:i/>
              </w:rPr>
              <w:t>ENCLicencing</w:t>
            </w:r>
            <w:r>
              <w:rPr>
                <w:b/>
                <w:bCs/>
                <w:i/>
              </w:rPr>
              <w:t>I</w:t>
            </w:r>
            <w:proofErr w:type="spellEnd"/>
          </w:p>
          <w:p w14:paraId="178FE931" w14:textId="77777777" w:rsidR="00B07F0D" w:rsidRDefault="00B07F0D" w:rsidP="00280DEE">
            <w:pPr>
              <w:jc w:val="left"/>
              <w:rPr>
                <w:i/>
              </w:rPr>
            </w:pPr>
          </w:p>
          <w:p w14:paraId="06F1BC6B" w14:textId="77777777" w:rsidR="00B07F0D" w:rsidRDefault="00B07F0D" w:rsidP="00280DEE">
            <w:pPr>
              <w:jc w:val="left"/>
              <w:rPr>
                <w:i/>
              </w:rPr>
            </w:pPr>
          </w:p>
          <w:p w14:paraId="02D61085" w14:textId="77777777" w:rsidR="00B07F0D" w:rsidRPr="00EF287F" w:rsidRDefault="00B07F0D" w:rsidP="00280DEE">
            <w:pPr>
              <w:jc w:val="left"/>
              <w:rPr>
                <w:i/>
              </w:rPr>
            </w:pPr>
          </w:p>
        </w:tc>
      </w:tr>
      <w:tr w:rsidR="00B07F0D" w14:paraId="0FBA2A72" w14:textId="77777777" w:rsidTr="00357E05">
        <w:trPr>
          <w:tblHeader/>
        </w:trPr>
        <w:tc>
          <w:tcPr>
            <w:tcW w:w="9526" w:type="dxa"/>
            <w:gridSpan w:val="4"/>
            <w:shd w:val="clear" w:color="auto" w:fill="CCFFCC"/>
            <w:vAlign w:val="center"/>
          </w:tcPr>
          <w:p w14:paraId="7F6CE5D5" w14:textId="77777777" w:rsidR="00B07F0D" w:rsidRPr="004065B1" w:rsidRDefault="00B07F0D" w:rsidP="00280DEE">
            <w:r w:rsidRPr="000A066E">
              <w:rPr>
                <w:b/>
              </w:rPr>
              <w:t>A</w:t>
            </w:r>
            <w:r w:rsidRPr="00357E05">
              <w:rPr>
                <w:b/>
                <w:shd w:val="clear" w:color="auto" w:fill="CCFFCC"/>
              </w:rPr>
              <w:t>ction</w:t>
            </w:r>
          </w:p>
        </w:tc>
      </w:tr>
      <w:tr w:rsidR="00B07F0D" w14:paraId="7826FA59" w14:textId="77777777" w:rsidTr="00280DEE">
        <w:trPr>
          <w:tblHeader/>
        </w:trPr>
        <w:tc>
          <w:tcPr>
            <w:tcW w:w="9526" w:type="dxa"/>
            <w:gridSpan w:val="4"/>
            <w:vAlign w:val="center"/>
          </w:tcPr>
          <w:p w14:paraId="73FB19DF" w14:textId="77777777" w:rsidR="00B07F0D" w:rsidRDefault="00B07F0D" w:rsidP="00280DEE">
            <w:pPr>
              <w:rPr>
                <w:i/>
              </w:rPr>
            </w:pPr>
          </w:p>
          <w:p w14:paraId="031C84A4" w14:textId="77777777" w:rsidR="00B07F0D" w:rsidRDefault="00B07F0D" w:rsidP="00280DEE">
            <w:pPr>
              <w:rPr>
                <w:i/>
              </w:rPr>
            </w:pPr>
            <w:r w:rsidRPr="00B07F0D">
              <w:rPr>
                <w:i/>
              </w:rPr>
              <w:t>Load PERMIT.XML</w:t>
            </w:r>
          </w:p>
          <w:p w14:paraId="7819282B" w14:textId="77777777" w:rsidR="00B07F0D" w:rsidRPr="00B07F0D" w:rsidRDefault="00B07F0D" w:rsidP="00280DEE">
            <w:pPr>
              <w:rPr>
                <w:i/>
              </w:rPr>
            </w:pPr>
          </w:p>
        </w:tc>
      </w:tr>
      <w:tr w:rsidR="00B07F0D" w14:paraId="7DAEB804" w14:textId="77777777" w:rsidTr="00357E05">
        <w:trPr>
          <w:tblHeader/>
        </w:trPr>
        <w:tc>
          <w:tcPr>
            <w:tcW w:w="9526" w:type="dxa"/>
            <w:gridSpan w:val="4"/>
            <w:shd w:val="clear" w:color="auto" w:fill="CCFFCC"/>
            <w:vAlign w:val="center"/>
          </w:tcPr>
          <w:p w14:paraId="0A5F1B80" w14:textId="77777777" w:rsidR="00B07F0D" w:rsidRPr="004065B1" w:rsidRDefault="00B07F0D" w:rsidP="00280DEE">
            <w:r w:rsidRPr="000A066E">
              <w:rPr>
                <w:b/>
              </w:rPr>
              <w:t>Re</w:t>
            </w:r>
            <w:r w:rsidRPr="00357E05">
              <w:rPr>
                <w:b/>
                <w:shd w:val="clear" w:color="auto" w:fill="CCFFCC"/>
              </w:rPr>
              <w:t>sults</w:t>
            </w:r>
          </w:p>
        </w:tc>
      </w:tr>
      <w:tr w:rsidR="00B07F0D" w14:paraId="0076757D" w14:textId="77777777" w:rsidTr="00280DEE">
        <w:trPr>
          <w:tblHeader/>
        </w:trPr>
        <w:tc>
          <w:tcPr>
            <w:tcW w:w="9526" w:type="dxa"/>
            <w:gridSpan w:val="4"/>
            <w:vAlign w:val="center"/>
          </w:tcPr>
          <w:p w14:paraId="32D66C56" w14:textId="77777777" w:rsidR="00B07F0D" w:rsidRDefault="00B07F0D" w:rsidP="00280DEE">
            <w:pPr>
              <w:jc w:val="left"/>
              <w:rPr>
                <w:rFonts w:cs="Arial"/>
                <w:i/>
                <w:iCs/>
                <w:position w:val="-1"/>
                <w:lang w:val="en-US"/>
              </w:rPr>
            </w:pPr>
          </w:p>
          <w:p w14:paraId="6706F4E2" w14:textId="77777777" w:rsidR="00B07F0D" w:rsidRDefault="00B07F0D" w:rsidP="00280DEE">
            <w:pPr>
              <w:jc w:val="left"/>
              <w:rPr>
                <w:rFonts w:cs="Arial"/>
                <w:i/>
                <w:iCs/>
                <w:position w:val="-1"/>
                <w:lang w:val="en-US"/>
              </w:rPr>
            </w:pPr>
            <w:r>
              <w:rPr>
                <w:rFonts w:cs="Arial"/>
                <w:i/>
                <w:iCs/>
                <w:position w:val="-1"/>
                <w:lang w:val="en-US"/>
              </w:rPr>
              <w:t>Verify the ECDIS fails to load the permits contained in PERMIT.XML and a suitable error message is issued.</w:t>
            </w:r>
          </w:p>
          <w:p w14:paraId="10ED738C" w14:textId="77777777" w:rsidR="00B07F0D" w:rsidRPr="00B07F0D" w:rsidRDefault="00B07F0D" w:rsidP="00280DEE">
            <w:pPr>
              <w:jc w:val="left"/>
              <w:rPr>
                <w:rFonts w:cs="Arial"/>
                <w:i/>
                <w:iCs/>
                <w:position w:val="-1"/>
                <w:lang w:val="en-US"/>
              </w:rPr>
            </w:pPr>
          </w:p>
        </w:tc>
      </w:tr>
    </w:tbl>
    <w:p w14:paraId="5AA4864E" w14:textId="77777777" w:rsidR="00B07F0D" w:rsidRDefault="00B07F0D" w:rsidP="00A94802"/>
    <w:p w14:paraId="06634230" w14:textId="77777777" w:rsidR="00A94802" w:rsidRPr="00A94802" w:rsidRDefault="00A94802" w:rsidP="001D52EE">
      <w:pPr>
        <w:pStyle w:val="Heading4"/>
      </w:pPr>
      <w:r>
        <w:t>2.5.2 d</w:t>
      </w:r>
      <w:r w:rsidRPr="00A94802">
        <w:t xml:space="preserve">) </w:t>
      </w:r>
      <w:r w:rsidR="007F04B1" w:rsidRPr="007F04B1">
        <w:t>Check remaining permit expiry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7DF628C" w14:textId="77777777" w:rsidTr="00A12488">
        <w:trPr>
          <w:trHeight w:val="454"/>
          <w:tblHeader/>
        </w:trPr>
        <w:tc>
          <w:tcPr>
            <w:tcW w:w="2381" w:type="dxa"/>
            <w:shd w:val="clear" w:color="auto" w:fill="CCFFCC"/>
            <w:vAlign w:val="center"/>
          </w:tcPr>
          <w:p w14:paraId="28EEEC1A" w14:textId="77777777" w:rsidR="00A94802" w:rsidRPr="004065B1" w:rsidRDefault="00A94802" w:rsidP="00CB4150">
            <w:r w:rsidRPr="000A066E">
              <w:rPr>
                <w:b/>
              </w:rPr>
              <w:t>Test Reference</w:t>
            </w:r>
          </w:p>
        </w:tc>
        <w:tc>
          <w:tcPr>
            <w:tcW w:w="2381" w:type="dxa"/>
            <w:shd w:val="clear" w:color="auto" w:fill="CCFFCC"/>
            <w:vAlign w:val="center"/>
          </w:tcPr>
          <w:p w14:paraId="70E471EA" w14:textId="2B202387" w:rsidR="00A94802" w:rsidRPr="004065B1" w:rsidRDefault="00B07F0D" w:rsidP="00CB4150">
            <w:proofErr w:type="spellStart"/>
            <w:r>
              <w:t>ExpiringPermit</w:t>
            </w:r>
            <w:proofErr w:type="spellEnd"/>
          </w:p>
        </w:tc>
        <w:tc>
          <w:tcPr>
            <w:tcW w:w="2382" w:type="dxa"/>
            <w:shd w:val="clear" w:color="auto" w:fill="CCFFCC"/>
            <w:vAlign w:val="center"/>
          </w:tcPr>
          <w:p w14:paraId="06F3215C" w14:textId="77777777" w:rsidR="00A94802" w:rsidRPr="004065B1" w:rsidRDefault="00A94802" w:rsidP="00CB4150">
            <w:r w:rsidRPr="000A066E">
              <w:rPr>
                <w:b/>
              </w:rPr>
              <w:t>IHO Reference</w:t>
            </w:r>
          </w:p>
        </w:tc>
        <w:tc>
          <w:tcPr>
            <w:tcW w:w="2382" w:type="dxa"/>
            <w:shd w:val="clear" w:color="auto" w:fill="CCFFCC"/>
            <w:vAlign w:val="center"/>
          </w:tcPr>
          <w:p w14:paraId="63881CD0"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385389EF" w14:textId="59EE986D" w:rsidR="00A94802" w:rsidRPr="004065B1" w:rsidRDefault="00A94802" w:rsidP="00CB4150"/>
        </w:tc>
      </w:tr>
      <w:tr w:rsidR="00A94802" w14:paraId="29675890" w14:textId="77777777" w:rsidTr="00A12488">
        <w:trPr>
          <w:tblHeader/>
        </w:trPr>
        <w:tc>
          <w:tcPr>
            <w:tcW w:w="9526" w:type="dxa"/>
            <w:gridSpan w:val="4"/>
            <w:shd w:val="clear" w:color="auto" w:fill="CCFFCC"/>
            <w:vAlign w:val="center"/>
          </w:tcPr>
          <w:p w14:paraId="4FD49510" w14:textId="77777777" w:rsidR="00A94802" w:rsidRDefault="00A94802" w:rsidP="00CB4150">
            <w:r w:rsidRPr="000A066E">
              <w:rPr>
                <w:b/>
              </w:rPr>
              <w:t>Test description</w:t>
            </w:r>
          </w:p>
        </w:tc>
      </w:tr>
      <w:tr w:rsidR="00A94802" w14:paraId="043F0ECF" w14:textId="77777777" w:rsidTr="00A12488">
        <w:trPr>
          <w:tblHeader/>
        </w:trPr>
        <w:tc>
          <w:tcPr>
            <w:tcW w:w="9526" w:type="dxa"/>
            <w:gridSpan w:val="4"/>
            <w:vAlign w:val="center"/>
          </w:tcPr>
          <w:p w14:paraId="7CBD464E" w14:textId="77777777" w:rsidR="00A94802" w:rsidRPr="00076547" w:rsidRDefault="002D19DB" w:rsidP="002164D3">
            <w:pPr>
              <w:jc w:val="left"/>
              <w:rPr>
                <w:i/>
              </w:rPr>
            </w:pPr>
            <w:r w:rsidRPr="00076547">
              <w:rPr>
                <w:i/>
              </w:rPr>
              <w:t>Test how the system performs when loading permits that expire within the next 30 days. Verify that the ECDIS returns the correct warning message.</w:t>
            </w:r>
          </w:p>
        </w:tc>
      </w:tr>
      <w:tr w:rsidR="00A94802" w14:paraId="4A256C0E" w14:textId="77777777" w:rsidTr="00A12488">
        <w:trPr>
          <w:tblHeader/>
        </w:trPr>
        <w:tc>
          <w:tcPr>
            <w:tcW w:w="9526" w:type="dxa"/>
            <w:gridSpan w:val="4"/>
            <w:shd w:val="clear" w:color="auto" w:fill="CCFFCC"/>
            <w:vAlign w:val="center"/>
          </w:tcPr>
          <w:p w14:paraId="0227C10B" w14:textId="77777777" w:rsidR="00A94802" w:rsidRPr="004065B1" w:rsidRDefault="00A94802" w:rsidP="00CB4150">
            <w:r w:rsidRPr="000A066E">
              <w:rPr>
                <w:b/>
              </w:rPr>
              <w:t>Setup</w:t>
            </w:r>
          </w:p>
        </w:tc>
      </w:tr>
      <w:tr w:rsidR="00A94802" w14:paraId="2D31944D" w14:textId="77777777" w:rsidTr="00A12488">
        <w:trPr>
          <w:tblHeader/>
        </w:trPr>
        <w:tc>
          <w:tcPr>
            <w:tcW w:w="9526" w:type="dxa"/>
            <w:gridSpan w:val="4"/>
            <w:vAlign w:val="center"/>
          </w:tcPr>
          <w:p w14:paraId="18AF439C" w14:textId="77777777" w:rsidR="002D19DB" w:rsidRPr="00076547" w:rsidRDefault="002D19DB" w:rsidP="002D19DB">
            <w:pPr>
              <w:rPr>
                <w:i/>
              </w:rPr>
            </w:pPr>
            <w:r w:rsidRPr="00076547">
              <w:rPr>
                <w:i/>
              </w:rPr>
              <w:t xml:space="preserve">No pre-installed permits. </w:t>
            </w:r>
          </w:p>
          <w:p w14:paraId="16C17F15" w14:textId="77777777" w:rsidR="002D19DB" w:rsidRPr="00076547" w:rsidRDefault="002D19DB" w:rsidP="002D19DB">
            <w:pPr>
              <w:rPr>
                <w:i/>
              </w:rPr>
            </w:pPr>
            <w:r w:rsidRPr="00076547">
              <w:rPr>
                <w:i/>
              </w:rPr>
              <w:t>Test data used:</w:t>
            </w:r>
          </w:p>
          <w:p w14:paraId="18350014" w14:textId="20F410FC" w:rsidR="002D19DB" w:rsidRPr="00076547" w:rsidRDefault="00823D26" w:rsidP="002D19DB">
            <w:pPr>
              <w:rPr>
                <w:i/>
              </w:rPr>
            </w:pPr>
            <w:r>
              <w:rPr>
                <w:i/>
              </w:rPr>
              <w:t>PERMIT.XML</w:t>
            </w:r>
          </w:p>
          <w:p w14:paraId="4450C2A0" w14:textId="79FEDD07"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69475947" w14:textId="6F08808D" w:rsidR="002D19DB" w:rsidRDefault="002D19DB" w:rsidP="002D19DB">
            <w:pPr>
              <w:rPr>
                <w:i/>
              </w:rPr>
            </w:pPr>
            <w:r w:rsidRPr="00076547">
              <w:rPr>
                <w:i/>
              </w:rPr>
              <w:t>Test data location:</w:t>
            </w:r>
          </w:p>
          <w:p w14:paraId="34389118" w14:textId="7457F55C" w:rsidR="00B07F0D" w:rsidRPr="00B07F0D" w:rsidRDefault="00B07F0D">
            <w:pPr>
              <w:pStyle w:val="ListParagraph"/>
              <w:numPr>
                <w:ilvl w:val="0"/>
                <w:numId w:val="53"/>
              </w:numPr>
              <w:rPr>
                <w:i/>
              </w:rPr>
            </w:pPr>
            <w:proofErr w:type="spellStart"/>
            <w:r>
              <w:rPr>
                <w:i/>
              </w:rPr>
              <w:t>ENCLicencingD</w:t>
            </w:r>
            <w:proofErr w:type="spellEnd"/>
          </w:p>
          <w:p w14:paraId="7138DADF" w14:textId="77777777" w:rsidR="00A94802" w:rsidRPr="004065B1" w:rsidRDefault="002D19DB" w:rsidP="002D19DB">
            <w:r w:rsidRPr="00E012C8">
              <w:rPr>
                <w:i/>
                <w:color w:val="D9D9D9" w:themeColor="background1" w:themeShade="D9"/>
              </w:rPr>
              <w:t>D:\IHO S-64 [S-63 TDS v1.2.1]\2 ENC Licencing\Test 2d</w:t>
            </w:r>
          </w:p>
        </w:tc>
      </w:tr>
      <w:tr w:rsidR="00A94802" w14:paraId="0F285F12" w14:textId="77777777" w:rsidTr="00A12488">
        <w:trPr>
          <w:tblHeader/>
        </w:trPr>
        <w:tc>
          <w:tcPr>
            <w:tcW w:w="9526" w:type="dxa"/>
            <w:gridSpan w:val="4"/>
            <w:shd w:val="clear" w:color="auto" w:fill="CCFFCC"/>
            <w:vAlign w:val="center"/>
          </w:tcPr>
          <w:p w14:paraId="6213080A" w14:textId="77777777" w:rsidR="00A94802" w:rsidRPr="004065B1" w:rsidRDefault="00A94802" w:rsidP="00CB4150">
            <w:r w:rsidRPr="000A066E">
              <w:rPr>
                <w:b/>
              </w:rPr>
              <w:t>Action</w:t>
            </w:r>
          </w:p>
        </w:tc>
      </w:tr>
      <w:tr w:rsidR="00A94802" w14:paraId="3055C03D" w14:textId="77777777" w:rsidTr="00A12488">
        <w:trPr>
          <w:tblHeader/>
        </w:trPr>
        <w:tc>
          <w:tcPr>
            <w:tcW w:w="9526" w:type="dxa"/>
            <w:gridSpan w:val="4"/>
            <w:vAlign w:val="center"/>
          </w:tcPr>
          <w:p w14:paraId="1AD3FD8C" w14:textId="41725BAA" w:rsidR="002D19DB" w:rsidRPr="00076547" w:rsidRDefault="002D19DB" w:rsidP="002D19DB">
            <w:pPr>
              <w:rPr>
                <w:b/>
                <w:i/>
              </w:rPr>
            </w:pPr>
            <w:r w:rsidRPr="00076547">
              <w:rPr>
                <w:b/>
                <w:i/>
              </w:rPr>
              <w:t>Set the computer Date/</w:t>
            </w:r>
            <w:r w:rsidR="008B51BD" w:rsidRPr="00076547">
              <w:rPr>
                <w:b/>
                <w:i/>
              </w:rPr>
              <w:t>Time properties to 3rd Dec 20</w:t>
            </w:r>
            <w:r w:rsidR="00F807DF">
              <w:rPr>
                <w:b/>
                <w:i/>
              </w:rPr>
              <w:t>2</w:t>
            </w:r>
            <w:r w:rsidR="008B51BD" w:rsidRPr="00076547">
              <w:rPr>
                <w:b/>
                <w:i/>
              </w:rPr>
              <w:t>2</w:t>
            </w:r>
          </w:p>
          <w:p w14:paraId="51B2ACB0" w14:textId="77777777" w:rsidR="002D19DB" w:rsidRPr="00076547" w:rsidRDefault="002D19DB" w:rsidP="002D19DB">
            <w:pPr>
              <w:rPr>
                <w:i/>
              </w:rPr>
            </w:pPr>
          </w:p>
          <w:p w14:paraId="4E97CB0E" w14:textId="5B3367FE" w:rsidR="00A94802" w:rsidRPr="0015247B" w:rsidRDefault="002D19DB" w:rsidP="002D19DB">
            <w:r w:rsidRPr="00076547">
              <w:rPr>
                <w:i/>
              </w:rPr>
              <w:t xml:space="preserve">Install the </w:t>
            </w:r>
            <w:r w:rsidR="00823D26">
              <w:rPr>
                <w:i/>
              </w:rPr>
              <w:t>PERMIT.XML</w:t>
            </w:r>
            <w:r w:rsidRPr="00076547">
              <w:rPr>
                <w:i/>
              </w:rPr>
              <w:t xml:space="preserve"> file:</w:t>
            </w:r>
          </w:p>
        </w:tc>
      </w:tr>
      <w:tr w:rsidR="00A94802" w14:paraId="34D53A13" w14:textId="77777777" w:rsidTr="00A12488">
        <w:trPr>
          <w:tblHeader/>
        </w:trPr>
        <w:tc>
          <w:tcPr>
            <w:tcW w:w="9526" w:type="dxa"/>
            <w:gridSpan w:val="4"/>
            <w:shd w:val="clear" w:color="auto" w:fill="CCFFCC"/>
            <w:vAlign w:val="center"/>
          </w:tcPr>
          <w:p w14:paraId="64BCAA11" w14:textId="77777777" w:rsidR="00A94802" w:rsidRPr="004065B1" w:rsidRDefault="00A94802" w:rsidP="00CB4150">
            <w:r w:rsidRPr="000A066E">
              <w:rPr>
                <w:b/>
              </w:rPr>
              <w:t>Results</w:t>
            </w:r>
          </w:p>
        </w:tc>
      </w:tr>
      <w:tr w:rsidR="00A94802" w14:paraId="2BBDA4B2" w14:textId="77777777" w:rsidTr="00A12488">
        <w:trPr>
          <w:tblHeader/>
        </w:trPr>
        <w:tc>
          <w:tcPr>
            <w:tcW w:w="9526" w:type="dxa"/>
            <w:gridSpan w:val="4"/>
            <w:vAlign w:val="center"/>
          </w:tcPr>
          <w:p w14:paraId="7321B3F4" w14:textId="4FE940B1" w:rsidR="002D19DB" w:rsidRPr="00076547" w:rsidRDefault="002D19DB" w:rsidP="002D19DB">
            <w:pPr>
              <w:jc w:val="left"/>
              <w:rPr>
                <w:i/>
              </w:rPr>
            </w:pPr>
            <w:r w:rsidRPr="00076547">
              <w:rPr>
                <w:i/>
              </w:rPr>
              <w:lastRenderedPageBreak/>
              <w:t xml:space="preserve">The system must </w:t>
            </w:r>
            <w:r w:rsidRPr="00F15CF8">
              <w:rPr>
                <w:i/>
              </w:rPr>
              <w:t xml:space="preserve">return </w:t>
            </w:r>
            <w:r w:rsidRPr="00357E05">
              <w:rPr>
                <w:i/>
              </w:rPr>
              <w:t xml:space="preserve">a SSE </w:t>
            </w:r>
            <w:r w:rsidR="00F15CF8" w:rsidRPr="00357E05">
              <w:rPr>
                <w:i/>
              </w:rPr>
              <w:t>1</w:t>
            </w:r>
            <w:r w:rsidRPr="00357E05">
              <w:rPr>
                <w:i/>
              </w:rPr>
              <w:t>20 warning</w:t>
            </w:r>
            <w:r w:rsidRPr="00076547">
              <w:rPr>
                <w:i/>
              </w:rPr>
              <w:t xml:space="preserve"> message as follows:</w:t>
            </w:r>
          </w:p>
          <w:p w14:paraId="6F019BA9" w14:textId="1AE9804D" w:rsidR="00A94802" w:rsidRPr="0015247B" w:rsidRDefault="002D19DB" w:rsidP="002D19DB">
            <w:pPr>
              <w:jc w:val="left"/>
            </w:pPr>
            <w:r w:rsidRPr="00076547">
              <w:rPr>
                <w:i/>
              </w:rPr>
              <w:t>“</w:t>
            </w:r>
            <w:r w:rsidRPr="00076547">
              <w:rPr>
                <w:b/>
                <w:i/>
              </w:rPr>
              <w:t xml:space="preserve">SSE </w:t>
            </w:r>
            <w:r w:rsidR="00E176FA">
              <w:rPr>
                <w:b/>
                <w:i/>
              </w:rPr>
              <w:t>1</w:t>
            </w:r>
            <w:r w:rsidRPr="00076547">
              <w:rPr>
                <w:b/>
                <w:i/>
              </w:rPr>
              <w:t>20 – Subscription service will expire in less than 30 days. Please contact your data supplier to renew the subscription licence</w:t>
            </w:r>
            <w:r w:rsidRPr="00076547">
              <w:rPr>
                <w:i/>
              </w:rPr>
              <w:t>.”</w:t>
            </w:r>
          </w:p>
        </w:tc>
      </w:tr>
    </w:tbl>
    <w:p w14:paraId="256415B6" w14:textId="77777777" w:rsidR="00A94802" w:rsidRDefault="00A94802" w:rsidP="00A94802"/>
    <w:p w14:paraId="18625B4B" w14:textId="4B62A9DC" w:rsidR="00A45261" w:rsidRPr="007E2CFE" w:rsidRDefault="00A45261" w:rsidP="00A45261">
      <w:pPr>
        <w:pStyle w:val="Heading3"/>
      </w:pPr>
      <w:r>
        <w:t>Incorrect User Permit in PERMIT.XML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37A92245" w14:textId="77777777" w:rsidTr="00357E05">
        <w:trPr>
          <w:trHeight w:val="454"/>
          <w:tblHeader/>
        </w:trPr>
        <w:tc>
          <w:tcPr>
            <w:tcW w:w="2381" w:type="dxa"/>
            <w:shd w:val="clear" w:color="auto" w:fill="CCFFCC"/>
            <w:vAlign w:val="center"/>
          </w:tcPr>
          <w:p w14:paraId="105500D9" w14:textId="77777777" w:rsidR="00A45261" w:rsidRPr="004065B1" w:rsidRDefault="00A45261" w:rsidP="00280DEE">
            <w:r w:rsidRPr="000A066E">
              <w:rPr>
                <w:b/>
              </w:rPr>
              <w:t>Test Reference</w:t>
            </w:r>
          </w:p>
        </w:tc>
        <w:tc>
          <w:tcPr>
            <w:tcW w:w="2381" w:type="dxa"/>
            <w:shd w:val="clear" w:color="auto" w:fill="CCFFCC"/>
            <w:vAlign w:val="center"/>
          </w:tcPr>
          <w:p w14:paraId="280E4BF1" w14:textId="67094D40" w:rsidR="00A45261" w:rsidRPr="004065B1" w:rsidRDefault="00A45261" w:rsidP="00280DEE">
            <w:proofErr w:type="spellStart"/>
            <w:r>
              <w:t>InvalidPermitSignature</w:t>
            </w:r>
            <w:proofErr w:type="spellEnd"/>
          </w:p>
        </w:tc>
        <w:tc>
          <w:tcPr>
            <w:tcW w:w="2382" w:type="dxa"/>
            <w:shd w:val="clear" w:color="auto" w:fill="CCFFCC"/>
            <w:vAlign w:val="center"/>
          </w:tcPr>
          <w:p w14:paraId="47841E7D" w14:textId="77777777" w:rsidR="00A45261" w:rsidRPr="004065B1" w:rsidRDefault="00A45261" w:rsidP="00280DEE">
            <w:r w:rsidRPr="000A066E">
              <w:rPr>
                <w:b/>
              </w:rPr>
              <w:t>IHO Reference</w:t>
            </w:r>
          </w:p>
        </w:tc>
        <w:tc>
          <w:tcPr>
            <w:tcW w:w="2382" w:type="dxa"/>
            <w:shd w:val="clear" w:color="auto" w:fill="CCFFCC"/>
            <w:vAlign w:val="center"/>
          </w:tcPr>
          <w:p w14:paraId="32927542" w14:textId="77777777" w:rsidR="00A45261" w:rsidRPr="004065B1" w:rsidRDefault="00A45261" w:rsidP="00280DEE">
            <w:r>
              <w:t>(</w:t>
            </w:r>
            <w:r w:rsidRPr="00413780">
              <w:t>S-</w:t>
            </w:r>
            <w:r>
              <w:t>100</w:t>
            </w:r>
            <w:r w:rsidRPr="00413780">
              <w:t xml:space="preserve"> Part </w:t>
            </w:r>
            <w:r>
              <w:t>9/</w:t>
            </w:r>
            <w:r w:rsidRPr="00413780">
              <w:t>S-</w:t>
            </w:r>
            <w:r>
              <w:t>98</w:t>
            </w:r>
            <w:r w:rsidRPr="00413780">
              <w:t>)</w:t>
            </w:r>
          </w:p>
        </w:tc>
      </w:tr>
      <w:tr w:rsidR="00A45261" w14:paraId="513A93A1" w14:textId="77777777" w:rsidTr="00357E05">
        <w:trPr>
          <w:tblHeader/>
        </w:trPr>
        <w:tc>
          <w:tcPr>
            <w:tcW w:w="9526" w:type="dxa"/>
            <w:gridSpan w:val="4"/>
            <w:shd w:val="clear" w:color="auto" w:fill="CCFFCC"/>
            <w:vAlign w:val="center"/>
          </w:tcPr>
          <w:p w14:paraId="6E947ADE" w14:textId="77777777" w:rsidR="00A45261" w:rsidRDefault="00A45261" w:rsidP="00280DEE">
            <w:r w:rsidRPr="000A066E">
              <w:rPr>
                <w:b/>
              </w:rPr>
              <w:t>Test description</w:t>
            </w:r>
          </w:p>
        </w:tc>
      </w:tr>
      <w:tr w:rsidR="00A45261" w14:paraId="270626BE" w14:textId="77777777" w:rsidTr="00280DEE">
        <w:trPr>
          <w:tblHeader/>
        </w:trPr>
        <w:tc>
          <w:tcPr>
            <w:tcW w:w="9526" w:type="dxa"/>
            <w:gridSpan w:val="4"/>
            <w:vAlign w:val="center"/>
          </w:tcPr>
          <w:p w14:paraId="4F3E606D" w14:textId="233E2E80" w:rsidR="00A45261" w:rsidRPr="00B07F0D" w:rsidRDefault="00A45261" w:rsidP="00280DEE">
            <w:pPr>
              <w:rPr>
                <w:i/>
              </w:rPr>
            </w:pPr>
            <w:r w:rsidRPr="00B07F0D">
              <w:rPr>
                <w:i/>
              </w:rPr>
              <w:t>This test checks that permits cannot be loaded from a PERMIT.XML with</w:t>
            </w:r>
            <w:r>
              <w:rPr>
                <w:i/>
              </w:rPr>
              <w:t xml:space="preserve"> the wrong user permit </w:t>
            </w:r>
            <w:r w:rsidR="00A507B1">
              <w:rPr>
                <w:i/>
              </w:rPr>
              <w:t>contained</w:t>
            </w:r>
            <w:r>
              <w:rPr>
                <w:i/>
              </w:rPr>
              <w:t>.</w:t>
            </w:r>
          </w:p>
        </w:tc>
      </w:tr>
      <w:tr w:rsidR="00A45261" w14:paraId="1F16FFCF" w14:textId="77777777" w:rsidTr="00357E05">
        <w:trPr>
          <w:tblHeader/>
        </w:trPr>
        <w:tc>
          <w:tcPr>
            <w:tcW w:w="9526" w:type="dxa"/>
            <w:gridSpan w:val="4"/>
            <w:shd w:val="clear" w:color="auto" w:fill="CCFFCC"/>
            <w:vAlign w:val="center"/>
          </w:tcPr>
          <w:p w14:paraId="32090524" w14:textId="77777777" w:rsidR="00A45261" w:rsidRPr="004065B1" w:rsidRDefault="00A45261" w:rsidP="00280DEE">
            <w:r w:rsidRPr="000A066E">
              <w:rPr>
                <w:b/>
              </w:rPr>
              <w:t>Setup</w:t>
            </w:r>
          </w:p>
        </w:tc>
      </w:tr>
      <w:tr w:rsidR="00A45261" w14:paraId="6294E835" w14:textId="77777777" w:rsidTr="00280DEE">
        <w:trPr>
          <w:tblHeader/>
        </w:trPr>
        <w:tc>
          <w:tcPr>
            <w:tcW w:w="9526" w:type="dxa"/>
            <w:gridSpan w:val="4"/>
            <w:vAlign w:val="center"/>
          </w:tcPr>
          <w:p w14:paraId="506077D9" w14:textId="77777777" w:rsidR="00A45261" w:rsidRPr="00076547" w:rsidRDefault="00A45261" w:rsidP="00280DEE">
            <w:pPr>
              <w:rPr>
                <w:i/>
              </w:rPr>
            </w:pPr>
            <w:r w:rsidRPr="00076547">
              <w:rPr>
                <w:i/>
              </w:rPr>
              <w:t>No pre-installed permits</w:t>
            </w:r>
          </w:p>
          <w:p w14:paraId="1FE29CE5" w14:textId="77777777" w:rsidR="00A45261" w:rsidRPr="00076547" w:rsidRDefault="00A45261" w:rsidP="00280DEE">
            <w:pPr>
              <w:rPr>
                <w:i/>
              </w:rPr>
            </w:pPr>
            <w:r w:rsidRPr="00076547">
              <w:rPr>
                <w:i/>
              </w:rPr>
              <w:t>Test data used:</w:t>
            </w:r>
          </w:p>
          <w:p w14:paraId="53A9C798" w14:textId="77777777" w:rsidR="00A45261" w:rsidRPr="00076547" w:rsidRDefault="00A45261" w:rsidP="00280DEE">
            <w:pPr>
              <w:rPr>
                <w:i/>
              </w:rPr>
            </w:pPr>
            <w:r>
              <w:rPr>
                <w:i/>
              </w:rPr>
              <w:t>PERMIT.XML</w:t>
            </w:r>
          </w:p>
          <w:p w14:paraId="335AFA38" w14:textId="77777777" w:rsidR="00A45261" w:rsidRDefault="00A45261" w:rsidP="00280DEE">
            <w:pPr>
              <w:rPr>
                <w:i/>
              </w:rPr>
            </w:pPr>
            <w:r w:rsidRPr="00076547">
              <w:rPr>
                <w:i/>
              </w:rPr>
              <w:t>Test data location:</w:t>
            </w:r>
          </w:p>
          <w:p w14:paraId="443E14AE" w14:textId="13823527" w:rsidR="00A45261" w:rsidRPr="001C412A" w:rsidRDefault="00A45261">
            <w:pPr>
              <w:pStyle w:val="ListParagraph"/>
              <w:numPr>
                <w:ilvl w:val="0"/>
                <w:numId w:val="53"/>
              </w:numPr>
              <w:rPr>
                <w:b/>
                <w:bCs/>
                <w:i/>
              </w:rPr>
            </w:pPr>
            <w:proofErr w:type="spellStart"/>
            <w:r w:rsidRPr="001C412A">
              <w:rPr>
                <w:b/>
                <w:bCs/>
                <w:i/>
              </w:rPr>
              <w:t>ENCLicencing</w:t>
            </w:r>
            <w:r>
              <w:rPr>
                <w:b/>
                <w:bCs/>
                <w:i/>
              </w:rPr>
              <w:t>J</w:t>
            </w:r>
            <w:proofErr w:type="spellEnd"/>
          </w:p>
          <w:p w14:paraId="78A810AE" w14:textId="77777777" w:rsidR="00A45261" w:rsidRPr="00EF287F" w:rsidRDefault="00A45261" w:rsidP="00280DEE">
            <w:pPr>
              <w:jc w:val="left"/>
              <w:rPr>
                <w:i/>
              </w:rPr>
            </w:pPr>
          </w:p>
        </w:tc>
      </w:tr>
      <w:tr w:rsidR="00A45261" w14:paraId="7853B5F8" w14:textId="77777777" w:rsidTr="00357E05">
        <w:trPr>
          <w:tblHeader/>
        </w:trPr>
        <w:tc>
          <w:tcPr>
            <w:tcW w:w="9526" w:type="dxa"/>
            <w:gridSpan w:val="4"/>
            <w:shd w:val="clear" w:color="auto" w:fill="CCFFCC"/>
            <w:vAlign w:val="center"/>
          </w:tcPr>
          <w:p w14:paraId="059D22FB" w14:textId="77777777" w:rsidR="00A45261" w:rsidRPr="004065B1" w:rsidRDefault="00A45261" w:rsidP="00280DEE">
            <w:r w:rsidRPr="000A066E">
              <w:rPr>
                <w:b/>
              </w:rPr>
              <w:t>Action</w:t>
            </w:r>
          </w:p>
        </w:tc>
      </w:tr>
      <w:tr w:rsidR="00A45261" w14:paraId="5F121447" w14:textId="77777777" w:rsidTr="00280DEE">
        <w:trPr>
          <w:tblHeader/>
        </w:trPr>
        <w:tc>
          <w:tcPr>
            <w:tcW w:w="9526" w:type="dxa"/>
            <w:gridSpan w:val="4"/>
            <w:vAlign w:val="center"/>
          </w:tcPr>
          <w:p w14:paraId="3E78F38A" w14:textId="77777777" w:rsidR="00A45261" w:rsidRDefault="00A45261" w:rsidP="00280DEE">
            <w:pPr>
              <w:rPr>
                <w:i/>
              </w:rPr>
            </w:pPr>
          </w:p>
          <w:p w14:paraId="4123C621" w14:textId="77777777" w:rsidR="00A45261" w:rsidRDefault="00A45261" w:rsidP="00280DEE">
            <w:pPr>
              <w:rPr>
                <w:i/>
              </w:rPr>
            </w:pPr>
            <w:r w:rsidRPr="00B07F0D">
              <w:rPr>
                <w:i/>
              </w:rPr>
              <w:t>Load PERMIT.XML</w:t>
            </w:r>
          </w:p>
          <w:p w14:paraId="1474C764" w14:textId="77777777" w:rsidR="00A45261" w:rsidRPr="00B07F0D" w:rsidRDefault="00A45261" w:rsidP="00280DEE">
            <w:pPr>
              <w:rPr>
                <w:i/>
              </w:rPr>
            </w:pPr>
          </w:p>
        </w:tc>
      </w:tr>
      <w:tr w:rsidR="00A45261" w14:paraId="5C533171" w14:textId="77777777" w:rsidTr="00357E05">
        <w:trPr>
          <w:tblHeader/>
        </w:trPr>
        <w:tc>
          <w:tcPr>
            <w:tcW w:w="9526" w:type="dxa"/>
            <w:gridSpan w:val="4"/>
            <w:shd w:val="clear" w:color="auto" w:fill="CCFFCC"/>
            <w:vAlign w:val="center"/>
          </w:tcPr>
          <w:p w14:paraId="53A0D689" w14:textId="77777777" w:rsidR="00A45261" w:rsidRPr="004065B1" w:rsidRDefault="00A45261" w:rsidP="00280DEE">
            <w:r w:rsidRPr="000A066E">
              <w:rPr>
                <w:b/>
              </w:rPr>
              <w:t>Results</w:t>
            </w:r>
          </w:p>
        </w:tc>
      </w:tr>
      <w:tr w:rsidR="00A45261" w14:paraId="7CF3FABF" w14:textId="77777777" w:rsidTr="00280DEE">
        <w:trPr>
          <w:tblHeader/>
        </w:trPr>
        <w:tc>
          <w:tcPr>
            <w:tcW w:w="9526" w:type="dxa"/>
            <w:gridSpan w:val="4"/>
            <w:vAlign w:val="center"/>
          </w:tcPr>
          <w:p w14:paraId="7E9C9690" w14:textId="77777777" w:rsidR="00A45261" w:rsidRDefault="00A45261" w:rsidP="00280DEE">
            <w:pPr>
              <w:jc w:val="left"/>
              <w:rPr>
                <w:rFonts w:cs="Arial"/>
                <w:i/>
                <w:iCs/>
                <w:position w:val="-1"/>
                <w:lang w:val="en-US"/>
              </w:rPr>
            </w:pPr>
          </w:p>
          <w:p w14:paraId="7B908338" w14:textId="77777777" w:rsidR="00132CFF" w:rsidRDefault="00A45261" w:rsidP="00A507B1">
            <w:pPr>
              <w:jc w:val="left"/>
              <w:rPr>
                <w:rFonts w:cs="Arial"/>
                <w:i/>
                <w:iCs/>
                <w:position w:val="-1"/>
                <w:lang w:val="en-US"/>
              </w:rPr>
            </w:pPr>
            <w:r>
              <w:rPr>
                <w:rFonts w:cs="Arial"/>
                <w:i/>
                <w:iCs/>
                <w:position w:val="-1"/>
                <w:lang w:val="en-US"/>
              </w:rPr>
              <w:t>Verify the ECDIS fails to load the permits contained in PERMIT.XML</w:t>
            </w:r>
            <w:r w:rsidR="00A507B1">
              <w:rPr>
                <w:rFonts w:cs="Arial"/>
                <w:i/>
                <w:iCs/>
                <w:position w:val="-1"/>
                <w:lang w:val="en-US"/>
              </w:rPr>
              <w:t xml:space="preserve"> with the following message </w:t>
            </w:r>
          </w:p>
          <w:p w14:paraId="1109BA51" w14:textId="77777777" w:rsidR="00132CFF" w:rsidRDefault="00132CFF" w:rsidP="00A507B1">
            <w:pPr>
              <w:jc w:val="left"/>
              <w:rPr>
                <w:rFonts w:cs="Arial"/>
                <w:i/>
                <w:iCs/>
                <w:position w:val="-1"/>
              </w:rPr>
            </w:pPr>
          </w:p>
          <w:p w14:paraId="1FBB4A23" w14:textId="7B20610A" w:rsidR="00A507B1" w:rsidRPr="00CE380E" w:rsidRDefault="00A507B1" w:rsidP="00A507B1">
            <w:pPr>
              <w:jc w:val="left"/>
              <w:rPr>
                <w:i/>
              </w:rPr>
            </w:pPr>
            <w:r w:rsidRPr="00CE380E">
              <w:rPr>
                <w:i/>
              </w:rPr>
              <w:t>“</w:t>
            </w:r>
            <w:r w:rsidRPr="00CE380E">
              <w:rPr>
                <w:b/>
                <w:i/>
              </w:rPr>
              <w:t xml:space="preserve">SSE </w:t>
            </w:r>
            <w:r w:rsidR="00E176FA">
              <w:rPr>
                <w:b/>
                <w:i/>
              </w:rPr>
              <w:t>1</w:t>
            </w:r>
            <w:r w:rsidRPr="00CE380E">
              <w:rPr>
                <w:b/>
                <w:i/>
              </w:rPr>
              <w:t>21 –</w:t>
            </w:r>
            <w:r>
              <w:rPr>
                <w:b/>
                <w:i/>
              </w:rPr>
              <w:t xml:space="preserve"> </w:t>
            </w:r>
            <w:r w:rsidRPr="00CE380E">
              <w:rPr>
                <w:b/>
                <w:i/>
              </w:rPr>
              <w:t>Permits may be for another system or new permits may be required, please contact your data supplier to obtain a new licence</w:t>
            </w:r>
            <w:r w:rsidRPr="00CE380E">
              <w:rPr>
                <w:i/>
              </w:rPr>
              <w:t>.”</w:t>
            </w:r>
          </w:p>
          <w:p w14:paraId="030549FC" w14:textId="6F17DBD5" w:rsidR="00A45261" w:rsidRPr="00B07F0D" w:rsidRDefault="00A45261" w:rsidP="00280DEE">
            <w:pPr>
              <w:jc w:val="left"/>
              <w:rPr>
                <w:rFonts w:cs="Arial"/>
                <w:i/>
                <w:iCs/>
                <w:position w:val="-1"/>
                <w:lang w:val="en-US"/>
              </w:rPr>
            </w:pPr>
          </w:p>
        </w:tc>
      </w:tr>
    </w:tbl>
    <w:p w14:paraId="0BA1A0D1" w14:textId="77777777" w:rsidR="00A94802" w:rsidRPr="00A94802" w:rsidRDefault="005B4573" w:rsidP="001D52EE">
      <w:pPr>
        <w:pStyle w:val="Heading4"/>
      </w:pPr>
      <w:r>
        <w:br w:type="page"/>
      </w:r>
      <w:r w:rsidR="00A94802">
        <w:lastRenderedPageBreak/>
        <w:t>2.5.2 e</w:t>
      </w:r>
      <w:r w:rsidR="00A94802" w:rsidRPr="00A94802">
        <w:t xml:space="preserve">) </w:t>
      </w:r>
      <w:r w:rsidR="007F04B1" w:rsidRPr="007F04B1">
        <w:t>Check for expired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73F7651B" w14:textId="77777777" w:rsidTr="00A12488">
        <w:trPr>
          <w:trHeight w:val="454"/>
          <w:tblHeader/>
        </w:trPr>
        <w:tc>
          <w:tcPr>
            <w:tcW w:w="2381" w:type="dxa"/>
            <w:shd w:val="clear" w:color="auto" w:fill="CCFFCC"/>
            <w:vAlign w:val="center"/>
          </w:tcPr>
          <w:p w14:paraId="52A32028" w14:textId="77777777" w:rsidR="00A94802" w:rsidRPr="004065B1" w:rsidRDefault="00A94802" w:rsidP="00CB4150">
            <w:r w:rsidRPr="000A066E">
              <w:rPr>
                <w:b/>
              </w:rPr>
              <w:t>Test Reference</w:t>
            </w:r>
          </w:p>
        </w:tc>
        <w:tc>
          <w:tcPr>
            <w:tcW w:w="2381" w:type="dxa"/>
            <w:shd w:val="clear" w:color="auto" w:fill="CCFFCC"/>
            <w:vAlign w:val="center"/>
          </w:tcPr>
          <w:p w14:paraId="57157B24" w14:textId="798AB04F" w:rsidR="00A94802" w:rsidRPr="004065B1" w:rsidRDefault="00B07F0D" w:rsidP="00CB4150">
            <w:proofErr w:type="spellStart"/>
            <w:r>
              <w:t>ExpiredPermits</w:t>
            </w:r>
            <w:proofErr w:type="spellEnd"/>
          </w:p>
        </w:tc>
        <w:tc>
          <w:tcPr>
            <w:tcW w:w="2382" w:type="dxa"/>
            <w:shd w:val="clear" w:color="auto" w:fill="CCFFCC"/>
            <w:vAlign w:val="center"/>
          </w:tcPr>
          <w:p w14:paraId="6E220165" w14:textId="77777777" w:rsidR="00A94802" w:rsidRPr="004065B1" w:rsidRDefault="00A94802" w:rsidP="00CB4150">
            <w:r w:rsidRPr="000A066E">
              <w:rPr>
                <w:b/>
              </w:rPr>
              <w:t>IHO Reference</w:t>
            </w:r>
          </w:p>
        </w:tc>
        <w:tc>
          <w:tcPr>
            <w:tcW w:w="2382" w:type="dxa"/>
            <w:shd w:val="clear" w:color="auto" w:fill="CCFFCC"/>
            <w:vAlign w:val="center"/>
          </w:tcPr>
          <w:p w14:paraId="299C806B" w14:textId="44DE9CE4" w:rsidR="00A94802" w:rsidRPr="004065B1" w:rsidRDefault="00A94802" w:rsidP="00CB4150"/>
        </w:tc>
      </w:tr>
      <w:tr w:rsidR="00A94802" w14:paraId="0388A86D" w14:textId="77777777" w:rsidTr="00A12488">
        <w:trPr>
          <w:tblHeader/>
        </w:trPr>
        <w:tc>
          <w:tcPr>
            <w:tcW w:w="9526" w:type="dxa"/>
            <w:gridSpan w:val="4"/>
            <w:shd w:val="clear" w:color="auto" w:fill="CCFFCC"/>
            <w:vAlign w:val="center"/>
          </w:tcPr>
          <w:p w14:paraId="74EEADA6" w14:textId="77777777" w:rsidR="00A94802" w:rsidRDefault="00A94802" w:rsidP="00CB4150">
            <w:r w:rsidRPr="000A066E">
              <w:rPr>
                <w:b/>
              </w:rPr>
              <w:t>Test description</w:t>
            </w:r>
          </w:p>
        </w:tc>
      </w:tr>
      <w:tr w:rsidR="00A94802" w14:paraId="486DBEBE" w14:textId="77777777" w:rsidTr="00A12488">
        <w:trPr>
          <w:tblHeader/>
        </w:trPr>
        <w:tc>
          <w:tcPr>
            <w:tcW w:w="9526" w:type="dxa"/>
            <w:gridSpan w:val="4"/>
            <w:vAlign w:val="center"/>
          </w:tcPr>
          <w:p w14:paraId="2CB21F76" w14:textId="77777777" w:rsidR="00A94802" w:rsidRPr="00076547" w:rsidRDefault="002D19DB" w:rsidP="002164D3">
            <w:pPr>
              <w:jc w:val="left"/>
              <w:rPr>
                <w:i/>
              </w:rPr>
            </w:pPr>
            <w:r w:rsidRPr="00076547">
              <w:rPr>
                <w:i/>
              </w:rPr>
              <w:t>Test how the system performs when installing permits which have expired. Verify that the ECDIS returns the correct warning message.</w:t>
            </w:r>
          </w:p>
        </w:tc>
      </w:tr>
      <w:tr w:rsidR="00A94802" w14:paraId="42E38FE7" w14:textId="77777777" w:rsidTr="00A12488">
        <w:trPr>
          <w:tblHeader/>
        </w:trPr>
        <w:tc>
          <w:tcPr>
            <w:tcW w:w="9526" w:type="dxa"/>
            <w:gridSpan w:val="4"/>
            <w:shd w:val="clear" w:color="auto" w:fill="CCFFCC"/>
            <w:vAlign w:val="center"/>
          </w:tcPr>
          <w:p w14:paraId="353B66CD" w14:textId="77777777" w:rsidR="00A94802" w:rsidRPr="004065B1" w:rsidRDefault="00A94802" w:rsidP="00CB4150">
            <w:r w:rsidRPr="000A066E">
              <w:rPr>
                <w:b/>
              </w:rPr>
              <w:t>Setup</w:t>
            </w:r>
          </w:p>
        </w:tc>
      </w:tr>
      <w:tr w:rsidR="00A94802" w14:paraId="56AC15CF" w14:textId="77777777" w:rsidTr="00A12488">
        <w:trPr>
          <w:tblHeader/>
        </w:trPr>
        <w:tc>
          <w:tcPr>
            <w:tcW w:w="9526" w:type="dxa"/>
            <w:gridSpan w:val="4"/>
            <w:vAlign w:val="center"/>
          </w:tcPr>
          <w:p w14:paraId="2F146B0F" w14:textId="77777777" w:rsidR="002D19DB" w:rsidRPr="00076547" w:rsidRDefault="002D19DB" w:rsidP="002D19DB">
            <w:pPr>
              <w:rPr>
                <w:i/>
              </w:rPr>
            </w:pPr>
            <w:r w:rsidRPr="00076547">
              <w:rPr>
                <w:i/>
              </w:rPr>
              <w:t xml:space="preserve">No pre-installed permits. </w:t>
            </w:r>
          </w:p>
          <w:p w14:paraId="3D5BE5A2" w14:textId="77777777" w:rsidR="002D19DB" w:rsidRPr="00076547" w:rsidRDefault="002D19DB" w:rsidP="002D19DB">
            <w:pPr>
              <w:rPr>
                <w:i/>
              </w:rPr>
            </w:pPr>
            <w:r w:rsidRPr="00076547">
              <w:rPr>
                <w:i/>
              </w:rPr>
              <w:t>Test data used:</w:t>
            </w:r>
          </w:p>
          <w:p w14:paraId="098540C3" w14:textId="5E294FF1" w:rsidR="002D19DB" w:rsidRPr="00076547" w:rsidRDefault="00823D26" w:rsidP="002D19DB">
            <w:pPr>
              <w:rPr>
                <w:i/>
              </w:rPr>
            </w:pPr>
            <w:r>
              <w:rPr>
                <w:i/>
              </w:rPr>
              <w:t>PERMIT.XML</w:t>
            </w:r>
          </w:p>
          <w:p w14:paraId="58122233" w14:textId="20C73F31" w:rsidR="002D19DB" w:rsidRPr="00076547" w:rsidRDefault="002D19DB" w:rsidP="002D19DB">
            <w:pPr>
              <w:rPr>
                <w:i/>
              </w:rPr>
            </w:pPr>
            <w:r w:rsidRPr="00076547">
              <w:rPr>
                <w:i/>
              </w:rPr>
              <w:t>The expiry date set in this test permit is 20</w:t>
            </w:r>
            <w:r w:rsidR="00F807DF">
              <w:rPr>
                <w:i/>
              </w:rPr>
              <w:t>2</w:t>
            </w:r>
            <w:r w:rsidRPr="00076547">
              <w:rPr>
                <w:i/>
              </w:rPr>
              <w:t>21231 (31st December 20</w:t>
            </w:r>
            <w:r w:rsidR="00F807DF">
              <w:rPr>
                <w:i/>
              </w:rPr>
              <w:t>2</w:t>
            </w:r>
            <w:r w:rsidRPr="00076547">
              <w:rPr>
                <w:i/>
              </w:rPr>
              <w:t xml:space="preserve">2). </w:t>
            </w:r>
          </w:p>
          <w:p w14:paraId="4AB6E28E" w14:textId="7B1037B5" w:rsidR="002D19DB" w:rsidRDefault="002D19DB" w:rsidP="002D19DB">
            <w:pPr>
              <w:rPr>
                <w:i/>
              </w:rPr>
            </w:pPr>
            <w:r w:rsidRPr="00076547">
              <w:rPr>
                <w:i/>
              </w:rPr>
              <w:t>Test data location:</w:t>
            </w:r>
          </w:p>
          <w:p w14:paraId="38361E41" w14:textId="0FE7F1CC" w:rsidR="00B07F0D" w:rsidRPr="00B07F0D" w:rsidRDefault="00B07F0D">
            <w:pPr>
              <w:pStyle w:val="ListParagraph"/>
              <w:numPr>
                <w:ilvl w:val="0"/>
                <w:numId w:val="53"/>
              </w:numPr>
              <w:rPr>
                <w:b/>
                <w:bCs/>
                <w:i/>
              </w:rPr>
            </w:pPr>
            <w:proofErr w:type="spellStart"/>
            <w:r w:rsidRPr="00B07F0D">
              <w:rPr>
                <w:b/>
                <w:bCs/>
                <w:i/>
              </w:rPr>
              <w:t>ENCLicencingE</w:t>
            </w:r>
            <w:proofErr w:type="spellEnd"/>
          </w:p>
          <w:p w14:paraId="651E4E3B" w14:textId="430CE138" w:rsidR="00A94802" w:rsidRPr="004065B1" w:rsidRDefault="00A94802" w:rsidP="002D19DB"/>
        </w:tc>
      </w:tr>
      <w:tr w:rsidR="00A94802" w14:paraId="40DB2FA0" w14:textId="77777777" w:rsidTr="00A12488">
        <w:trPr>
          <w:tblHeader/>
        </w:trPr>
        <w:tc>
          <w:tcPr>
            <w:tcW w:w="9526" w:type="dxa"/>
            <w:gridSpan w:val="4"/>
            <w:shd w:val="clear" w:color="auto" w:fill="CCFFCC"/>
            <w:vAlign w:val="center"/>
          </w:tcPr>
          <w:p w14:paraId="22CD8104" w14:textId="77777777" w:rsidR="00A94802" w:rsidRPr="004065B1" w:rsidRDefault="00A94802" w:rsidP="00CB4150">
            <w:r w:rsidRPr="000A066E">
              <w:rPr>
                <w:b/>
              </w:rPr>
              <w:t>Action</w:t>
            </w:r>
          </w:p>
        </w:tc>
      </w:tr>
      <w:tr w:rsidR="00A94802" w14:paraId="0508CCAA" w14:textId="77777777" w:rsidTr="00A12488">
        <w:trPr>
          <w:tblHeader/>
        </w:trPr>
        <w:tc>
          <w:tcPr>
            <w:tcW w:w="9526" w:type="dxa"/>
            <w:gridSpan w:val="4"/>
            <w:vAlign w:val="center"/>
          </w:tcPr>
          <w:p w14:paraId="33BED74E" w14:textId="421769EA" w:rsidR="002D19DB" w:rsidRPr="00076547" w:rsidRDefault="002D19DB" w:rsidP="002D19DB">
            <w:pPr>
              <w:rPr>
                <w:i/>
              </w:rPr>
            </w:pPr>
            <w:r w:rsidRPr="00076547">
              <w:rPr>
                <w:i/>
              </w:rPr>
              <w:t xml:space="preserve">Load the </w:t>
            </w:r>
            <w:r w:rsidR="00823D26">
              <w:rPr>
                <w:i/>
              </w:rPr>
              <w:t>PERMIT.XML</w:t>
            </w:r>
            <w:r w:rsidRPr="00076547">
              <w:rPr>
                <w:i/>
              </w:rPr>
              <w:t xml:space="preserve"> file. [Note The expiry dates for these permits are set to 31st Dec 20</w:t>
            </w:r>
            <w:r w:rsidR="00F807DF">
              <w:rPr>
                <w:i/>
              </w:rPr>
              <w:t>2</w:t>
            </w:r>
            <w:r w:rsidRPr="00076547">
              <w:rPr>
                <w:i/>
              </w:rPr>
              <w:t xml:space="preserve">2. </w:t>
            </w:r>
          </w:p>
          <w:p w14:paraId="3B569E6F" w14:textId="1A7D1D6C" w:rsidR="00A94802" w:rsidRPr="0015247B" w:rsidRDefault="002D19DB" w:rsidP="001825B9">
            <w:r w:rsidRPr="00076547">
              <w:rPr>
                <w:b/>
                <w:i/>
              </w:rPr>
              <w:t xml:space="preserve">Set the computer Date/Time </w:t>
            </w:r>
            <w:r w:rsidR="001825B9">
              <w:rPr>
                <w:b/>
                <w:i/>
              </w:rPr>
              <w:t>to</w:t>
            </w:r>
            <w:r w:rsidRPr="00076547">
              <w:rPr>
                <w:b/>
                <w:i/>
              </w:rPr>
              <w:t xml:space="preserve"> 1st Jan 20</w:t>
            </w:r>
            <w:r w:rsidR="00F807DF">
              <w:rPr>
                <w:b/>
                <w:i/>
              </w:rPr>
              <w:t>2</w:t>
            </w:r>
            <w:r w:rsidRPr="00076547">
              <w:rPr>
                <w:b/>
                <w:i/>
              </w:rPr>
              <w:t>3</w:t>
            </w:r>
            <w:r w:rsidRPr="00076547">
              <w:rPr>
                <w:i/>
              </w:rPr>
              <w:t xml:space="preserve"> and install the </w:t>
            </w:r>
            <w:r w:rsidR="00823D26">
              <w:rPr>
                <w:i/>
              </w:rPr>
              <w:t>PERMIT.XML</w:t>
            </w:r>
            <w:r w:rsidRPr="00076547">
              <w:rPr>
                <w:i/>
              </w:rPr>
              <w:t xml:space="preserve"> file]</w:t>
            </w:r>
          </w:p>
        </w:tc>
      </w:tr>
      <w:tr w:rsidR="00A94802" w14:paraId="472C6B3B" w14:textId="77777777" w:rsidTr="00A12488">
        <w:trPr>
          <w:tblHeader/>
        </w:trPr>
        <w:tc>
          <w:tcPr>
            <w:tcW w:w="9526" w:type="dxa"/>
            <w:gridSpan w:val="4"/>
            <w:shd w:val="clear" w:color="auto" w:fill="CCFFCC"/>
            <w:vAlign w:val="center"/>
          </w:tcPr>
          <w:p w14:paraId="3DA03C0C" w14:textId="77777777" w:rsidR="00A94802" w:rsidRPr="004065B1" w:rsidRDefault="00A94802" w:rsidP="00CB4150">
            <w:r w:rsidRPr="000A066E">
              <w:rPr>
                <w:b/>
              </w:rPr>
              <w:t>Results</w:t>
            </w:r>
          </w:p>
        </w:tc>
      </w:tr>
      <w:tr w:rsidR="00A94802" w14:paraId="5D01D204" w14:textId="77777777" w:rsidTr="00A12488">
        <w:trPr>
          <w:tblHeader/>
        </w:trPr>
        <w:tc>
          <w:tcPr>
            <w:tcW w:w="9526" w:type="dxa"/>
            <w:gridSpan w:val="4"/>
            <w:vAlign w:val="center"/>
          </w:tcPr>
          <w:p w14:paraId="0E1A8C3B" w14:textId="5CBC3322" w:rsidR="002D19DB" w:rsidRPr="00076547" w:rsidRDefault="002D19DB" w:rsidP="002D19DB">
            <w:pPr>
              <w:jc w:val="left"/>
              <w:rPr>
                <w:i/>
              </w:rPr>
            </w:pPr>
            <w:r w:rsidRPr="00076547">
              <w:rPr>
                <w:i/>
              </w:rPr>
              <w:t xml:space="preserve">The system must report the correct SSE </w:t>
            </w:r>
            <w:r w:rsidR="00E176FA">
              <w:rPr>
                <w:i/>
              </w:rPr>
              <w:t>1</w:t>
            </w:r>
            <w:r w:rsidRPr="00076547">
              <w:rPr>
                <w:i/>
              </w:rPr>
              <w:t>15 warning message as follows:</w:t>
            </w:r>
          </w:p>
          <w:p w14:paraId="2B826616" w14:textId="4329B49A" w:rsidR="002D19DB" w:rsidRPr="00076547" w:rsidRDefault="002D19DB" w:rsidP="002D19DB">
            <w:pPr>
              <w:jc w:val="left"/>
              <w:rPr>
                <w:i/>
              </w:rPr>
            </w:pPr>
            <w:r w:rsidRPr="00076547">
              <w:rPr>
                <w:i/>
              </w:rPr>
              <w:t>“</w:t>
            </w:r>
            <w:r w:rsidRPr="00076547">
              <w:rPr>
                <w:b/>
                <w:i/>
              </w:rPr>
              <w:t xml:space="preserve">SSE </w:t>
            </w:r>
            <w:r w:rsidR="00E176FA">
              <w:rPr>
                <w:b/>
                <w:i/>
              </w:rPr>
              <w:t>1</w:t>
            </w:r>
            <w:r w:rsidRPr="00076547">
              <w:rPr>
                <w:b/>
                <w:i/>
              </w:rPr>
              <w:t>15 – Subscription service has expired. Please contact your data supplier to renew the subscription licence</w:t>
            </w:r>
            <w:r w:rsidRPr="00076547">
              <w:rPr>
                <w:i/>
              </w:rPr>
              <w:t>.”</w:t>
            </w:r>
          </w:p>
          <w:p w14:paraId="44932BBD" w14:textId="3067A89C" w:rsidR="00A94802" w:rsidRPr="0015247B" w:rsidRDefault="002D19DB" w:rsidP="002D19DB">
            <w:pPr>
              <w:jc w:val="left"/>
            </w:pPr>
            <w:r w:rsidRPr="00076547">
              <w:rPr>
                <w:i/>
              </w:rPr>
              <w:t>It should be possible to install expired permits but the system must display a permanent warning message to the user as described in</w:t>
            </w:r>
            <w:r w:rsidR="00F807DF">
              <w:rPr>
                <w:i/>
              </w:rPr>
              <w:t xml:space="preserve"> S-98 XXX-XXXX </w:t>
            </w:r>
            <w:r w:rsidRPr="00076547">
              <w:rPr>
                <w:i/>
              </w:rPr>
              <w:t xml:space="preserve"> </w:t>
            </w:r>
            <w:r w:rsidRPr="00E012C8">
              <w:rPr>
                <w:i/>
                <w:highlight w:val="yellow"/>
              </w:rPr>
              <w:t>10.5.5 of S-63</w:t>
            </w:r>
            <w:r w:rsidRPr="00076547">
              <w:rPr>
                <w:i/>
              </w:rPr>
              <w:t>.</w:t>
            </w:r>
          </w:p>
        </w:tc>
      </w:tr>
    </w:tbl>
    <w:p w14:paraId="29E2D3EC" w14:textId="77777777" w:rsidR="00A94802" w:rsidRDefault="00A94802" w:rsidP="00A94802"/>
    <w:p w14:paraId="7DE8D0DC" w14:textId="77777777" w:rsidR="00A94802" w:rsidRPr="00A94802" w:rsidRDefault="00A94802" w:rsidP="001D52EE">
      <w:pPr>
        <w:pStyle w:val="Heading4"/>
      </w:pPr>
      <w:r>
        <w:t>2.5.2 f</w:t>
      </w:r>
      <w:r w:rsidRPr="00A94802">
        <w:t xml:space="preserve">) </w:t>
      </w:r>
      <w:r w:rsidR="007F04B1" w:rsidRPr="007F04B1">
        <w:t>Permit installation and reporting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E82736B" w14:textId="77777777" w:rsidTr="00A12488">
        <w:trPr>
          <w:trHeight w:val="454"/>
          <w:tblHeader/>
        </w:trPr>
        <w:tc>
          <w:tcPr>
            <w:tcW w:w="2381" w:type="dxa"/>
            <w:shd w:val="clear" w:color="auto" w:fill="CCFFCC"/>
            <w:vAlign w:val="center"/>
          </w:tcPr>
          <w:p w14:paraId="67A176BD" w14:textId="77777777" w:rsidR="00A94802" w:rsidRPr="004065B1" w:rsidRDefault="00A94802" w:rsidP="00CB4150">
            <w:r w:rsidRPr="000A066E">
              <w:rPr>
                <w:b/>
              </w:rPr>
              <w:t>Test Reference</w:t>
            </w:r>
          </w:p>
        </w:tc>
        <w:tc>
          <w:tcPr>
            <w:tcW w:w="2381" w:type="dxa"/>
            <w:shd w:val="clear" w:color="auto" w:fill="CCFFCC"/>
            <w:vAlign w:val="center"/>
          </w:tcPr>
          <w:p w14:paraId="38552360" w14:textId="2971E8A4" w:rsidR="00A94802" w:rsidRPr="004065B1" w:rsidRDefault="00B07F0D" w:rsidP="00CB4150">
            <w:proofErr w:type="spellStart"/>
            <w:r>
              <w:t>PermitInstallation</w:t>
            </w:r>
            <w:proofErr w:type="spellEnd"/>
          </w:p>
        </w:tc>
        <w:tc>
          <w:tcPr>
            <w:tcW w:w="2382" w:type="dxa"/>
            <w:shd w:val="clear" w:color="auto" w:fill="CCFFCC"/>
            <w:vAlign w:val="center"/>
          </w:tcPr>
          <w:p w14:paraId="353AF73D" w14:textId="77777777" w:rsidR="00A94802" w:rsidRPr="004065B1" w:rsidRDefault="00A94802" w:rsidP="00CB4150">
            <w:r w:rsidRPr="000A066E">
              <w:rPr>
                <w:b/>
              </w:rPr>
              <w:t>IHO Reference</w:t>
            </w:r>
          </w:p>
        </w:tc>
        <w:tc>
          <w:tcPr>
            <w:tcW w:w="2382" w:type="dxa"/>
            <w:shd w:val="clear" w:color="auto" w:fill="CCFFCC"/>
            <w:vAlign w:val="center"/>
          </w:tcPr>
          <w:p w14:paraId="07F5414A"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322B9F13" w14:textId="11F6950D" w:rsidR="00A94802" w:rsidRPr="004065B1" w:rsidRDefault="00A94802" w:rsidP="00CB4150"/>
        </w:tc>
      </w:tr>
      <w:tr w:rsidR="00A94802" w14:paraId="7F6B7270" w14:textId="77777777" w:rsidTr="00A12488">
        <w:trPr>
          <w:tblHeader/>
        </w:trPr>
        <w:tc>
          <w:tcPr>
            <w:tcW w:w="9526" w:type="dxa"/>
            <w:gridSpan w:val="4"/>
            <w:shd w:val="clear" w:color="auto" w:fill="CCFFCC"/>
            <w:vAlign w:val="center"/>
          </w:tcPr>
          <w:p w14:paraId="7D92AFB3" w14:textId="77777777" w:rsidR="00A94802" w:rsidRDefault="00A94802" w:rsidP="00CB4150">
            <w:r w:rsidRPr="000A066E">
              <w:rPr>
                <w:b/>
              </w:rPr>
              <w:t>Test description</w:t>
            </w:r>
          </w:p>
        </w:tc>
      </w:tr>
      <w:tr w:rsidR="00A94802" w14:paraId="4F818C31" w14:textId="77777777" w:rsidTr="00A12488">
        <w:trPr>
          <w:tblHeader/>
        </w:trPr>
        <w:tc>
          <w:tcPr>
            <w:tcW w:w="9526" w:type="dxa"/>
            <w:gridSpan w:val="4"/>
            <w:vAlign w:val="center"/>
          </w:tcPr>
          <w:p w14:paraId="5812422D" w14:textId="77777777" w:rsidR="00A94802" w:rsidRPr="00076547" w:rsidRDefault="002D19DB" w:rsidP="002164D3">
            <w:pPr>
              <w:jc w:val="left"/>
              <w:rPr>
                <w:i/>
              </w:rPr>
            </w:pPr>
            <w:r w:rsidRPr="00076547">
              <w:rPr>
                <w:i/>
              </w:rPr>
              <w:t>Test how the system performs when a valid set of ENC permits, with more than 30 days until expiry, is loaded. Confirm that the ECDIS installs valid permits and offers the user a meaningful report at the end of the process.</w:t>
            </w:r>
          </w:p>
        </w:tc>
      </w:tr>
      <w:tr w:rsidR="00A94802" w14:paraId="774CAD4E" w14:textId="77777777" w:rsidTr="00A12488">
        <w:trPr>
          <w:tblHeader/>
        </w:trPr>
        <w:tc>
          <w:tcPr>
            <w:tcW w:w="9526" w:type="dxa"/>
            <w:gridSpan w:val="4"/>
            <w:shd w:val="clear" w:color="auto" w:fill="CCFFCC"/>
            <w:vAlign w:val="center"/>
          </w:tcPr>
          <w:p w14:paraId="37EC1775" w14:textId="77777777" w:rsidR="00A94802" w:rsidRPr="004065B1" w:rsidRDefault="00A94802" w:rsidP="00CB4150">
            <w:r w:rsidRPr="000A066E">
              <w:rPr>
                <w:b/>
              </w:rPr>
              <w:t>Setup</w:t>
            </w:r>
          </w:p>
        </w:tc>
      </w:tr>
      <w:tr w:rsidR="00A94802" w14:paraId="3CCE828D" w14:textId="77777777" w:rsidTr="00A12488">
        <w:trPr>
          <w:tblHeader/>
        </w:trPr>
        <w:tc>
          <w:tcPr>
            <w:tcW w:w="9526" w:type="dxa"/>
            <w:gridSpan w:val="4"/>
            <w:vAlign w:val="center"/>
          </w:tcPr>
          <w:p w14:paraId="53A18651" w14:textId="77777777" w:rsidR="002D19DB" w:rsidRPr="00076547" w:rsidRDefault="002D19DB" w:rsidP="002D19DB">
            <w:pPr>
              <w:rPr>
                <w:i/>
              </w:rPr>
            </w:pPr>
            <w:r w:rsidRPr="00076547">
              <w:rPr>
                <w:i/>
              </w:rPr>
              <w:t xml:space="preserve">No pre-installed permits. </w:t>
            </w:r>
          </w:p>
          <w:p w14:paraId="76AAAA5D" w14:textId="77777777" w:rsidR="002D19DB" w:rsidRPr="00076547" w:rsidRDefault="002D19DB" w:rsidP="002D19DB">
            <w:pPr>
              <w:rPr>
                <w:i/>
              </w:rPr>
            </w:pPr>
            <w:r w:rsidRPr="00076547">
              <w:rPr>
                <w:i/>
              </w:rPr>
              <w:t xml:space="preserve">Test data used: </w:t>
            </w:r>
          </w:p>
          <w:p w14:paraId="0C56A2EE" w14:textId="4CDE8017" w:rsidR="002D19DB" w:rsidRPr="00076547" w:rsidRDefault="00823D26" w:rsidP="002D19DB">
            <w:pPr>
              <w:rPr>
                <w:i/>
              </w:rPr>
            </w:pPr>
            <w:r>
              <w:rPr>
                <w:i/>
              </w:rPr>
              <w:t>PERMIT.XML</w:t>
            </w:r>
          </w:p>
          <w:p w14:paraId="72B542B9" w14:textId="21D4F830" w:rsidR="002D19DB" w:rsidRDefault="002D19DB" w:rsidP="002D19DB">
            <w:pPr>
              <w:rPr>
                <w:i/>
              </w:rPr>
            </w:pPr>
            <w:r w:rsidRPr="00076547">
              <w:rPr>
                <w:i/>
              </w:rPr>
              <w:t>Test data location:</w:t>
            </w:r>
          </w:p>
          <w:p w14:paraId="02422049" w14:textId="454B70D8" w:rsidR="00B07F0D" w:rsidRPr="00B07F0D" w:rsidRDefault="00B07F0D">
            <w:pPr>
              <w:pStyle w:val="ListParagraph"/>
              <w:numPr>
                <w:ilvl w:val="0"/>
                <w:numId w:val="53"/>
              </w:numPr>
              <w:rPr>
                <w:b/>
                <w:bCs/>
                <w:i/>
              </w:rPr>
            </w:pPr>
            <w:proofErr w:type="spellStart"/>
            <w:r w:rsidRPr="00B07F0D">
              <w:rPr>
                <w:b/>
                <w:bCs/>
                <w:i/>
              </w:rPr>
              <w:t>ENCLicencingF</w:t>
            </w:r>
            <w:proofErr w:type="spellEnd"/>
          </w:p>
          <w:p w14:paraId="241538B8" w14:textId="77777777" w:rsidR="002D19DB" w:rsidRPr="00076547" w:rsidRDefault="002D19DB" w:rsidP="002D19DB">
            <w:pPr>
              <w:rPr>
                <w:i/>
              </w:rPr>
            </w:pPr>
          </w:p>
          <w:p w14:paraId="19C79787" w14:textId="59533E69" w:rsidR="00EE705E" w:rsidRDefault="002D19DB" w:rsidP="002D19DB">
            <w:pPr>
              <w:rPr>
                <w:i/>
              </w:rPr>
            </w:pPr>
            <w:r w:rsidRPr="00076547">
              <w:rPr>
                <w:i/>
              </w:rPr>
              <w:t>The expiry dates for these permits are set to 31st Dec 20</w:t>
            </w:r>
            <w:r w:rsidR="00605F02">
              <w:rPr>
                <w:i/>
              </w:rPr>
              <w:t>2</w:t>
            </w:r>
            <w:r w:rsidRPr="00076547">
              <w:rPr>
                <w:i/>
              </w:rPr>
              <w:t xml:space="preserve">8. </w:t>
            </w:r>
          </w:p>
          <w:p w14:paraId="5D2DB03A" w14:textId="0FCB1692" w:rsidR="00A94802" w:rsidRPr="004065B1" w:rsidRDefault="002D19DB" w:rsidP="00EE705E">
            <w:r w:rsidRPr="00076547">
              <w:rPr>
                <w:b/>
                <w:i/>
              </w:rPr>
              <w:t>Set the computer Date/Time prior to 1st Dec 20</w:t>
            </w:r>
            <w:r w:rsidR="00605F02">
              <w:rPr>
                <w:b/>
                <w:i/>
              </w:rPr>
              <w:t>2</w:t>
            </w:r>
            <w:r w:rsidRPr="00076547">
              <w:rPr>
                <w:b/>
                <w:i/>
              </w:rPr>
              <w:t>8</w:t>
            </w:r>
            <w:r w:rsidRPr="00076547">
              <w:rPr>
                <w:i/>
              </w:rPr>
              <w:t xml:space="preserve"> and install the </w:t>
            </w:r>
            <w:r w:rsidR="00823D26">
              <w:rPr>
                <w:i/>
              </w:rPr>
              <w:t>PERMIT.XML</w:t>
            </w:r>
            <w:r w:rsidRPr="00076547">
              <w:rPr>
                <w:i/>
              </w:rPr>
              <w:t xml:space="preserve"> file.</w:t>
            </w:r>
          </w:p>
        </w:tc>
      </w:tr>
      <w:tr w:rsidR="00A94802" w14:paraId="359643AA" w14:textId="77777777" w:rsidTr="00A12488">
        <w:trPr>
          <w:tblHeader/>
        </w:trPr>
        <w:tc>
          <w:tcPr>
            <w:tcW w:w="9526" w:type="dxa"/>
            <w:gridSpan w:val="4"/>
            <w:shd w:val="clear" w:color="auto" w:fill="CCFFCC"/>
            <w:vAlign w:val="center"/>
          </w:tcPr>
          <w:p w14:paraId="59734120" w14:textId="77777777" w:rsidR="00A94802" w:rsidRPr="00076547" w:rsidRDefault="00A94802" w:rsidP="00CB4150">
            <w:pPr>
              <w:rPr>
                <w:i/>
              </w:rPr>
            </w:pPr>
            <w:r w:rsidRPr="00076547">
              <w:rPr>
                <w:b/>
              </w:rPr>
              <w:t>Action</w:t>
            </w:r>
          </w:p>
        </w:tc>
      </w:tr>
      <w:tr w:rsidR="00A94802" w14:paraId="2610358F" w14:textId="77777777" w:rsidTr="00A12488">
        <w:trPr>
          <w:tblHeader/>
        </w:trPr>
        <w:tc>
          <w:tcPr>
            <w:tcW w:w="9526" w:type="dxa"/>
            <w:gridSpan w:val="4"/>
            <w:vAlign w:val="center"/>
          </w:tcPr>
          <w:p w14:paraId="60AE9ED5" w14:textId="7B96FF08" w:rsidR="00A94802" w:rsidRPr="00076547" w:rsidRDefault="002D19DB" w:rsidP="00CB4150">
            <w:pPr>
              <w:rPr>
                <w:i/>
              </w:rPr>
            </w:pPr>
            <w:r w:rsidRPr="00076547">
              <w:rPr>
                <w:i/>
              </w:rPr>
              <w:t xml:space="preserve">Load the file </w:t>
            </w:r>
            <w:r w:rsidR="00823D26">
              <w:rPr>
                <w:i/>
              </w:rPr>
              <w:t>PERMIT.XML</w:t>
            </w:r>
            <w:r w:rsidRPr="00076547">
              <w:rPr>
                <w:i/>
              </w:rPr>
              <w:t xml:space="preserve"> in the location stated above.</w:t>
            </w:r>
          </w:p>
        </w:tc>
      </w:tr>
      <w:tr w:rsidR="00A94802" w14:paraId="712BE8C0" w14:textId="77777777" w:rsidTr="00A12488">
        <w:trPr>
          <w:tblHeader/>
        </w:trPr>
        <w:tc>
          <w:tcPr>
            <w:tcW w:w="9526" w:type="dxa"/>
            <w:gridSpan w:val="4"/>
            <w:shd w:val="clear" w:color="auto" w:fill="CCFFCC"/>
            <w:vAlign w:val="center"/>
          </w:tcPr>
          <w:p w14:paraId="56E3832B" w14:textId="77777777" w:rsidR="00A94802" w:rsidRPr="004065B1" w:rsidRDefault="00A94802" w:rsidP="00CB4150">
            <w:r w:rsidRPr="000A066E">
              <w:rPr>
                <w:b/>
              </w:rPr>
              <w:t>Results</w:t>
            </w:r>
          </w:p>
        </w:tc>
      </w:tr>
      <w:tr w:rsidR="00A94802" w14:paraId="505929CF" w14:textId="77777777" w:rsidTr="00A12488">
        <w:trPr>
          <w:tblHeader/>
        </w:trPr>
        <w:tc>
          <w:tcPr>
            <w:tcW w:w="9526" w:type="dxa"/>
            <w:gridSpan w:val="4"/>
            <w:vAlign w:val="center"/>
          </w:tcPr>
          <w:p w14:paraId="3C8D0FAD" w14:textId="77777777" w:rsidR="002D19DB" w:rsidRPr="00076547" w:rsidRDefault="002D19DB" w:rsidP="002D19DB">
            <w:pPr>
              <w:jc w:val="left"/>
              <w:rPr>
                <w:i/>
              </w:rPr>
            </w:pPr>
            <w:r w:rsidRPr="00076547">
              <w:rPr>
                <w:i/>
              </w:rPr>
              <w:t>The permit file must import without any errors or warnings. A report dialog should be available to the user so that they can confirm the successful import.</w:t>
            </w:r>
          </w:p>
          <w:p w14:paraId="0A9F387E" w14:textId="77777777" w:rsidR="002D19DB" w:rsidRPr="00076547" w:rsidRDefault="002D19DB" w:rsidP="002D19DB">
            <w:pPr>
              <w:jc w:val="left"/>
              <w:rPr>
                <w:i/>
              </w:rPr>
            </w:pPr>
          </w:p>
          <w:p w14:paraId="1946E8AE" w14:textId="6AC2BD4E" w:rsidR="00A94802" w:rsidRPr="00076547" w:rsidRDefault="002D19DB" w:rsidP="002D19DB">
            <w:pPr>
              <w:jc w:val="left"/>
              <w:rPr>
                <w:i/>
              </w:rPr>
            </w:pPr>
            <w:r w:rsidRPr="00076547">
              <w:rPr>
                <w:i/>
              </w:rPr>
              <w:t xml:space="preserve">(10 ENC Cell permits are provided for this test created using the </w:t>
            </w:r>
            <w:r w:rsidR="00F807DF">
              <w:rPr>
                <w:i/>
              </w:rPr>
              <w:t>IHO</w:t>
            </w:r>
            <w:r w:rsidR="00F807DF" w:rsidRPr="00076547">
              <w:rPr>
                <w:i/>
              </w:rPr>
              <w:t xml:space="preserve"> </w:t>
            </w:r>
            <w:r w:rsidRPr="00076547">
              <w:rPr>
                <w:i/>
              </w:rPr>
              <w:t>manufacturer hardware ID and M_KEY.)</w:t>
            </w:r>
          </w:p>
        </w:tc>
      </w:tr>
    </w:tbl>
    <w:p w14:paraId="07A5D8CC" w14:textId="77777777" w:rsidR="00A94802" w:rsidRDefault="00A94802" w:rsidP="00A94802"/>
    <w:p w14:paraId="007AC17C" w14:textId="77777777" w:rsidR="00A94802" w:rsidRPr="00A94802" w:rsidRDefault="005B4573" w:rsidP="001D52EE">
      <w:pPr>
        <w:pStyle w:val="Heading4"/>
      </w:pPr>
      <w:r>
        <w:br w:type="page"/>
      </w:r>
      <w:r w:rsidR="00A94802" w:rsidRPr="00A94802">
        <w:lastRenderedPageBreak/>
        <w:t xml:space="preserve">2.5.2 </w:t>
      </w:r>
      <w:r w:rsidR="00A94802">
        <w:t>g</w:t>
      </w:r>
      <w:r w:rsidR="00A94802" w:rsidRPr="00A94802">
        <w:t xml:space="preserve">) </w:t>
      </w:r>
      <w:r w:rsidR="007F04B1" w:rsidRPr="007F04B1">
        <w:t>Management of permits from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3525E8F3" w14:textId="77777777" w:rsidTr="00A12488">
        <w:trPr>
          <w:trHeight w:val="454"/>
          <w:tblHeader/>
        </w:trPr>
        <w:tc>
          <w:tcPr>
            <w:tcW w:w="2381" w:type="dxa"/>
            <w:shd w:val="clear" w:color="auto" w:fill="CCFFCC"/>
            <w:vAlign w:val="center"/>
          </w:tcPr>
          <w:p w14:paraId="005D6E71" w14:textId="77777777" w:rsidR="00A94802" w:rsidRPr="004065B1" w:rsidRDefault="00A94802" w:rsidP="00CB4150">
            <w:r w:rsidRPr="000A066E">
              <w:rPr>
                <w:b/>
              </w:rPr>
              <w:t>Test Reference</w:t>
            </w:r>
          </w:p>
        </w:tc>
        <w:tc>
          <w:tcPr>
            <w:tcW w:w="2381" w:type="dxa"/>
            <w:shd w:val="clear" w:color="auto" w:fill="CCFFCC"/>
            <w:vAlign w:val="center"/>
          </w:tcPr>
          <w:p w14:paraId="1B62A7F7" w14:textId="493108A6" w:rsidR="00A94802" w:rsidRPr="004065B1" w:rsidRDefault="00605F02" w:rsidP="00CB4150">
            <w:proofErr w:type="spellStart"/>
            <w:r>
              <w:t>MultipleDataServers</w:t>
            </w:r>
            <w:proofErr w:type="spellEnd"/>
          </w:p>
        </w:tc>
        <w:tc>
          <w:tcPr>
            <w:tcW w:w="2382" w:type="dxa"/>
            <w:shd w:val="clear" w:color="auto" w:fill="CCFFCC"/>
            <w:vAlign w:val="center"/>
          </w:tcPr>
          <w:p w14:paraId="32D27593" w14:textId="77777777" w:rsidR="00A94802" w:rsidRPr="004065B1" w:rsidRDefault="00A94802" w:rsidP="00CB4150">
            <w:r w:rsidRPr="000A066E">
              <w:rPr>
                <w:b/>
              </w:rPr>
              <w:t>IHO Reference</w:t>
            </w:r>
          </w:p>
        </w:tc>
        <w:tc>
          <w:tcPr>
            <w:tcW w:w="2382" w:type="dxa"/>
            <w:shd w:val="clear" w:color="auto" w:fill="CCFFCC"/>
            <w:vAlign w:val="center"/>
          </w:tcPr>
          <w:p w14:paraId="3F6D6E5D"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4EF55760" w14:textId="7925957A" w:rsidR="00A94802" w:rsidRPr="004065B1" w:rsidRDefault="00A94802" w:rsidP="002D19DB"/>
        </w:tc>
      </w:tr>
      <w:tr w:rsidR="00A94802" w14:paraId="1899296A" w14:textId="77777777" w:rsidTr="00A12488">
        <w:trPr>
          <w:tblHeader/>
        </w:trPr>
        <w:tc>
          <w:tcPr>
            <w:tcW w:w="9526" w:type="dxa"/>
            <w:gridSpan w:val="4"/>
            <w:shd w:val="clear" w:color="auto" w:fill="CCFFCC"/>
            <w:vAlign w:val="center"/>
          </w:tcPr>
          <w:p w14:paraId="0A667B69" w14:textId="77777777" w:rsidR="00A94802" w:rsidRDefault="00A94802" w:rsidP="00CB4150">
            <w:r w:rsidRPr="000A066E">
              <w:rPr>
                <w:b/>
              </w:rPr>
              <w:t>Test description</w:t>
            </w:r>
          </w:p>
        </w:tc>
      </w:tr>
      <w:tr w:rsidR="00A94802" w14:paraId="2CE58AF8" w14:textId="77777777" w:rsidTr="00A12488">
        <w:trPr>
          <w:tblHeader/>
        </w:trPr>
        <w:tc>
          <w:tcPr>
            <w:tcW w:w="9526" w:type="dxa"/>
            <w:gridSpan w:val="4"/>
            <w:vAlign w:val="center"/>
          </w:tcPr>
          <w:p w14:paraId="46D678CF" w14:textId="77777777" w:rsidR="00A94802" w:rsidRPr="00076547" w:rsidRDefault="002D19DB" w:rsidP="002164D3">
            <w:pPr>
              <w:jc w:val="left"/>
              <w:rPr>
                <w:i/>
              </w:rPr>
            </w:pPr>
            <w:r w:rsidRPr="00076547">
              <w:rPr>
                <w:i/>
              </w:rPr>
              <w:t>Test how the system performs when loading permit files from two different data servers. Confirm that the ECDIS manages permits supplied from different data servers correctly and stores them independently of one another.</w:t>
            </w:r>
          </w:p>
        </w:tc>
      </w:tr>
      <w:tr w:rsidR="00A94802" w14:paraId="16816CA5" w14:textId="77777777" w:rsidTr="00A12488">
        <w:trPr>
          <w:tblHeader/>
        </w:trPr>
        <w:tc>
          <w:tcPr>
            <w:tcW w:w="9526" w:type="dxa"/>
            <w:gridSpan w:val="4"/>
            <w:shd w:val="clear" w:color="auto" w:fill="CCFFCC"/>
            <w:vAlign w:val="center"/>
          </w:tcPr>
          <w:p w14:paraId="7D1129E7" w14:textId="77777777" w:rsidR="00A94802" w:rsidRPr="004065B1" w:rsidRDefault="00A94802" w:rsidP="00CB4150">
            <w:r w:rsidRPr="000A066E">
              <w:rPr>
                <w:b/>
              </w:rPr>
              <w:t>Setup</w:t>
            </w:r>
          </w:p>
        </w:tc>
      </w:tr>
      <w:tr w:rsidR="00A94802" w14:paraId="7AC06A2A" w14:textId="77777777" w:rsidTr="00A12488">
        <w:trPr>
          <w:tblHeader/>
        </w:trPr>
        <w:tc>
          <w:tcPr>
            <w:tcW w:w="9526" w:type="dxa"/>
            <w:gridSpan w:val="4"/>
            <w:vAlign w:val="center"/>
          </w:tcPr>
          <w:p w14:paraId="7E31B4CE" w14:textId="77777777" w:rsidR="002D19DB" w:rsidRPr="00076547" w:rsidRDefault="002D19DB" w:rsidP="002D19DB">
            <w:pPr>
              <w:rPr>
                <w:i/>
              </w:rPr>
            </w:pPr>
            <w:r w:rsidRPr="00076547">
              <w:rPr>
                <w:i/>
              </w:rPr>
              <w:t xml:space="preserve">No pre-installed permits. </w:t>
            </w:r>
          </w:p>
          <w:p w14:paraId="53F22BE2" w14:textId="77777777" w:rsidR="002D19DB" w:rsidRPr="00076547" w:rsidRDefault="002D19DB" w:rsidP="002D19DB">
            <w:pPr>
              <w:rPr>
                <w:i/>
              </w:rPr>
            </w:pPr>
            <w:r w:rsidRPr="00076547">
              <w:rPr>
                <w:i/>
              </w:rPr>
              <w:t xml:space="preserve">Test data used: </w:t>
            </w:r>
          </w:p>
          <w:p w14:paraId="0C8A706B" w14:textId="4BE54CA6" w:rsidR="002D19DB" w:rsidRPr="00076547" w:rsidRDefault="00823D26" w:rsidP="002D19DB">
            <w:pPr>
              <w:rPr>
                <w:i/>
              </w:rPr>
            </w:pPr>
            <w:r>
              <w:rPr>
                <w:i/>
              </w:rPr>
              <w:t>PERMIT.XML</w:t>
            </w:r>
          </w:p>
          <w:p w14:paraId="36078141" w14:textId="6088EF35" w:rsidR="002D19DB" w:rsidRDefault="002D19DB" w:rsidP="002D19DB">
            <w:pPr>
              <w:rPr>
                <w:i/>
              </w:rPr>
            </w:pPr>
            <w:r w:rsidRPr="00076547">
              <w:rPr>
                <w:i/>
              </w:rPr>
              <w:t>Test data location:</w:t>
            </w:r>
          </w:p>
          <w:p w14:paraId="30B30875" w14:textId="682D35A5" w:rsidR="00605F02" w:rsidRPr="00605F02" w:rsidRDefault="00605F02">
            <w:pPr>
              <w:pStyle w:val="ListParagraph"/>
              <w:numPr>
                <w:ilvl w:val="0"/>
                <w:numId w:val="53"/>
              </w:numPr>
              <w:rPr>
                <w:b/>
                <w:bCs/>
                <w:i/>
              </w:rPr>
            </w:pPr>
            <w:r w:rsidRPr="00605F02">
              <w:rPr>
                <w:b/>
                <w:bCs/>
                <w:i/>
              </w:rPr>
              <w:t>ENCLicencingG1</w:t>
            </w:r>
          </w:p>
          <w:p w14:paraId="7ECABB3F" w14:textId="0982CE70" w:rsidR="002D19DB" w:rsidRPr="00E012C8" w:rsidRDefault="00605F02" w:rsidP="00357E05">
            <w:pPr>
              <w:pStyle w:val="ListParagraph"/>
              <w:numPr>
                <w:ilvl w:val="0"/>
                <w:numId w:val="53"/>
              </w:numPr>
            </w:pPr>
            <w:r w:rsidRPr="00605F02">
              <w:rPr>
                <w:b/>
                <w:bCs/>
                <w:i/>
              </w:rPr>
              <w:t>ENCLicencingG2</w:t>
            </w:r>
          </w:p>
          <w:p w14:paraId="427E49E9" w14:textId="77777777" w:rsidR="002D19DB" w:rsidRPr="00076547" w:rsidRDefault="002D19DB" w:rsidP="002D19DB">
            <w:pPr>
              <w:rPr>
                <w:i/>
              </w:rPr>
            </w:pPr>
          </w:p>
          <w:p w14:paraId="01E64A63" w14:textId="36BA6B0D" w:rsidR="00A94802" w:rsidRPr="004065B1" w:rsidRDefault="002D19DB" w:rsidP="002D19DB">
            <w:r w:rsidRPr="00076547">
              <w:rPr>
                <w:i/>
              </w:rPr>
              <w:t xml:space="preserve">There are two ENC cells common to both </w:t>
            </w:r>
            <w:r w:rsidR="00823D26">
              <w:rPr>
                <w:i/>
              </w:rPr>
              <w:t>PERMIT.XML</w:t>
            </w:r>
            <w:r w:rsidRPr="00076547">
              <w:rPr>
                <w:i/>
              </w:rPr>
              <w:t xml:space="preserve"> files. These common permits have been created using different encryption keys.</w:t>
            </w:r>
          </w:p>
        </w:tc>
      </w:tr>
      <w:tr w:rsidR="00A94802" w14:paraId="51DD6475" w14:textId="77777777" w:rsidTr="00A12488">
        <w:trPr>
          <w:tblHeader/>
        </w:trPr>
        <w:tc>
          <w:tcPr>
            <w:tcW w:w="9526" w:type="dxa"/>
            <w:gridSpan w:val="4"/>
            <w:shd w:val="clear" w:color="auto" w:fill="CCFFCC"/>
            <w:vAlign w:val="center"/>
          </w:tcPr>
          <w:p w14:paraId="42B5C1EC" w14:textId="77777777" w:rsidR="00A94802" w:rsidRPr="004065B1" w:rsidRDefault="00A94802" w:rsidP="00CB4150">
            <w:r w:rsidRPr="000A066E">
              <w:rPr>
                <w:b/>
              </w:rPr>
              <w:t>Action</w:t>
            </w:r>
          </w:p>
        </w:tc>
      </w:tr>
      <w:tr w:rsidR="00A94802" w14:paraId="2DEE2576" w14:textId="77777777" w:rsidTr="00A12488">
        <w:trPr>
          <w:tblHeader/>
        </w:trPr>
        <w:tc>
          <w:tcPr>
            <w:tcW w:w="9526" w:type="dxa"/>
            <w:gridSpan w:val="4"/>
            <w:vAlign w:val="center"/>
          </w:tcPr>
          <w:p w14:paraId="3563C1A8" w14:textId="28A99708" w:rsidR="002D19DB" w:rsidRPr="00076547" w:rsidRDefault="002D19DB" w:rsidP="002D19DB">
            <w:pPr>
              <w:rPr>
                <w:i/>
              </w:rPr>
            </w:pPr>
            <w:r w:rsidRPr="00076547">
              <w:rPr>
                <w:i/>
              </w:rPr>
              <w:t xml:space="preserve">Load the </w:t>
            </w:r>
            <w:r w:rsidR="00823D26">
              <w:rPr>
                <w:i/>
              </w:rPr>
              <w:t>PERMIT.XML</w:t>
            </w:r>
            <w:r w:rsidRPr="00076547">
              <w:rPr>
                <w:i/>
              </w:rPr>
              <w:t xml:space="preserve"> file at the test data location (a) above. </w:t>
            </w:r>
          </w:p>
          <w:p w14:paraId="4F092C1D" w14:textId="0D13E86C" w:rsidR="00A94802" w:rsidRPr="0015247B" w:rsidRDefault="002D19DB" w:rsidP="002D19DB">
            <w:r w:rsidRPr="00076547">
              <w:rPr>
                <w:i/>
              </w:rPr>
              <w:t xml:space="preserve">Load the </w:t>
            </w:r>
            <w:r w:rsidR="00823D26">
              <w:rPr>
                <w:i/>
              </w:rPr>
              <w:t>PERMIT.XML</w:t>
            </w:r>
            <w:r w:rsidRPr="00076547">
              <w:rPr>
                <w:i/>
              </w:rPr>
              <w:t xml:space="preserve"> file at the test data location (b) above.</w:t>
            </w:r>
          </w:p>
        </w:tc>
      </w:tr>
      <w:tr w:rsidR="00A94802" w14:paraId="74F89D42" w14:textId="77777777" w:rsidTr="00A12488">
        <w:trPr>
          <w:tblHeader/>
        </w:trPr>
        <w:tc>
          <w:tcPr>
            <w:tcW w:w="9526" w:type="dxa"/>
            <w:gridSpan w:val="4"/>
            <w:shd w:val="clear" w:color="auto" w:fill="CCFFCC"/>
            <w:vAlign w:val="center"/>
          </w:tcPr>
          <w:p w14:paraId="241FD9F0" w14:textId="77777777" w:rsidR="00A94802" w:rsidRPr="004065B1" w:rsidRDefault="00A94802" w:rsidP="00CB4150">
            <w:r w:rsidRPr="000A066E">
              <w:rPr>
                <w:b/>
              </w:rPr>
              <w:t>Results</w:t>
            </w:r>
          </w:p>
        </w:tc>
      </w:tr>
      <w:tr w:rsidR="00A94802" w14:paraId="5BACAE3C" w14:textId="77777777" w:rsidTr="00A12488">
        <w:trPr>
          <w:tblHeader/>
        </w:trPr>
        <w:tc>
          <w:tcPr>
            <w:tcW w:w="9526" w:type="dxa"/>
            <w:gridSpan w:val="4"/>
            <w:vAlign w:val="center"/>
          </w:tcPr>
          <w:p w14:paraId="00B5DB5A" w14:textId="4FC83AE5" w:rsidR="00A94802" w:rsidRPr="00076547" w:rsidRDefault="002D19DB" w:rsidP="00CB4150">
            <w:pPr>
              <w:jc w:val="left"/>
              <w:rPr>
                <w:i/>
              </w:rPr>
            </w:pPr>
            <w:r w:rsidRPr="00076547">
              <w:rPr>
                <w:i/>
              </w:rPr>
              <w:t xml:space="preserve">The two independently supplied permits should be stored in a Data Server specific location within the ECDIS. These permits must be available to view the contents at the user’s request. (There are two ENC cells common to both </w:t>
            </w:r>
            <w:r w:rsidR="00823D26">
              <w:rPr>
                <w:i/>
              </w:rPr>
              <w:t>PERMIT.XML</w:t>
            </w:r>
            <w:r w:rsidRPr="00076547">
              <w:rPr>
                <w:i/>
              </w:rPr>
              <w:t xml:space="preserve"> files. These common permits have been created using different encryption keys.)</w:t>
            </w:r>
          </w:p>
        </w:tc>
      </w:tr>
    </w:tbl>
    <w:p w14:paraId="0AA529E3" w14:textId="77777777" w:rsidR="00A94802" w:rsidRDefault="00A94802" w:rsidP="00A94802"/>
    <w:p w14:paraId="7D44B297" w14:textId="77777777" w:rsidR="00A94802" w:rsidRPr="00A94802" w:rsidRDefault="00A94802" w:rsidP="001D52EE">
      <w:pPr>
        <w:pStyle w:val="Heading4"/>
      </w:pPr>
      <w:r>
        <w:t>2.5.2 h</w:t>
      </w:r>
      <w:r w:rsidRPr="00A94802">
        <w:t xml:space="preserve">) </w:t>
      </w:r>
      <w:r w:rsidR="007F04B1" w:rsidRPr="007F04B1">
        <w:t>Management of installed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4AE1448" w14:textId="77777777" w:rsidTr="00A12488">
        <w:trPr>
          <w:trHeight w:val="454"/>
          <w:tblHeader/>
        </w:trPr>
        <w:tc>
          <w:tcPr>
            <w:tcW w:w="2381" w:type="dxa"/>
            <w:shd w:val="clear" w:color="auto" w:fill="CCFFCC"/>
            <w:vAlign w:val="center"/>
          </w:tcPr>
          <w:p w14:paraId="4F8455D9" w14:textId="77777777" w:rsidR="00A94802" w:rsidRPr="004065B1" w:rsidRDefault="00A94802" w:rsidP="00CB4150">
            <w:r w:rsidRPr="000A066E">
              <w:rPr>
                <w:b/>
              </w:rPr>
              <w:t>Test Reference</w:t>
            </w:r>
          </w:p>
        </w:tc>
        <w:tc>
          <w:tcPr>
            <w:tcW w:w="2381" w:type="dxa"/>
            <w:shd w:val="clear" w:color="auto" w:fill="CCFFCC"/>
            <w:vAlign w:val="center"/>
          </w:tcPr>
          <w:p w14:paraId="22DE3D93" w14:textId="219D006C" w:rsidR="00A94802" w:rsidRPr="004065B1" w:rsidRDefault="00605F02" w:rsidP="00CB4150">
            <w:proofErr w:type="spellStart"/>
            <w:r>
              <w:t>PermitManagement</w:t>
            </w:r>
            <w:proofErr w:type="spellEnd"/>
          </w:p>
        </w:tc>
        <w:tc>
          <w:tcPr>
            <w:tcW w:w="2382" w:type="dxa"/>
            <w:shd w:val="clear" w:color="auto" w:fill="CCFFCC"/>
            <w:vAlign w:val="center"/>
          </w:tcPr>
          <w:p w14:paraId="42ECFEC7" w14:textId="77777777" w:rsidR="00A94802" w:rsidRPr="004065B1" w:rsidRDefault="00A94802" w:rsidP="00CB4150">
            <w:r w:rsidRPr="000A066E">
              <w:rPr>
                <w:b/>
              </w:rPr>
              <w:t>IHO Reference</w:t>
            </w:r>
          </w:p>
        </w:tc>
        <w:tc>
          <w:tcPr>
            <w:tcW w:w="2382" w:type="dxa"/>
            <w:shd w:val="clear" w:color="auto" w:fill="CCFFCC"/>
            <w:vAlign w:val="center"/>
          </w:tcPr>
          <w:p w14:paraId="4E543F02"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18F6F1FC" w14:textId="0B579337" w:rsidR="00A94802" w:rsidRPr="004065B1" w:rsidRDefault="00A94802" w:rsidP="001E2A73"/>
        </w:tc>
      </w:tr>
      <w:tr w:rsidR="00A94802" w14:paraId="6397E5DB" w14:textId="77777777" w:rsidTr="00A12488">
        <w:trPr>
          <w:tblHeader/>
        </w:trPr>
        <w:tc>
          <w:tcPr>
            <w:tcW w:w="9526" w:type="dxa"/>
            <w:gridSpan w:val="4"/>
            <w:shd w:val="clear" w:color="auto" w:fill="CCFFCC"/>
            <w:vAlign w:val="center"/>
          </w:tcPr>
          <w:p w14:paraId="354CEFCA" w14:textId="77777777" w:rsidR="00A94802" w:rsidRDefault="00A94802" w:rsidP="00CB4150">
            <w:r w:rsidRPr="000A066E">
              <w:rPr>
                <w:b/>
              </w:rPr>
              <w:t>Test description</w:t>
            </w:r>
          </w:p>
        </w:tc>
      </w:tr>
      <w:tr w:rsidR="00A94802" w14:paraId="781A90AA" w14:textId="77777777" w:rsidTr="00A12488">
        <w:trPr>
          <w:tblHeader/>
        </w:trPr>
        <w:tc>
          <w:tcPr>
            <w:tcW w:w="9526" w:type="dxa"/>
            <w:gridSpan w:val="4"/>
            <w:vAlign w:val="center"/>
          </w:tcPr>
          <w:p w14:paraId="5559FBB7" w14:textId="77777777" w:rsidR="00A94802" w:rsidRPr="00076547" w:rsidRDefault="002D19DB" w:rsidP="002164D3">
            <w:pPr>
              <w:jc w:val="left"/>
              <w:rPr>
                <w:i/>
              </w:rPr>
            </w:pPr>
            <w:r w:rsidRPr="00076547">
              <w:rPr>
                <w:i/>
              </w:rPr>
              <w:t>Test whether the system enables user to manage their permit holdings. Confirm that users have the ability to selectively remove permits from the system.</w:t>
            </w:r>
          </w:p>
        </w:tc>
      </w:tr>
      <w:tr w:rsidR="00A94802" w14:paraId="07CB2E6D" w14:textId="77777777" w:rsidTr="00A12488">
        <w:trPr>
          <w:tblHeader/>
        </w:trPr>
        <w:tc>
          <w:tcPr>
            <w:tcW w:w="9526" w:type="dxa"/>
            <w:gridSpan w:val="4"/>
            <w:shd w:val="clear" w:color="auto" w:fill="CCFFCC"/>
            <w:vAlign w:val="center"/>
          </w:tcPr>
          <w:p w14:paraId="2E2CCD42" w14:textId="77777777" w:rsidR="00A94802" w:rsidRPr="004065B1" w:rsidRDefault="00A94802" w:rsidP="00CB4150">
            <w:r w:rsidRPr="000A066E">
              <w:rPr>
                <w:b/>
              </w:rPr>
              <w:t>Setup</w:t>
            </w:r>
          </w:p>
        </w:tc>
      </w:tr>
      <w:tr w:rsidR="00A94802" w14:paraId="770FEAF8" w14:textId="77777777" w:rsidTr="00A12488">
        <w:trPr>
          <w:tblHeader/>
        </w:trPr>
        <w:tc>
          <w:tcPr>
            <w:tcW w:w="9526" w:type="dxa"/>
            <w:gridSpan w:val="4"/>
            <w:vAlign w:val="center"/>
          </w:tcPr>
          <w:p w14:paraId="18C0D016" w14:textId="6A25ADDC" w:rsidR="002D19DB" w:rsidRPr="00605F02" w:rsidRDefault="002D19DB" w:rsidP="002D19DB">
            <w:r w:rsidRPr="00076547">
              <w:rPr>
                <w:i/>
              </w:rPr>
              <w:t xml:space="preserve">Use the pre-installed permits from the previous test </w:t>
            </w:r>
            <w:proofErr w:type="spellStart"/>
            <w:r w:rsidR="00605F02">
              <w:t>MultipleDataServers</w:t>
            </w:r>
            <w:proofErr w:type="spellEnd"/>
            <w:r w:rsidR="00605F02">
              <w:t xml:space="preserve"> (</w:t>
            </w:r>
            <w:r w:rsidRPr="00076547">
              <w:rPr>
                <w:i/>
              </w:rPr>
              <w:t>2.5.2g</w:t>
            </w:r>
            <w:r w:rsidR="00605F02">
              <w:rPr>
                <w:i/>
              </w:rPr>
              <w:t>)</w:t>
            </w:r>
          </w:p>
          <w:p w14:paraId="37FB9038" w14:textId="77777777" w:rsidR="002D19DB" w:rsidRPr="00076547" w:rsidRDefault="002D19DB" w:rsidP="002D19DB">
            <w:pPr>
              <w:rPr>
                <w:i/>
              </w:rPr>
            </w:pPr>
            <w:r w:rsidRPr="00076547">
              <w:rPr>
                <w:i/>
              </w:rPr>
              <w:t>Test data used:</w:t>
            </w:r>
          </w:p>
          <w:p w14:paraId="48D87EF9" w14:textId="5F705778" w:rsidR="002D19DB" w:rsidRPr="00076547" w:rsidRDefault="00823D26" w:rsidP="002D19DB">
            <w:pPr>
              <w:rPr>
                <w:i/>
              </w:rPr>
            </w:pPr>
            <w:r>
              <w:rPr>
                <w:i/>
              </w:rPr>
              <w:t>PERMIT.XML</w:t>
            </w:r>
            <w:r w:rsidR="002D19DB" w:rsidRPr="00076547">
              <w:rPr>
                <w:i/>
              </w:rPr>
              <w:t xml:space="preserve"> files loaded in the previous test</w:t>
            </w:r>
          </w:p>
          <w:p w14:paraId="348BED00" w14:textId="392A0D0A" w:rsidR="00A94802" w:rsidRPr="00076547" w:rsidRDefault="002D19DB" w:rsidP="002D19DB">
            <w:pPr>
              <w:rPr>
                <w:i/>
              </w:rPr>
            </w:pPr>
            <w:r w:rsidRPr="00076547">
              <w:rPr>
                <w:i/>
              </w:rPr>
              <w:t xml:space="preserve">Two permit files have been supplied with this test </w:t>
            </w:r>
            <w:r w:rsidR="00605F02">
              <w:rPr>
                <w:i/>
              </w:rPr>
              <w:t>from</w:t>
            </w:r>
            <w:r w:rsidRPr="00076547">
              <w:rPr>
                <w:i/>
              </w:rPr>
              <w:t xml:space="preserve"> two different Data Servers (DS). These have been designated GB and PM.</w:t>
            </w:r>
          </w:p>
        </w:tc>
      </w:tr>
      <w:tr w:rsidR="00A94802" w14:paraId="3E2A843D" w14:textId="77777777" w:rsidTr="00A12488">
        <w:trPr>
          <w:tblHeader/>
        </w:trPr>
        <w:tc>
          <w:tcPr>
            <w:tcW w:w="9526" w:type="dxa"/>
            <w:gridSpan w:val="4"/>
            <w:shd w:val="clear" w:color="auto" w:fill="CCFFCC"/>
            <w:vAlign w:val="center"/>
          </w:tcPr>
          <w:p w14:paraId="38B6215B" w14:textId="77777777" w:rsidR="00A94802" w:rsidRPr="004065B1" w:rsidRDefault="00A94802" w:rsidP="00CB4150">
            <w:r w:rsidRPr="000A066E">
              <w:rPr>
                <w:b/>
              </w:rPr>
              <w:t>Action</w:t>
            </w:r>
          </w:p>
        </w:tc>
      </w:tr>
      <w:tr w:rsidR="00A94802" w14:paraId="63BC255F" w14:textId="77777777" w:rsidTr="00A12488">
        <w:trPr>
          <w:tblHeader/>
        </w:trPr>
        <w:tc>
          <w:tcPr>
            <w:tcW w:w="9526" w:type="dxa"/>
            <w:gridSpan w:val="4"/>
            <w:vAlign w:val="center"/>
          </w:tcPr>
          <w:p w14:paraId="001FEC62" w14:textId="77777777" w:rsidR="00A94802" w:rsidRPr="00076547" w:rsidRDefault="002D19DB" w:rsidP="00CB4150">
            <w:pPr>
              <w:rPr>
                <w:i/>
              </w:rPr>
            </w:pPr>
            <w:r w:rsidRPr="00076547">
              <w:rPr>
                <w:i/>
              </w:rPr>
              <w:t>Attempt to remove one of the installed sets of permits from the system leaving the other one intact.</w:t>
            </w:r>
          </w:p>
        </w:tc>
      </w:tr>
      <w:tr w:rsidR="00A94802" w14:paraId="4A8184C7" w14:textId="77777777" w:rsidTr="00A12488">
        <w:trPr>
          <w:tblHeader/>
        </w:trPr>
        <w:tc>
          <w:tcPr>
            <w:tcW w:w="9526" w:type="dxa"/>
            <w:gridSpan w:val="4"/>
            <w:shd w:val="clear" w:color="auto" w:fill="CCFFCC"/>
            <w:vAlign w:val="center"/>
          </w:tcPr>
          <w:p w14:paraId="43F28913" w14:textId="77777777" w:rsidR="00A94802" w:rsidRPr="004065B1" w:rsidRDefault="00A94802" w:rsidP="00CB4150">
            <w:r w:rsidRPr="000A066E">
              <w:rPr>
                <w:b/>
              </w:rPr>
              <w:t>Results</w:t>
            </w:r>
          </w:p>
        </w:tc>
      </w:tr>
      <w:tr w:rsidR="00A94802" w14:paraId="6B80D007" w14:textId="77777777" w:rsidTr="00A12488">
        <w:trPr>
          <w:tblHeader/>
        </w:trPr>
        <w:tc>
          <w:tcPr>
            <w:tcW w:w="9526" w:type="dxa"/>
            <w:gridSpan w:val="4"/>
            <w:vAlign w:val="center"/>
          </w:tcPr>
          <w:p w14:paraId="65CFAF31" w14:textId="77777777" w:rsidR="00A94802" w:rsidRPr="00076547" w:rsidRDefault="002D19DB" w:rsidP="00CB4150">
            <w:pPr>
              <w:jc w:val="left"/>
              <w:rPr>
                <w:i/>
              </w:rPr>
            </w:pPr>
            <w:r w:rsidRPr="00076547">
              <w:rPr>
                <w:i/>
              </w:rPr>
              <w:t>The user must be able to delete permits from the system. Suitable warnings/confirmations must be given.</w:t>
            </w:r>
          </w:p>
        </w:tc>
      </w:tr>
    </w:tbl>
    <w:p w14:paraId="47B98598" w14:textId="77777777" w:rsidR="00A94802" w:rsidRDefault="00A94802" w:rsidP="00A94802"/>
    <w:p w14:paraId="3346E52C" w14:textId="1D42FF25" w:rsidR="00A94802" w:rsidRDefault="00AA754B" w:rsidP="00E30B8F">
      <w:pPr>
        <w:pStyle w:val="Heading3"/>
      </w:pPr>
      <w:r>
        <w:br w:type="page"/>
      </w:r>
    </w:p>
    <w:p w14:paraId="4404659E" w14:textId="77777777" w:rsidR="00A94802" w:rsidRPr="00A94802" w:rsidRDefault="005B4573" w:rsidP="001D52EE">
      <w:pPr>
        <w:pStyle w:val="Heading4"/>
      </w:pPr>
      <w:r>
        <w:lastRenderedPageBreak/>
        <w:br w:type="page"/>
      </w:r>
      <w:r w:rsidR="00A94802">
        <w:lastRenderedPageBreak/>
        <w:t>2.5.4 b</w:t>
      </w:r>
      <w:r w:rsidR="00A94802" w:rsidRPr="00A94802">
        <w:t xml:space="preserve">) </w:t>
      </w:r>
      <w:r w:rsidR="00732FA0" w:rsidRPr="00732FA0">
        <w:t xml:space="preserve">Change and update installed </w:t>
      </w:r>
      <w:commentRangeStart w:id="990"/>
      <w:r w:rsidR="00732FA0" w:rsidRPr="00732FA0">
        <w:t>certificate</w:t>
      </w:r>
      <w:commentRangeEnd w:id="990"/>
      <w:r w:rsidR="00364869">
        <w:rPr>
          <w:rStyle w:val="CommentReference"/>
          <w:rFonts w:cs="Times New Roman"/>
          <w:b w:val="0"/>
          <w:bCs w:val="0"/>
          <w:snapToGrid/>
          <w:color w:val="000000"/>
        </w:rPr>
        <w:commentReference w:id="990"/>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A754B" w14:paraId="65FDA64B" w14:textId="77777777" w:rsidTr="00A12488">
        <w:trPr>
          <w:trHeight w:val="454"/>
          <w:tblHeader/>
        </w:trPr>
        <w:tc>
          <w:tcPr>
            <w:tcW w:w="2381" w:type="dxa"/>
            <w:shd w:val="clear" w:color="auto" w:fill="CCFFCC"/>
            <w:vAlign w:val="center"/>
          </w:tcPr>
          <w:p w14:paraId="77BB2521" w14:textId="77777777" w:rsidR="00AA754B" w:rsidRPr="004065B1" w:rsidRDefault="00AA754B" w:rsidP="00CB4150">
            <w:r w:rsidRPr="000A066E">
              <w:rPr>
                <w:b/>
              </w:rPr>
              <w:t>Test Reference</w:t>
            </w:r>
          </w:p>
        </w:tc>
        <w:tc>
          <w:tcPr>
            <w:tcW w:w="2381" w:type="dxa"/>
            <w:shd w:val="clear" w:color="auto" w:fill="CCFFCC"/>
            <w:vAlign w:val="center"/>
          </w:tcPr>
          <w:p w14:paraId="618C4ECF" w14:textId="6055822E" w:rsidR="00AA754B" w:rsidRPr="004065B1" w:rsidRDefault="00605F02" w:rsidP="00CB4150">
            <w:proofErr w:type="spellStart"/>
            <w:r>
              <w:t>InstallSACertificate</w:t>
            </w:r>
            <w:proofErr w:type="spellEnd"/>
          </w:p>
        </w:tc>
        <w:tc>
          <w:tcPr>
            <w:tcW w:w="2382" w:type="dxa"/>
            <w:shd w:val="clear" w:color="auto" w:fill="CCFFCC"/>
            <w:vAlign w:val="center"/>
          </w:tcPr>
          <w:p w14:paraId="5EB843B9" w14:textId="77777777" w:rsidR="00AA754B" w:rsidRPr="004065B1" w:rsidRDefault="00AA754B" w:rsidP="00CB4150">
            <w:r w:rsidRPr="000A066E">
              <w:rPr>
                <w:b/>
              </w:rPr>
              <w:t>IHO Reference</w:t>
            </w:r>
          </w:p>
        </w:tc>
        <w:tc>
          <w:tcPr>
            <w:tcW w:w="2382" w:type="dxa"/>
            <w:shd w:val="clear" w:color="auto" w:fill="CCFFCC"/>
            <w:vAlign w:val="center"/>
          </w:tcPr>
          <w:p w14:paraId="23CBA7E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5E0AF8F5" w14:textId="4B70091C" w:rsidR="00AA754B" w:rsidRPr="004065B1" w:rsidRDefault="00AA754B" w:rsidP="00900AF6"/>
        </w:tc>
      </w:tr>
      <w:tr w:rsidR="00AA754B" w14:paraId="3B738630" w14:textId="77777777" w:rsidTr="00A12488">
        <w:trPr>
          <w:tblHeader/>
        </w:trPr>
        <w:tc>
          <w:tcPr>
            <w:tcW w:w="9526" w:type="dxa"/>
            <w:gridSpan w:val="4"/>
            <w:shd w:val="clear" w:color="auto" w:fill="CCFFCC"/>
            <w:vAlign w:val="center"/>
          </w:tcPr>
          <w:p w14:paraId="4EE17C89" w14:textId="77777777" w:rsidR="00AA754B" w:rsidRDefault="00AA754B" w:rsidP="00CB4150">
            <w:r w:rsidRPr="000A066E">
              <w:rPr>
                <w:b/>
              </w:rPr>
              <w:t>Test description</w:t>
            </w:r>
          </w:p>
        </w:tc>
      </w:tr>
      <w:tr w:rsidR="00AA754B" w14:paraId="58FD747F" w14:textId="77777777" w:rsidTr="00A12488">
        <w:trPr>
          <w:tblHeader/>
        </w:trPr>
        <w:tc>
          <w:tcPr>
            <w:tcW w:w="9526" w:type="dxa"/>
            <w:gridSpan w:val="4"/>
            <w:vAlign w:val="center"/>
          </w:tcPr>
          <w:p w14:paraId="59EFA0EC" w14:textId="3573D79B" w:rsidR="00AA754B" w:rsidRPr="00076547" w:rsidRDefault="005D75B7" w:rsidP="002164D3">
            <w:pPr>
              <w:jc w:val="left"/>
              <w:rPr>
                <w:i/>
              </w:rPr>
            </w:pPr>
            <w:r w:rsidRPr="00076547">
              <w:rPr>
                <w:i/>
              </w:rPr>
              <w:t>Confirm that the system can import a new certificate/public key and return a report informing the user of the fact. Validate the supplied exchange set</w:t>
            </w:r>
            <w:r w:rsidR="00605F02">
              <w:rPr>
                <w:i/>
              </w:rPr>
              <w:t xml:space="preserve"> </w:t>
            </w:r>
            <w:r w:rsidR="00605F02" w:rsidRPr="00076547">
              <w:rPr>
                <w:i/>
              </w:rPr>
              <w:t xml:space="preserve">against the SA </w:t>
            </w:r>
            <w:r w:rsidR="00605F02">
              <w:rPr>
                <w:i/>
              </w:rPr>
              <w:t>certificate</w:t>
            </w:r>
          </w:p>
        </w:tc>
      </w:tr>
      <w:tr w:rsidR="00AA754B" w14:paraId="3A3E8017" w14:textId="77777777" w:rsidTr="00A12488">
        <w:trPr>
          <w:tblHeader/>
        </w:trPr>
        <w:tc>
          <w:tcPr>
            <w:tcW w:w="9526" w:type="dxa"/>
            <w:gridSpan w:val="4"/>
            <w:shd w:val="clear" w:color="auto" w:fill="CCFFCC"/>
            <w:vAlign w:val="center"/>
          </w:tcPr>
          <w:p w14:paraId="0E6B0228" w14:textId="77777777" w:rsidR="00AA754B" w:rsidRPr="004065B1" w:rsidRDefault="00AA754B" w:rsidP="00CB4150">
            <w:r w:rsidRPr="000A066E">
              <w:rPr>
                <w:b/>
              </w:rPr>
              <w:t>Setup</w:t>
            </w:r>
          </w:p>
        </w:tc>
      </w:tr>
      <w:tr w:rsidR="00AA754B" w14:paraId="5702F178" w14:textId="77777777" w:rsidTr="00A12488">
        <w:trPr>
          <w:tblHeader/>
        </w:trPr>
        <w:tc>
          <w:tcPr>
            <w:tcW w:w="9526" w:type="dxa"/>
            <w:gridSpan w:val="4"/>
            <w:vAlign w:val="center"/>
          </w:tcPr>
          <w:p w14:paraId="0AC4B7BE" w14:textId="77777777" w:rsidR="005D75B7" w:rsidRPr="00076547" w:rsidRDefault="005D75B7" w:rsidP="005D75B7">
            <w:pPr>
              <w:rPr>
                <w:i/>
              </w:rPr>
            </w:pPr>
            <w:r w:rsidRPr="00076547">
              <w:rPr>
                <w:i/>
              </w:rPr>
              <w:t xml:space="preserve">Use the pre-installed information and data from the previous test 2.5.4a. </w:t>
            </w:r>
          </w:p>
          <w:p w14:paraId="37C9AF25" w14:textId="77777777" w:rsidR="005D75B7" w:rsidRPr="00076547" w:rsidRDefault="005D75B7" w:rsidP="005D75B7">
            <w:pPr>
              <w:rPr>
                <w:i/>
              </w:rPr>
            </w:pPr>
            <w:r w:rsidRPr="00076547">
              <w:rPr>
                <w:i/>
              </w:rPr>
              <w:t>Test data used:</w:t>
            </w:r>
          </w:p>
          <w:p w14:paraId="4F50DDFB" w14:textId="1FAAB65A" w:rsidR="005D75B7" w:rsidRPr="00076547" w:rsidRDefault="005D75B7" w:rsidP="005D75B7">
            <w:pPr>
              <w:rPr>
                <w:i/>
              </w:rPr>
            </w:pPr>
            <w:r w:rsidRPr="00076547">
              <w:rPr>
                <w:i/>
              </w:rPr>
              <w:t>1) IHO.CRT</w:t>
            </w:r>
          </w:p>
          <w:p w14:paraId="6C60C138" w14:textId="73226A44" w:rsidR="005D75B7" w:rsidRPr="00076547" w:rsidRDefault="005D75B7" w:rsidP="005D75B7">
            <w:pPr>
              <w:rPr>
                <w:i/>
              </w:rPr>
            </w:pPr>
            <w:r w:rsidRPr="00076547">
              <w:rPr>
                <w:i/>
              </w:rPr>
              <w:t xml:space="preserve">2) </w:t>
            </w:r>
            <w:r w:rsidR="00823D26">
              <w:rPr>
                <w:i/>
              </w:rPr>
              <w:t>PERMIT.XML</w:t>
            </w:r>
          </w:p>
          <w:p w14:paraId="56E175C8" w14:textId="0A53AF2A" w:rsidR="005D75B7" w:rsidRPr="00076547" w:rsidRDefault="005D75B7" w:rsidP="005D75B7">
            <w:pPr>
              <w:rPr>
                <w:i/>
              </w:rPr>
            </w:pPr>
            <w:r w:rsidRPr="00076547">
              <w:rPr>
                <w:i/>
              </w:rPr>
              <w:t xml:space="preserve">3) </w:t>
            </w:r>
            <w:r w:rsidR="005570CE">
              <w:rPr>
                <w:i/>
              </w:rPr>
              <w:t>S100_ROOT</w:t>
            </w:r>
            <w:r w:rsidR="005570CE" w:rsidRPr="00076547">
              <w:rPr>
                <w:i/>
              </w:rPr>
              <w:t xml:space="preserve"> </w:t>
            </w:r>
            <w:r w:rsidRPr="00076547">
              <w:rPr>
                <w:i/>
              </w:rPr>
              <w:t xml:space="preserve">(Exchange Set) </w:t>
            </w:r>
          </w:p>
          <w:p w14:paraId="22705DFD" w14:textId="24E27595" w:rsidR="005D75B7" w:rsidRDefault="005D75B7" w:rsidP="005D75B7">
            <w:pPr>
              <w:rPr>
                <w:i/>
              </w:rPr>
            </w:pPr>
            <w:r w:rsidRPr="00076547">
              <w:rPr>
                <w:i/>
              </w:rPr>
              <w:t>Test data location:</w:t>
            </w:r>
          </w:p>
          <w:p w14:paraId="1EC5A48E" w14:textId="3E75F141" w:rsidR="00605F02" w:rsidRPr="00605F02" w:rsidRDefault="00605F02">
            <w:pPr>
              <w:pStyle w:val="ListParagraph"/>
              <w:numPr>
                <w:ilvl w:val="0"/>
                <w:numId w:val="53"/>
              </w:numPr>
              <w:rPr>
                <w:b/>
                <w:bCs/>
                <w:i/>
              </w:rPr>
            </w:pPr>
            <w:r w:rsidRPr="00605F02">
              <w:rPr>
                <w:b/>
                <w:bCs/>
                <w:i/>
              </w:rPr>
              <w:t>Authentication1B</w:t>
            </w:r>
          </w:p>
          <w:p w14:paraId="62EDC748" w14:textId="4773867F" w:rsidR="00AA754B" w:rsidRPr="004065B1" w:rsidRDefault="005570CE" w:rsidP="005D75B7">
            <w:r>
              <w:rPr>
                <w:i/>
              </w:rPr>
              <w:t xml:space="preserve">The </w:t>
            </w:r>
            <w:r w:rsidR="005D75B7" w:rsidRPr="00076547">
              <w:rPr>
                <w:i/>
              </w:rPr>
              <w:t>IHO Public key used for this is the same as that posted on their website at the time th</w:t>
            </w:r>
            <w:r>
              <w:rPr>
                <w:i/>
              </w:rPr>
              <w:t>e</w:t>
            </w:r>
            <w:r w:rsidR="005D75B7" w:rsidRPr="00076547">
              <w:rPr>
                <w:i/>
              </w:rPr>
              <w:t xml:space="preserve"> test data was produced.</w:t>
            </w:r>
          </w:p>
        </w:tc>
      </w:tr>
      <w:tr w:rsidR="00AA754B" w14:paraId="53E91C7B" w14:textId="77777777" w:rsidTr="00A12488">
        <w:trPr>
          <w:tblHeader/>
        </w:trPr>
        <w:tc>
          <w:tcPr>
            <w:tcW w:w="9526" w:type="dxa"/>
            <w:gridSpan w:val="4"/>
            <w:shd w:val="clear" w:color="auto" w:fill="CCFFCC"/>
            <w:vAlign w:val="center"/>
          </w:tcPr>
          <w:p w14:paraId="26F65A0B" w14:textId="77777777" w:rsidR="00AA754B" w:rsidRPr="004065B1" w:rsidRDefault="00AA754B" w:rsidP="00CB4150">
            <w:r w:rsidRPr="000A066E">
              <w:rPr>
                <w:b/>
              </w:rPr>
              <w:t>Action</w:t>
            </w:r>
          </w:p>
        </w:tc>
      </w:tr>
      <w:tr w:rsidR="00AA754B" w14:paraId="49735452" w14:textId="77777777" w:rsidTr="00A12488">
        <w:trPr>
          <w:tblHeader/>
        </w:trPr>
        <w:tc>
          <w:tcPr>
            <w:tcW w:w="9526" w:type="dxa"/>
            <w:gridSpan w:val="4"/>
            <w:vAlign w:val="center"/>
          </w:tcPr>
          <w:p w14:paraId="30F67546" w14:textId="2BAA5DDD" w:rsidR="005D75B7" w:rsidRPr="00076547" w:rsidRDefault="005D75B7" w:rsidP="005D75B7">
            <w:pPr>
              <w:rPr>
                <w:i/>
              </w:rPr>
            </w:pPr>
            <w:r w:rsidRPr="00076547">
              <w:rPr>
                <w:i/>
              </w:rPr>
              <w:t>Note: The certificate or public key file should be manually checked against the corresponding files on the IHO website (www.iho.int). See</w:t>
            </w:r>
            <w:r w:rsidR="00F15CF8">
              <w:rPr>
                <w:i/>
              </w:rPr>
              <w:t xml:space="preserve"> [</w:t>
            </w:r>
            <w:r w:rsidR="00F15CF8">
              <w:rPr>
                <w:b/>
                <w:bCs/>
                <w:i/>
              </w:rPr>
              <w:t>TBD]</w:t>
            </w:r>
            <w:r w:rsidRPr="00E012C8">
              <w:rPr>
                <w:i/>
                <w:highlight w:val="yellow"/>
              </w:rPr>
              <w:t xml:space="preserve"> </w:t>
            </w:r>
            <w:r w:rsidRPr="00357E05">
              <w:rPr>
                <w:i/>
              </w:rPr>
              <w:t>in S-</w:t>
            </w:r>
            <w:r w:rsidR="00F15CF8" w:rsidRPr="00357E05">
              <w:rPr>
                <w:i/>
              </w:rPr>
              <w:t>98</w:t>
            </w:r>
            <w:r w:rsidRPr="00F15CF8">
              <w:rPr>
                <w:i/>
              </w:rPr>
              <w:t>.</w:t>
            </w:r>
          </w:p>
          <w:p w14:paraId="79FDC90E" w14:textId="77777777" w:rsidR="005D75B7" w:rsidRPr="00076547" w:rsidRDefault="005D75B7" w:rsidP="005D75B7">
            <w:pPr>
              <w:rPr>
                <w:i/>
              </w:rPr>
            </w:pPr>
            <w:r w:rsidRPr="00076547">
              <w:rPr>
                <w:i/>
              </w:rPr>
              <w:t>Depending on the system install the certificate and/or public key file(s).</w:t>
            </w:r>
          </w:p>
          <w:p w14:paraId="18171AFF" w14:textId="35FB7E5E" w:rsidR="00AA754B" w:rsidRPr="0015247B" w:rsidRDefault="005D75B7" w:rsidP="005D75B7">
            <w:r w:rsidRPr="00076547">
              <w:rPr>
                <w:i/>
              </w:rPr>
              <w:t xml:space="preserve">Install the </w:t>
            </w:r>
            <w:r w:rsidR="00823D26">
              <w:rPr>
                <w:i/>
              </w:rPr>
              <w:t>PERMIT.XML</w:t>
            </w:r>
            <w:r w:rsidRPr="00076547">
              <w:rPr>
                <w:i/>
              </w:rPr>
              <w:t xml:space="preserve"> and Install the exchange set from the location above.</w:t>
            </w:r>
          </w:p>
        </w:tc>
      </w:tr>
      <w:tr w:rsidR="00AA754B" w14:paraId="2A714404" w14:textId="77777777" w:rsidTr="00A12488">
        <w:trPr>
          <w:tblHeader/>
        </w:trPr>
        <w:tc>
          <w:tcPr>
            <w:tcW w:w="9526" w:type="dxa"/>
            <w:gridSpan w:val="4"/>
            <w:shd w:val="clear" w:color="auto" w:fill="CCFFCC"/>
            <w:vAlign w:val="center"/>
          </w:tcPr>
          <w:p w14:paraId="6876A3A8" w14:textId="77777777" w:rsidR="00AA754B" w:rsidRPr="004065B1" w:rsidRDefault="00AA754B" w:rsidP="00CB4150">
            <w:r w:rsidRPr="000A066E">
              <w:rPr>
                <w:b/>
              </w:rPr>
              <w:t>Results</w:t>
            </w:r>
          </w:p>
        </w:tc>
      </w:tr>
      <w:tr w:rsidR="00AA754B" w14:paraId="2EF56EC9" w14:textId="77777777" w:rsidTr="00A12488">
        <w:trPr>
          <w:tblHeader/>
        </w:trPr>
        <w:tc>
          <w:tcPr>
            <w:tcW w:w="9526" w:type="dxa"/>
            <w:gridSpan w:val="4"/>
            <w:vAlign w:val="center"/>
          </w:tcPr>
          <w:p w14:paraId="564B1B14" w14:textId="523C544C" w:rsidR="005D75B7" w:rsidRPr="00076547" w:rsidRDefault="005D75B7" w:rsidP="005D75B7">
            <w:pPr>
              <w:jc w:val="left"/>
              <w:rPr>
                <w:i/>
              </w:rPr>
            </w:pPr>
            <w:r w:rsidRPr="00076547">
              <w:rPr>
                <w:i/>
              </w:rPr>
              <w:t xml:space="preserve">1) The new certificate or public key file should load without error or warning, i.e. no SSE </w:t>
            </w:r>
            <w:r w:rsidR="00E176FA">
              <w:rPr>
                <w:i/>
              </w:rPr>
              <w:t>1</w:t>
            </w:r>
            <w:r w:rsidRPr="00076547">
              <w:rPr>
                <w:i/>
              </w:rPr>
              <w:t>26 message. A message should be displayed informing the user that the new file has been installed successfully.</w:t>
            </w:r>
          </w:p>
          <w:p w14:paraId="1A5AAF00" w14:textId="77777777" w:rsidR="005D75B7" w:rsidRPr="00076547" w:rsidRDefault="005D75B7" w:rsidP="005D75B7">
            <w:pPr>
              <w:jc w:val="left"/>
              <w:rPr>
                <w:i/>
              </w:rPr>
            </w:pPr>
            <w:r w:rsidRPr="00076547">
              <w:rPr>
                <w:i/>
              </w:rPr>
              <w:t>2) The exchange set loads without any authentication failures.</w:t>
            </w:r>
          </w:p>
          <w:p w14:paraId="23F85996" w14:textId="0C2BB9E3" w:rsidR="005D75B7" w:rsidRPr="00076547" w:rsidRDefault="005D75B7" w:rsidP="005D75B7">
            <w:pPr>
              <w:jc w:val="left"/>
              <w:rPr>
                <w:i/>
              </w:rPr>
            </w:pPr>
            <w:r w:rsidRPr="00076547">
              <w:rPr>
                <w:i/>
              </w:rPr>
              <w:t xml:space="preserve">ENC cell </w:t>
            </w:r>
            <w:r w:rsidR="005570CE">
              <w:rPr>
                <w:i/>
              </w:rPr>
              <w:t>101GB00</w:t>
            </w:r>
            <w:r w:rsidRPr="00076547">
              <w:rPr>
                <w:i/>
              </w:rPr>
              <w:t>100004 (Edition #7, Update #1) installed without error or warning</w:t>
            </w:r>
          </w:p>
          <w:p w14:paraId="09918705" w14:textId="2C432D7F" w:rsidR="00AA754B" w:rsidRPr="0015247B" w:rsidRDefault="005D75B7" w:rsidP="005D75B7">
            <w:pPr>
              <w:jc w:val="left"/>
            </w:pPr>
            <w:r w:rsidRPr="00076547">
              <w:rPr>
                <w:i/>
              </w:rPr>
              <w:t xml:space="preserve">ENC cell </w:t>
            </w:r>
            <w:r w:rsidR="005570CE">
              <w:rPr>
                <w:i/>
              </w:rPr>
              <w:t>101</w:t>
            </w:r>
            <w:r w:rsidRPr="00076547">
              <w:rPr>
                <w:i/>
              </w:rPr>
              <w:t>GB</w:t>
            </w:r>
            <w:r w:rsidR="005570CE">
              <w:rPr>
                <w:i/>
              </w:rPr>
              <w:t>00</w:t>
            </w:r>
            <w:r w:rsidRPr="00076547">
              <w:rPr>
                <w:i/>
              </w:rPr>
              <w:t>100005 (Edition #3, Update #2) installed without error or warning</w:t>
            </w:r>
          </w:p>
        </w:tc>
      </w:tr>
    </w:tbl>
    <w:p w14:paraId="18A7CFB1" w14:textId="77777777" w:rsidR="00A94802" w:rsidRDefault="00A94802" w:rsidP="00A94802"/>
    <w:p w14:paraId="78D77564" w14:textId="77777777" w:rsidR="00A94802" w:rsidRPr="00A94802" w:rsidRDefault="00A94802" w:rsidP="001D52EE">
      <w:pPr>
        <w:pStyle w:val="Heading4"/>
      </w:pPr>
      <w:r>
        <w:t>2.5.4 c</w:t>
      </w:r>
      <w:r w:rsidRPr="00A94802">
        <w:t xml:space="preserve">) </w:t>
      </w:r>
      <w:r w:rsidR="00732FA0" w:rsidRPr="00732FA0">
        <w:t>No pre-installed certificate/public key on the system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E729591" w14:textId="77777777" w:rsidTr="00A12488">
        <w:trPr>
          <w:trHeight w:val="454"/>
          <w:tblHeader/>
        </w:trPr>
        <w:tc>
          <w:tcPr>
            <w:tcW w:w="2381" w:type="dxa"/>
            <w:shd w:val="clear" w:color="auto" w:fill="CCFFCC"/>
            <w:vAlign w:val="center"/>
          </w:tcPr>
          <w:p w14:paraId="7CBF7117" w14:textId="77777777" w:rsidR="00A94802" w:rsidRPr="004065B1" w:rsidRDefault="00A94802" w:rsidP="00CB4150">
            <w:r w:rsidRPr="000A066E">
              <w:rPr>
                <w:b/>
              </w:rPr>
              <w:t>Test Reference</w:t>
            </w:r>
          </w:p>
        </w:tc>
        <w:tc>
          <w:tcPr>
            <w:tcW w:w="2381" w:type="dxa"/>
            <w:shd w:val="clear" w:color="auto" w:fill="CCFFCC"/>
            <w:vAlign w:val="center"/>
          </w:tcPr>
          <w:p w14:paraId="5762719F" w14:textId="5D646E6B" w:rsidR="00A94802" w:rsidRPr="004065B1" w:rsidRDefault="00A53D8B" w:rsidP="00CB4150">
            <w:r>
              <w:t>MissingSACertificate</w:t>
            </w:r>
          </w:p>
        </w:tc>
        <w:tc>
          <w:tcPr>
            <w:tcW w:w="2382" w:type="dxa"/>
            <w:shd w:val="clear" w:color="auto" w:fill="CCFFCC"/>
            <w:vAlign w:val="center"/>
          </w:tcPr>
          <w:p w14:paraId="76ADBABF" w14:textId="77777777" w:rsidR="00A94802" w:rsidRPr="004065B1" w:rsidRDefault="00A94802" w:rsidP="00CB4150">
            <w:r w:rsidRPr="000A066E">
              <w:rPr>
                <w:b/>
              </w:rPr>
              <w:t>IHO Reference</w:t>
            </w:r>
          </w:p>
        </w:tc>
        <w:tc>
          <w:tcPr>
            <w:tcW w:w="2382" w:type="dxa"/>
            <w:shd w:val="clear" w:color="auto" w:fill="CCFFCC"/>
            <w:vAlign w:val="center"/>
          </w:tcPr>
          <w:p w14:paraId="717347F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01E2375D" w14:textId="4C89EA07" w:rsidR="00A94802" w:rsidRPr="004065B1" w:rsidRDefault="00A94802" w:rsidP="00CB4150"/>
        </w:tc>
      </w:tr>
      <w:tr w:rsidR="00A94802" w14:paraId="07BF622B" w14:textId="77777777" w:rsidTr="00A12488">
        <w:trPr>
          <w:tblHeader/>
        </w:trPr>
        <w:tc>
          <w:tcPr>
            <w:tcW w:w="9526" w:type="dxa"/>
            <w:gridSpan w:val="4"/>
            <w:shd w:val="clear" w:color="auto" w:fill="CCFFCC"/>
            <w:vAlign w:val="center"/>
          </w:tcPr>
          <w:p w14:paraId="6CE0D103" w14:textId="77777777" w:rsidR="00A94802" w:rsidRDefault="00A94802" w:rsidP="00CB4150">
            <w:r w:rsidRPr="000A066E">
              <w:rPr>
                <w:b/>
              </w:rPr>
              <w:t>Test description</w:t>
            </w:r>
          </w:p>
        </w:tc>
      </w:tr>
      <w:tr w:rsidR="00A94802" w14:paraId="4903DE07" w14:textId="77777777" w:rsidTr="00A12488">
        <w:trPr>
          <w:tblHeader/>
        </w:trPr>
        <w:tc>
          <w:tcPr>
            <w:tcW w:w="9526" w:type="dxa"/>
            <w:gridSpan w:val="4"/>
            <w:vAlign w:val="center"/>
          </w:tcPr>
          <w:p w14:paraId="5425CBAF" w14:textId="7865A62D" w:rsidR="00A94802" w:rsidRPr="00076547" w:rsidRDefault="005D75B7" w:rsidP="002164D3">
            <w:pPr>
              <w:jc w:val="left"/>
              <w:rPr>
                <w:i/>
              </w:rPr>
            </w:pPr>
            <w:r w:rsidRPr="00076547">
              <w:rPr>
                <w:i/>
              </w:rPr>
              <w:t xml:space="preserve">Test how the system performs when there is no pre-installed certificate. Confirm that the correct SSE </w:t>
            </w:r>
            <w:r w:rsidR="00E176FA">
              <w:rPr>
                <w:i/>
              </w:rPr>
              <w:t>1</w:t>
            </w:r>
            <w:r w:rsidRPr="00076547">
              <w:rPr>
                <w:i/>
              </w:rPr>
              <w:t>05 error message is displayed and that the system does not progress to the decompress/decrypt stage.</w:t>
            </w:r>
          </w:p>
        </w:tc>
      </w:tr>
      <w:tr w:rsidR="00A94802" w14:paraId="4FE52127" w14:textId="77777777" w:rsidTr="00A12488">
        <w:trPr>
          <w:tblHeader/>
        </w:trPr>
        <w:tc>
          <w:tcPr>
            <w:tcW w:w="9526" w:type="dxa"/>
            <w:gridSpan w:val="4"/>
            <w:shd w:val="clear" w:color="auto" w:fill="CCFFCC"/>
            <w:vAlign w:val="center"/>
          </w:tcPr>
          <w:p w14:paraId="34698A23" w14:textId="77777777" w:rsidR="00A94802" w:rsidRPr="004065B1" w:rsidRDefault="00A94802" w:rsidP="00CB4150">
            <w:r w:rsidRPr="000A066E">
              <w:rPr>
                <w:b/>
              </w:rPr>
              <w:t>Setup</w:t>
            </w:r>
          </w:p>
        </w:tc>
      </w:tr>
      <w:tr w:rsidR="00A94802" w14:paraId="60F61A43" w14:textId="77777777" w:rsidTr="00A12488">
        <w:trPr>
          <w:tblHeader/>
        </w:trPr>
        <w:tc>
          <w:tcPr>
            <w:tcW w:w="9526" w:type="dxa"/>
            <w:gridSpan w:val="4"/>
            <w:vAlign w:val="center"/>
          </w:tcPr>
          <w:p w14:paraId="2435B71A" w14:textId="77777777" w:rsidR="005D75B7" w:rsidRPr="00076547" w:rsidRDefault="005D75B7" w:rsidP="005D75B7">
            <w:pPr>
              <w:rPr>
                <w:i/>
              </w:rPr>
            </w:pPr>
            <w:r w:rsidRPr="00076547">
              <w:rPr>
                <w:i/>
              </w:rPr>
              <w:t xml:space="preserve">No pre-installed certificate, permits or ENC data. </w:t>
            </w:r>
          </w:p>
          <w:p w14:paraId="3BBE236F" w14:textId="77777777" w:rsidR="005D75B7" w:rsidRPr="00076547" w:rsidRDefault="005D75B7" w:rsidP="005D75B7">
            <w:pPr>
              <w:rPr>
                <w:i/>
              </w:rPr>
            </w:pPr>
            <w:r w:rsidRPr="00076547">
              <w:rPr>
                <w:i/>
              </w:rPr>
              <w:t>Test data used:</w:t>
            </w:r>
          </w:p>
          <w:p w14:paraId="08621BA4" w14:textId="0486F5DC" w:rsidR="005D75B7" w:rsidRPr="00076547" w:rsidRDefault="005D75B7" w:rsidP="005D75B7">
            <w:pPr>
              <w:rPr>
                <w:i/>
              </w:rPr>
            </w:pPr>
            <w:r w:rsidRPr="00076547">
              <w:rPr>
                <w:i/>
              </w:rPr>
              <w:t xml:space="preserve">1) </w:t>
            </w:r>
            <w:r w:rsidR="00823D26">
              <w:rPr>
                <w:i/>
              </w:rPr>
              <w:t>PERMIT.XML</w:t>
            </w:r>
          </w:p>
          <w:p w14:paraId="36CB0C8A" w14:textId="4892BBD5" w:rsidR="005D75B7" w:rsidRPr="00076547" w:rsidRDefault="005D75B7" w:rsidP="005D75B7">
            <w:pPr>
              <w:rPr>
                <w:i/>
              </w:rPr>
            </w:pPr>
            <w:r w:rsidRPr="00076547">
              <w:rPr>
                <w:i/>
              </w:rPr>
              <w:t xml:space="preserve">2) </w:t>
            </w:r>
            <w:r w:rsidR="00581282">
              <w:rPr>
                <w:i/>
              </w:rPr>
              <w:t>S100_ROOT</w:t>
            </w:r>
            <w:r w:rsidR="00581282" w:rsidRPr="00076547">
              <w:rPr>
                <w:i/>
              </w:rPr>
              <w:t xml:space="preserve"> </w:t>
            </w:r>
            <w:r w:rsidRPr="00076547">
              <w:rPr>
                <w:i/>
              </w:rPr>
              <w:t xml:space="preserve">(Exchange Set) </w:t>
            </w:r>
          </w:p>
          <w:p w14:paraId="26ACD92F" w14:textId="33BDEBA1" w:rsidR="005D75B7" w:rsidRDefault="005D75B7" w:rsidP="005D75B7">
            <w:pPr>
              <w:rPr>
                <w:i/>
              </w:rPr>
            </w:pPr>
            <w:r w:rsidRPr="00076547">
              <w:rPr>
                <w:i/>
              </w:rPr>
              <w:t>Test data location:</w:t>
            </w:r>
          </w:p>
          <w:p w14:paraId="18053EF5" w14:textId="4E914618" w:rsidR="00A53D8B" w:rsidRPr="00A53D8B" w:rsidRDefault="00A53D8B">
            <w:pPr>
              <w:pStyle w:val="ListParagraph"/>
              <w:numPr>
                <w:ilvl w:val="0"/>
                <w:numId w:val="53"/>
              </w:numPr>
              <w:rPr>
                <w:b/>
                <w:bCs/>
                <w:i/>
              </w:rPr>
            </w:pPr>
            <w:r w:rsidRPr="00A53D8B">
              <w:rPr>
                <w:b/>
                <w:bCs/>
                <w:i/>
              </w:rPr>
              <w:t>Authentication1C</w:t>
            </w:r>
          </w:p>
          <w:p w14:paraId="440DD01F" w14:textId="77777777" w:rsidR="00A94802" w:rsidRPr="004065B1" w:rsidRDefault="005D75B7" w:rsidP="005D75B7">
            <w:r w:rsidRPr="00076547">
              <w:rPr>
                <w:i/>
              </w:rPr>
              <w:t>IHO Public key used for this is the same as that posted on their website at the time this test data was produced.</w:t>
            </w:r>
          </w:p>
        </w:tc>
      </w:tr>
    </w:tbl>
    <w:p w14:paraId="5C5A76D9" w14:textId="77777777" w:rsidR="00E944A0" w:rsidRDefault="00E944A0" w:rsidP="00A94802"/>
    <w:p w14:paraId="158E3C00"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052772E9" w14:textId="77777777" w:rsidTr="00730835">
        <w:trPr>
          <w:tblHeader/>
        </w:trPr>
        <w:tc>
          <w:tcPr>
            <w:tcW w:w="9526" w:type="dxa"/>
            <w:shd w:val="clear" w:color="auto" w:fill="CCFFCC"/>
            <w:vAlign w:val="center"/>
          </w:tcPr>
          <w:p w14:paraId="0CA08553" w14:textId="77777777" w:rsidR="00E944A0" w:rsidRPr="004065B1" w:rsidRDefault="00E944A0" w:rsidP="00730835">
            <w:r w:rsidRPr="000A066E">
              <w:rPr>
                <w:b/>
              </w:rPr>
              <w:lastRenderedPageBreak/>
              <w:t>Action</w:t>
            </w:r>
          </w:p>
        </w:tc>
      </w:tr>
      <w:tr w:rsidR="00E944A0" w14:paraId="43B578CD" w14:textId="77777777" w:rsidTr="00730835">
        <w:trPr>
          <w:tblHeader/>
        </w:trPr>
        <w:tc>
          <w:tcPr>
            <w:tcW w:w="9526" w:type="dxa"/>
            <w:vAlign w:val="center"/>
          </w:tcPr>
          <w:p w14:paraId="556FF922" w14:textId="77777777" w:rsidR="00E944A0" w:rsidRPr="00076547" w:rsidRDefault="00E944A0" w:rsidP="00730835">
            <w:pPr>
              <w:rPr>
                <w:i/>
              </w:rPr>
            </w:pPr>
            <w:r w:rsidRPr="00076547">
              <w:rPr>
                <w:i/>
              </w:rPr>
              <w:t>Install the permit file followed by the exchange set stored in the location above.</w:t>
            </w:r>
          </w:p>
        </w:tc>
      </w:tr>
      <w:tr w:rsidR="00E944A0" w14:paraId="19A3F3A8" w14:textId="77777777" w:rsidTr="00730835">
        <w:trPr>
          <w:tblHeader/>
        </w:trPr>
        <w:tc>
          <w:tcPr>
            <w:tcW w:w="9526" w:type="dxa"/>
            <w:shd w:val="clear" w:color="auto" w:fill="CCFFCC"/>
            <w:vAlign w:val="center"/>
          </w:tcPr>
          <w:p w14:paraId="23E81615" w14:textId="77777777" w:rsidR="00E944A0" w:rsidRPr="004065B1" w:rsidRDefault="00E944A0" w:rsidP="00730835">
            <w:r w:rsidRPr="000A066E">
              <w:rPr>
                <w:b/>
              </w:rPr>
              <w:t>Results</w:t>
            </w:r>
          </w:p>
        </w:tc>
      </w:tr>
      <w:tr w:rsidR="00E944A0" w14:paraId="3E81F4BB" w14:textId="77777777" w:rsidTr="00730835">
        <w:trPr>
          <w:tblHeader/>
        </w:trPr>
        <w:tc>
          <w:tcPr>
            <w:tcW w:w="9526" w:type="dxa"/>
            <w:vAlign w:val="center"/>
          </w:tcPr>
          <w:p w14:paraId="41C72735" w14:textId="63A08343" w:rsidR="00E944A0" w:rsidRPr="00076547" w:rsidRDefault="00E944A0" w:rsidP="00730835">
            <w:pPr>
              <w:jc w:val="left"/>
              <w:rPr>
                <w:i/>
              </w:rPr>
            </w:pPr>
            <w:r w:rsidRPr="00076547">
              <w:rPr>
                <w:i/>
              </w:rPr>
              <w:t xml:space="preserve">The system must report </w:t>
            </w:r>
            <w:r w:rsidRPr="00357E05">
              <w:rPr>
                <w:i/>
              </w:rPr>
              <w:t xml:space="preserve">a SSE </w:t>
            </w:r>
            <w:r w:rsidR="00F15CF8" w:rsidRPr="00357E05">
              <w:rPr>
                <w:i/>
              </w:rPr>
              <w:t>1</w:t>
            </w:r>
            <w:r w:rsidRPr="00357E05">
              <w:rPr>
                <w:i/>
              </w:rPr>
              <w:t>05 error</w:t>
            </w:r>
            <w:r w:rsidRPr="00076547">
              <w:rPr>
                <w:i/>
              </w:rPr>
              <w:t xml:space="preserve"> message similar to the one below.</w:t>
            </w:r>
          </w:p>
          <w:p w14:paraId="1037F86B" w14:textId="7B6F01D1"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4E41E462" w14:textId="77777777" w:rsidR="00E944A0" w:rsidRPr="00076547" w:rsidRDefault="00E944A0" w:rsidP="00730835">
            <w:pPr>
              <w:jc w:val="left"/>
              <w:rPr>
                <w:i/>
              </w:rPr>
            </w:pPr>
            <w:r w:rsidRPr="00076547">
              <w:rPr>
                <w:i/>
              </w:rPr>
              <w:t>The system must abort at this point and not continue to install ENCs.</w:t>
            </w:r>
          </w:p>
          <w:p w14:paraId="50E35054" w14:textId="28C66019" w:rsidR="00E944A0" w:rsidRPr="00076547" w:rsidRDefault="00E944A0" w:rsidP="00730835">
            <w:pPr>
              <w:jc w:val="left"/>
              <w:rPr>
                <w:i/>
              </w:rPr>
            </w:pPr>
            <w:r w:rsidRPr="00076547">
              <w:rPr>
                <w:i/>
              </w:rPr>
              <w:t xml:space="preserve">ENC cell </w:t>
            </w:r>
            <w:r w:rsidR="00581282">
              <w:rPr>
                <w:i/>
              </w:rPr>
              <w:t>101GB00</w:t>
            </w:r>
            <w:r w:rsidR="00581282" w:rsidRPr="00076547">
              <w:rPr>
                <w:i/>
              </w:rPr>
              <w:t>10000</w:t>
            </w:r>
            <w:r w:rsidR="00581282">
              <w:rPr>
                <w:i/>
              </w:rPr>
              <w:t>1</w:t>
            </w:r>
            <w:r w:rsidR="00581282" w:rsidRPr="00076547">
              <w:rPr>
                <w:i/>
              </w:rPr>
              <w:t xml:space="preserve"> </w:t>
            </w:r>
            <w:r w:rsidRPr="00076547">
              <w:rPr>
                <w:i/>
              </w:rPr>
              <w:t xml:space="preserve">(Edition #3, Update #6) not installed. “SSE </w:t>
            </w:r>
            <w:r w:rsidR="00E176FA">
              <w:rPr>
                <w:i/>
              </w:rPr>
              <w:t>1</w:t>
            </w:r>
            <w:r w:rsidRPr="00076547">
              <w:rPr>
                <w:i/>
              </w:rPr>
              <w:t>05” Error Message</w:t>
            </w:r>
          </w:p>
          <w:p w14:paraId="3B8D805B" w14:textId="1F24582D" w:rsidR="00E944A0" w:rsidRPr="0015247B" w:rsidRDefault="00E944A0" w:rsidP="00730835">
            <w:pPr>
              <w:jc w:val="left"/>
            </w:pPr>
            <w:r w:rsidRPr="00076547">
              <w:rPr>
                <w:i/>
              </w:rPr>
              <w:t xml:space="preserve">ENC cell </w:t>
            </w:r>
            <w:r w:rsidR="00581282">
              <w:rPr>
                <w:i/>
              </w:rPr>
              <w:t>101GB00</w:t>
            </w:r>
            <w:r w:rsidR="00581282" w:rsidRPr="00076547">
              <w:rPr>
                <w:i/>
              </w:rPr>
              <w:t>10000</w:t>
            </w:r>
            <w:r w:rsidR="00581282">
              <w:rPr>
                <w:i/>
              </w:rPr>
              <w:t>2</w:t>
            </w:r>
            <w:r w:rsidR="00581282" w:rsidRPr="00076547">
              <w:rPr>
                <w:i/>
              </w:rPr>
              <w:t xml:space="preserve"> </w:t>
            </w:r>
            <w:r w:rsidRPr="00076547">
              <w:rPr>
                <w:i/>
              </w:rPr>
              <w:t xml:space="preserve">(Edition #13, Update #5) not installed. “SSE </w:t>
            </w:r>
            <w:r w:rsidR="00E176FA">
              <w:rPr>
                <w:i/>
              </w:rPr>
              <w:t>1</w:t>
            </w:r>
            <w:r w:rsidRPr="00076547">
              <w:rPr>
                <w:i/>
              </w:rPr>
              <w:t>05” Error Message</w:t>
            </w:r>
          </w:p>
        </w:tc>
      </w:tr>
    </w:tbl>
    <w:p w14:paraId="1A968353" w14:textId="77777777" w:rsidR="00E944A0" w:rsidRDefault="00E944A0" w:rsidP="00A94802"/>
    <w:p w14:paraId="1B38D561" w14:textId="77777777" w:rsidR="00A94802" w:rsidRPr="00A94802" w:rsidRDefault="00A94802" w:rsidP="001D52EE">
      <w:pPr>
        <w:pStyle w:val="Heading4"/>
      </w:pPr>
      <w:r>
        <w:t>2.5.4</w:t>
      </w:r>
      <w:r w:rsidRPr="00A94802">
        <w:t xml:space="preserve"> </w:t>
      </w:r>
      <w:r>
        <w:t>d</w:t>
      </w:r>
      <w:r w:rsidRPr="00A94802">
        <w:t xml:space="preserve">) </w:t>
      </w:r>
      <w:r w:rsidR="00732FA0" w:rsidRPr="00732FA0">
        <w:t>Check SA Certificate Expiry 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47851970" w14:textId="77777777" w:rsidTr="00A12488">
        <w:trPr>
          <w:trHeight w:val="454"/>
          <w:tblHeader/>
        </w:trPr>
        <w:tc>
          <w:tcPr>
            <w:tcW w:w="2381" w:type="dxa"/>
            <w:shd w:val="clear" w:color="auto" w:fill="CCFFCC"/>
            <w:vAlign w:val="center"/>
          </w:tcPr>
          <w:p w14:paraId="6E5EB5FD" w14:textId="77777777" w:rsidR="00A94802" w:rsidRPr="004065B1" w:rsidRDefault="00A94802" w:rsidP="00CB4150">
            <w:r w:rsidRPr="000A066E">
              <w:rPr>
                <w:b/>
              </w:rPr>
              <w:t>Test Reference</w:t>
            </w:r>
          </w:p>
        </w:tc>
        <w:tc>
          <w:tcPr>
            <w:tcW w:w="2381" w:type="dxa"/>
            <w:shd w:val="clear" w:color="auto" w:fill="CCFFCC"/>
            <w:vAlign w:val="center"/>
          </w:tcPr>
          <w:p w14:paraId="42789D40" w14:textId="74B72EA8" w:rsidR="00A94802" w:rsidRPr="004065B1" w:rsidRDefault="00A53D8B" w:rsidP="00CB4150">
            <w:proofErr w:type="spellStart"/>
            <w:r>
              <w:t>CertificateExpiry</w:t>
            </w:r>
            <w:proofErr w:type="spellEnd"/>
          </w:p>
        </w:tc>
        <w:tc>
          <w:tcPr>
            <w:tcW w:w="2382" w:type="dxa"/>
            <w:shd w:val="clear" w:color="auto" w:fill="CCFFCC"/>
            <w:vAlign w:val="center"/>
          </w:tcPr>
          <w:p w14:paraId="28358149" w14:textId="77777777" w:rsidR="00A94802" w:rsidRPr="004065B1" w:rsidRDefault="00A94802" w:rsidP="00CB4150">
            <w:r w:rsidRPr="000A066E">
              <w:rPr>
                <w:b/>
              </w:rPr>
              <w:t>IHO Reference</w:t>
            </w:r>
          </w:p>
        </w:tc>
        <w:tc>
          <w:tcPr>
            <w:tcW w:w="2382" w:type="dxa"/>
            <w:shd w:val="clear" w:color="auto" w:fill="CCFFCC"/>
            <w:vAlign w:val="center"/>
          </w:tcPr>
          <w:p w14:paraId="75A8F265"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27AD899D" w14:textId="52324B96" w:rsidR="00A94802" w:rsidRPr="004065B1" w:rsidRDefault="00A94802" w:rsidP="00CB4150"/>
        </w:tc>
      </w:tr>
      <w:tr w:rsidR="00A94802" w14:paraId="6ACCFFE5" w14:textId="77777777" w:rsidTr="00A12488">
        <w:trPr>
          <w:tblHeader/>
        </w:trPr>
        <w:tc>
          <w:tcPr>
            <w:tcW w:w="9526" w:type="dxa"/>
            <w:gridSpan w:val="4"/>
            <w:shd w:val="clear" w:color="auto" w:fill="CCFFCC"/>
            <w:vAlign w:val="center"/>
          </w:tcPr>
          <w:p w14:paraId="582DA984" w14:textId="77777777" w:rsidR="00A94802" w:rsidRDefault="00A94802" w:rsidP="00CB4150">
            <w:r w:rsidRPr="000A066E">
              <w:rPr>
                <w:b/>
              </w:rPr>
              <w:t>Test description</w:t>
            </w:r>
          </w:p>
        </w:tc>
      </w:tr>
      <w:tr w:rsidR="00A94802" w14:paraId="1111F56A" w14:textId="77777777" w:rsidTr="00A12488">
        <w:trPr>
          <w:tblHeader/>
        </w:trPr>
        <w:tc>
          <w:tcPr>
            <w:tcW w:w="9526" w:type="dxa"/>
            <w:gridSpan w:val="4"/>
            <w:vAlign w:val="center"/>
          </w:tcPr>
          <w:p w14:paraId="5581F751" w14:textId="74B3C048" w:rsidR="005D75B7" w:rsidRPr="00076547" w:rsidRDefault="005D75B7" w:rsidP="002164D3">
            <w:pPr>
              <w:jc w:val="left"/>
              <w:rPr>
                <w:i/>
              </w:rPr>
            </w:pPr>
            <w:r w:rsidRPr="00076547">
              <w:rPr>
                <w:i/>
              </w:rPr>
              <w:t xml:space="preserve">Test how the system performs if the </w:t>
            </w:r>
            <w:r w:rsidR="00A53D8B">
              <w:rPr>
                <w:i/>
              </w:rPr>
              <w:t xml:space="preserve">SA </w:t>
            </w:r>
            <w:r w:rsidRPr="00076547">
              <w:rPr>
                <w:i/>
              </w:rPr>
              <w:t xml:space="preserve">certificate (IHO.CRT) has expired. To confirm that the correct SSE </w:t>
            </w:r>
            <w:r w:rsidR="00E176FA">
              <w:rPr>
                <w:i/>
              </w:rPr>
              <w:t>1</w:t>
            </w:r>
            <w:r w:rsidRPr="00076547">
              <w:rPr>
                <w:i/>
              </w:rPr>
              <w:t>22 error message is displayed and that the system does not progress to the decompress/decrypt stage.</w:t>
            </w:r>
          </w:p>
          <w:p w14:paraId="0766E2A8" w14:textId="33DF9A94" w:rsidR="00A94802" w:rsidRPr="00EF287F" w:rsidRDefault="005D75B7" w:rsidP="002164D3">
            <w:pPr>
              <w:jc w:val="left"/>
            </w:pPr>
            <w:r w:rsidRPr="00EF287F">
              <w:rPr>
                <w:i/>
              </w:rPr>
              <w:t>.</w:t>
            </w:r>
          </w:p>
        </w:tc>
      </w:tr>
      <w:tr w:rsidR="00A94802" w14:paraId="292E1661" w14:textId="77777777" w:rsidTr="00A12488">
        <w:trPr>
          <w:tblHeader/>
        </w:trPr>
        <w:tc>
          <w:tcPr>
            <w:tcW w:w="9526" w:type="dxa"/>
            <w:gridSpan w:val="4"/>
            <w:shd w:val="clear" w:color="auto" w:fill="CCFFCC"/>
            <w:vAlign w:val="center"/>
          </w:tcPr>
          <w:p w14:paraId="7900A7B0" w14:textId="77777777" w:rsidR="00A94802" w:rsidRPr="004065B1" w:rsidRDefault="00A94802" w:rsidP="00CB4150">
            <w:r w:rsidRPr="000A066E">
              <w:rPr>
                <w:b/>
              </w:rPr>
              <w:t>Setup</w:t>
            </w:r>
          </w:p>
        </w:tc>
      </w:tr>
      <w:tr w:rsidR="00A94802" w14:paraId="5499A51D" w14:textId="77777777" w:rsidTr="00A12488">
        <w:trPr>
          <w:tblHeader/>
        </w:trPr>
        <w:tc>
          <w:tcPr>
            <w:tcW w:w="9526" w:type="dxa"/>
            <w:gridSpan w:val="4"/>
            <w:vAlign w:val="center"/>
          </w:tcPr>
          <w:p w14:paraId="681D626D" w14:textId="77777777" w:rsidR="005D75B7" w:rsidRPr="00076547" w:rsidRDefault="005D75B7" w:rsidP="005D75B7">
            <w:pPr>
              <w:rPr>
                <w:i/>
              </w:rPr>
            </w:pPr>
            <w:r w:rsidRPr="00076547">
              <w:rPr>
                <w:i/>
              </w:rPr>
              <w:t xml:space="preserve">No pre-installed certificate, permits or ENC data. </w:t>
            </w:r>
          </w:p>
          <w:p w14:paraId="4A55CB9C" w14:textId="77777777" w:rsidR="005D75B7" w:rsidRPr="00076547" w:rsidRDefault="005D75B7" w:rsidP="005D75B7">
            <w:pPr>
              <w:rPr>
                <w:i/>
              </w:rPr>
            </w:pPr>
            <w:r w:rsidRPr="00076547">
              <w:rPr>
                <w:i/>
              </w:rPr>
              <w:t>Test data used:</w:t>
            </w:r>
          </w:p>
          <w:p w14:paraId="5870FB9C" w14:textId="3F2193F8" w:rsidR="005D75B7" w:rsidRPr="00076547" w:rsidRDefault="005D75B7" w:rsidP="005D75B7">
            <w:pPr>
              <w:rPr>
                <w:i/>
              </w:rPr>
            </w:pPr>
            <w:r w:rsidRPr="00076547">
              <w:rPr>
                <w:i/>
              </w:rPr>
              <w:t xml:space="preserve">IHO.CRT </w:t>
            </w:r>
            <w:r w:rsidR="00823D26">
              <w:rPr>
                <w:i/>
              </w:rPr>
              <w:t>PERMIT.XML</w:t>
            </w:r>
            <w:r w:rsidR="00073C00">
              <w:rPr>
                <w:i/>
              </w:rPr>
              <w:t xml:space="preserve"> PERMIT.SIG</w:t>
            </w:r>
          </w:p>
          <w:p w14:paraId="017164A5" w14:textId="089D6623" w:rsidR="005D75B7" w:rsidRPr="00076547" w:rsidRDefault="00581282" w:rsidP="005D75B7">
            <w:pPr>
              <w:rPr>
                <w:i/>
              </w:rPr>
            </w:pPr>
            <w:r>
              <w:rPr>
                <w:i/>
              </w:rPr>
              <w:t>S100_ROOT</w:t>
            </w:r>
            <w:r w:rsidRPr="00076547">
              <w:rPr>
                <w:i/>
              </w:rPr>
              <w:t xml:space="preserve"> </w:t>
            </w:r>
            <w:r w:rsidR="005D75B7" w:rsidRPr="00076547">
              <w:rPr>
                <w:i/>
              </w:rPr>
              <w:t>(Exchange Set)</w:t>
            </w:r>
          </w:p>
          <w:p w14:paraId="762EC0AA" w14:textId="2439FD21" w:rsidR="005D75B7" w:rsidRDefault="005D75B7" w:rsidP="005D75B7">
            <w:pPr>
              <w:rPr>
                <w:i/>
              </w:rPr>
            </w:pPr>
            <w:r w:rsidRPr="00076547">
              <w:rPr>
                <w:i/>
              </w:rPr>
              <w:t>Test data location:</w:t>
            </w:r>
          </w:p>
          <w:p w14:paraId="5FB09AE7" w14:textId="4DA979C6" w:rsidR="00A53D8B" w:rsidRPr="00073C00" w:rsidRDefault="00A53D8B">
            <w:pPr>
              <w:pStyle w:val="ListParagraph"/>
              <w:numPr>
                <w:ilvl w:val="0"/>
                <w:numId w:val="54"/>
              </w:numPr>
              <w:rPr>
                <w:b/>
                <w:bCs/>
                <w:i/>
              </w:rPr>
            </w:pPr>
            <w:r w:rsidRPr="00073C00">
              <w:rPr>
                <w:b/>
                <w:bCs/>
                <w:i/>
              </w:rPr>
              <w:t xml:space="preserve"> Authentication1DExpired</w:t>
            </w:r>
          </w:p>
          <w:p w14:paraId="1553FBA9" w14:textId="103573AC" w:rsidR="00A53D8B" w:rsidRPr="00073C00" w:rsidRDefault="00A53D8B">
            <w:pPr>
              <w:pStyle w:val="ListParagraph"/>
              <w:numPr>
                <w:ilvl w:val="0"/>
                <w:numId w:val="54"/>
              </w:numPr>
              <w:rPr>
                <w:b/>
                <w:bCs/>
                <w:i/>
              </w:rPr>
            </w:pPr>
            <w:r w:rsidRPr="00073C00">
              <w:rPr>
                <w:b/>
                <w:bCs/>
                <w:i/>
              </w:rPr>
              <w:t>Authentication1DCurrent</w:t>
            </w:r>
          </w:p>
          <w:p w14:paraId="7C2324D1" w14:textId="19640DE8" w:rsidR="005D75B7" w:rsidRPr="00076547" w:rsidRDefault="005D75B7" w:rsidP="005D75B7">
            <w:pPr>
              <w:rPr>
                <w:i/>
              </w:rPr>
            </w:pPr>
            <w:r w:rsidRPr="00076547">
              <w:rPr>
                <w:i/>
              </w:rPr>
              <w:t>The IHO.CRT (Expired) certificate expired on 31st December 20</w:t>
            </w:r>
            <w:r w:rsidR="00581282">
              <w:rPr>
                <w:i/>
              </w:rPr>
              <w:t>1</w:t>
            </w:r>
            <w:r w:rsidRPr="00076547">
              <w:rPr>
                <w:i/>
              </w:rPr>
              <w:t>4</w:t>
            </w:r>
          </w:p>
          <w:p w14:paraId="6B486D65" w14:textId="2E7631CF" w:rsidR="00A94802" w:rsidRPr="004065B1" w:rsidRDefault="005D75B7" w:rsidP="005D75B7">
            <w:r w:rsidRPr="00076547">
              <w:rPr>
                <w:i/>
              </w:rPr>
              <w:t>The IHO.CRT (Current) certificate expires on 29th August 20</w:t>
            </w:r>
            <w:r w:rsidR="00581282">
              <w:rPr>
                <w:i/>
              </w:rPr>
              <w:t>3</w:t>
            </w:r>
            <w:r w:rsidRPr="00076547">
              <w:rPr>
                <w:i/>
              </w:rPr>
              <w:t>3</w:t>
            </w:r>
          </w:p>
        </w:tc>
      </w:tr>
      <w:tr w:rsidR="00A94802" w14:paraId="778145C8" w14:textId="77777777" w:rsidTr="00A12488">
        <w:trPr>
          <w:tblHeader/>
        </w:trPr>
        <w:tc>
          <w:tcPr>
            <w:tcW w:w="9526" w:type="dxa"/>
            <w:gridSpan w:val="4"/>
            <w:shd w:val="clear" w:color="auto" w:fill="CCFFCC"/>
            <w:vAlign w:val="center"/>
          </w:tcPr>
          <w:p w14:paraId="25603941" w14:textId="77777777" w:rsidR="00A94802" w:rsidRPr="004065B1" w:rsidRDefault="00A94802" w:rsidP="00CB4150">
            <w:r w:rsidRPr="000A066E">
              <w:rPr>
                <w:b/>
              </w:rPr>
              <w:t>Action</w:t>
            </w:r>
          </w:p>
        </w:tc>
      </w:tr>
      <w:tr w:rsidR="00A94802" w14:paraId="36CBFA00" w14:textId="77777777" w:rsidTr="00A12488">
        <w:trPr>
          <w:tblHeader/>
        </w:trPr>
        <w:tc>
          <w:tcPr>
            <w:tcW w:w="9526" w:type="dxa"/>
            <w:gridSpan w:val="4"/>
            <w:vAlign w:val="center"/>
          </w:tcPr>
          <w:p w14:paraId="355EFB53" w14:textId="77777777" w:rsidR="005D75B7" w:rsidRPr="00076547" w:rsidRDefault="005D75B7" w:rsidP="005D75B7">
            <w:pPr>
              <w:rPr>
                <w:i/>
              </w:rPr>
            </w:pPr>
            <w:r w:rsidRPr="00076547">
              <w:rPr>
                <w:i/>
              </w:rPr>
              <w:t>There are two folders one contains an expired certificate, an exchange set and a set of permits, the other a current certificate, an exchange set and a further set of permits. The system date should be set to a date between the expiry dates for (a) and (b) above.</w:t>
            </w:r>
          </w:p>
          <w:p w14:paraId="17DC67C3" w14:textId="77777777" w:rsidR="005D75B7" w:rsidRPr="00076547" w:rsidRDefault="005D75B7" w:rsidP="005D75B7">
            <w:pPr>
              <w:rPr>
                <w:i/>
              </w:rPr>
            </w:pPr>
          </w:p>
          <w:p w14:paraId="7D8557B0" w14:textId="77777777" w:rsidR="005D75B7" w:rsidRPr="00076547" w:rsidRDefault="005D75B7" w:rsidP="005D75B7">
            <w:pPr>
              <w:rPr>
                <w:i/>
              </w:rPr>
            </w:pPr>
            <w:r w:rsidRPr="00076547">
              <w:rPr>
                <w:i/>
              </w:rPr>
              <w:t>1) Install the certificate and permits at location (a) above then attempt to load the exchange set.</w:t>
            </w:r>
          </w:p>
          <w:p w14:paraId="7F81EF73" w14:textId="07619257" w:rsidR="00A94802" w:rsidRPr="0015247B" w:rsidRDefault="005D75B7" w:rsidP="005D75B7">
            <w:r w:rsidRPr="00076547">
              <w:rPr>
                <w:i/>
              </w:rPr>
              <w:t xml:space="preserve">2) Then install the certificate and permits at location (b) above then attempt to load the exchange set (this test should result in the certificate &amp; </w:t>
            </w:r>
            <w:proofErr w:type="spellStart"/>
            <w:r w:rsidRPr="00076547">
              <w:rPr>
                <w:i/>
              </w:rPr>
              <w:t>ExSet</w:t>
            </w:r>
            <w:proofErr w:type="spellEnd"/>
            <w:r w:rsidRPr="00076547">
              <w:rPr>
                <w:i/>
              </w:rPr>
              <w:t xml:space="preserve"> loading correctly). (Permits for this test expire on 31st Dec 202</w:t>
            </w:r>
            <w:r w:rsidR="00581282">
              <w:rPr>
                <w:i/>
              </w:rPr>
              <w:t>3</w:t>
            </w:r>
            <w:r w:rsidRPr="00076547">
              <w:rPr>
                <w:i/>
              </w:rPr>
              <w:t>)</w:t>
            </w:r>
          </w:p>
        </w:tc>
      </w:tr>
    </w:tbl>
    <w:p w14:paraId="4A42A924" w14:textId="77777777" w:rsidR="00E944A0" w:rsidRDefault="00E944A0" w:rsidP="00A94802"/>
    <w:p w14:paraId="7A5FAD6E" w14:textId="77777777" w:rsidR="00A94802" w:rsidRDefault="00E944A0" w:rsidP="00A9480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E944A0" w14:paraId="1F344794" w14:textId="77777777" w:rsidTr="00A12488">
        <w:trPr>
          <w:tblHeader/>
        </w:trPr>
        <w:tc>
          <w:tcPr>
            <w:tcW w:w="9526" w:type="dxa"/>
            <w:shd w:val="clear" w:color="auto" w:fill="CCFFCC"/>
            <w:vAlign w:val="center"/>
          </w:tcPr>
          <w:p w14:paraId="438D4F9E" w14:textId="77777777" w:rsidR="00E944A0" w:rsidRPr="004065B1" w:rsidRDefault="00E944A0" w:rsidP="00730835">
            <w:r w:rsidRPr="000A066E">
              <w:rPr>
                <w:b/>
              </w:rPr>
              <w:lastRenderedPageBreak/>
              <w:t>Results</w:t>
            </w:r>
          </w:p>
        </w:tc>
      </w:tr>
      <w:tr w:rsidR="00E944A0" w14:paraId="7D2EFFA3" w14:textId="77777777" w:rsidTr="00A12488">
        <w:trPr>
          <w:tblHeader/>
        </w:trPr>
        <w:tc>
          <w:tcPr>
            <w:tcW w:w="9526" w:type="dxa"/>
            <w:vAlign w:val="center"/>
          </w:tcPr>
          <w:p w14:paraId="33AAB0D0" w14:textId="74AD4F46" w:rsidR="00E944A0" w:rsidRPr="00076547" w:rsidRDefault="00E944A0" w:rsidP="00730835">
            <w:pPr>
              <w:jc w:val="left"/>
              <w:rPr>
                <w:i/>
              </w:rPr>
            </w:pPr>
            <w:r w:rsidRPr="00076547">
              <w:rPr>
                <w:i/>
              </w:rPr>
              <w:t xml:space="preserve">1) When installing the expired certificate the system must report a SSE </w:t>
            </w:r>
            <w:r w:rsidR="00E176FA">
              <w:rPr>
                <w:i/>
              </w:rPr>
              <w:t>1</w:t>
            </w:r>
            <w:r w:rsidRPr="00076547">
              <w:rPr>
                <w:i/>
              </w:rPr>
              <w:t>22 error message similar to the one below.</w:t>
            </w:r>
          </w:p>
          <w:p w14:paraId="364DF04F" w14:textId="3E88083D" w:rsidR="00E944A0" w:rsidRPr="00076547" w:rsidRDefault="00E944A0" w:rsidP="00730835">
            <w:pPr>
              <w:jc w:val="left"/>
              <w:rPr>
                <w:i/>
              </w:rPr>
            </w:pPr>
            <w:r w:rsidRPr="00076547">
              <w:rPr>
                <w:i/>
              </w:rPr>
              <w:t>“</w:t>
            </w:r>
            <w:r w:rsidRPr="00076547">
              <w:rPr>
                <w:b/>
                <w:i/>
              </w:rPr>
              <w:t xml:space="preserve">SSE </w:t>
            </w:r>
            <w:r w:rsidR="00E176FA">
              <w:rPr>
                <w:b/>
                <w:i/>
              </w:rPr>
              <w:t>1</w:t>
            </w:r>
            <w:r w:rsidRPr="00076547">
              <w:rPr>
                <w:b/>
                <w:i/>
              </w:rPr>
              <w:t>22 – SA Digital Certificate file has expired. A new SA Public Key (certificate) can be obtained from the IHO website or your data supplier</w:t>
            </w:r>
            <w:r w:rsidRPr="00076547">
              <w:rPr>
                <w:i/>
              </w:rPr>
              <w:t xml:space="preserve">.” When attempting to install the exchange set the system must report the required SSE </w:t>
            </w:r>
            <w:r w:rsidR="00E176FA">
              <w:rPr>
                <w:i/>
              </w:rPr>
              <w:t>1</w:t>
            </w:r>
            <w:r w:rsidRPr="00076547">
              <w:rPr>
                <w:i/>
              </w:rPr>
              <w:t>05 message stating that no valid certificate is installed in the ECDIS.</w:t>
            </w:r>
          </w:p>
          <w:p w14:paraId="6708CAE2" w14:textId="77777777" w:rsidR="00E944A0" w:rsidRPr="00076547" w:rsidRDefault="00E944A0" w:rsidP="00730835">
            <w:pPr>
              <w:jc w:val="left"/>
              <w:rPr>
                <w:i/>
              </w:rPr>
            </w:pPr>
          </w:p>
          <w:p w14:paraId="575C252E" w14:textId="77777777" w:rsidR="00E944A0" w:rsidRPr="00076547" w:rsidRDefault="00E944A0" w:rsidP="00730835">
            <w:pPr>
              <w:jc w:val="left"/>
              <w:rPr>
                <w:i/>
              </w:rPr>
            </w:pPr>
            <w:r w:rsidRPr="00076547">
              <w:rPr>
                <w:i/>
              </w:rPr>
              <w:t xml:space="preserve">2) When installing the current certificate this should install OK and load the </w:t>
            </w:r>
            <w:proofErr w:type="spellStart"/>
            <w:r w:rsidRPr="00076547">
              <w:rPr>
                <w:i/>
              </w:rPr>
              <w:t>ExSet</w:t>
            </w:r>
            <w:proofErr w:type="spellEnd"/>
            <w:r w:rsidRPr="00076547">
              <w:rPr>
                <w:i/>
              </w:rPr>
              <w:t xml:space="preserve"> without error or warning.</w:t>
            </w:r>
          </w:p>
          <w:p w14:paraId="050B30D4" w14:textId="77777777" w:rsidR="00E944A0" w:rsidRPr="00076547" w:rsidRDefault="00E944A0" w:rsidP="00730835">
            <w:pPr>
              <w:jc w:val="left"/>
              <w:rPr>
                <w:b/>
                <w:i/>
              </w:rPr>
            </w:pPr>
            <w:r w:rsidRPr="00076547">
              <w:rPr>
                <w:b/>
                <w:i/>
              </w:rPr>
              <w:t>Current</w:t>
            </w:r>
          </w:p>
          <w:p w14:paraId="195CE3B3" w14:textId="4537D9AA"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#6) installed without errors and warnings</w:t>
            </w:r>
          </w:p>
          <w:p w14:paraId="1B9803BA" w14:textId="0AA6223B" w:rsidR="00E944A0" w:rsidRPr="00076547" w:rsidRDefault="00E944A0" w:rsidP="00730835">
            <w:pPr>
              <w:jc w:val="left"/>
              <w:rPr>
                <w:i/>
              </w:rPr>
            </w:pPr>
            <w:r w:rsidRPr="00076547">
              <w:rPr>
                <w:i/>
              </w:rPr>
              <w:t xml:space="preserve">ENC cell </w:t>
            </w:r>
            <w:r w:rsidR="00581282">
              <w:rPr>
                <w:i/>
              </w:rPr>
              <w:t>101GB00100002</w:t>
            </w:r>
            <w:r w:rsidRPr="00076547">
              <w:rPr>
                <w:i/>
              </w:rPr>
              <w:t xml:space="preserve"> (Edition #13, Update #5) installed without errors and warnings</w:t>
            </w:r>
          </w:p>
          <w:p w14:paraId="31D3A4CD" w14:textId="77777777" w:rsidR="00E944A0" w:rsidRPr="00076547" w:rsidRDefault="00E944A0" w:rsidP="00730835">
            <w:pPr>
              <w:jc w:val="left"/>
              <w:rPr>
                <w:b/>
                <w:i/>
              </w:rPr>
            </w:pPr>
            <w:r w:rsidRPr="00076547">
              <w:rPr>
                <w:b/>
                <w:i/>
              </w:rPr>
              <w:t>Expired</w:t>
            </w:r>
          </w:p>
          <w:p w14:paraId="1F662916" w14:textId="613B6520" w:rsidR="00E944A0" w:rsidRPr="00076547" w:rsidRDefault="00E944A0" w:rsidP="00730835">
            <w:pPr>
              <w:jc w:val="left"/>
              <w:rPr>
                <w:i/>
              </w:rPr>
            </w:pPr>
            <w:r w:rsidRPr="00076547">
              <w:rPr>
                <w:i/>
              </w:rPr>
              <w:t xml:space="preserve">ENC cell </w:t>
            </w:r>
            <w:r w:rsidR="00581282">
              <w:rPr>
                <w:i/>
              </w:rPr>
              <w:t xml:space="preserve">101GB00100001 </w:t>
            </w:r>
            <w:r w:rsidRPr="00076547">
              <w:rPr>
                <w:i/>
              </w:rPr>
              <w:t xml:space="preserve"> (Edition #3, Update #1) not installed. “SSE </w:t>
            </w:r>
            <w:r w:rsidR="00E176FA">
              <w:rPr>
                <w:i/>
              </w:rPr>
              <w:t>1</w:t>
            </w:r>
            <w:r w:rsidRPr="00076547">
              <w:rPr>
                <w:i/>
              </w:rPr>
              <w:t xml:space="preserve">22 &amp; </w:t>
            </w:r>
            <w:r w:rsidR="00E176FA">
              <w:rPr>
                <w:i/>
              </w:rPr>
              <w:t>1</w:t>
            </w:r>
            <w:r w:rsidRPr="00076547">
              <w:rPr>
                <w:i/>
              </w:rPr>
              <w:t>05” Error Messages</w:t>
            </w:r>
          </w:p>
          <w:p w14:paraId="2D42F7F3" w14:textId="115AC809" w:rsidR="00E944A0" w:rsidRPr="0015247B" w:rsidRDefault="00E944A0" w:rsidP="00730835">
            <w:pPr>
              <w:jc w:val="left"/>
            </w:pPr>
            <w:r w:rsidRPr="00076547">
              <w:rPr>
                <w:i/>
              </w:rPr>
              <w:t xml:space="preserve">ENC cell </w:t>
            </w:r>
            <w:r w:rsidR="00581282">
              <w:rPr>
                <w:i/>
              </w:rPr>
              <w:t>101GB00100002</w:t>
            </w:r>
            <w:r w:rsidRPr="00076547">
              <w:rPr>
                <w:i/>
              </w:rPr>
              <w:t xml:space="preserve"> (Edition #12, Update #7) not installed. “SSE </w:t>
            </w:r>
            <w:r w:rsidR="00E176FA">
              <w:rPr>
                <w:i/>
              </w:rPr>
              <w:t>1</w:t>
            </w:r>
            <w:r w:rsidRPr="00076547">
              <w:rPr>
                <w:i/>
              </w:rPr>
              <w:t xml:space="preserve">22 &amp; </w:t>
            </w:r>
            <w:r w:rsidR="00E176FA">
              <w:rPr>
                <w:i/>
              </w:rPr>
              <w:t>1</w:t>
            </w:r>
            <w:r w:rsidRPr="00076547">
              <w:rPr>
                <w:i/>
              </w:rPr>
              <w:t>05” Error</w:t>
            </w:r>
            <w:r>
              <w:t xml:space="preserve"> Messages</w:t>
            </w:r>
          </w:p>
        </w:tc>
      </w:tr>
    </w:tbl>
    <w:p w14:paraId="0F1212AB" w14:textId="77777777" w:rsidR="00E944A0" w:rsidRDefault="00E944A0" w:rsidP="00A94802"/>
    <w:p w14:paraId="4362E6BD" w14:textId="77777777" w:rsidR="00A94802" w:rsidRPr="00A94802" w:rsidRDefault="00A94802" w:rsidP="001D52EE">
      <w:pPr>
        <w:pStyle w:val="Heading4"/>
      </w:pPr>
      <w:r>
        <w:t>2.5.4 e</w:t>
      </w:r>
      <w:r w:rsidRPr="00A94802">
        <w:t xml:space="preserve">) </w:t>
      </w:r>
      <w:r w:rsidR="00732FA0" w:rsidRPr="00732FA0">
        <w:t>Incorrectly formatted certificate and public key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94802" w14:paraId="52595A3C" w14:textId="77777777" w:rsidTr="00A12488">
        <w:trPr>
          <w:trHeight w:val="454"/>
          <w:tblHeader/>
        </w:trPr>
        <w:tc>
          <w:tcPr>
            <w:tcW w:w="2381" w:type="dxa"/>
            <w:shd w:val="clear" w:color="auto" w:fill="CCFFCC"/>
            <w:vAlign w:val="center"/>
          </w:tcPr>
          <w:p w14:paraId="443AB87A" w14:textId="77777777" w:rsidR="00A94802" w:rsidRPr="004065B1" w:rsidRDefault="00A94802" w:rsidP="00CB4150">
            <w:r w:rsidRPr="000A066E">
              <w:rPr>
                <w:b/>
              </w:rPr>
              <w:t>Test Reference</w:t>
            </w:r>
          </w:p>
        </w:tc>
        <w:tc>
          <w:tcPr>
            <w:tcW w:w="2381" w:type="dxa"/>
            <w:shd w:val="clear" w:color="auto" w:fill="CCFFCC"/>
            <w:vAlign w:val="center"/>
          </w:tcPr>
          <w:p w14:paraId="1BC3F5AB" w14:textId="33B5F6AB" w:rsidR="00A94802" w:rsidRPr="004065B1" w:rsidRDefault="00073C00" w:rsidP="00CB4150">
            <w:proofErr w:type="spellStart"/>
            <w:r>
              <w:t>InvalidSACertificate</w:t>
            </w:r>
            <w:proofErr w:type="spellEnd"/>
          </w:p>
        </w:tc>
        <w:tc>
          <w:tcPr>
            <w:tcW w:w="2382" w:type="dxa"/>
            <w:shd w:val="clear" w:color="auto" w:fill="CCFFCC"/>
            <w:vAlign w:val="center"/>
          </w:tcPr>
          <w:p w14:paraId="47B45053" w14:textId="77777777" w:rsidR="00A94802" w:rsidRPr="004065B1" w:rsidRDefault="00A94802" w:rsidP="00CB4150">
            <w:r w:rsidRPr="000A066E">
              <w:rPr>
                <w:b/>
              </w:rPr>
              <w:t>IHO Reference</w:t>
            </w:r>
          </w:p>
        </w:tc>
        <w:tc>
          <w:tcPr>
            <w:tcW w:w="2382" w:type="dxa"/>
            <w:shd w:val="clear" w:color="auto" w:fill="CCFFCC"/>
            <w:vAlign w:val="center"/>
          </w:tcPr>
          <w:p w14:paraId="2060142B"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15-4.1</w:t>
            </w:r>
          </w:p>
          <w:p w14:paraId="6B7A6AA0" w14:textId="2653646C" w:rsidR="00A94802" w:rsidRPr="004065B1" w:rsidRDefault="00A94802" w:rsidP="001E2A73"/>
        </w:tc>
      </w:tr>
      <w:tr w:rsidR="00A94802" w14:paraId="7666FA92" w14:textId="77777777" w:rsidTr="00A12488">
        <w:trPr>
          <w:tblHeader/>
        </w:trPr>
        <w:tc>
          <w:tcPr>
            <w:tcW w:w="9526" w:type="dxa"/>
            <w:gridSpan w:val="4"/>
            <w:shd w:val="clear" w:color="auto" w:fill="CCFFCC"/>
            <w:vAlign w:val="center"/>
          </w:tcPr>
          <w:p w14:paraId="48E78F08" w14:textId="77777777" w:rsidR="00A94802" w:rsidRDefault="00A94802" w:rsidP="00CB4150">
            <w:r w:rsidRPr="000A066E">
              <w:rPr>
                <w:b/>
              </w:rPr>
              <w:t>Test description</w:t>
            </w:r>
          </w:p>
        </w:tc>
      </w:tr>
      <w:tr w:rsidR="00A94802" w14:paraId="2909D276" w14:textId="77777777" w:rsidTr="00A12488">
        <w:trPr>
          <w:tblHeader/>
        </w:trPr>
        <w:tc>
          <w:tcPr>
            <w:tcW w:w="9526" w:type="dxa"/>
            <w:gridSpan w:val="4"/>
            <w:vAlign w:val="center"/>
          </w:tcPr>
          <w:p w14:paraId="67A7BCFB" w14:textId="1F13C728" w:rsidR="00A94802" w:rsidRPr="00076547" w:rsidRDefault="004D1EFA" w:rsidP="002164D3">
            <w:pPr>
              <w:jc w:val="left"/>
              <w:rPr>
                <w:i/>
              </w:rPr>
            </w:pPr>
            <w:r w:rsidRPr="00076547">
              <w:rPr>
                <w:i/>
              </w:rPr>
              <w:t xml:space="preserve">Test how the system performs if the IHO digital certificate (IHO.CRT) is incorrectly formatted. Confirm that the correct </w:t>
            </w:r>
            <w:r w:rsidRPr="00E012C8">
              <w:rPr>
                <w:i/>
                <w:highlight w:val="yellow"/>
              </w:rPr>
              <w:t xml:space="preserve">SSE </w:t>
            </w:r>
            <w:r w:rsidR="00E176FA">
              <w:rPr>
                <w:i/>
                <w:highlight w:val="yellow"/>
              </w:rPr>
              <w:t>1</w:t>
            </w:r>
            <w:r w:rsidRPr="00E012C8">
              <w:rPr>
                <w:i/>
                <w:highlight w:val="yellow"/>
              </w:rPr>
              <w:t>08</w:t>
            </w:r>
            <w:r w:rsidRPr="00076547">
              <w:rPr>
                <w:i/>
              </w:rPr>
              <w:t xml:space="preserve"> error message is displayed and that the system does not progress to the decompress/decrypt stage.</w:t>
            </w:r>
          </w:p>
        </w:tc>
      </w:tr>
      <w:tr w:rsidR="00A94802" w14:paraId="1F9D5010" w14:textId="77777777" w:rsidTr="00A12488">
        <w:trPr>
          <w:tblHeader/>
        </w:trPr>
        <w:tc>
          <w:tcPr>
            <w:tcW w:w="9526" w:type="dxa"/>
            <w:gridSpan w:val="4"/>
            <w:shd w:val="clear" w:color="auto" w:fill="CCFFCC"/>
            <w:vAlign w:val="center"/>
          </w:tcPr>
          <w:p w14:paraId="78DBB435" w14:textId="77777777" w:rsidR="00A94802" w:rsidRPr="004065B1" w:rsidRDefault="00A94802" w:rsidP="00CB4150">
            <w:r w:rsidRPr="000A066E">
              <w:rPr>
                <w:b/>
              </w:rPr>
              <w:t>Setup</w:t>
            </w:r>
          </w:p>
        </w:tc>
      </w:tr>
      <w:tr w:rsidR="00A94802" w14:paraId="2C31B1E4" w14:textId="77777777" w:rsidTr="00A12488">
        <w:trPr>
          <w:tblHeader/>
        </w:trPr>
        <w:tc>
          <w:tcPr>
            <w:tcW w:w="9526" w:type="dxa"/>
            <w:gridSpan w:val="4"/>
            <w:vAlign w:val="center"/>
          </w:tcPr>
          <w:p w14:paraId="7115448F" w14:textId="77777777" w:rsidR="004D1EFA" w:rsidRPr="00076547" w:rsidRDefault="004D1EFA" w:rsidP="004D1EFA">
            <w:pPr>
              <w:rPr>
                <w:i/>
              </w:rPr>
            </w:pPr>
            <w:r w:rsidRPr="00076547">
              <w:rPr>
                <w:i/>
              </w:rPr>
              <w:t xml:space="preserve">No pre-installed certificate, permits or ENC data. </w:t>
            </w:r>
          </w:p>
          <w:p w14:paraId="57F41E7B" w14:textId="77777777" w:rsidR="004D1EFA" w:rsidRPr="00076547" w:rsidRDefault="004D1EFA" w:rsidP="004D1EFA">
            <w:pPr>
              <w:rPr>
                <w:i/>
              </w:rPr>
            </w:pPr>
            <w:r w:rsidRPr="00076547">
              <w:rPr>
                <w:i/>
              </w:rPr>
              <w:t xml:space="preserve">Test data used: </w:t>
            </w:r>
          </w:p>
          <w:p w14:paraId="4B422A54" w14:textId="64E7ED5A" w:rsidR="004D1EFA" w:rsidRPr="00076547" w:rsidRDefault="004D1EFA" w:rsidP="004D1EFA">
            <w:pPr>
              <w:rPr>
                <w:i/>
              </w:rPr>
            </w:pPr>
            <w:r w:rsidRPr="00076547">
              <w:rPr>
                <w:i/>
              </w:rPr>
              <w:t>IHO.CRT</w:t>
            </w:r>
          </w:p>
          <w:p w14:paraId="445EA398" w14:textId="409EE19B" w:rsidR="004D1EFA" w:rsidRPr="00076547" w:rsidRDefault="00823D26" w:rsidP="004D1EFA">
            <w:pPr>
              <w:rPr>
                <w:i/>
              </w:rPr>
            </w:pPr>
            <w:r>
              <w:rPr>
                <w:i/>
              </w:rPr>
              <w:t>PERMIT.XML</w:t>
            </w:r>
            <w:r w:rsidR="00073C00">
              <w:rPr>
                <w:i/>
              </w:rPr>
              <w:t xml:space="preserve"> PERMIT.SIG</w:t>
            </w:r>
          </w:p>
          <w:p w14:paraId="7DB6D834" w14:textId="2609AF9B" w:rsidR="004D1EFA" w:rsidRPr="00076547" w:rsidRDefault="00581282" w:rsidP="004D1EFA">
            <w:pPr>
              <w:rPr>
                <w:i/>
              </w:rPr>
            </w:pPr>
            <w:r>
              <w:rPr>
                <w:i/>
              </w:rPr>
              <w:t>S100_ROOT</w:t>
            </w:r>
            <w:r w:rsidR="004D1EFA" w:rsidRPr="00076547">
              <w:rPr>
                <w:i/>
              </w:rPr>
              <w:t xml:space="preserve"> (Exchange Set)</w:t>
            </w:r>
          </w:p>
          <w:p w14:paraId="6A9148DC" w14:textId="1DDE4960" w:rsidR="004D1EFA" w:rsidRDefault="004D1EFA" w:rsidP="004D1EFA">
            <w:pPr>
              <w:rPr>
                <w:i/>
              </w:rPr>
            </w:pPr>
            <w:r w:rsidRPr="00076547">
              <w:rPr>
                <w:i/>
              </w:rPr>
              <w:t>Test data location:</w:t>
            </w:r>
          </w:p>
          <w:p w14:paraId="73B19CD9" w14:textId="5B963FC3" w:rsidR="00073C00" w:rsidRPr="00073C00" w:rsidRDefault="00073C00">
            <w:pPr>
              <w:pStyle w:val="ListParagraph"/>
              <w:numPr>
                <w:ilvl w:val="0"/>
                <w:numId w:val="53"/>
              </w:numPr>
              <w:rPr>
                <w:b/>
                <w:bCs/>
                <w:i/>
              </w:rPr>
            </w:pPr>
            <w:r w:rsidRPr="00073C00">
              <w:rPr>
                <w:b/>
                <w:bCs/>
                <w:i/>
              </w:rPr>
              <w:t>Authentication1E</w:t>
            </w:r>
          </w:p>
          <w:p w14:paraId="7280CC4C" w14:textId="77777777" w:rsidR="004D1EFA" w:rsidRPr="00076547" w:rsidRDefault="004D1EFA" w:rsidP="004D1EFA">
            <w:pPr>
              <w:rPr>
                <w:i/>
              </w:rPr>
            </w:pPr>
          </w:p>
          <w:p w14:paraId="522A6AAE" w14:textId="13CD9807" w:rsidR="004D1EFA" w:rsidRPr="00076547" w:rsidRDefault="004D1EFA" w:rsidP="004D1EFA">
            <w:pPr>
              <w:rPr>
                <w:i/>
              </w:rPr>
            </w:pPr>
            <w:r w:rsidRPr="00076547">
              <w:rPr>
                <w:i/>
              </w:rPr>
              <w:t xml:space="preserve">1) The </w:t>
            </w:r>
            <w:r w:rsidR="00073C00">
              <w:rPr>
                <w:i/>
              </w:rPr>
              <w:t>SA certificate is corrupted and invalid</w:t>
            </w:r>
            <w:r w:rsidRPr="00076547">
              <w:rPr>
                <w:i/>
              </w:rPr>
              <w:t>.</w:t>
            </w:r>
          </w:p>
          <w:p w14:paraId="404B84C8" w14:textId="63B31AF9" w:rsidR="00A94802" w:rsidRPr="00076547" w:rsidRDefault="00A94802" w:rsidP="004D1EFA">
            <w:pPr>
              <w:rPr>
                <w:i/>
              </w:rPr>
            </w:pPr>
          </w:p>
        </w:tc>
      </w:tr>
      <w:tr w:rsidR="00A94802" w14:paraId="669269A7" w14:textId="77777777" w:rsidTr="00A12488">
        <w:trPr>
          <w:tblHeader/>
        </w:trPr>
        <w:tc>
          <w:tcPr>
            <w:tcW w:w="9526" w:type="dxa"/>
            <w:gridSpan w:val="4"/>
            <w:shd w:val="clear" w:color="auto" w:fill="CCFFCC"/>
            <w:vAlign w:val="center"/>
          </w:tcPr>
          <w:p w14:paraId="09824B60" w14:textId="77777777" w:rsidR="00A94802" w:rsidRPr="004065B1" w:rsidRDefault="00A94802" w:rsidP="00CB4150">
            <w:r w:rsidRPr="000A066E">
              <w:rPr>
                <w:b/>
              </w:rPr>
              <w:t>Action</w:t>
            </w:r>
          </w:p>
        </w:tc>
      </w:tr>
      <w:tr w:rsidR="00A94802" w14:paraId="146D1AE9" w14:textId="77777777" w:rsidTr="00A12488">
        <w:trPr>
          <w:tblHeader/>
        </w:trPr>
        <w:tc>
          <w:tcPr>
            <w:tcW w:w="9526" w:type="dxa"/>
            <w:gridSpan w:val="4"/>
            <w:vAlign w:val="center"/>
          </w:tcPr>
          <w:p w14:paraId="19EC2C53" w14:textId="179948E0" w:rsidR="00A94802" w:rsidRPr="00EF287F" w:rsidRDefault="00581282" w:rsidP="00CB4150">
            <w:pPr>
              <w:rPr>
                <w:i/>
              </w:rPr>
            </w:pPr>
            <w:r>
              <w:rPr>
                <w:i/>
              </w:rPr>
              <w:t>I</w:t>
            </w:r>
            <w:r w:rsidR="004D1EFA" w:rsidRPr="00EF287F">
              <w:rPr>
                <w:i/>
              </w:rPr>
              <w:t>nstall the IHO.CRT  file. Then attempt to load the exchange set using the permits provided.</w:t>
            </w:r>
          </w:p>
        </w:tc>
      </w:tr>
      <w:tr w:rsidR="00A94802" w14:paraId="0AA7302D" w14:textId="77777777" w:rsidTr="00A12488">
        <w:trPr>
          <w:tblHeader/>
        </w:trPr>
        <w:tc>
          <w:tcPr>
            <w:tcW w:w="9526" w:type="dxa"/>
            <w:gridSpan w:val="4"/>
            <w:shd w:val="clear" w:color="auto" w:fill="CCFFCC"/>
            <w:vAlign w:val="center"/>
          </w:tcPr>
          <w:p w14:paraId="38AE1D4F" w14:textId="77777777" w:rsidR="00A94802" w:rsidRPr="004065B1" w:rsidRDefault="00A94802" w:rsidP="00CB4150">
            <w:r w:rsidRPr="000A066E">
              <w:rPr>
                <w:b/>
              </w:rPr>
              <w:t>Results</w:t>
            </w:r>
          </w:p>
        </w:tc>
      </w:tr>
      <w:tr w:rsidR="00A94802" w14:paraId="544DC667" w14:textId="77777777" w:rsidTr="00A12488">
        <w:trPr>
          <w:tblHeader/>
        </w:trPr>
        <w:tc>
          <w:tcPr>
            <w:tcW w:w="9526" w:type="dxa"/>
            <w:gridSpan w:val="4"/>
            <w:vAlign w:val="center"/>
          </w:tcPr>
          <w:p w14:paraId="4AEFE4F8" w14:textId="6A02A8DC" w:rsidR="004D1EFA" w:rsidRPr="00076547" w:rsidRDefault="004D1EFA" w:rsidP="004D1EFA">
            <w:pPr>
              <w:jc w:val="left"/>
              <w:rPr>
                <w:i/>
              </w:rPr>
            </w:pPr>
            <w:r w:rsidRPr="00076547">
              <w:rPr>
                <w:i/>
              </w:rPr>
              <w:t xml:space="preserve">The system must report a SSE </w:t>
            </w:r>
            <w:r w:rsidR="00E176FA">
              <w:rPr>
                <w:i/>
              </w:rPr>
              <w:t>1</w:t>
            </w:r>
            <w:r w:rsidRPr="00076547">
              <w:rPr>
                <w:i/>
              </w:rPr>
              <w:t>08 error message similar to the one below.</w:t>
            </w:r>
          </w:p>
          <w:p w14:paraId="702FE7E4" w14:textId="449E7667" w:rsidR="004D1EFA" w:rsidRPr="00076547" w:rsidRDefault="004D1EFA" w:rsidP="004D1EFA">
            <w:pPr>
              <w:jc w:val="left"/>
              <w:rPr>
                <w:i/>
              </w:rPr>
            </w:pPr>
            <w:r w:rsidRPr="00364869">
              <w:rPr>
                <w:i/>
              </w:rPr>
              <w:t>“</w:t>
            </w:r>
            <w:r w:rsidRPr="00364869">
              <w:rPr>
                <w:b/>
                <w:i/>
              </w:rPr>
              <w:t xml:space="preserve">SSE </w:t>
            </w:r>
            <w:r w:rsidR="00E176FA" w:rsidRPr="00364869">
              <w:rPr>
                <w:b/>
                <w:i/>
              </w:rPr>
              <w:t>1</w:t>
            </w:r>
            <w:r w:rsidRPr="00364869">
              <w:rPr>
                <w:b/>
                <w:i/>
              </w:rPr>
              <w:t xml:space="preserve">08 – SA Digital Certificate file incorrect format. </w:t>
            </w:r>
            <w:r w:rsidRPr="00076547">
              <w:rPr>
                <w:b/>
                <w:i/>
              </w:rPr>
              <w:t>A valid certificate can be obtained from the IHO website or your data supplier</w:t>
            </w:r>
            <w:r w:rsidRPr="00076547">
              <w:rPr>
                <w:i/>
              </w:rPr>
              <w:t>”. When attempting to install the exchange set the system must report the required “</w:t>
            </w:r>
            <w:r w:rsidRPr="00076547">
              <w:rPr>
                <w:b/>
                <w:i/>
              </w:rPr>
              <w:t xml:space="preserve">SSE </w:t>
            </w:r>
            <w:r w:rsidR="00E176FA">
              <w:rPr>
                <w:b/>
                <w:i/>
              </w:rPr>
              <w:t>1</w:t>
            </w:r>
            <w:r w:rsidRPr="00076547">
              <w:rPr>
                <w:b/>
                <w:i/>
              </w:rPr>
              <w:t>05 – SA Digital Certificate file is not available. A valid certificate can be obtained from the IHO website or your data supplier</w:t>
            </w:r>
            <w:r w:rsidRPr="00076547">
              <w:rPr>
                <w:i/>
              </w:rPr>
              <w:t>.”</w:t>
            </w:r>
          </w:p>
          <w:p w14:paraId="78E001F2" w14:textId="2C5CFF6C" w:rsidR="004D1EFA" w:rsidRPr="00076547" w:rsidRDefault="004D1EFA" w:rsidP="004D1EFA">
            <w:pPr>
              <w:jc w:val="left"/>
              <w:rPr>
                <w:i/>
              </w:rPr>
            </w:pPr>
            <w:r w:rsidRPr="00076547">
              <w:rPr>
                <w:i/>
              </w:rPr>
              <w:t xml:space="preserve">ENC cell </w:t>
            </w:r>
            <w:r w:rsidR="00581282">
              <w:rPr>
                <w:i/>
              </w:rPr>
              <w:t xml:space="preserve">101GB00100001 </w:t>
            </w:r>
            <w:r w:rsidRPr="00076547">
              <w:rPr>
                <w:i/>
              </w:rPr>
              <w:t xml:space="preserve"> (Edition #3, Update #6) not installed. “SSE </w:t>
            </w:r>
            <w:r w:rsidR="00E176FA">
              <w:rPr>
                <w:i/>
              </w:rPr>
              <w:t>1</w:t>
            </w:r>
            <w:r w:rsidRPr="00076547">
              <w:rPr>
                <w:i/>
              </w:rPr>
              <w:t xml:space="preserve">08 &amp; </w:t>
            </w:r>
            <w:r w:rsidR="00E176FA">
              <w:rPr>
                <w:i/>
              </w:rPr>
              <w:t>1</w:t>
            </w:r>
            <w:r w:rsidRPr="00076547">
              <w:rPr>
                <w:i/>
              </w:rPr>
              <w:t>05” Error Messages</w:t>
            </w:r>
          </w:p>
          <w:p w14:paraId="44B7A550" w14:textId="6A5248E3" w:rsidR="00A94802" w:rsidRPr="0015247B" w:rsidRDefault="004D1EFA" w:rsidP="004D1EFA">
            <w:pPr>
              <w:jc w:val="left"/>
            </w:pPr>
            <w:r w:rsidRPr="00076547">
              <w:rPr>
                <w:i/>
              </w:rPr>
              <w:t xml:space="preserve">ENC cell </w:t>
            </w:r>
            <w:r w:rsidR="00581282">
              <w:rPr>
                <w:i/>
              </w:rPr>
              <w:t>101GB00100002</w:t>
            </w:r>
            <w:r w:rsidRPr="00076547">
              <w:rPr>
                <w:i/>
              </w:rPr>
              <w:t xml:space="preserve"> (Edition #13, Update #5) not installed. “SSE </w:t>
            </w:r>
            <w:r w:rsidR="00E176FA">
              <w:rPr>
                <w:i/>
              </w:rPr>
              <w:t>1</w:t>
            </w:r>
            <w:r w:rsidRPr="00076547">
              <w:rPr>
                <w:i/>
              </w:rPr>
              <w:t xml:space="preserve">08 &amp; </w:t>
            </w:r>
            <w:r w:rsidR="00E176FA">
              <w:rPr>
                <w:i/>
              </w:rPr>
              <w:t>1</w:t>
            </w:r>
            <w:r w:rsidRPr="00076547">
              <w:rPr>
                <w:i/>
              </w:rPr>
              <w:t>05” Error Messages</w:t>
            </w:r>
          </w:p>
        </w:tc>
      </w:tr>
    </w:tbl>
    <w:p w14:paraId="46C13D2D" w14:textId="5739E3B8" w:rsidR="00A94802" w:rsidRDefault="00A94802" w:rsidP="00A94802"/>
    <w:p w14:paraId="1594CD4A" w14:textId="1343D012" w:rsidR="004F582E" w:rsidRDefault="005B4573" w:rsidP="00EC063A">
      <w:pPr>
        <w:pStyle w:val="Heading2"/>
      </w:pPr>
      <w:commentRangeStart w:id="991"/>
      <w:r>
        <w:br w:type="page"/>
      </w:r>
      <w:bookmarkStart w:id="992" w:name="_Toc152748575"/>
      <w:r w:rsidR="00EC063A">
        <w:lastRenderedPageBreak/>
        <w:t>Dataset</w:t>
      </w:r>
      <w:r w:rsidR="004F582E">
        <w:t xml:space="preserve"> Authentication</w:t>
      </w:r>
      <w:commentRangeEnd w:id="991"/>
      <w:r w:rsidR="00364869">
        <w:rPr>
          <w:rStyle w:val="CommentReference"/>
          <w:b w:val="0"/>
          <w:snapToGrid/>
          <w:color w:val="000000"/>
        </w:rPr>
        <w:commentReference w:id="991"/>
      </w:r>
      <w:bookmarkEnd w:id="992"/>
    </w:p>
    <w:p w14:paraId="27CDBED8" w14:textId="57E56999" w:rsidR="004F582E" w:rsidRDefault="004F582E" w:rsidP="004F582E"/>
    <w:p w14:paraId="5D4434B5" w14:textId="5F42ED2C" w:rsidR="00532BE4" w:rsidRPr="007E2CFE" w:rsidRDefault="00532BE4" w:rsidP="00532BE4">
      <w:pPr>
        <w:pStyle w:val="Heading3"/>
      </w:pPr>
      <w:r>
        <w:t>Missing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1"/>
        <w:gridCol w:w="2662"/>
        <w:gridCol w:w="2302"/>
        <w:gridCol w:w="2261"/>
      </w:tblGrid>
      <w:tr w:rsidR="00532BE4" w14:paraId="0E0BA09B" w14:textId="77777777" w:rsidTr="00357E05">
        <w:trPr>
          <w:trHeight w:val="454"/>
          <w:tblHeader/>
        </w:trPr>
        <w:tc>
          <w:tcPr>
            <w:tcW w:w="2381" w:type="dxa"/>
            <w:shd w:val="clear" w:color="auto" w:fill="CCFFCC"/>
            <w:vAlign w:val="center"/>
          </w:tcPr>
          <w:p w14:paraId="1CA6D9B3" w14:textId="77777777" w:rsidR="00532BE4" w:rsidRPr="004065B1" w:rsidRDefault="00532BE4" w:rsidP="00280DEE">
            <w:r w:rsidRPr="000A066E">
              <w:rPr>
                <w:b/>
              </w:rPr>
              <w:t>Test Reference</w:t>
            </w:r>
          </w:p>
        </w:tc>
        <w:tc>
          <w:tcPr>
            <w:tcW w:w="2381" w:type="dxa"/>
            <w:shd w:val="clear" w:color="auto" w:fill="CCFFCC"/>
            <w:vAlign w:val="center"/>
          </w:tcPr>
          <w:p w14:paraId="47FA689E" w14:textId="07AFBA0B" w:rsidR="00532BE4" w:rsidRPr="004065B1" w:rsidRDefault="006B2E37" w:rsidP="00280DEE">
            <w:proofErr w:type="spellStart"/>
            <w:r>
              <w:t>Missing</w:t>
            </w:r>
            <w:r w:rsidR="00532BE4">
              <w:t>CatalogueSignature</w:t>
            </w:r>
            <w:proofErr w:type="spellEnd"/>
          </w:p>
        </w:tc>
        <w:tc>
          <w:tcPr>
            <w:tcW w:w="2382" w:type="dxa"/>
            <w:shd w:val="clear" w:color="auto" w:fill="CCFFCC"/>
            <w:vAlign w:val="center"/>
          </w:tcPr>
          <w:p w14:paraId="6C8C3EE7" w14:textId="77777777" w:rsidR="00532BE4" w:rsidRPr="004065B1" w:rsidRDefault="00532BE4" w:rsidP="00280DEE">
            <w:r w:rsidRPr="000A066E">
              <w:rPr>
                <w:b/>
              </w:rPr>
              <w:t>IHO Reference</w:t>
            </w:r>
          </w:p>
        </w:tc>
        <w:tc>
          <w:tcPr>
            <w:tcW w:w="2382" w:type="dxa"/>
            <w:shd w:val="clear" w:color="auto" w:fill="CCFFCC"/>
            <w:vAlign w:val="center"/>
          </w:tcPr>
          <w:p w14:paraId="5B560506" w14:textId="77777777" w:rsidR="00532BE4" w:rsidRPr="004065B1" w:rsidRDefault="00532BE4" w:rsidP="00280DEE">
            <w:r>
              <w:t>(</w:t>
            </w:r>
            <w:r w:rsidRPr="00413780">
              <w:t>S-</w:t>
            </w:r>
            <w:r>
              <w:t>100</w:t>
            </w:r>
            <w:r w:rsidRPr="00413780">
              <w:t xml:space="preserve"> Part </w:t>
            </w:r>
            <w:r>
              <w:t>9/</w:t>
            </w:r>
            <w:r w:rsidRPr="00413780">
              <w:t>S-</w:t>
            </w:r>
            <w:r>
              <w:t>98</w:t>
            </w:r>
            <w:r w:rsidRPr="00413780">
              <w:t>)</w:t>
            </w:r>
          </w:p>
        </w:tc>
      </w:tr>
      <w:tr w:rsidR="00532BE4" w14:paraId="4BEB240F" w14:textId="77777777" w:rsidTr="00357E05">
        <w:trPr>
          <w:tblHeader/>
        </w:trPr>
        <w:tc>
          <w:tcPr>
            <w:tcW w:w="9526" w:type="dxa"/>
            <w:gridSpan w:val="4"/>
            <w:shd w:val="clear" w:color="auto" w:fill="CCFFCC"/>
            <w:vAlign w:val="center"/>
          </w:tcPr>
          <w:p w14:paraId="6F1D2396" w14:textId="77777777" w:rsidR="00532BE4" w:rsidRDefault="00532BE4" w:rsidP="00280DEE">
            <w:r w:rsidRPr="000A066E">
              <w:rPr>
                <w:b/>
              </w:rPr>
              <w:t>Test description</w:t>
            </w:r>
          </w:p>
        </w:tc>
      </w:tr>
      <w:tr w:rsidR="00532BE4" w14:paraId="4889B210" w14:textId="77777777" w:rsidTr="00280DEE">
        <w:trPr>
          <w:tblHeader/>
        </w:trPr>
        <w:tc>
          <w:tcPr>
            <w:tcW w:w="9526" w:type="dxa"/>
            <w:gridSpan w:val="4"/>
            <w:vAlign w:val="center"/>
          </w:tcPr>
          <w:p w14:paraId="16D322F3" w14:textId="77777777" w:rsidR="00532BE4" w:rsidRDefault="00532BE4" w:rsidP="00280DEE">
            <w:pPr>
              <w:rPr>
                <w:i/>
              </w:rPr>
            </w:pPr>
          </w:p>
          <w:p w14:paraId="3CF09367" w14:textId="77777777" w:rsidR="00532BE4" w:rsidRDefault="00532BE4" w:rsidP="00280DEE">
            <w:pPr>
              <w:rPr>
                <w:i/>
              </w:rPr>
            </w:pPr>
            <w:r w:rsidRPr="00B07F0D">
              <w:rPr>
                <w:i/>
              </w:rPr>
              <w:t xml:space="preserve">This test checks that </w:t>
            </w:r>
            <w:r>
              <w:rPr>
                <w:i/>
              </w:rPr>
              <w:t>exchange sets with an invalid catalogue signature file can not be loaded.</w:t>
            </w:r>
          </w:p>
          <w:p w14:paraId="7453A910" w14:textId="77777777" w:rsidR="00532BE4" w:rsidRPr="00B07F0D" w:rsidRDefault="00532BE4" w:rsidP="00280DEE">
            <w:pPr>
              <w:rPr>
                <w:i/>
              </w:rPr>
            </w:pPr>
          </w:p>
        </w:tc>
      </w:tr>
      <w:tr w:rsidR="00532BE4" w14:paraId="1F50E92B" w14:textId="77777777" w:rsidTr="00357E05">
        <w:trPr>
          <w:tblHeader/>
        </w:trPr>
        <w:tc>
          <w:tcPr>
            <w:tcW w:w="9526" w:type="dxa"/>
            <w:gridSpan w:val="4"/>
            <w:shd w:val="clear" w:color="auto" w:fill="CCFFCC"/>
            <w:vAlign w:val="center"/>
          </w:tcPr>
          <w:p w14:paraId="6580F557" w14:textId="77777777" w:rsidR="00532BE4" w:rsidRPr="004065B1" w:rsidRDefault="00532BE4" w:rsidP="00280DEE">
            <w:r w:rsidRPr="000A066E">
              <w:rPr>
                <w:b/>
              </w:rPr>
              <w:t>Setup</w:t>
            </w:r>
          </w:p>
        </w:tc>
      </w:tr>
      <w:tr w:rsidR="00532BE4" w14:paraId="24252533" w14:textId="77777777" w:rsidTr="00280DEE">
        <w:trPr>
          <w:tblHeader/>
        </w:trPr>
        <w:tc>
          <w:tcPr>
            <w:tcW w:w="9526" w:type="dxa"/>
            <w:gridSpan w:val="4"/>
            <w:vAlign w:val="center"/>
          </w:tcPr>
          <w:p w14:paraId="7E0DD2EF" w14:textId="77777777" w:rsidR="00532BE4" w:rsidRPr="00076547" w:rsidRDefault="00532BE4" w:rsidP="00280DEE">
            <w:pPr>
              <w:rPr>
                <w:i/>
              </w:rPr>
            </w:pPr>
            <w:r w:rsidRPr="00076547">
              <w:rPr>
                <w:i/>
              </w:rPr>
              <w:t>No pre-installed permits</w:t>
            </w:r>
          </w:p>
          <w:p w14:paraId="7362237E" w14:textId="77777777" w:rsidR="00532BE4" w:rsidRPr="00076547" w:rsidRDefault="00532BE4" w:rsidP="00280DEE">
            <w:pPr>
              <w:rPr>
                <w:i/>
              </w:rPr>
            </w:pPr>
            <w:r w:rsidRPr="00076547">
              <w:rPr>
                <w:i/>
              </w:rPr>
              <w:t>Test data used:</w:t>
            </w:r>
          </w:p>
          <w:p w14:paraId="16F87E9B" w14:textId="6BCC7DAA" w:rsidR="00532BE4" w:rsidRPr="00076547" w:rsidRDefault="00532BE4" w:rsidP="00280DEE">
            <w:pPr>
              <w:rPr>
                <w:i/>
              </w:rPr>
            </w:pPr>
            <w:r>
              <w:rPr>
                <w:i/>
              </w:rPr>
              <w:t>CATALOG.XML</w:t>
            </w:r>
          </w:p>
          <w:p w14:paraId="561DAE17" w14:textId="77777777" w:rsidR="00532BE4" w:rsidRDefault="00532BE4" w:rsidP="00280DEE">
            <w:pPr>
              <w:rPr>
                <w:i/>
              </w:rPr>
            </w:pPr>
            <w:r w:rsidRPr="00076547">
              <w:rPr>
                <w:i/>
              </w:rPr>
              <w:t>Test data location:</w:t>
            </w:r>
          </w:p>
          <w:p w14:paraId="4BAC8185" w14:textId="77777777" w:rsidR="00532BE4" w:rsidRPr="001C412A" w:rsidRDefault="00532BE4">
            <w:pPr>
              <w:pStyle w:val="ListParagraph"/>
              <w:numPr>
                <w:ilvl w:val="0"/>
                <w:numId w:val="53"/>
              </w:numPr>
              <w:rPr>
                <w:b/>
                <w:bCs/>
                <w:i/>
              </w:rPr>
            </w:pPr>
            <w:r>
              <w:rPr>
                <w:b/>
                <w:bCs/>
                <w:i/>
              </w:rPr>
              <w:t>Authentication3A</w:t>
            </w:r>
          </w:p>
          <w:p w14:paraId="5F9EF036" w14:textId="77777777" w:rsidR="00532BE4" w:rsidRDefault="00532BE4" w:rsidP="00532BE4">
            <w:pPr>
              <w:jc w:val="left"/>
              <w:rPr>
                <w:i/>
              </w:rPr>
            </w:pPr>
          </w:p>
          <w:p w14:paraId="1FCA04C1" w14:textId="74D91C21" w:rsidR="00532BE4" w:rsidRPr="00EF287F" w:rsidRDefault="00532BE4" w:rsidP="00532BE4">
            <w:pPr>
              <w:jc w:val="left"/>
              <w:rPr>
                <w:i/>
              </w:rPr>
            </w:pPr>
            <w:r>
              <w:rPr>
                <w:i/>
              </w:rPr>
              <w:t>The exchange set is missing the CAT.SIG catalogue signature file.</w:t>
            </w:r>
          </w:p>
        </w:tc>
      </w:tr>
      <w:tr w:rsidR="00532BE4" w14:paraId="61B39DBD" w14:textId="77777777" w:rsidTr="00357E05">
        <w:trPr>
          <w:tblHeader/>
        </w:trPr>
        <w:tc>
          <w:tcPr>
            <w:tcW w:w="9526" w:type="dxa"/>
            <w:gridSpan w:val="4"/>
            <w:shd w:val="clear" w:color="auto" w:fill="CCFFCC"/>
            <w:vAlign w:val="center"/>
          </w:tcPr>
          <w:p w14:paraId="4010DB23" w14:textId="77777777" w:rsidR="00532BE4" w:rsidRPr="004065B1" w:rsidRDefault="00532BE4" w:rsidP="00280DEE">
            <w:r w:rsidRPr="000A066E">
              <w:rPr>
                <w:b/>
              </w:rPr>
              <w:t>Action</w:t>
            </w:r>
          </w:p>
        </w:tc>
      </w:tr>
      <w:tr w:rsidR="00532BE4" w14:paraId="50DC064A" w14:textId="77777777" w:rsidTr="00280DEE">
        <w:trPr>
          <w:tblHeader/>
        </w:trPr>
        <w:tc>
          <w:tcPr>
            <w:tcW w:w="9526" w:type="dxa"/>
            <w:gridSpan w:val="4"/>
            <w:vAlign w:val="center"/>
          </w:tcPr>
          <w:p w14:paraId="42B73533" w14:textId="77777777" w:rsidR="00532BE4" w:rsidRDefault="00532BE4" w:rsidP="00280DEE">
            <w:pPr>
              <w:rPr>
                <w:i/>
              </w:rPr>
            </w:pPr>
          </w:p>
          <w:p w14:paraId="0980C1B1" w14:textId="3E5B694E" w:rsidR="00532BE4" w:rsidRPr="00073C00" w:rsidRDefault="00532BE4" w:rsidP="00280DEE">
            <w:pPr>
              <w:rPr>
                <w:b/>
                <w:bCs/>
                <w:i/>
              </w:rPr>
            </w:pPr>
            <w:r w:rsidRPr="00B07F0D">
              <w:rPr>
                <w:i/>
              </w:rPr>
              <w:t xml:space="preserve">Load </w:t>
            </w:r>
            <w:r>
              <w:rPr>
                <w:i/>
              </w:rPr>
              <w:t xml:space="preserve">exchange set </w:t>
            </w:r>
            <w:proofErr w:type="spellStart"/>
            <w:r>
              <w:rPr>
                <w:b/>
                <w:bCs/>
                <w:i/>
              </w:rPr>
              <w:t>MissingCatalogueSignature</w:t>
            </w:r>
            <w:proofErr w:type="spellEnd"/>
          </w:p>
          <w:p w14:paraId="2B9366D0" w14:textId="77777777" w:rsidR="00532BE4" w:rsidRPr="00B07F0D" w:rsidRDefault="00532BE4" w:rsidP="00280DEE">
            <w:pPr>
              <w:rPr>
                <w:i/>
              </w:rPr>
            </w:pPr>
          </w:p>
        </w:tc>
      </w:tr>
      <w:tr w:rsidR="00532BE4" w14:paraId="67A970E0" w14:textId="77777777" w:rsidTr="00357E05">
        <w:trPr>
          <w:tblHeader/>
        </w:trPr>
        <w:tc>
          <w:tcPr>
            <w:tcW w:w="9526" w:type="dxa"/>
            <w:gridSpan w:val="4"/>
            <w:shd w:val="clear" w:color="auto" w:fill="CCFFCC"/>
            <w:vAlign w:val="center"/>
          </w:tcPr>
          <w:p w14:paraId="23EA1EB9" w14:textId="77777777" w:rsidR="00532BE4" w:rsidRPr="004065B1" w:rsidRDefault="00532BE4" w:rsidP="00280DEE">
            <w:r w:rsidRPr="000A066E">
              <w:rPr>
                <w:b/>
              </w:rPr>
              <w:t>Results</w:t>
            </w:r>
          </w:p>
        </w:tc>
      </w:tr>
      <w:tr w:rsidR="00532BE4" w14:paraId="66684259" w14:textId="77777777" w:rsidTr="00280DEE">
        <w:trPr>
          <w:tblHeader/>
        </w:trPr>
        <w:tc>
          <w:tcPr>
            <w:tcW w:w="9526" w:type="dxa"/>
            <w:gridSpan w:val="4"/>
            <w:vAlign w:val="center"/>
          </w:tcPr>
          <w:p w14:paraId="6A5C4120" w14:textId="77777777" w:rsidR="00532BE4" w:rsidRDefault="00532BE4" w:rsidP="00280DEE">
            <w:pPr>
              <w:jc w:val="left"/>
              <w:rPr>
                <w:rFonts w:cs="Arial"/>
                <w:i/>
                <w:iCs/>
                <w:position w:val="-1"/>
                <w:lang w:val="en-US"/>
              </w:rPr>
            </w:pPr>
          </w:p>
          <w:p w14:paraId="703B5D36" w14:textId="77777777" w:rsidR="00532BE4" w:rsidRDefault="00532BE4"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3073D2BC" w14:textId="77777777" w:rsidR="00532BE4" w:rsidRPr="00B07F0D" w:rsidRDefault="00532BE4" w:rsidP="00280DEE">
            <w:pPr>
              <w:jc w:val="left"/>
              <w:rPr>
                <w:rFonts w:cs="Arial"/>
                <w:i/>
                <w:iCs/>
                <w:position w:val="-1"/>
                <w:lang w:val="en-US"/>
              </w:rPr>
            </w:pPr>
          </w:p>
        </w:tc>
      </w:tr>
    </w:tbl>
    <w:p w14:paraId="71856F81" w14:textId="2A0C1536" w:rsidR="00073C00" w:rsidRPr="007E2CFE" w:rsidRDefault="00073C00" w:rsidP="00073C00">
      <w:pPr>
        <w:pStyle w:val="Heading3"/>
      </w:pPr>
      <w:r>
        <w:t>Invalid Catalogue Signature.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9"/>
        <w:gridCol w:w="2563"/>
        <w:gridCol w:w="2330"/>
        <w:gridCol w:w="2304"/>
      </w:tblGrid>
      <w:tr w:rsidR="00073C00" w14:paraId="0676041D" w14:textId="77777777" w:rsidTr="00357E05">
        <w:trPr>
          <w:trHeight w:val="454"/>
          <w:tblHeader/>
        </w:trPr>
        <w:tc>
          <w:tcPr>
            <w:tcW w:w="2381" w:type="dxa"/>
            <w:shd w:val="clear" w:color="auto" w:fill="CCFFCC"/>
            <w:vAlign w:val="center"/>
          </w:tcPr>
          <w:p w14:paraId="27139230" w14:textId="77777777" w:rsidR="00073C00" w:rsidRPr="004065B1" w:rsidRDefault="00073C00" w:rsidP="00280DEE">
            <w:r w:rsidRPr="000A066E">
              <w:rPr>
                <w:b/>
              </w:rPr>
              <w:t>Test Reference</w:t>
            </w:r>
          </w:p>
        </w:tc>
        <w:tc>
          <w:tcPr>
            <w:tcW w:w="2381" w:type="dxa"/>
            <w:shd w:val="clear" w:color="auto" w:fill="CCFFCC"/>
            <w:vAlign w:val="center"/>
          </w:tcPr>
          <w:p w14:paraId="34DC0BB0" w14:textId="01EEBD78" w:rsidR="00073C00" w:rsidRPr="004065B1" w:rsidRDefault="00073C00" w:rsidP="00280DEE">
            <w:proofErr w:type="spellStart"/>
            <w:r>
              <w:t>Inv</w:t>
            </w:r>
            <w:r w:rsidRPr="00357E05">
              <w:rPr>
                <w:shd w:val="clear" w:color="auto" w:fill="CCFFCC"/>
              </w:rPr>
              <w:t>alidCatalogueSign</w:t>
            </w:r>
            <w:r>
              <w:t>ature</w:t>
            </w:r>
            <w:proofErr w:type="spellEnd"/>
          </w:p>
        </w:tc>
        <w:tc>
          <w:tcPr>
            <w:tcW w:w="2382" w:type="dxa"/>
            <w:shd w:val="clear" w:color="auto" w:fill="CCFFCC"/>
            <w:vAlign w:val="center"/>
          </w:tcPr>
          <w:p w14:paraId="78B92704" w14:textId="77777777" w:rsidR="00073C00" w:rsidRPr="004065B1" w:rsidRDefault="00073C00" w:rsidP="00280DEE">
            <w:r w:rsidRPr="000A066E">
              <w:rPr>
                <w:b/>
              </w:rPr>
              <w:t>IHO Reference</w:t>
            </w:r>
          </w:p>
        </w:tc>
        <w:tc>
          <w:tcPr>
            <w:tcW w:w="2382" w:type="dxa"/>
            <w:shd w:val="clear" w:color="auto" w:fill="CCFFCC"/>
            <w:vAlign w:val="center"/>
          </w:tcPr>
          <w:p w14:paraId="721ABA9D" w14:textId="77777777" w:rsidR="00073C00" w:rsidRPr="004065B1" w:rsidRDefault="00073C00" w:rsidP="00280DEE">
            <w:r>
              <w:t>(</w:t>
            </w:r>
            <w:r w:rsidRPr="00413780">
              <w:t>S-</w:t>
            </w:r>
            <w:r>
              <w:t>100</w:t>
            </w:r>
            <w:r w:rsidRPr="00413780">
              <w:t xml:space="preserve"> Part </w:t>
            </w:r>
            <w:r>
              <w:t>9/</w:t>
            </w:r>
            <w:r w:rsidRPr="00413780">
              <w:t>S-</w:t>
            </w:r>
            <w:r>
              <w:t>98</w:t>
            </w:r>
            <w:r w:rsidRPr="00413780">
              <w:t>)</w:t>
            </w:r>
          </w:p>
        </w:tc>
      </w:tr>
      <w:tr w:rsidR="00073C00" w14:paraId="2525A179" w14:textId="77777777" w:rsidTr="00357E05">
        <w:trPr>
          <w:tblHeader/>
        </w:trPr>
        <w:tc>
          <w:tcPr>
            <w:tcW w:w="9526" w:type="dxa"/>
            <w:gridSpan w:val="4"/>
            <w:shd w:val="clear" w:color="auto" w:fill="CCFFCC"/>
            <w:vAlign w:val="center"/>
          </w:tcPr>
          <w:p w14:paraId="78886F60" w14:textId="77777777" w:rsidR="00073C00" w:rsidRDefault="00073C00" w:rsidP="00280DEE">
            <w:r w:rsidRPr="000A066E">
              <w:rPr>
                <w:b/>
              </w:rPr>
              <w:t>Test description</w:t>
            </w:r>
          </w:p>
        </w:tc>
      </w:tr>
      <w:tr w:rsidR="00073C00" w14:paraId="1F2586A6" w14:textId="77777777" w:rsidTr="00280DEE">
        <w:trPr>
          <w:tblHeader/>
        </w:trPr>
        <w:tc>
          <w:tcPr>
            <w:tcW w:w="9526" w:type="dxa"/>
            <w:gridSpan w:val="4"/>
            <w:vAlign w:val="center"/>
          </w:tcPr>
          <w:p w14:paraId="5F9C30D9" w14:textId="77777777" w:rsidR="00073C00" w:rsidRDefault="00073C00" w:rsidP="00280DEE">
            <w:pPr>
              <w:rPr>
                <w:i/>
              </w:rPr>
            </w:pPr>
          </w:p>
          <w:p w14:paraId="3AEAB4BB" w14:textId="592445F2" w:rsidR="00073C00" w:rsidRDefault="00073C00" w:rsidP="00280DEE">
            <w:pPr>
              <w:rPr>
                <w:i/>
              </w:rPr>
            </w:pPr>
            <w:r w:rsidRPr="00B07F0D">
              <w:rPr>
                <w:i/>
              </w:rPr>
              <w:t xml:space="preserve">This test checks that </w:t>
            </w:r>
            <w:r>
              <w:rPr>
                <w:i/>
              </w:rPr>
              <w:t>exchange sets with an invalid catalogue signature file can not be loaded.</w:t>
            </w:r>
          </w:p>
          <w:p w14:paraId="2FB07281" w14:textId="48493107" w:rsidR="00073C00" w:rsidRPr="00B07F0D" w:rsidRDefault="00073C00" w:rsidP="00280DEE">
            <w:pPr>
              <w:rPr>
                <w:i/>
              </w:rPr>
            </w:pPr>
          </w:p>
        </w:tc>
      </w:tr>
      <w:tr w:rsidR="00073C00" w14:paraId="2E18A68E" w14:textId="77777777" w:rsidTr="00357E05">
        <w:trPr>
          <w:tblHeader/>
        </w:trPr>
        <w:tc>
          <w:tcPr>
            <w:tcW w:w="9526" w:type="dxa"/>
            <w:gridSpan w:val="4"/>
            <w:shd w:val="clear" w:color="auto" w:fill="CCFFCC"/>
            <w:vAlign w:val="center"/>
          </w:tcPr>
          <w:p w14:paraId="7DAB423A" w14:textId="77777777" w:rsidR="00073C00" w:rsidRPr="004065B1" w:rsidRDefault="00073C00" w:rsidP="00280DEE">
            <w:r w:rsidRPr="000A066E">
              <w:rPr>
                <w:b/>
              </w:rPr>
              <w:t>Setup</w:t>
            </w:r>
          </w:p>
        </w:tc>
      </w:tr>
      <w:tr w:rsidR="00073C00" w14:paraId="1379743F" w14:textId="77777777" w:rsidTr="00280DEE">
        <w:trPr>
          <w:tblHeader/>
        </w:trPr>
        <w:tc>
          <w:tcPr>
            <w:tcW w:w="9526" w:type="dxa"/>
            <w:gridSpan w:val="4"/>
            <w:vAlign w:val="center"/>
          </w:tcPr>
          <w:p w14:paraId="02BA5641" w14:textId="77777777" w:rsidR="00073C00" w:rsidRPr="00076547" w:rsidRDefault="00073C00" w:rsidP="00280DEE">
            <w:pPr>
              <w:rPr>
                <w:i/>
              </w:rPr>
            </w:pPr>
            <w:r w:rsidRPr="00076547">
              <w:rPr>
                <w:i/>
              </w:rPr>
              <w:t>No pre-installed permits</w:t>
            </w:r>
          </w:p>
          <w:p w14:paraId="418BA5B9" w14:textId="77777777" w:rsidR="00073C00" w:rsidRPr="00076547" w:rsidRDefault="00073C00" w:rsidP="00280DEE">
            <w:pPr>
              <w:rPr>
                <w:i/>
              </w:rPr>
            </w:pPr>
            <w:r w:rsidRPr="00076547">
              <w:rPr>
                <w:i/>
              </w:rPr>
              <w:t>Test data used:</w:t>
            </w:r>
          </w:p>
          <w:p w14:paraId="25618733" w14:textId="239C0AB3" w:rsidR="00073C00" w:rsidRPr="00076547" w:rsidRDefault="00073C00" w:rsidP="00280DEE">
            <w:pPr>
              <w:rPr>
                <w:i/>
              </w:rPr>
            </w:pPr>
            <w:r>
              <w:rPr>
                <w:i/>
              </w:rPr>
              <w:t>CATALOG.XML CAT.SIG</w:t>
            </w:r>
          </w:p>
          <w:p w14:paraId="298C639B" w14:textId="77777777" w:rsidR="00073C00" w:rsidRDefault="00073C00" w:rsidP="00280DEE">
            <w:pPr>
              <w:rPr>
                <w:i/>
              </w:rPr>
            </w:pPr>
            <w:r w:rsidRPr="00076547">
              <w:rPr>
                <w:i/>
              </w:rPr>
              <w:t>Test data location:</w:t>
            </w:r>
          </w:p>
          <w:p w14:paraId="09D5EE01" w14:textId="602D9CC8" w:rsidR="00073C00" w:rsidRPr="001C412A" w:rsidRDefault="00073C00">
            <w:pPr>
              <w:pStyle w:val="ListParagraph"/>
              <w:numPr>
                <w:ilvl w:val="0"/>
                <w:numId w:val="53"/>
              </w:numPr>
              <w:rPr>
                <w:b/>
                <w:bCs/>
                <w:i/>
              </w:rPr>
            </w:pPr>
            <w:r>
              <w:rPr>
                <w:b/>
                <w:bCs/>
                <w:i/>
              </w:rPr>
              <w:t>Authentication3</w:t>
            </w:r>
            <w:r w:rsidR="00532BE4">
              <w:rPr>
                <w:b/>
                <w:bCs/>
                <w:i/>
              </w:rPr>
              <w:t>B</w:t>
            </w:r>
          </w:p>
          <w:p w14:paraId="2F3C9A2C" w14:textId="77777777" w:rsidR="00073C00" w:rsidRDefault="00073C00" w:rsidP="00280DEE">
            <w:pPr>
              <w:jc w:val="left"/>
              <w:rPr>
                <w:i/>
              </w:rPr>
            </w:pPr>
          </w:p>
          <w:p w14:paraId="0C273FE6" w14:textId="77777777" w:rsidR="00073C00" w:rsidRDefault="00073C00" w:rsidP="00280DEE">
            <w:pPr>
              <w:jc w:val="left"/>
              <w:rPr>
                <w:i/>
              </w:rPr>
            </w:pPr>
            <w:r>
              <w:rPr>
                <w:i/>
              </w:rPr>
              <w:t>The signature contained in CAT.SIG is invalid.</w:t>
            </w:r>
          </w:p>
          <w:p w14:paraId="6F1854C8" w14:textId="42F35596" w:rsidR="00073C00" w:rsidRPr="00EF287F" w:rsidRDefault="00073C00" w:rsidP="00280DEE">
            <w:pPr>
              <w:jc w:val="left"/>
              <w:rPr>
                <w:i/>
              </w:rPr>
            </w:pPr>
          </w:p>
        </w:tc>
      </w:tr>
      <w:tr w:rsidR="00073C00" w14:paraId="3BE8702F" w14:textId="77777777" w:rsidTr="00357E05">
        <w:trPr>
          <w:tblHeader/>
        </w:trPr>
        <w:tc>
          <w:tcPr>
            <w:tcW w:w="9526" w:type="dxa"/>
            <w:gridSpan w:val="4"/>
            <w:shd w:val="clear" w:color="auto" w:fill="CCFFCC"/>
            <w:vAlign w:val="center"/>
          </w:tcPr>
          <w:p w14:paraId="356D4478" w14:textId="77777777" w:rsidR="00073C00" w:rsidRPr="004065B1" w:rsidRDefault="00073C00" w:rsidP="00280DEE">
            <w:r w:rsidRPr="000A066E">
              <w:rPr>
                <w:b/>
              </w:rPr>
              <w:t>Action</w:t>
            </w:r>
          </w:p>
        </w:tc>
      </w:tr>
      <w:tr w:rsidR="00073C00" w14:paraId="2C1CA7F8" w14:textId="77777777" w:rsidTr="00280DEE">
        <w:trPr>
          <w:tblHeader/>
        </w:trPr>
        <w:tc>
          <w:tcPr>
            <w:tcW w:w="9526" w:type="dxa"/>
            <w:gridSpan w:val="4"/>
            <w:vAlign w:val="center"/>
          </w:tcPr>
          <w:p w14:paraId="1E7B76EB" w14:textId="77777777" w:rsidR="00073C00" w:rsidRDefault="00073C00" w:rsidP="00280DEE">
            <w:pPr>
              <w:rPr>
                <w:i/>
              </w:rPr>
            </w:pPr>
          </w:p>
          <w:p w14:paraId="5F248494" w14:textId="1BB589FD" w:rsidR="00073C00" w:rsidRPr="00073C00" w:rsidRDefault="00073C00" w:rsidP="00280DEE">
            <w:pPr>
              <w:rPr>
                <w:b/>
                <w:bCs/>
                <w:i/>
              </w:rPr>
            </w:pPr>
            <w:r w:rsidRPr="00B07F0D">
              <w:rPr>
                <w:i/>
              </w:rPr>
              <w:t xml:space="preserve">Load </w:t>
            </w:r>
            <w:r>
              <w:rPr>
                <w:i/>
              </w:rPr>
              <w:t xml:space="preserve">exchange set </w:t>
            </w:r>
            <w:proofErr w:type="spellStart"/>
            <w:r>
              <w:rPr>
                <w:b/>
                <w:bCs/>
                <w:i/>
              </w:rPr>
              <w:t>InvalidCatalogueSignature</w:t>
            </w:r>
            <w:proofErr w:type="spellEnd"/>
          </w:p>
          <w:p w14:paraId="501E0E6F" w14:textId="77777777" w:rsidR="00073C00" w:rsidRPr="00B07F0D" w:rsidRDefault="00073C00" w:rsidP="00073C00">
            <w:pPr>
              <w:rPr>
                <w:i/>
              </w:rPr>
            </w:pPr>
          </w:p>
        </w:tc>
      </w:tr>
      <w:tr w:rsidR="00073C00" w14:paraId="498CB008" w14:textId="77777777" w:rsidTr="00357E05">
        <w:trPr>
          <w:tblHeader/>
        </w:trPr>
        <w:tc>
          <w:tcPr>
            <w:tcW w:w="9526" w:type="dxa"/>
            <w:gridSpan w:val="4"/>
            <w:shd w:val="clear" w:color="auto" w:fill="CCFFCC"/>
            <w:vAlign w:val="center"/>
          </w:tcPr>
          <w:p w14:paraId="6264A14B" w14:textId="77777777" w:rsidR="00073C00" w:rsidRPr="004065B1" w:rsidRDefault="00073C00" w:rsidP="00280DEE">
            <w:r w:rsidRPr="000A066E">
              <w:rPr>
                <w:b/>
              </w:rPr>
              <w:t>Results</w:t>
            </w:r>
          </w:p>
        </w:tc>
      </w:tr>
      <w:tr w:rsidR="00073C00" w14:paraId="01C7DB60" w14:textId="77777777" w:rsidTr="00280DEE">
        <w:trPr>
          <w:tblHeader/>
        </w:trPr>
        <w:tc>
          <w:tcPr>
            <w:tcW w:w="9526" w:type="dxa"/>
            <w:gridSpan w:val="4"/>
            <w:vAlign w:val="center"/>
          </w:tcPr>
          <w:p w14:paraId="354A116D" w14:textId="77777777" w:rsidR="00073C00" w:rsidRDefault="00073C00" w:rsidP="00280DEE">
            <w:pPr>
              <w:jc w:val="left"/>
              <w:rPr>
                <w:rFonts w:cs="Arial"/>
                <w:i/>
                <w:iCs/>
                <w:position w:val="-1"/>
                <w:lang w:val="en-US"/>
              </w:rPr>
            </w:pPr>
          </w:p>
          <w:p w14:paraId="758B595D" w14:textId="2CC4F9F2" w:rsidR="00073C00" w:rsidRDefault="00073C00" w:rsidP="00280DEE">
            <w:pPr>
              <w:jc w:val="left"/>
              <w:rPr>
                <w:rFonts w:cs="Arial"/>
                <w:i/>
                <w:iCs/>
                <w:position w:val="-1"/>
                <w:lang w:val="en-US"/>
              </w:rPr>
            </w:pPr>
            <w:r>
              <w:rPr>
                <w:rFonts w:cs="Arial"/>
                <w:i/>
                <w:iCs/>
                <w:position w:val="-1"/>
                <w:lang w:val="en-US"/>
              </w:rPr>
              <w:t>Verify the ECDIS fails to install the exchange set contents and outputs a suitable error message.</w:t>
            </w:r>
          </w:p>
          <w:p w14:paraId="7DF02BA9" w14:textId="77777777" w:rsidR="00073C00" w:rsidRPr="00B07F0D" w:rsidRDefault="00073C00" w:rsidP="00280DEE">
            <w:pPr>
              <w:jc w:val="left"/>
              <w:rPr>
                <w:rFonts w:cs="Arial"/>
                <w:i/>
                <w:iCs/>
                <w:position w:val="-1"/>
                <w:lang w:val="en-US"/>
              </w:rPr>
            </w:pPr>
          </w:p>
        </w:tc>
      </w:tr>
    </w:tbl>
    <w:p w14:paraId="1B1F24D6" w14:textId="0883D1BB" w:rsidR="004F582E" w:rsidRDefault="004F582E" w:rsidP="001D52EE">
      <w:pPr>
        <w:pStyle w:val="Heading4"/>
      </w:pPr>
      <w:r>
        <w:lastRenderedPageBreak/>
        <w:t>2.5.5 b</w:t>
      </w:r>
      <w:r w:rsidRPr="00A94802">
        <w:t xml:space="preserve">) </w:t>
      </w:r>
      <w:r w:rsidR="00732FA0" w:rsidRPr="00732FA0">
        <w:t>Authentication against a non SA certificate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944A0" w14:paraId="2BEBCC07" w14:textId="77777777" w:rsidTr="00C07AA1">
        <w:trPr>
          <w:cantSplit/>
          <w:trHeight w:val="454"/>
        </w:trPr>
        <w:tc>
          <w:tcPr>
            <w:tcW w:w="2381" w:type="dxa"/>
            <w:shd w:val="clear" w:color="auto" w:fill="CCFFCC"/>
            <w:vAlign w:val="center"/>
          </w:tcPr>
          <w:p w14:paraId="14D4DA58" w14:textId="77777777" w:rsidR="00E944A0" w:rsidRPr="004065B1" w:rsidRDefault="00E944A0" w:rsidP="00730835">
            <w:r w:rsidRPr="000A066E">
              <w:rPr>
                <w:b/>
              </w:rPr>
              <w:t>Test Reference</w:t>
            </w:r>
          </w:p>
        </w:tc>
        <w:tc>
          <w:tcPr>
            <w:tcW w:w="2381" w:type="dxa"/>
            <w:shd w:val="clear" w:color="auto" w:fill="CCFFCC"/>
            <w:vAlign w:val="center"/>
          </w:tcPr>
          <w:p w14:paraId="44C92913" w14:textId="4AC8DFE9" w:rsidR="00E944A0" w:rsidRPr="004065B1" w:rsidRDefault="008108ED" w:rsidP="00730835">
            <w:proofErr w:type="spellStart"/>
            <w:r>
              <w:t>NonSASignedData</w:t>
            </w:r>
            <w:proofErr w:type="spellEnd"/>
          </w:p>
        </w:tc>
        <w:tc>
          <w:tcPr>
            <w:tcW w:w="2382" w:type="dxa"/>
            <w:shd w:val="clear" w:color="auto" w:fill="CCFFCC"/>
            <w:vAlign w:val="center"/>
          </w:tcPr>
          <w:p w14:paraId="7439A633" w14:textId="77777777" w:rsidR="00E944A0" w:rsidRPr="004065B1" w:rsidRDefault="00E944A0" w:rsidP="00730835">
            <w:r w:rsidRPr="000A066E">
              <w:rPr>
                <w:b/>
              </w:rPr>
              <w:t>IHO Reference</w:t>
            </w:r>
          </w:p>
        </w:tc>
        <w:tc>
          <w:tcPr>
            <w:tcW w:w="2382" w:type="dxa"/>
            <w:shd w:val="clear" w:color="auto" w:fill="CCFFCC"/>
            <w:vAlign w:val="center"/>
          </w:tcPr>
          <w:p w14:paraId="62A9ECBC" w14:textId="7719DB28" w:rsidR="00E944A0" w:rsidRPr="004065B1" w:rsidRDefault="00E944A0" w:rsidP="00730835"/>
        </w:tc>
      </w:tr>
      <w:tr w:rsidR="00E944A0" w14:paraId="43AF6AEC" w14:textId="77777777" w:rsidTr="00C07AA1">
        <w:trPr>
          <w:cantSplit/>
        </w:trPr>
        <w:tc>
          <w:tcPr>
            <w:tcW w:w="9526" w:type="dxa"/>
            <w:gridSpan w:val="4"/>
            <w:shd w:val="clear" w:color="auto" w:fill="CCFFCC"/>
            <w:vAlign w:val="center"/>
          </w:tcPr>
          <w:p w14:paraId="0FFEF952" w14:textId="77777777" w:rsidR="00E944A0" w:rsidRDefault="00E944A0" w:rsidP="00730835">
            <w:r w:rsidRPr="000A066E">
              <w:rPr>
                <w:b/>
              </w:rPr>
              <w:t>Test description</w:t>
            </w:r>
          </w:p>
        </w:tc>
      </w:tr>
      <w:tr w:rsidR="00E944A0" w14:paraId="54B4E30E" w14:textId="77777777" w:rsidTr="00C07AA1">
        <w:trPr>
          <w:cantSplit/>
        </w:trPr>
        <w:tc>
          <w:tcPr>
            <w:tcW w:w="9526" w:type="dxa"/>
            <w:gridSpan w:val="4"/>
            <w:vAlign w:val="center"/>
          </w:tcPr>
          <w:p w14:paraId="3BA5B90D" w14:textId="5DCC9EA1" w:rsidR="00E944A0" w:rsidRDefault="00E944A0" w:rsidP="002164D3">
            <w:pPr>
              <w:jc w:val="left"/>
              <w:rPr>
                <w:i/>
              </w:rPr>
            </w:pPr>
            <w:r w:rsidRPr="00CE380E">
              <w:rPr>
                <w:i/>
              </w:rPr>
              <w:t xml:space="preserve">Test that the system will </w:t>
            </w:r>
            <w:r w:rsidR="00E176FA">
              <w:rPr>
                <w:i/>
              </w:rPr>
              <w:t xml:space="preserve">correctly reject data which is </w:t>
            </w:r>
            <w:r w:rsidRPr="00CE380E">
              <w:rPr>
                <w:i/>
              </w:rPr>
              <w:t>authenticate</w:t>
            </w:r>
            <w:r w:rsidR="00E176FA">
              <w:rPr>
                <w:i/>
              </w:rPr>
              <w:t>d</w:t>
            </w:r>
            <w:r w:rsidRPr="00CE380E">
              <w:rPr>
                <w:i/>
              </w:rPr>
              <w:t xml:space="preserve"> against a</w:t>
            </w:r>
            <w:r w:rsidR="008108ED">
              <w:rPr>
                <w:i/>
              </w:rPr>
              <w:t xml:space="preserve"> </w:t>
            </w:r>
            <w:r w:rsidRPr="00CE380E">
              <w:rPr>
                <w:i/>
              </w:rPr>
              <w:t>certificate which is no</w:t>
            </w:r>
            <w:r w:rsidR="00E176FA">
              <w:rPr>
                <w:i/>
              </w:rPr>
              <w:t>t</w:t>
            </w:r>
            <w:r w:rsidRPr="00CE380E">
              <w:rPr>
                <w:i/>
              </w:rPr>
              <w:t xml:space="preserve"> the Scheme Administrator.</w:t>
            </w:r>
          </w:p>
          <w:p w14:paraId="5FB8EEFA" w14:textId="0DEE7815" w:rsidR="00E944A0" w:rsidRPr="00CE380E" w:rsidRDefault="00E944A0" w:rsidP="002164D3">
            <w:pPr>
              <w:jc w:val="left"/>
              <w:rPr>
                <w:i/>
              </w:rPr>
            </w:pPr>
          </w:p>
        </w:tc>
      </w:tr>
      <w:tr w:rsidR="004F582E" w14:paraId="55975685" w14:textId="77777777" w:rsidTr="00CB4150">
        <w:trPr>
          <w:tblHeader/>
        </w:trPr>
        <w:tc>
          <w:tcPr>
            <w:tcW w:w="9526" w:type="dxa"/>
            <w:gridSpan w:val="4"/>
            <w:shd w:val="clear" w:color="auto" w:fill="CCFFCC"/>
            <w:vAlign w:val="center"/>
          </w:tcPr>
          <w:p w14:paraId="442EE1C0" w14:textId="77777777" w:rsidR="004F582E" w:rsidRPr="004065B1" w:rsidRDefault="004F582E" w:rsidP="00CB4150">
            <w:r w:rsidRPr="000A066E">
              <w:rPr>
                <w:b/>
              </w:rPr>
              <w:t>Setup</w:t>
            </w:r>
          </w:p>
        </w:tc>
      </w:tr>
      <w:tr w:rsidR="004F582E" w14:paraId="2319306E" w14:textId="77777777" w:rsidTr="00CB4150">
        <w:trPr>
          <w:tblHeader/>
        </w:trPr>
        <w:tc>
          <w:tcPr>
            <w:tcW w:w="9526" w:type="dxa"/>
            <w:gridSpan w:val="4"/>
            <w:vAlign w:val="center"/>
          </w:tcPr>
          <w:p w14:paraId="29DF0901" w14:textId="77777777" w:rsidR="004D1EFA" w:rsidRPr="00CE380E" w:rsidRDefault="004D1EFA" w:rsidP="004D1EFA">
            <w:pPr>
              <w:rPr>
                <w:i/>
              </w:rPr>
            </w:pPr>
            <w:r w:rsidRPr="00CE380E">
              <w:rPr>
                <w:i/>
              </w:rPr>
              <w:t xml:space="preserve">No pre-installed certificate/public key, permits or ENC data. </w:t>
            </w:r>
          </w:p>
          <w:p w14:paraId="1BC7A221" w14:textId="02DD5F98" w:rsidR="004D1EFA" w:rsidRPr="00CE380E" w:rsidRDefault="004D1EFA" w:rsidP="004D1EFA">
            <w:pPr>
              <w:rPr>
                <w:i/>
              </w:rPr>
            </w:pPr>
            <w:r w:rsidRPr="00CE380E">
              <w:rPr>
                <w:i/>
              </w:rPr>
              <w:t>Test data used:</w:t>
            </w:r>
          </w:p>
          <w:p w14:paraId="54A38229" w14:textId="6A57279D" w:rsidR="004D1EFA" w:rsidRPr="00CE380E" w:rsidRDefault="008108ED" w:rsidP="004D1EFA">
            <w:pPr>
              <w:rPr>
                <w:i/>
              </w:rPr>
            </w:pPr>
            <w:r>
              <w:rPr>
                <w:i/>
              </w:rPr>
              <w:t>1</w:t>
            </w:r>
            <w:r w:rsidR="004D1EFA" w:rsidRPr="00CE380E">
              <w:rPr>
                <w:i/>
              </w:rPr>
              <w:t xml:space="preserve">) </w:t>
            </w:r>
            <w:r w:rsidR="00823D26">
              <w:rPr>
                <w:i/>
              </w:rPr>
              <w:t>PERMIT.XML</w:t>
            </w:r>
          </w:p>
          <w:p w14:paraId="1FC54540" w14:textId="2E7AFB11" w:rsidR="004D1EFA" w:rsidRPr="00CE380E" w:rsidRDefault="004D1EFA" w:rsidP="004D1EFA">
            <w:pPr>
              <w:rPr>
                <w:i/>
              </w:rPr>
            </w:pPr>
            <w:r w:rsidRPr="00CE380E">
              <w:rPr>
                <w:i/>
              </w:rPr>
              <w:t xml:space="preserve">3) </w:t>
            </w:r>
            <w:r w:rsidR="00581282">
              <w:rPr>
                <w:i/>
              </w:rPr>
              <w:t>S100_ROOT</w:t>
            </w:r>
            <w:r w:rsidRPr="00CE380E">
              <w:rPr>
                <w:i/>
              </w:rPr>
              <w:t xml:space="preserve"> (Exchange Set </w:t>
            </w:r>
            <w:r w:rsidR="00581282">
              <w:rPr>
                <w:i/>
              </w:rPr>
              <w:t>–</w:t>
            </w:r>
            <w:r w:rsidRPr="00CE380E">
              <w:rPr>
                <w:i/>
              </w:rPr>
              <w:t xml:space="preserve"> </w:t>
            </w:r>
            <w:r w:rsidR="00581282">
              <w:rPr>
                <w:i/>
              </w:rPr>
              <w:t>101GB00</w:t>
            </w:r>
            <w:r w:rsidRPr="00CE380E">
              <w:rPr>
                <w:i/>
              </w:rPr>
              <w:t xml:space="preserve">61021A, </w:t>
            </w:r>
            <w:r w:rsidR="00581282">
              <w:rPr>
                <w:i/>
              </w:rPr>
              <w:t>101GB00</w:t>
            </w:r>
            <w:r w:rsidRPr="00CE380E">
              <w:rPr>
                <w:i/>
              </w:rPr>
              <w:t xml:space="preserve">61021B, </w:t>
            </w:r>
            <w:r w:rsidR="00581282">
              <w:rPr>
                <w:i/>
              </w:rPr>
              <w:t>101GB00</w:t>
            </w:r>
            <w:r w:rsidRPr="00CE380E">
              <w:rPr>
                <w:i/>
              </w:rPr>
              <w:t>61032A)</w:t>
            </w:r>
          </w:p>
          <w:p w14:paraId="6DFE605E" w14:textId="01A8FE4C" w:rsidR="004D1EFA" w:rsidRDefault="004D1EFA" w:rsidP="004D1EFA">
            <w:pPr>
              <w:rPr>
                <w:i/>
              </w:rPr>
            </w:pPr>
            <w:r w:rsidRPr="00CE380E">
              <w:rPr>
                <w:i/>
              </w:rPr>
              <w:t>Test data location:</w:t>
            </w:r>
          </w:p>
          <w:p w14:paraId="4B30664E" w14:textId="4F216640" w:rsidR="008108ED" w:rsidRPr="008108ED" w:rsidRDefault="008108ED">
            <w:pPr>
              <w:pStyle w:val="ListParagraph"/>
              <w:numPr>
                <w:ilvl w:val="0"/>
                <w:numId w:val="53"/>
              </w:numPr>
              <w:rPr>
                <w:b/>
                <w:bCs/>
                <w:i/>
              </w:rPr>
            </w:pPr>
            <w:r w:rsidRPr="008108ED">
              <w:rPr>
                <w:b/>
                <w:bCs/>
                <w:i/>
              </w:rPr>
              <w:t>Authentication2B</w:t>
            </w:r>
          </w:p>
          <w:p w14:paraId="43168922" w14:textId="77777777" w:rsidR="004D1EFA" w:rsidRPr="00CE380E" w:rsidRDefault="004D1EFA" w:rsidP="004D1EFA">
            <w:pPr>
              <w:rPr>
                <w:i/>
              </w:rPr>
            </w:pPr>
          </w:p>
          <w:p w14:paraId="5297C2CE" w14:textId="37FCD1EC" w:rsidR="004F582E" w:rsidRPr="00CE380E" w:rsidRDefault="004D1EFA" w:rsidP="004D1EFA">
            <w:pPr>
              <w:rPr>
                <w:i/>
              </w:rPr>
            </w:pPr>
            <w:r w:rsidRPr="00CE380E">
              <w:rPr>
                <w:i/>
              </w:rPr>
              <w:t xml:space="preserve">This test </w:t>
            </w:r>
            <w:r w:rsidR="008108ED">
              <w:rPr>
                <w:i/>
              </w:rPr>
              <w:t>uses an exchange set where the data server certificate is self-signed (not by the SA)</w:t>
            </w:r>
            <w:r w:rsidRPr="00CE380E">
              <w:rPr>
                <w:i/>
              </w:rPr>
              <w:t>.</w:t>
            </w:r>
          </w:p>
        </w:tc>
      </w:tr>
      <w:tr w:rsidR="004F582E" w14:paraId="42D9A6FC" w14:textId="77777777" w:rsidTr="00CB4150">
        <w:trPr>
          <w:tblHeader/>
        </w:trPr>
        <w:tc>
          <w:tcPr>
            <w:tcW w:w="9526" w:type="dxa"/>
            <w:gridSpan w:val="4"/>
            <w:shd w:val="clear" w:color="auto" w:fill="CCFFCC"/>
            <w:vAlign w:val="center"/>
          </w:tcPr>
          <w:p w14:paraId="1863AC67" w14:textId="77777777" w:rsidR="004F582E" w:rsidRPr="00CE380E" w:rsidRDefault="004F582E" w:rsidP="00CB4150">
            <w:pPr>
              <w:rPr>
                <w:i/>
              </w:rPr>
            </w:pPr>
            <w:r w:rsidRPr="00CE380E">
              <w:rPr>
                <w:b/>
              </w:rPr>
              <w:t>Action</w:t>
            </w:r>
          </w:p>
        </w:tc>
      </w:tr>
      <w:tr w:rsidR="004F582E" w14:paraId="3F8113F9" w14:textId="77777777" w:rsidTr="00CB4150">
        <w:trPr>
          <w:tblHeader/>
        </w:trPr>
        <w:tc>
          <w:tcPr>
            <w:tcW w:w="9526" w:type="dxa"/>
            <w:gridSpan w:val="4"/>
            <w:vAlign w:val="center"/>
          </w:tcPr>
          <w:p w14:paraId="32E7FAE6" w14:textId="77777777" w:rsidR="004F582E" w:rsidRPr="00CE380E" w:rsidRDefault="004D1EFA" w:rsidP="00CB4150">
            <w:pPr>
              <w:rPr>
                <w:i/>
              </w:rPr>
            </w:pPr>
            <w:r w:rsidRPr="00CE380E">
              <w:rPr>
                <w:i/>
              </w:rPr>
              <w:t>Install certificate and/or public key, permit file and exchange set stored in the location above.</w:t>
            </w:r>
          </w:p>
          <w:p w14:paraId="08910BDF" w14:textId="77777777" w:rsidR="005B4573" w:rsidRPr="00CE380E" w:rsidRDefault="005B4573" w:rsidP="00CB4150">
            <w:pPr>
              <w:rPr>
                <w:i/>
              </w:rPr>
            </w:pPr>
          </w:p>
        </w:tc>
      </w:tr>
      <w:tr w:rsidR="004F582E" w14:paraId="414E74E8" w14:textId="77777777" w:rsidTr="00CB4150">
        <w:trPr>
          <w:tblHeader/>
        </w:trPr>
        <w:tc>
          <w:tcPr>
            <w:tcW w:w="9526" w:type="dxa"/>
            <w:gridSpan w:val="4"/>
            <w:shd w:val="clear" w:color="auto" w:fill="CCFFCC"/>
            <w:vAlign w:val="center"/>
          </w:tcPr>
          <w:p w14:paraId="55E80681" w14:textId="77777777" w:rsidR="004F582E" w:rsidRPr="004065B1" w:rsidRDefault="004F582E" w:rsidP="00CB4150">
            <w:r w:rsidRPr="000A066E">
              <w:rPr>
                <w:b/>
              </w:rPr>
              <w:t>Results</w:t>
            </w:r>
          </w:p>
        </w:tc>
      </w:tr>
      <w:tr w:rsidR="004F582E" w14:paraId="46C08255" w14:textId="77777777" w:rsidTr="00CB4150">
        <w:trPr>
          <w:tblHeader/>
        </w:trPr>
        <w:tc>
          <w:tcPr>
            <w:tcW w:w="9526" w:type="dxa"/>
            <w:gridSpan w:val="4"/>
            <w:vAlign w:val="center"/>
          </w:tcPr>
          <w:p w14:paraId="7958D6D4" w14:textId="77777777" w:rsidR="00E176FA" w:rsidRDefault="004D1EFA" w:rsidP="004D1EFA">
            <w:pPr>
              <w:jc w:val="left"/>
              <w:rPr>
                <w:i/>
              </w:rPr>
            </w:pPr>
            <w:r w:rsidRPr="00CE380E">
              <w:rPr>
                <w:i/>
              </w:rPr>
              <w:t xml:space="preserve">The system must authenticate the exchange set against the certificate and/or public key stored on the system. The system must identify that the data has been authenticated against a public key not issued by the IHO acting as the SA. </w:t>
            </w:r>
          </w:p>
          <w:p w14:paraId="79E7AD49" w14:textId="325D6F40" w:rsidR="004D1EFA" w:rsidRPr="00CE380E" w:rsidRDefault="004D1EFA" w:rsidP="004D1EFA">
            <w:pPr>
              <w:jc w:val="left"/>
              <w:rPr>
                <w:i/>
              </w:rPr>
            </w:pPr>
            <w:r w:rsidRPr="00CE380E">
              <w:rPr>
                <w:i/>
              </w:rPr>
              <w:t>A</w:t>
            </w:r>
            <w:r w:rsidR="00E176FA">
              <w:rPr>
                <w:i/>
              </w:rPr>
              <w:t xml:space="preserve">n error message </w:t>
            </w:r>
            <w:r w:rsidRPr="00CE380E">
              <w:rPr>
                <w:i/>
              </w:rPr>
              <w:t>must be displayed as follows:</w:t>
            </w:r>
          </w:p>
          <w:p w14:paraId="47EFD4E3" w14:textId="4369CB00" w:rsidR="004D1EFA" w:rsidRPr="00CE380E" w:rsidRDefault="004D1EFA" w:rsidP="004D1EFA">
            <w:pPr>
              <w:jc w:val="left"/>
              <w:rPr>
                <w:i/>
              </w:rPr>
            </w:pPr>
            <w:r w:rsidRPr="00CE380E">
              <w:rPr>
                <w:i/>
              </w:rPr>
              <w:t>“</w:t>
            </w:r>
            <w:r w:rsidRPr="00CE380E">
              <w:rPr>
                <w:b/>
                <w:i/>
              </w:rPr>
              <w:t xml:space="preserve">SSE </w:t>
            </w:r>
            <w:r w:rsidR="009E6E1A">
              <w:rPr>
                <w:b/>
                <w:i/>
              </w:rPr>
              <w:t>1</w:t>
            </w:r>
            <w:r w:rsidRPr="00CE380E">
              <w:rPr>
                <w:b/>
                <w:i/>
              </w:rPr>
              <w:t>26 – ENC is not authenticated by the IHO acting as the SA</w:t>
            </w:r>
            <w:r w:rsidRPr="00CE380E">
              <w:rPr>
                <w:i/>
              </w:rPr>
              <w:t>”</w:t>
            </w:r>
          </w:p>
          <w:p w14:paraId="140398B0" w14:textId="77777777" w:rsidR="00E176FA" w:rsidRDefault="00E176FA" w:rsidP="004D1EFA">
            <w:pPr>
              <w:jc w:val="left"/>
              <w:rPr>
                <w:b/>
                <w:bCs/>
                <w:i/>
              </w:rPr>
            </w:pPr>
          </w:p>
          <w:p w14:paraId="3BE523F3" w14:textId="4581AC1D" w:rsidR="00E176FA" w:rsidRPr="00357E05" w:rsidRDefault="004D1EFA" w:rsidP="00357E05">
            <w:pPr>
              <w:jc w:val="center"/>
              <w:rPr>
                <w:b/>
                <w:bCs/>
                <w:i/>
              </w:rPr>
            </w:pPr>
            <w:r w:rsidRPr="00357E05">
              <w:rPr>
                <w:b/>
                <w:bCs/>
                <w:i/>
              </w:rPr>
              <w:t>This test should prevent the exchange set from being loaded.</w:t>
            </w:r>
          </w:p>
          <w:p w14:paraId="1C7EC7B7" w14:textId="5EFB8757" w:rsidR="004F582E" w:rsidRPr="00CE380E" w:rsidRDefault="004F582E" w:rsidP="00357E05">
            <w:pPr>
              <w:jc w:val="center"/>
              <w:rPr>
                <w:i/>
              </w:rPr>
            </w:pPr>
          </w:p>
        </w:tc>
      </w:tr>
    </w:tbl>
    <w:p w14:paraId="6254E253" w14:textId="3D6228BA" w:rsidR="004F582E" w:rsidRDefault="004F582E" w:rsidP="004F582E"/>
    <w:p w14:paraId="5946AEE4" w14:textId="4CDE85A7" w:rsidR="00486A30" w:rsidRPr="007E2CFE" w:rsidRDefault="00486A30" w:rsidP="00486A30">
      <w:pPr>
        <w:pStyle w:val="Heading3"/>
      </w:pPr>
      <w:r>
        <w:t>Authentication via a domain coordinator.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7"/>
        <w:gridCol w:w="3377"/>
        <w:gridCol w:w="1971"/>
        <w:gridCol w:w="2031"/>
      </w:tblGrid>
      <w:tr w:rsidR="00486A30" w14:paraId="2903421E" w14:textId="77777777" w:rsidTr="00357E05">
        <w:trPr>
          <w:trHeight w:val="454"/>
          <w:tblHeader/>
        </w:trPr>
        <w:tc>
          <w:tcPr>
            <w:tcW w:w="2147" w:type="dxa"/>
            <w:shd w:val="clear" w:color="auto" w:fill="CCFFCC"/>
            <w:vAlign w:val="center"/>
          </w:tcPr>
          <w:p w14:paraId="07B036C6" w14:textId="77777777" w:rsidR="00486A30" w:rsidRPr="004065B1" w:rsidRDefault="00486A30" w:rsidP="00280DEE">
            <w:r w:rsidRPr="000A066E">
              <w:rPr>
                <w:b/>
              </w:rPr>
              <w:t>Test Reference</w:t>
            </w:r>
          </w:p>
        </w:tc>
        <w:tc>
          <w:tcPr>
            <w:tcW w:w="3377" w:type="dxa"/>
            <w:shd w:val="clear" w:color="auto" w:fill="CCFFCC"/>
            <w:vAlign w:val="center"/>
          </w:tcPr>
          <w:p w14:paraId="0E320A85" w14:textId="5CEB2FA9" w:rsidR="00486A30" w:rsidRPr="004065B1" w:rsidRDefault="006B2E37" w:rsidP="00280DEE">
            <w:proofErr w:type="spellStart"/>
            <w:r>
              <w:t>Authentication</w:t>
            </w:r>
            <w:r w:rsidR="00DC3BCA">
              <w:t>DomainCoordinator</w:t>
            </w:r>
            <w:proofErr w:type="spellEnd"/>
          </w:p>
        </w:tc>
        <w:tc>
          <w:tcPr>
            <w:tcW w:w="1971" w:type="dxa"/>
            <w:shd w:val="clear" w:color="auto" w:fill="CCFFCC"/>
            <w:vAlign w:val="center"/>
          </w:tcPr>
          <w:p w14:paraId="30CA59D3" w14:textId="77777777" w:rsidR="00486A30" w:rsidRPr="004065B1" w:rsidRDefault="00486A30" w:rsidP="00280DEE">
            <w:r w:rsidRPr="000A066E">
              <w:rPr>
                <w:b/>
              </w:rPr>
              <w:t>IHO Reference</w:t>
            </w:r>
          </w:p>
        </w:tc>
        <w:tc>
          <w:tcPr>
            <w:tcW w:w="2031" w:type="dxa"/>
            <w:shd w:val="clear" w:color="auto" w:fill="CCFFCC"/>
            <w:vAlign w:val="center"/>
          </w:tcPr>
          <w:p w14:paraId="5DE4AE65" w14:textId="77777777" w:rsidR="00486A30" w:rsidRPr="004065B1" w:rsidRDefault="00486A30" w:rsidP="00280DEE">
            <w:r>
              <w:t>(</w:t>
            </w:r>
            <w:r w:rsidRPr="00413780">
              <w:t>S-</w:t>
            </w:r>
            <w:r>
              <w:t>100</w:t>
            </w:r>
            <w:r w:rsidRPr="00413780">
              <w:t xml:space="preserve"> Part </w:t>
            </w:r>
            <w:r>
              <w:t>9/</w:t>
            </w:r>
            <w:r w:rsidRPr="00413780">
              <w:t>S-</w:t>
            </w:r>
            <w:r>
              <w:t>98</w:t>
            </w:r>
            <w:r w:rsidRPr="00413780">
              <w:t>)</w:t>
            </w:r>
          </w:p>
        </w:tc>
      </w:tr>
      <w:tr w:rsidR="00486A30" w14:paraId="5A53AAE9" w14:textId="77777777" w:rsidTr="00357E05">
        <w:trPr>
          <w:tblHeader/>
        </w:trPr>
        <w:tc>
          <w:tcPr>
            <w:tcW w:w="9526" w:type="dxa"/>
            <w:gridSpan w:val="4"/>
            <w:shd w:val="clear" w:color="auto" w:fill="CCFFCC"/>
            <w:vAlign w:val="center"/>
          </w:tcPr>
          <w:p w14:paraId="7D0C422D" w14:textId="77777777" w:rsidR="00486A30" w:rsidRDefault="00486A30" w:rsidP="00280DEE">
            <w:r w:rsidRPr="000A066E">
              <w:rPr>
                <w:b/>
              </w:rPr>
              <w:t>Test description</w:t>
            </w:r>
          </w:p>
        </w:tc>
      </w:tr>
      <w:tr w:rsidR="00486A30" w14:paraId="1CF7245A" w14:textId="77777777" w:rsidTr="00280DEE">
        <w:trPr>
          <w:tblHeader/>
        </w:trPr>
        <w:tc>
          <w:tcPr>
            <w:tcW w:w="9526" w:type="dxa"/>
            <w:gridSpan w:val="4"/>
            <w:vAlign w:val="center"/>
          </w:tcPr>
          <w:p w14:paraId="56D0A281" w14:textId="782E76CF" w:rsidR="00486A30" w:rsidRPr="00486A30" w:rsidRDefault="00486A30" w:rsidP="00486A30">
            <w:pPr>
              <w:rPr>
                <w:i/>
              </w:rPr>
            </w:pPr>
            <w:r>
              <w:rPr>
                <w:i/>
              </w:rPr>
              <w:t>S-100 Part 15 allows for domain coordinators and a chain of certification between the data server certificate and the SA. This test verifies the ECDIS is able to correctly import data which is authenticated by the SA via one or more domain coordinators.</w:t>
            </w:r>
          </w:p>
        </w:tc>
      </w:tr>
      <w:tr w:rsidR="00486A30" w14:paraId="6B01E7DB" w14:textId="77777777" w:rsidTr="00357E05">
        <w:trPr>
          <w:tblHeader/>
        </w:trPr>
        <w:tc>
          <w:tcPr>
            <w:tcW w:w="9526" w:type="dxa"/>
            <w:gridSpan w:val="4"/>
            <w:shd w:val="clear" w:color="auto" w:fill="CCFFCC"/>
            <w:vAlign w:val="center"/>
          </w:tcPr>
          <w:p w14:paraId="503A6357" w14:textId="77777777" w:rsidR="00486A30" w:rsidRPr="004065B1" w:rsidRDefault="00486A30" w:rsidP="00280DEE">
            <w:r w:rsidRPr="000A066E">
              <w:rPr>
                <w:b/>
              </w:rPr>
              <w:t>Setup</w:t>
            </w:r>
          </w:p>
        </w:tc>
      </w:tr>
      <w:tr w:rsidR="00486A30" w14:paraId="03B884B7" w14:textId="77777777" w:rsidTr="00280DEE">
        <w:trPr>
          <w:tblHeader/>
        </w:trPr>
        <w:tc>
          <w:tcPr>
            <w:tcW w:w="9526" w:type="dxa"/>
            <w:gridSpan w:val="4"/>
            <w:vAlign w:val="center"/>
          </w:tcPr>
          <w:p w14:paraId="4328A1F0" w14:textId="77777777" w:rsidR="00486A30" w:rsidRDefault="00486A30" w:rsidP="00280DEE">
            <w:pPr>
              <w:jc w:val="left"/>
              <w:rPr>
                <w:i/>
              </w:rPr>
            </w:pPr>
          </w:p>
          <w:p w14:paraId="69BFC1CA" w14:textId="77777777" w:rsidR="00486A30" w:rsidRPr="00CE380E" w:rsidRDefault="00486A30" w:rsidP="00486A30">
            <w:pPr>
              <w:rPr>
                <w:i/>
              </w:rPr>
            </w:pPr>
            <w:r w:rsidRPr="00CE380E">
              <w:rPr>
                <w:i/>
              </w:rPr>
              <w:t xml:space="preserve">No pre-installed certificate/public key, permits or ENC data. </w:t>
            </w:r>
          </w:p>
          <w:p w14:paraId="7C7A49DB" w14:textId="77777777" w:rsidR="00486A30" w:rsidRPr="00CE380E" w:rsidRDefault="00486A30" w:rsidP="00486A30">
            <w:pPr>
              <w:rPr>
                <w:i/>
              </w:rPr>
            </w:pPr>
            <w:r w:rsidRPr="00CE380E">
              <w:rPr>
                <w:i/>
              </w:rPr>
              <w:t>Test data used:</w:t>
            </w:r>
          </w:p>
          <w:p w14:paraId="7A7050D7" w14:textId="77777777" w:rsidR="00486A30" w:rsidRPr="00CE380E" w:rsidRDefault="00486A30" w:rsidP="00486A30">
            <w:pPr>
              <w:rPr>
                <w:i/>
              </w:rPr>
            </w:pPr>
            <w:r>
              <w:rPr>
                <w:i/>
              </w:rPr>
              <w:t>1</w:t>
            </w:r>
            <w:r w:rsidRPr="00CE380E">
              <w:rPr>
                <w:i/>
              </w:rPr>
              <w:t xml:space="preserve">) </w:t>
            </w:r>
            <w:r>
              <w:rPr>
                <w:i/>
              </w:rPr>
              <w:t>PERMIT.XML</w:t>
            </w:r>
          </w:p>
          <w:p w14:paraId="41DA32BB" w14:textId="77777777" w:rsidR="00486A30" w:rsidRPr="00CE380E" w:rsidRDefault="00486A30" w:rsidP="00486A30">
            <w:pPr>
              <w:rPr>
                <w:i/>
              </w:rPr>
            </w:pPr>
            <w:r w:rsidRPr="00CE380E">
              <w:rPr>
                <w:i/>
              </w:rPr>
              <w:t xml:space="preserve">3) </w:t>
            </w:r>
            <w:r>
              <w:rPr>
                <w:i/>
              </w:rPr>
              <w:t>S100_ROOT</w:t>
            </w:r>
            <w:r w:rsidRPr="00CE380E">
              <w:rPr>
                <w:i/>
              </w:rPr>
              <w:t xml:space="preserve"> (Exchange Set </w:t>
            </w:r>
            <w:r>
              <w:rPr>
                <w:i/>
              </w:rPr>
              <w:t>–</w:t>
            </w:r>
            <w:r w:rsidRPr="00CE380E">
              <w:rPr>
                <w:i/>
              </w:rPr>
              <w:t xml:space="preserve"> </w:t>
            </w:r>
            <w:r>
              <w:rPr>
                <w:i/>
              </w:rPr>
              <w:t>101GB00</w:t>
            </w:r>
            <w:r w:rsidRPr="00CE380E">
              <w:rPr>
                <w:i/>
              </w:rPr>
              <w:t xml:space="preserve">61021A, </w:t>
            </w:r>
            <w:r>
              <w:rPr>
                <w:i/>
              </w:rPr>
              <w:t>101GB00</w:t>
            </w:r>
            <w:r w:rsidRPr="00CE380E">
              <w:rPr>
                <w:i/>
              </w:rPr>
              <w:t xml:space="preserve">61021B, </w:t>
            </w:r>
            <w:r>
              <w:rPr>
                <w:i/>
              </w:rPr>
              <w:t>101GB00</w:t>
            </w:r>
            <w:r w:rsidRPr="00CE380E">
              <w:rPr>
                <w:i/>
              </w:rPr>
              <w:t>61032A)</w:t>
            </w:r>
          </w:p>
          <w:p w14:paraId="6AD8F5B1" w14:textId="77777777" w:rsidR="00486A30" w:rsidRDefault="00486A30" w:rsidP="00486A30">
            <w:pPr>
              <w:rPr>
                <w:i/>
              </w:rPr>
            </w:pPr>
            <w:r w:rsidRPr="00CE380E">
              <w:rPr>
                <w:i/>
              </w:rPr>
              <w:t>Test data location:</w:t>
            </w:r>
          </w:p>
          <w:p w14:paraId="20566543" w14:textId="5952D242" w:rsidR="00486A30" w:rsidRPr="008108ED" w:rsidRDefault="00486A30">
            <w:pPr>
              <w:pStyle w:val="ListParagraph"/>
              <w:numPr>
                <w:ilvl w:val="0"/>
                <w:numId w:val="53"/>
              </w:numPr>
              <w:rPr>
                <w:b/>
                <w:bCs/>
                <w:i/>
              </w:rPr>
            </w:pPr>
            <w:proofErr w:type="spellStart"/>
            <w:r w:rsidRPr="008108ED">
              <w:rPr>
                <w:b/>
                <w:bCs/>
                <w:i/>
              </w:rPr>
              <w:t>A</w:t>
            </w:r>
            <w:r>
              <w:rPr>
                <w:b/>
                <w:bCs/>
                <w:i/>
              </w:rPr>
              <w:t>uthenticationDomainControllers</w:t>
            </w:r>
            <w:proofErr w:type="spellEnd"/>
          </w:p>
          <w:p w14:paraId="08D944E4" w14:textId="77777777" w:rsidR="00486A30" w:rsidRDefault="00486A30" w:rsidP="00280DEE">
            <w:pPr>
              <w:jc w:val="left"/>
              <w:rPr>
                <w:i/>
              </w:rPr>
            </w:pPr>
          </w:p>
          <w:p w14:paraId="123483FF" w14:textId="77777777" w:rsidR="00486A30" w:rsidRPr="00EF287F" w:rsidRDefault="00486A30" w:rsidP="00280DEE">
            <w:pPr>
              <w:jc w:val="left"/>
              <w:rPr>
                <w:i/>
              </w:rPr>
            </w:pPr>
          </w:p>
        </w:tc>
      </w:tr>
      <w:tr w:rsidR="00486A30" w14:paraId="0BDB3066" w14:textId="77777777" w:rsidTr="00357E05">
        <w:trPr>
          <w:tblHeader/>
        </w:trPr>
        <w:tc>
          <w:tcPr>
            <w:tcW w:w="9526" w:type="dxa"/>
            <w:gridSpan w:val="4"/>
            <w:shd w:val="clear" w:color="auto" w:fill="CCFFCC"/>
            <w:vAlign w:val="center"/>
          </w:tcPr>
          <w:p w14:paraId="58C80100" w14:textId="77777777" w:rsidR="00486A30" w:rsidRPr="004065B1" w:rsidRDefault="00486A30" w:rsidP="00280DEE">
            <w:r w:rsidRPr="000A066E">
              <w:rPr>
                <w:b/>
              </w:rPr>
              <w:t>Action</w:t>
            </w:r>
          </w:p>
        </w:tc>
      </w:tr>
      <w:tr w:rsidR="00486A30" w14:paraId="35B71B5D" w14:textId="77777777" w:rsidTr="00280DEE">
        <w:trPr>
          <w:tblHeader/>
        </w:trPr>
        <w:tc>
          <w:tcPr>
            <w:tcW w:w="9526" w:type="dxa"/>
            <w:gridSpan w:val="4"/>
            <w:vAlign w:val="center"/>
          </w:tcPr>
          <w:p w14:paraId="7FDF546F" w14:textId="4E2D4CCB" w:rsidR="00486A30" w:rsidRPr="00EF287F" w:rsidRDefault="00486A30" w:rsidP="00486A30">
            <w:pPr>
              <w:rPr>
                <w:i/>
              </w:rPr>
            </w:pPr>
            <w:r w:rsidRPr="00CE380E">
              <w:rPr>
                <w:i/>
              </w:rPr>
              <w:t xml:space="preserve">Install the IHO.CRT </w:t>
            </w:r>
            <w:r>
              <w:rPr>
                <w:i/>
              </w:rPr>
              <w:t xml:space="preserve"> </w:t>
            </w:r>
            <w:r w:rsidRPr="00CE380E">
              <w:rPr>
                <w:i/>
              </w:rPr>
              <w:t xml:space="preserve">file, </w:t>
            </w:r>
            <w:r>
              <w:rPr>
                <w:i/>
              </w:rPr>
              <w:t>PERMIT.XML</w:t>
            </w:r>
            <w:r w:rsidRPr="00CE380E">
              <w:rPr>
                <w:i/>
              </w:rPr>
              <w:t xml:space="preserve"> and ENC exchange set from the location describe</w:t>
            </w:r>
            <w:r>
              <w:rPr>
                <w:i/>
              </w:rPr>
              <w:t>d</w:t>
            </w:r>
          </w:p>
        </w:tc>
      </w:tr>
      <w:tr w:rsidR="00486A30" w14:paraId="6CD695E6" w14:textId="77777777" w:rsidTr="00357E05">
        <w:trPr>
          <w:tblHeader/>
        </w:trPr>
        <w:tc>
          <w:tcPr>
            <w:tcW w:w="9526" w:type="dxa"/>
            <w:gridSpan w:val="4"/>
            <w:shd w:val="clear" w:color="auto" w:fill="CCFFCC"/>
            <w:vAlign w:val="center"/>
          </w:tcPr>
          <w:p w14:paraId="4CA18E22" w14:textId="77777777" w:rsidR="00486A30" w:rsidRPr="004065B1" w:rsidRDefault="00486A30" w:rsidP="00486A30">
            <w:r w:rsidRPr="000A066E">
              <w:rPr>
                <w:b/>
              </w:rPr>
              <w:t>Results</w:t>
            </w:r>
          </w:p>
        </w:tc>
      </w:tr>
      <w:tr w:rsidR="00486A30" w14:paraId="60F69457" w14:textId="77777777" w:rsidTr="00280DEE">
        <w:trPr>
          <w:tblHeader/>
        </w:trPr>
        <w:tc>
          <w:tcPr>
            <w:tcW w:w="9526" w:type="dxa"/>
            <w:gridSpan w:val="4"/>
            <w:vAlign w:val="center"/>
          </w:tcPr>
          <w:p w14:paraId="237A8E03" w14:textId="77777777" w:rsidR="00486A30" w:rsidRDefault="00486A30" w:rsidP="00486A30">
            <w:pPr>
              <w:jc w:val="left"/>
              <w:rPr>
                <w:rFonts w:cs="Arial"/>
                <w:i/>
                <w:iCs/>
                <w:position w:val="-1"/>
                <w:lang w:val="en-US"/>
              </w:rPr>
            </w:pPr>
          </w:p>
          <w:p w14:paraId="2B0FD32D" w14:textId="77777777" w:rsidR="00486A30" w:rsidRDefault="00486A30" w:rsidP="00486A30">
            <w:pPr>
              <w:jc w:val="left"/>
              <w:rPr>
                <w:rFonts w:cs="Arial"/>
                <w:i/>
                <w:iCs/>
                <w:position w:val="-1"/>
                <w:lang w:val="en-US"/>
              </w:rPr>
            </w:pPr>
            <w:r>
              <w:rPr>
                <w:rFonts w:cs="Arial"/>
                <w:i/>
                <w:iCs/>
                <w:position w:val="-1"/>
                <w:lang w:val="en-US"/>
              </w:rPr>
              <w:t>Verify the ECDIS correctly installs all cells.</w:t>
            </w:r>
          </w:p>
          <w:p w14:paraId="2E2873FE" w14:textId="2FA6BF90" w:rsidR="00486A30" w:rsidRPr="00486A30" w:rsidRDefault="00486A30" w:rsidP="00486A30">
            <w:pPr>
              <w:jc w:val="left"/>
              <w:rPr>
                <w:rFonts w:cs="Arial"/>
                <w:i/>
                <w:iCs/>
                <w:position w:val="-1"/>
                <w:lang w:val="en-US"/>
              </w:rPr>
            </w:pPr>
          </w:p>
        </w:tc>
      </w:tr>
    </w:tbl>
    <w:p w14:paraId="79C14EE5" w14:textId="07FC938B" w:rsidR="00486A30" w:rsidRDefault="00486A30" w:rsidP="004F582E"/>
    <w:p w14:paraId="7FB4E1C8" w14:textId="77777777" w:rsidR="00486A30" w:rsidRDefault="00486A30" w:rsidP="004F582E"/>
    <w:p w14:paraId="6D7B761F" w14:textId="77777777" w:rsidR="004F582E" w:rsidRPr="00A94802" w:rsidRDefault="004F582E" w:rsidP="001D52EE">
      <w:pPr>
        <w:pStyle w:val="Heading4"/>
      </w:pPr>
      <w:r>
        <w:t>2.5.5 c</w:t>
      </w:r>
      <w:r w:rsidRPr="00A94802">
        <w:t xml:space="preserve">) </w:t>
      </w:r>
      <w:commentRangeStart w:id="993"/>
      <w:r w:rsidR="00732FA0" w:rsidRPr="00732FA0">
        <w:t xml:space="preserve">ENC </w:t>
      </w:r>
      <w:commentRangeEnd w:id="993"/>
      <w:r w:rsidR="00364869">
        <w:rPr>
          <w:rStyle w:val="CommentReference"/>
          <w:rFonts w:cs="Times New Roman"/>
          <w:b w:val="0"/>
          <w:bCs w:val="0"/>
          <w:snapToGrid/>
          <w:color w:val="000000"/>
        </w:rPr>
        <w:commentReference w:id="993"/>
      </w:r>
      <w:r w:rsidR="00732FA0" w:rsidRPr="00732FA0">
        <w:t>signature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B554E83" w14:textId="77777777" w:rsidTr="00357E05">
        <w:trPr>
          <w:trHeight w:val="90"/>
          <w:tblHeader/>
        </w:trPr>
        <w:tc>
          <w:tcPr>
            <w:tcW w:w="2381" w:type="dxa"/>
            <w:shd w:val="clear" w:color="auto" w:fill="CCFFCC"/>
            <w:vAlign w:val="center"/>
          </w:tcPr>
          <w:p w14:paraId="346F79A6" w14:textId="77777777" w:rsidR="004F582E" w:rsidRPr="004065B1" w:rsidRDefault="004F582E" w:rsidP="00CB4150">
            <w:r w:rsidRPr="000A066E">
              <w:rPr>
                <w:b/>
              </w:rPr>
              <w:t>Test Reference</w:t>
            </w:r>
          </w:p>
        </w:tc>
        <w:tc>
          <w:tcPr>
            <w:tcW w:w="2381" w:type="dxa"/>
            <w:shd w:val="clear" w:color="auto" w:fill="CCFFCC"/>
            <w:vAlign w:val="center"/>
          </w:tcPr>
          <w:p w14:paraId="339AAED8" w14:textId="4503983A" w:rsidR="004F582E" w:rsidRPr="004065B1" w:rsidRDefault="008108ED" w:rsidP="00CB4150">
            <w:proofErr w:type="spellStart"/>
            <w:r>
              <w:t>InvalidDatasetSignature</w:t>
            </w:r>
            <w:proofErr w:type="spellEnd"/>
          </w:p>
        </w:tc>
        <w:tc>
          <w:tcPr>
            <w:tcW w:w="2382" w:type="dxa"/>
            <w:shd w:val="clear" w:color="auto" w:fill="CCFFCC"/>
            <w:vAlign w:val="center"/>
          </w:tcPr>
          <w:p w14:paraId="503270A1" w14:textId="77777777" w:rsidR="004F582E" w:rsidRPr="004065B1" w:rsidRDefault="004F582E" w:rsidP="00CB4150">
            <w:r w:rsidRPr="000A066E">
              <w:rPr>
                <w:b/>
              </w:rPr>
              <w:t>IHO Reference</w:t>
            </w:r>
          </w:p>
        </w:tc>
        <w:tc>
          <w:tcPr>
            <w:tcW w:w="2382" w:type="dxa"/>
            <w:shd w:val="clear" w:color="auto" w:fill="CCFFCC"/>
            <w:vAlign w:val="center"/>
          </w:tcPr>
          <w:p w14:paraId="3A17BA5D" w14:textId="07676CD8" w:rsidR="004F582E" w:rsidRPr="004065B1" w:rsidRDefault="004F582E" w:rsidP="00CB4150"/>
        </w:tc>
      </w:tr>
      <w:tr w:rsidR="004F582E" w14:paraId="0ABC3AA3" w14:textId="77777777" w:rsidTr="00CB4150">
        <w:trPr>
          <w:tblHeader/>
        </w:trPr>
        <w:tc>
          <w:tcPr>
            <w:tcW w:w="9526" w:type="dxa"/>
            <w:gridSpan w:val="4"/>
            <w:shd w:val="clear" w:color="auto" w:fill="CCFFCC"/>
            <w:vAlign w:val="center"/>
          </w:tcPr>
          <w:p w14:paraId="52B1D16E" w14:textId="77777777" w:rsidR="004F582E" w:rsidRDefault="004F582E" w:rsidP="00CB4150">
            <w:r w:rsidRPr="000A066E">
              <w:rPr>
                <w:b/>
              </w:rPr>
              <w:t>Test description</w:t>
            </w:r>
          </w:p>
        </w:tc>
      </w:tr>
      <w:tr w:rsidR="004F582E" w14:paraId="24EE42C0" w14:textId="77777777" w:rsidTr="00CB4150">
        <w:trPr>
          <w:tblHeader/>
        </w:trPr>
        <w:tc>
          <w:tcPr>
            <w:tcW w:w="9526" w:type="dxa"/>
            <w:gridSpan w:val="4"/>
            <w:vAlign w:val="center"/>
          </w:tcPr>
          <w:p w14:paraId="7222323D" w14:textId="0EE8570F" w:rsidR="004F582E" w:rsidRPr="00CE380E" w:rsidRDefault="004D1EFA" w:rsidP="002164D3">
            <w:pPr>
              <w:jc w:val="left"/>
              <w:rPr>
                <w:i/>
              </w:rPr>
            </w:pPr>
            <w:r w:rsidRPr="00CE380E">
              <w:rPr>
                <w:i/>
              </w:rPr>
              <w:t xml:space="preserve">Test how the system responds when validating an incorrectly signed </w:t>
            </w:r>
            <w:r w:rsidR="008F01CB">
              <w:rPr>
                <w:i/>
              </w:rPr>
              <w:t>dataset</w:t>
            </w:r>
            <w:r w:rsidRPr="00CE380E">
              <w:rPr>
                <w:i/>
              </w:rPr>
              <w:t xml:space="preserve">. Confirm that the correct SSE </w:t>
            </w:r>
            <w:r w:rsidR="00E176FA">
              <w:rPr>
                <w:i/>
              </w:rPr>
              <w:t>1</w:t>
            </w:r>
            <w:r w:rsidRPr="00CE380E">
              <w:rPr>
                <w:i/>
              </w:rPr>
              <w:t>09 message is displayed.</w:t>
            </w:r>
          </w:p>
        </w:tc>
      </w:tr>
      <w:tr w:rsidR="004F582E" w14:paraId="488B9FD7" w14:textId="77777777" w:rsidTr="00CB4150">
        <w:trPr>
          <w:tblHeader/>
        </w:trPr>
        <w:tc>
          <w:tcPr>
            <w:tcW w:w="9526" w:type="dxa"/>
            <w:gridSpan w:val="4"/>
            <w:shd w:val="clear" w:color="auto" w:fill="CCFFCC"/>
            <w:vAlign w:val="center"/>
          </w:tcPr>
          <w:p w14:paraId="63838B80" w14:textId="77777777" w:rsidR="004F582E" w:rsidRPr="004065B1" w:rsidRDefault="004F582E" w:rsidP="00CB4150">
            <w:r w:rsidRPr="000A066E">
              <w:rPr>
                <w:b/>
              </w:rPr>
              <w:t>Setup</w:t>
            </w:r>
          </w:p>
        </w:tc>
      </w:tr>
      <w:tr w:rsidR="004F582E" w14:paraId="051016B2" w14:textId="77777777" w:rsidTr="00CB4150">
        <w:trPr>
          <w:tblHeader/>
        </w:trPr>
        <w:tc>
          <w:tcPr>
            <w:tcW w:w="9526" w:type="dxa"/>
            <w:gridSpan w:val="4"/>
            <w:vAlign w:val="center"/>
          </w:tcPr>
          <w:p w14:paraId="2F7FDBFD" w14:textId="77777777" w:rsidR="004D1EFA" w:rsidRPr="00CE380E" w:rsidRDefault="004D1EFA" w:rsidP="004D1EFA">
            <w:pPr>
              <w:rPr>
                <w:i/>
              </w:rPr>
            </w:pPr>
            <w:r w:rsidRPr="00CE380E">
              <w:rPr>
                <w:i/>
              </w:rPr>
              <w:t xml:space="preserve">No pre-installed certificate/public key, permits or ENC data. </w:t>
            </w:r>
          </w:p>
          <w:p w14:paraId="57274D6E" w14:textId="77777777" w:rsidR="004D1EFA" w:rsidRPr="00CE380E" w:rsidRDefault="004D1EFA" w:rsidP="004D1EFA">
            <w:pPr>
              <w:rPr>
                <w:i/>
              </w:rPr>
            </w:pPr>
            <w:r w:rsidRPr="00CE380E">
              <w:rPr>
                <w:i/>
              </w:rPr>
              <w:t>Test data used:</w:t>
            </w:r>
          </w:p>
          <w:p w14:paraId="19D24A9B" w14:textId="48B84135" w:rsidR="004D1EFA" w:rsidRPr="00CE380E" w:rsidRDefault="004D1EFA" w:rsidP="004D1EFA">
            <w:pPr>
              <w:rPr>
                <w:i/>
              </w:rPr>
            </w:pPr>
            <w:r w:rsidRPr="00CE380E">
              <w:rPr>
                <w:i/>
              </w:rPr>
              <w:t>1) IHO.CRT</w:t>
            </w:r>
            <w:r w:rsidR="001825B9">
              <w:rPr>
                <w:i/>
              </w:rPr>
              <w:t xml:space="preserve"> </w:t>
            </w:r>
          </w:p>
          <w:p w14:paraId="3384E763" w14:textId="5FAA714F" w:rsidR="004D1EFA" w:rsidRPr="00CE380E" w:rsidRDefault="004D1EFA" w:rsidP="004D1EFA">
            <w:pPr>
              <w:rPr>
                <w:i/>
              </w:rPr>
            </w:pPr>
            <w:r w:rsidRPr="00CE380E">
              <w:rPr>
                <w:i/>
              </w:rPr>
              <w:t xml:space="preserve">2) </w:t>
            </w:r>
            <w:r w:rsidR="00823D26">
              <w:rPr>
                <w:i/>
              </w:rPr>
              <w:t>PERMIT.XML</w:t>
            </w:r>
          </w:p>
          <w:p w14:paraId="0CAD9AF5" w14:textId="28C9C27C" w:rsidR="004D1EFA" w:rsidRPr="00CE380E" w:rsidRDefault="004D1EFA" w:rsidP="004D1EFA">
            <w:pPr>
              <w:rPr>
                <w:i/>
              </w:rPr>
            </w:pPr>
            <w:r w:rsidRPr="00CE380E">
              <w:rPr>
                <w:i/>
              </w:rPr>
              <w:t xml:space="preserve">3) </w:t>
            </w:r>
            <w:r w:rsidR="00581282">
              <w:rPr>
                <w:i/>
              </w:rPr>
              <w:t>S100_ROOT</w:t>
            </w:r>
            <w:r w:rsidRPr="00CE380E">
              <w:rPr>
                <w:i/>
              </w:rPr>
              <w:t xml:space="preserve"> (Exchange Set)</w:t>
            </w:r>
          </w:p>
          <w:p w14:paraId="7B1E623F" w14:textId="77777777" w:rsidR="004D1EFA" w:rsidRPr="00CE380E" w:rsidRDefault="004D1EFA" w:rsidP="004D1EFA">
            <w:pPr>
              <w:rPr>
                <w:i/>
              </w:rPr>
            </w:pPr>
          </w:p>
          <w:p w14:paraId="57AC0265" w14:textId="790E1CB4" w:rsidR="004D1EFA" w:rsidRDefault="004D1EFA" w:rsidP="004D1EFA">
            <w:pPr>
              <w:rPr>
                <w:i/>
              </w:rPr>
            </w:pPr>
            <w:r w:rsidRPr="00CE380E">
              <w:rPr>
                <w:i/>
              </w:rPr>
              <w:t>Test data location:</w:t>
            </w:r>
          </w:p>
          <w:p w14:paraId="2D701AA8" w14:textId="1532FC5F" w:rsidR="008108ED" w:rsidRPr="008108ED" w:rsidRDefault="008108ED">
            <w:pPr>
              <w:pStyle w:val="ListParagraph"/>
              <w:numPr>
                <w:ilvl w:val="0"/>
                <w:numId w:val="5"/>
              </w:numPr>
              <w:rPr>
                <w:b/>
                <w:bCs/>
                <w:i/>
              </w:rPr>
            </w:pPr>
            <w:r w:rsidRPr="008108ED">
              <w:rPr>
                <w:b/>
                <w:bCs/>
                <w:i/>
              </w:rPr>
              <w:t>Authentication</w:t>
            </w:r>
            <w:r>
              <w:rPr>
                <w:b/>
                <w:bCs/>
                <w:i/>
              </w:rPr>
              <w:t>2</w:t>
            </w:r>
            <w:r w:rsidRPr="008108ED">
              <w:rPr>
                <w:b/>
                <w:bCs/>
                <w:i/>
              </w:rPr>
              <w:t>C</w:t>
            </w:r>
          </w:p>
          <w:p w14:paraId="715D217C" w14:textId="77777777" w:rsidR="004D1EFA" w:rsidRPr="00CE380E" w:rsidRDefault="004D1EFA" w:rsidP="004D1EFA">
            <w:pPr>
              <w:rPr>
                <w:i/>
              </w:rPr>
            </w:pPr>
          </w:p>
          <w:p w14:paraId="1CDA7D92" w14:textId="4F7B0596" w:rsidR="004F582E" w:rsidRPr="00CE380E" w:rsidRDefault="008F01CB" w:rsidP="004D1EFA">
            <w:pPr>
              <w:rPr>
                <w:i/>
              </w:rPr>
            </w:pPr>
            <w:r>
              <w:rPr>
                <w:i/>
              </w:rPr>
              <w:t>The digital signature for 101GB003</w:t>
            </w:r>
            <w:r w:rsidR="004D1EFA" w:rsidRPr="00CE380E">
              <w:rPr>
                <w:i/>
              </w:rPr>
              <w:t xml:space="preserve">1620.000 is in the correct format but the signature is invalid. </w:t>
            </w:r>
            <w:r>
              <w:rPr>
                <w:i/>
              </w:rPr>
              <w:t>The digital signature for 101GB003</w:t>
            </w:r>
            <w:r w:rsidR="004D1EFA" w:rsidRPr="00CE380E">
              <w:rPr>
                <w:i/>
              </w:rPr>
              <w:t>1640.000 is in the correct format and is valid.</w:t>
            </w:r>
          </w:p>
        </w:tc>
      </w:tr>
      <w:tr w:rsidR="004F582E" w14:paraId="137408C8" w14:textId="77777777" w:rsidTr="00CB4150">
        <w:trPr>
          <w:tblHeader/>
        </w:trPr>
        <w:tc>
          <w:tcPr>
            <w:tcW w:w="9526" w:type="dxa"/>
            <w:gridSpan w:val="4"/>
            <w:shd w:val="clear" w:color="auto" w:fill="CCFFCC"/>
            <w:vAlign w:val="center"/>
          </w:tcPr>
          <w:p w14:paraId="5543572C" w14:textId="77777777" w:rsidR="004F582E" w:rsidRPr="004065B1" w:rsidRDefault="004F582E" w:rsidP="00CB4150">
            <w:r w:rsidRPr="000A066E">
              <w:rPr>
                <w:b/>
              </w:rPr>
              <w:t>Action</w:t>
            </w:r>
          </w:p>
        </w:tc>
      </w:tr>
      <w:tr w:rsidR="004F582E" w14:paraId="36FD0F72" w14:textId="77777777" w:rsidTr="00CB4150">
        <w:trPr>
          <w:tblHeader/>
        </w:trPr>
        <w:tc>
          <w:tcPr>
            <w:tcW w:w="9526" w:type="dxa"/>
            <w:gridSpan w:val="4"/>
            <w:vAlign w:val="center"/>
          </w:tcPr>
          <w:p w14:paraId="6581934E" w14:textId="2D04E4A7" w:rsidR="004F582E" w:rsidRPr="00CE380E" w:rsidRDefault="004D1EFA" w:rsidP="00CB4150">
            <w:pPr>
              <w:rPr>
                <w:i/>
              </w:rPr>
            </w:pPr>
            <w:r w:rsidRPr="00CE380E">
              <w:rPr>
                <w:i/>
              </w:rPr>
              <w:t xml:space="preserve">Install the IHO.CRT </w:t>
            </w:r>
            <w:r w:rsidR="001825B9">
              <w:rPr>
                <w:i/>
              </w:rPr>
              <w:t xml:space="preserve"> </w:t>
            </w:r>
            <w:r w:rsidRPr="00CE380E">
              <w:rPr>
                <w:i/>
              </w:rPr>
              <w:t xml:space="preserve">file, </w:t>
            </w:r>
            <w:r w:rsidR="00823D26">
              <w:rPr>
                <w:i/>
              </w:rPr>
              <w:t>PERMIT.XML</w:t>
            </w:r>
            <w:r w:rsidRPr="00CE380E">
              <w:rPr>
                <w:i/>
              </w:rPr>
              <w:t xml:space="preserve"> and ENC exchange set from the location described below.</w:t>
            </w:r>
          </w:p>
        </w:tc>
      </w:tr>
    </w:tbl>
    <w:p w14:paraId="254668C6" w14:textId="77777777" w:rsidR="00E944A0" w:rsidRDefault="00E944A0" w:rsidP="004F582E"/>
    <w:p w14:paraId="192E3E09" w14:textId="77777777" w:rsidR="004F582E" w:rsidRDefault="00E944A0"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944A0" w14:paraId="33D23083" w14:textId="77777777" w:rsidTr="00730835">
        <w:trPr>
          <w:tblHeader/>
        </w:trPr>
        <w:tc>
          <w:tcPr>
            <w:tcW w:w="9526" w:type="dxa"/>
            <w:shd w:val="clear" w:color="auto" w:fill="CCFFCC"/>
            <w:vAlign w:val="center"/>
          </w:tcPr>
          <w:p w14:paraId="1E0EAB66" w14:textId="77777777" w:rsidR="00E944A0" w:rsidRPr="004065B1" w:rsidRDefault="00E944A0" w:rsidP="00730835">
            <w:r w:rsidRPr="000A066E">
              <w:rPr>
                <w:b/>
              </w:rPr>
              <w:lastRenderedPageBreak/>
              <w:t>Results</w:t>
            </w:r>
          </w:p>
        </w:tc>
      </w:tr>
      <w:tr w:rsidR="00E944A0" w14:paraId="3E1063C6" w14:textId="77777777" w:rsidTr="00730835">
        <w:trPr>
          <w:tblHeader/>
        </w:trPr>
        <w:tc>
          <w:tcPr>
            <w:tcW w:w="9526" w:type="dxa"/>
            <w:vAlign w:val="center"/>
          </w:tcPr>
          <w:p w14:paraId="219BDDDE" w14:textId="09751228" w:rsidR="00E944A0" w:rsidRPr="00CE380E" w:rsidRDefault="00E944A0" w:rsidP="00730835">
            <w:pPr>
              <w:jc w:val="left"/>
              <w:rPr>
                <w:i/>
              </w:rPr>
            </w:pPr>
            <w:r w:rsidRPr="00CE380E">
              <w:rPr>
                <w:i/>
              </w:rPr>
              <w:t xml:space="preserve">The system must display the correct SSE </w:t>
            </w:r>
            <w:r w:rsidR="00F06377">
              <w:rPr>
                <w:i/>
              </w:rPr>
              <w:t>1</w:t>
            </w:r>
            <w:r w:rsidRPr="00CE380E">
              <w:rPr>
                <w:i/>
              </w:rPr>
              <w:t xml:space="preserve">09 error message for cell </w:t>
            </w:r>
            <w:r w:rsidR="008F01CB">
              <w:rPr>
                <w:i/>
              </w:rPr>
              <w:t>101GB003</w:t>
            </w:r>
            <w:r w:rsidRPr="00CE380E">
              <w:rPr>
                <w:i/>
              </w:rPr>
              <w:t>01620 as follows: “</w:t>
            </w:r>
            <w:r w:rsidRPr="00CE380E">
              <w:rPr>
                <w:b/>
                <w:i/>
              </w:rPr>
              <w:t xml:space="preserve">SSE </w:t>
            </w:r>
            <w:r w:rsidR="00E176FA">
              <w:rPr>
                <w:b/>
                <w:i/>
              </w:rPr>
              <w:t>1</w:t>
            </w:r>
            <w:r w:rsidRPr="00CE380E">
              <w:rPr>
                <w:b/>
                <w:i/>
              </w:rPr>
              <w:t>09 – ENC Signature is invalid</w:t>
            </w:r>
            <w:r w:rsidRPr="00CE380E">
              <w:rPr>
                <w:i/>
              </w:rPr>
              <w:t>.”</w:t>
            </w:r>
          </w:p>
          <w:p w14:paraId="739B640A" w14:textId="26428870" w:rsidR="00E944A0" w:rsidRPr="00CE380E" w:rsidRDefault="00E944A0" w:rsidP="00730835">
            <w:pPr>
              <w:jc w:val="left"/>
              <w:rPr>
                <w:i/>
              </w:rPr>
            </w:pPr>
            <w:r w:rsidRPr="00CE380E">
              <w:rPr>
                <w:i/>
              </w:rPr>
              <w:t xml:space="preserve">The system must not load this </w:t>
            </w:r>
            <w:r w:rsidR="008F01CB">
              <w:rPr>
                <w:i/>
              </w:rPr>
              <w:t>dataset</w:t>
            </w:r>
            <w:r w:rsidR="008F01CB" w:rsidRPr="00CE380E">
              <w:rPr>
                <w:i/>
              </w:rPr>
              <w:t xml:space="preserve"> </w:t>
            </w:r>
            <w:r w:rsidRPr="00CE380E">
              <w:rPr>
                <w:i/>
              </w:rPr>
              <w:t>as its integrity may have been compromised.</w:t>
            </w:r>
          </w:p>
          <w:p w14:paraId="2B59BE08" w14:textId="77214494" w:rsidR="00E944A0" w:rsidRPr="00CE380E" w:rsidRDefault="00E944A0" w:rsidP="00730835">
            <w:pPr>
              <w:jc w:val="left"/>
              <w:rPr>
                <w:i/>
              </w:rPr>
            </w:pPr>
            <w:r w:rsidRPr="00CE380E">
              <w:rPr>
                <w:i/>
              </w:rPr>
              <w:t>The system should validate the signature file for</w:t>
            </w:r>
            <w:r w:rsidR="008F01CB">
              <w:rPr>
                <w:i/>
              </w:rPr>
              <w:t xml:space="preserve"> 101GB0031640</w:t>
            </w:r>
            <w:r w:rsidRPr="00CE380E">
              <w:rPr>
                <w:i/>
              </w:rPr>
              <w:t xml:space="preserve"> and load this cell in the normal way. </w:t>
            </w:r>
          </w:p>
          <w:p w14:paraId="2CDC100D" w14:textId="77777777" w:rsidR="00E944A0" w:rsidRPr="00CE380E" w:rsidRDefault="00E944A0" w:rsidP="00730835">
            <w:pPr>
              <w:jc w:val="left"/>
              <w:rPr>
                <w:i/>
              </w:rPr>
            </w:pPr>
          </w:p>
          <w:p w14:paraId="11607FB8" w14:textId="226F9C2B" w:rsidR="00E944A0" w:rsidRPr="00CE380E" w:rsidRDefault="00E944A0" w:rsidP="00730835">
            <w:pPr>
              <w:jc w:val="left"/>
              <w:rPr>
                <w:i/>
              </w:rPr>
            </w:pPr>
            <w:r w:rsidRPr="00CE380E">
              <w:rPr>
                <w:i/>
              </w:rPr>
              <w:t xml:space="preserve">ENC cell </w:t>
            </w:r>
            <w:r w:rsidR="008F01CB">
              <w:rPr>
                <w:i/>
              </w:rPr>
              <w:t>101GB003</w:t>
            </w:r>
            <w:r w:rsidRPr="00CE380E">
              <w:rPr>
                <w:i/>
              </w:rPr>
              <w:t xml:space="preserve">01620 (Edition #3, Update #0) Not installed. Error message SSE </w:t>
            </w:r>
            <w:r w:rsidR="009E6E1A">
              <w:rPr>
                <w:i/>
              </w:rPr>
              <w:t>1</w:t>
            </w:r>
            <w:r w:rsidRPr="00CE380E">
              <w:rPr>
                <w:i/>
              </w:rPr>
              <w:t>09</w:t>
            </w:r>
          </w:p>
        </w:tc>
      </w:tr>
    </w:tbl>
    <w:p w14:paraId="15D08A09" w14:textId="77777777" w:rsidR="00E944A0" w:rsidRDefault="00E944A0" w:rsidP="004F582E"/>
    <w:p w14:paraId="7C4C2C58" w14:textId="77777777" w:rsidR="004F582E" w:rsidRPr="00A94802" w:rsidRDefault="004F582E" w:rsidP="001D52EE">
      <w:pPr>
        <w:pStyle w:val="Heading4"/>
      </w:pPr>
      <w:r>
        <w:t>2.5.5 d</w:t>
      </w:r>
      <w:r w:rsidRPr="00A94802">
        <w:t xml:space="preserve">) </w:t>
      </w:r>
      <w:r w:rsidR="00732FA0" w:rsidRPr="00732FA0">
        <w:t>ENC signature format validation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20DF82F9" w14:textId="77777777" w:rsidTr="00CB4150">
        <w:trPr>
          <w:trHeight w:val="454"/>
          <w:tblHeader/>
        </w:trPr>
        <w:tc>
          <w:tcPr>
            <w:tcW w:w="2381" w:type="dxa"/>
            <w:shd w:val="clear" w:color="auto" w:fill="CCFFCC"/>
            <w:vAlign w:val="center"/>
          </w:tcPr>
          <w:p w14:paraId="114E2B33" w14:textId="77777777" w:rsidR="004F582E" w:rsidRPr="004065B1" w:rsidRDefault="004F582E" w:rsidP="00CB4150">
            <w:r w:rsidRPr="000A066E">
              <w:rPr>
                <w:b/>
              </w:rPr>
              <w:t>Test Reference</w:t>
            </w:r>
          </w:p>
        </w:tc>
        <w:tc>
          <w:tcPr>
            <w:tcW w:w="2381" w:type="dxa"/>
            <w:shd w:val="clear" w:color="auto" w:fill="CCFFCC"/>
            <w:vAlign w:val="center"/>
          </w:tcPr>
          <w:p w14:paraId="7EDC077C" w14:textId="59F02ABB" w:rsidR="004F582E" w:rsidRPr="004065B1" w:rsidRDefault="0094151B" w:rsidP="00CB4150">
            <w:proofErr w:type="spellStart"/>
            <w:r>
              <w:t>CorruptedSignature</w:t>
            </w:r>
            <w:proofErr w:type="spellEnd"/>
          </w:p>
        </w:tc>
        <w:tc>
          <w:tcPr>
            <w:tcW w:w="2382" w:type="dxa"/>
            <w:shd w:val="clear" w:color="auto" w:fill="CCFFCC"/>
            <w:vAlign w:val="center"/>
          </w:tcPr>
          <w:p w14:paraId="5A181695" w14:textId="77777777" w:rsidR="004F582E" w:rsidRPr="004065B1" w:rsidRDefault="004F582E" w:rsidP="00CB4150">
            <w:r w:rsidRPr="000A066E">
              <w:rPr>
                <w:b/>
              </w:rPr>
              <w:t>IHO Reference</w:t>
            </w:r>
          </w:p>
        </w:tc>
        <w:tc>
          <w:tcPr>
            <w:tcW w:w="2382" w:type="dxa"/>
            <w:shd w:val="clear" w:color="auto" w:fill="CCFFCC"/>
            <w:vAlign w:val="center"/>
          </w:tcPr>
          <w:p w14:paraId="692739C1" w14:textId="6DA4285D" w:rsidR="004F582E" w:rsidRPr="004065B1" w:rsidRDefault="004F582E" w:rsidP="00900AF6"/>
        </w:tc>
      </w:tr>
      <w:tr w:rsidR="004F582E" w14:paraId="3A8C7CC1" w14:textId="77777777" w:rsidTr="00CB4150">
        <w:trPr>
          <w:tblHeader/>
        </w:trPr>
        <w:tc>
          <w:tcPr>
            <w:tcW w:w="9526" w:type="dxa"/>
            <w:gridSpan w:val="4"/>
            <w:shd w:val="clear" w:color="auto" w:fill="CCFFCC"/>
            <w:vAlign w:val="center"/>
          </w:tcPr>
          <w:p w14:paraId="39B0467A" w14:textId="77777777" w:rsidR="004F582E" w:rsidRDefault="004F582E" w:rsidP="00CB4150">
            <w:r w:rsidRPr="000A066E">
              <w:rPr>
                <w:b/>
              </w:rPr>
              <w:t>Test description</w:t>
            </w:r>
          </w:p>
        </w:tc>
      </w:tr>
      <w:tr w:rsidR="004F582E" w14:paraId="5EF9E062" w14:textId="77777777" w:rsidTr="00CB4150">
        <w:trPr>
          <w:tblHeader/>
        </w:trPr>
        <w:tc>
          <w:tcPr>
            <w:tcW w:w="9526" w:type="dxa"/>
            <w:gridSpan w:val="4"/>
            <w:vAlign w:val="center"/>
          </w:tcPr>
          <w:p w14:paraId="3A9AC810" w14:textId="3189B804" w:rsidR="004F582E" w:rsidRPr="00CE380E" w:rsidRDefault="00900AF6" w:rsidP="002164D3">
            <w:pPr>
              <w:jc w:val="left"/>
              <w:rPr>
                <w:i/>
              </w:rPr>
            </w:pPr>
            <w:r w:rsidRPr="00CE380E">
              <w:rPr>
                <w:i/>
              </w:rPr>
              <w:t xml:space="preserve">Test how the system responds when validating against an incorrectly formatted </w:t>
            </w:r>
            <w:r w:rsidR="008F01CB">
              <w:rPr>
                <w:i/>
              </w:rPr>
              <w:t>digital</w:t>
            </w:r>
            <w:r w:rsidR="008F01CB" w:rsidRPr="00CE380E">
              <w:rPr>
                <w:i/>
              </w:rPr>
              <w:t xml:space="preserve"> </w:t>
            </w:r>
            <w:r w:rsidRPr="00CE380E">
              <w:rPr>
                <w:i/>
              </w:rPr>
              <w:t xml:space="preserve">signature. Confirm that the correct SSE </w:t>
            </w:r>
            <w:r w:rsidR="009E6E1A">
              <w:rPr>
                <w:i/>
              </w:rPr>
              <w:t>1</w:t>
            </w:r>
            <w:r w:rsidRPr="00CE380E">
              <w:rPr>
                <w:i/>
              </w:rPr>
              <w:t>24 message is displayed.</w:t>
            </w:r>
          </w:p>
        </w:tc>
      </w:tr>
      <w:tr w:rsidR="004F582E" w14:paraId="37FC9A9A" w14:textId="77777777" w:rsidTr="00CB4150">
        <w:trPr>
          <w:tblHeader/>
        </w:trPr>
        <w:tc>
          <w:tcPr>
            <w:tcW w:w="9526" w:type="dxa"/>
            <w:gridSpan w:val="4"/>
            <w:shd w:val="clear" w:color="auto" w:fill="CCFFCC"/>
            <w:vAlign w:val="center"/>
          </w:tcPr>
          <w:p w14:paraId="3321EFE3" w14:textId="77777777" w:rsidR="004F582E" w:rsidRPr="004065B1" w:rsidRDefault="004F582E" w:rsidP="00CB4150">
            <w:r w:rsidRPr="000A066E">
              <w:rPr>
                <w:b/>
              </w:rPr>
              <w:t>Setup</w:t>
            </w:r>
          </w:p>
        </w:tc>
      </w:tr>
      <w:tr w:rsidR="004F582E" w14:paraId="09A3B406" w14:textId="77777777" w:rsidTr="00CB4150">
        <w:trPr>
          <w:tblHeader/>
        </w:trPr>
        <w:tc>
          <w:tcPr>
            <w:tcW w:w="9526" w:type="dxa"/>
            <w:gridSpan w:val="4"/>
            <w:vAlign w:val="center"/>
          </w:tcPr>
          <w:p w14:paraId="70C3D631" w14:textId="77777777" w:rsidR="00900AF6" w:rsidRPr="00CE380E" w:rsidRDefault="00900AF6" w:rsidP="00900AF6">
            <w:pPr>
              <w:rPr>
                <w:i/>
              </w:rPr>
            </w:pPr>
            <w:r w:rsidRPr="00CE380E">
              <w:rPr>
                <w:i/>
              </w:rPr>
              <w:t>Use data installed from the previous test (</w:t>
            </w:r>
            <w:r w:rsidRPr="00E012C8">
              <w:rPr>
                <w:i/>
                <w:color w:val="D9D9D9" w:themeColor="background1" w:themeShade="D9"/>
              </w:rPr>
              <w:t>2.5.5c</w:t>
            </w:r>
            <w:r w:rsidRPr="00CE380E">
              <w:rPr>
                <w:i/>
              </w:rPr>
              <w:t xml:space="preserve">) </w:t>
            </w:r>
          </w:p>
          <w:p w14:paraId="23FD043F" w14:textId="77777777" w:rsidR="00900AF6" w:rsidRPr="00CE380E" w:rsidRDefault="00900AF6" w:rsidP="00900AF6">
            <w:pPr>
              <w:rPr>
                <w:i/>
              </w:rPr>
            </w:pPr>
            <w:r w:rsidRPr="00CE380E">
              <w:rPr>
                <w:i/>
              </w:rPr>
              <w:t>Test data used:</w:t>
            </w:r>
          </w:p>
          <w:p w14:paraId="3C98B4D6" w14:textId="0F72DDAD" w:rsidR="00900AF6" w:rsidRPr="00CE380E" w:rsidRDefault="00581282" w:rsidP="00900AF6">
            <w:pPr>
              <w:rPr>
                <w:i/>
              </w:rPr>
            </w:pPr>
            <w:r>
              <w:rPr>
                <w:i/>
              </w:rPr>
              <w:t>S100_ROOT</w:t>
            </w:r>
            <w:r w:rsidR="00900AF6" w:rsidRPr="00CE380E">
              <w:rPr>
                <w:i/>
              </w:rPr>
              <w:t xml:space="preserve"> (Exchange Set)</w:t>
            </w:r>
          </w:p>
          <w:p w14:paraId="495E4850" w14:textId="77777777" w:rsidR="00900AF6" w:rsidRPr="00CE380E" w:rsidRDefault="00900AF6" w:rsidP="00900AF6">
            <w:pPr>
              <w:rPr>
                <w:i/>
              </w:rPr>
            </w:pPr>
          </w:p>
          <w:p w14:paraId="0EF2B24E" w14:textId="77777777" w:rsidR="0094151B" w:rsidRDefault="00900AF6" w:rsidP="00900AF6">
            <w:pPr>
              <w:rPr>
                <w:i/>
              </w:rPr>
            </w:pPr>
            <w:r w:rsidRPr="00CE380E">
              <w:rPr>
                <w:i/>
              </w:rPr>
              <w:t>Test data location</w:t>
            </w:r>
          </w:p>
          <w:p w14:paraId="41090558" w14:textId="2C819A52" w:rsidR="00900AF6" w:rsidRPr="0094151B" w:rsidRDefault="0094151B">
            <w:pPr>
              <w:pStyle w:val="ListParagraph"/>
              <w:numPr>
                <w:ilvl w:val="0"/>
                <w:numId w:val="5"/>
              </w:numPr>
              <w:rPr>
                <w:b/>
                <w:bCs/>
                <w:i/>
              </w:rPr>
            </w:pPr>
            <w:r w:rsidRPr="0094151B">
              <w:rPr>
                <w:b/>
                <w:bCs/>
                <w:i/>
              </w:rPr>
              <w:t>Authentication2D</w:t>
            </w:r>
          </w:p>
          <w:p w14:paraId="4715CDD8" w14:textId="77777777" w:rsidR="00900AF6" w:rsidRPr="00CE380E" w:rsidRDefault="00900AF6" w:rsidP="00900AF6">
            <w:pPr>
              <w:rPr>
                <w:i/>
              </w:rPr>
            </w:pPr>
          </w:p>
          <w:p w14:paraId="2A869F8D" w14:textId="3EB2C0A6" w:rsidR="004F582E" w:rsidRPr="00CE380E" w:rsidRDefault="008F01CB" w:rsidP="00900AF6">
            <w:pPr>
              <w:rPr>
                <w:i/>
              </w:rPr>
            </w:pPr>
            <w:r>
              <w:rPr>
                <w:i/>
              </w:rPr>
              <w:t>The digital signature for 101GB003</w:t>
            </w:r>
            <w:r w:rsidR="00900AF6" w:rsidRPr="00CE380E">
              <w:rPr>
                <w:i/>
              </w:rPr>
              <w:t xml:space="preserve">01620.000 has a valid ENC signature and is correctly formatted. </w:t>
            </w:r>
            <w:r>
              <w:rPr>
                <w:i/>
              </w:rPr>
              <w:t>101GB003</w:t>
            </w:r>
            <w:r w:rsidR="00900AF6" w:rsidRPr="00CE380E">
              <w:rPr>
                <w:i/>
              </w:rPr>
              <w:t>01660.000 has an invalid</w:t>
            </w:r>
            <w:r w:rsidR="0094151B">
              <w:rPr>
                <w:i/>
              </w:rPr>
              <w:t xml:space="preserve"> (corrupted)</w:t>
            </w:r>
            <w:r w:rsidR="00900AF6" w:rsidRPr="00CE380E">
              <w:rPr>
                <w:i/>
              </w:rPr>
              <w:t xml:space="preserve"> </w:t>
            </w:r>
            <w:r>
              <w:rPr>
                <w:i/>
              </w:rPr>
              <w:t>digital</w:t>
            </w:r>
            <w:r w:rsidRPr="00CE380E">
              <w:rPr>
                <w:i/>
              </w:rPr>
              <w:t xml:space="preserve"> </w:t>
            </w:r>
            <w:r w:rsidR="00900AF6" w:rsidRPr="00CE380E">
              <w:rPr>
                <w:i/>
              </w:rPr>
              <w:t>signature.</w:t>
            </w:r>
          </w:p>
        </w:tc>
      </w:tr>
      <w:tr w:rsidR="004F582E" w14:paraId="2FCB2A17" w14:textId="77777777" w:rsidTr="00CB4150">
        <w:trPr>
          <w:tblHeader/>
        </w:trPr>
        <w:tc>
          <w:tcPr>
            <w:tcW w:w="9526" w:type="dxa"/>
            <w:gridSpan w:val="4"/>
            <w:shd w:val="clear" w:color="auto" w:fill="CCFFCC"/>
            <w:vAlign w:val="center"/>
          </w:tcPr>
          <w:p w14:paraId="683E0ED0" w14:textId="77777777" w:rsidR="004F582E" w:rsidRPr="004065B1" w:rsidRDefault="004F582E" w:rsidP="00CB4150">
            <w:r w:rsidRPr="000A066E">
              <w:rPr>
                <w:b/>
              </w:rPr>
              <w:t>Action</w:t>
            </w:r>
          </w:p>
        </w:tc>
      </w:tr>
      <w:tr w:rsidR="004F582E" w14:paraId="324A2E51" w14:textId="77777777" w:rsidTr="00CB4150">
        <w:trPr>
          <w:tblHeader/>
        </w:trPr>
        <w:tc>
          <w:tcPr>
            <w:tcW w:w="9526" w:type="dxa"/>
            <w:gridSpan w:val="4"/>
            <w:vAlign w:val="center"/>
          </w:tcPr>
          <w:p w14:paraId="201A76BF" w14:textId="77777777" w:rsidR="004F582E" w:rsidRPr="00CE380E" w:rsidRDefault="00900AF6" w:rsidP="00CB4150">
            <w:pPr>
              <w:rPr>
                <w:i/>
              </w:rPr>
            </w:pPr>
            <w:r w:rsidRPr="00CE380E">
              <w:rPr>
                <w:i/>
              </w:rPr>
              <w:t>Load the exchange set from the location above.</w:t>
            </w:r>
          </w:p>
        </w:tc>
      </w:tr>
      <w:tr w:rsidR="004F582E" w14:paraId="38B1031D" w14:textId="77777777" w:rsidTr="00CB4150">
        <w:trPr>
          <w:tblHeader/>
        </w:trPr>
        <w:tc>
          <w:tcPr>
            <w:tcW w:w="9526" w:type="dxa"/>
            <w:gridSpan w:val="4"/>
            <w:shd w:val="clear" w:color="auto" w:fill="CCFFCC"/>
            <w:vAlign w:val="center"/>
          </w:tcPr>
          <w:p w14:paraId="62DFA45A" w14:textId="77777777" w:rsidR="004F582E" w:rsidRPr="004065B1" w:rsidRDefault="004F582E" w:rsidP="00CB4150">
            <w:r w:rsidRPr="000A066E">
              <w:rPr>
                <w:b/>
              </w:rPr>
              <w:t>Results</w:t>
            </w:r>
          </w:p>
        </w:tc>
      </w:tr>
      <w:tr w:rsidR="004F582E" w14:paraId="358978C1" w14:textId="77777777" w:rsidTr="00CB4150">
        <w:trPr>
          <w:tblHeader/>
        </w:trPr>
        <w:tc>
          <w:tcPr>
            <w:tcW w:w="9526" w:type="dxa"/>
            <w:gridSpan w:val="4"/>
            <w:vAlign w:val="center"/>
          </w:tcPr>
          <w:p w14:paraId="79D13105" w14:textId="6453CEEE" w:rsidR="00900AF6" w:rsidRPr="00CE380E" w:rsidRDefault="00900AF6" w:rsidP="00900AF6">
            <w:pPr>
              <w:jc w:val="left"/>
              <w:rPr>
                <w:i/>
              </w:rPr>
            </w:pPr>
            <w:r w:rsidRPr="00CE380E">
              <w:rPr>
                <w:i/>
              </w:rPr>
              <w:t xml:space="preserve">The system displays the correct SSE </w:t>
            </w:r>
            <w:r w:rsidR="00F06377">
              <w:rPr>
                <w:i/>
              </w:rPr>
              <w:t>1</w:t>
            </w:r>
            <w:r w:rsidRPr="00CE380E">
              <w:rPr>
                <w:i/>
              </w:rPr>
              <w:t xml:space="preserve">24 error message for cell </w:t>
            </w:r>
            <w:r w:rsidR="008F01CB">
              <w:rPr>
                <w:i/>
              </w:rPr>
              <w:t>101GB00</w:t>
            </w:r>
            <w:r w:rsidRPr="00CE380E">
              <w:rPr>
                <w:i/>
              </w:rPr>
              <w:t>301660 as follows: “</w:t>
            </w:r>
            <w:r w:rsidRPr="00CE380E">
              <w:rPr>
                <w:b/>
                <w:i/>
              </w:rPr>
              <w:t xml:space="preserve">SSE </w:t>
            </w:r>
            <w:r w:rsidR="00F06377">
              <w:rPr>
                <w:b/>
                <w:i/>
              </w:rPr>
              <w:t>1</w:t>
            </w:r>
            <w:r w:rsidRPr="00CE380E">
              <w:rPr>
                <w:b/>
                <w:i/>
              </w:rPr>
              <w:t>24 – ENC Signature format is incorrect</w:t>
            </w:r>
            <w:r w:rsidRPr="00CE380E">
              <w:rPr>
                <w:i/>
              </w:rPr>
              <w:t>.”</w:t>
            </w:r>
          </w:p>
          <w:p w14:paraId="69528393" w14:textId="77777777" w:rsidR="00900AF6" w:rsidRPr="00CE380E" w:rsidRDefault="00900AF6" w:rsidP="00900AF6">
            <w:pPr>
              <w:jc w:val="left"/>
              <w:rPr>
                <w:i/>
              </w:rPr>
            </w:pPr>
            <w:r w:rsidRPr="00CE380E">
              <w:rPr>
                <w:i/>
              </w:rPr>
              <w:t>The system must not load this cell as its integrity may have been compromised.</w:t>
            </w:r>
          </w:p>
          <w:p w14:paraId="1D8E9ADC" w14:textId="77777777" w:rsidR="00900AF6" w:rsidRPr="00CE380E" w:rsidRDefault="00900AF6" w:rsidP="00900AF6">
            <w:pPr>
              <w:jc w:val="left"/>
              <w:rPr>
                <w:i/>
              </w:rPr>
            </w:pPr>
          </w:p>
          <w:p w14:paraId="02D7B873" w14:textId="30BDB5F2" w:rsidR="00900AF6" w:rsidRPr="00CE380E" w:rsidRDefault="00900AF6" w:rsidP="00900AF6">
            <w:pPr>
              <w:jc w:val="left"/>
              <w:rPr>
                <w:i/>
              </w:rPr>
            </w:pPr>
            <w:r w:rsidRPr="00CE380E">
              <w:rPr>
                <w:i/>
              </w:rPr>
              <w:t xml:space="preserve">The system should validate the signature file for </w:t>
            </w:r>
            <w:r w:rsidR="008F01CB">
              <w:rPr>
                <w:i/>
              </w:rPr>
              <w:t>101GB00</w:t>
            </w:r>
            <w:r w:rsidRPr="00CE380E">
              <w:rPr>
                <w:i/>
              </w:rPr>
              <w:t>301620 and load this cell in the normal way.</w:t>
            </w:r>
          </w:p>
          <w:p w14:paraId="28CBD50B" w14:textId="77777777" w:rsidR="00900AF6" w:rsidRPr="00CE380E" w:rsidRDefault="00900AF6" w:rsidP="00900AF6">
            <w:pPr>
              <w:jc w:val="left"/>
              <w:rPr>
                <w:i/>
              </w:rPr>
            </w:pPr>
          </w:p>
          <w:p w14:paraId="2EB8C27E" w14:textId="3BA8F990" w:rsidR="00900AF6" w:rsidRPr="00CE380E" w:rsidRDefault="00900AF6" w:rsidP="00900AF6">
            <w:pPr>
              <w:jc w:val="left"/>
              <w:rPr>
                <w:i/>
              </w:rPr>
            </w:pPr>
            <w:r w:rsidRPr="00CE380E">
              <w:rPr>
                <w:i/>
              </w:rPr>
              <w:t xml:space="preserve">Some systems may report an SSE </w:t>
            </w:r>
            <w:r w:rsidR="00F06377">
              <w:rPr>
                <w:i/>
              </w:rPr>
              <w:t>1</w:t>
            </w:r>
            <w:r w:rsidRPr="00CE380E">
              <w:rPr>
                <w:i/>
              </w:rPr>
              <w:t xml:space="preserve">09 (ENC Signature is invalid) error this is acceptable as the expected outcome is the same, i.e. the data file is rejected. </w:t>
            </w:r>
          </w:p>
          <w:p w14:paraId="010A2ECC" w14:textId="77777777" w:rsidR="00900AF6" w:rsidRPr="00CE380E" w:rsidRDefault="00900AF6" w:rsidP="00900AF6">
            <w:pPr>
              <w:jc w:val="left"/>
              <w:rPr>
                <w:i/>
              </w:rPr>
            </w:pPr>
          </w:p>
          <w:p w14:paraId="7EB20579" w14:textId="78F9E08C" w:rsidR="00900AF6" w:rsidRPr="00CE380E" w:rsidRDefault="00900AF6" w:rsidP="00900AF6">
            <w:pPr>
              <w:jc w:val="left"/>
              <w:rPr>
                <w:i/>
              </w:rPr>
            </w:pPr>
            <w:r w:rsidRPr="00CE380E">
              <w:rPr>
                <w:i/>
              </w:rPr>
              <w:t xml:space="preserve">ENC cell </w:t>
            </w:r>
            <w:r w:rsidR="008F01CB">
              <w:rPr>
                <w:i/>
              </w:rPr>
              <w:t>101GB00</w:t>
            </w:r>
            <w:r w:rsidR="008F01CB" w:rsidRPr="00CE380E">
              <w:rPr>
                <w:i/>
              </w:rPr>
              <w:t xml:space="preserve">301620 </w:t>
            </w:r>
            <w:r w:rsidRPr="00CE380E">
              <w:rPr>
                <w:i/>
              </w:rPr>
              <w:t>(Edition #3, Update #0) installed without error or warning</w:t>
            </w:r>
          </w:p>
          <w:p w14:paraId="0E88EA19" w14:textId="58CA9807" w:rsidR="004F582E" w:rsidRPr="00CE380E" w:rsidRDefault="00900AF6" w:rsidP="00900AF6">
            <w:pPr>
              <w:jc w:val="left"/>
              <w:rPr>
                <w:i/>
              </w:rPr>
            </w:pPr>
            <w:r w:rsidRPr="00CE380E">
              <w:rPr>
                <w:i/>
              </w:rPr>
              <w:t xml:space="preserve">ENC cell </w:t>
            </w:r>
            <w:r w:rsidR="008F01CB">
              <w:rPr>
                <w:i/>
              </w:rPr>
              <w:t>101GB00</w:t>
            </w:r>
            <w:r w:rsidR="008F01CB" w:rsidRPr="00CE380E">
              <w:rPr>
                <w:i/>
              </w:rPr>
              <w:t xml:space="preserve">301660 </w:t>
            </w:r>
            <w:r w:rsidRPr="00CE380E">
              <w:rPr>
                <w:i/>
              </w:rPr>
              <w:t>(Edition #5, Update #0) is not installed. Error message SSE</w:t>
            </w:r>
            <w:r w:rsidR="00F06377">
              <w:rPr>
                <w:i/>
              </w:rPr>
              <w:t>1</w:t>
            </w:r>
            <w:r w:rsidRPr="00CE380E">
              <w:rPr>
                <w:i/>
              </w:rPr>
              <w:t>24</w:t>
            </w:r>
          </w:p>
        </w:tc>
      </w:tr>
    </w:tbl>
    <w:p w14:paraId="75EA5C60" w14:textId="77777777" w:rsidR="004F582E" w:rsidRDefault="004F582E" w:rsidP="004F582E"/>
    <w:p w14:paraId="3AE6CE07" w14:textId="77777777" w:rsidR="004F582E" w:rsidRDefault="004F582E" w:rsidP="001D52EE">
      <w:pPr>
        <w:pStyle w:val="Heading4"/>
      </w:pPr>
      <w:r>
        <w:t>2.5.5 e</w:t>
      </w:r>
      <w:r w:rsidRPr="00A94802">
        <w:t xml:space="preserve">) </w:t>
      </w:r>
      <w:r w:rsidR="00732FA0" w:rsidRPr="00732FA0">
        <w:t>Check authentication is continuous and complete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496"/>
        <w:gridCol w:w="2352"/>
        <w:gridCol w:w="2327"/>
      </w:tblGrid>
      <w:tr w:rsidR="00E944A0" w14:paraId="49BD8933" w14:textId="77777777" w:rsidTr="00730835">
        <w:trPr>
          <w:trHeight w:val="454"/>
          <w:tblHeader/>
        </w:trPr>
        <w:tc>
          <w:tcPr>
            <w:tcW w:w="2381" w:type="dxa"/>
            <w:shd w:val="clear" w:color="auto" w:fill="CCFFCC"/>
            <w:vAlign w:val="center"/>
          </w:tcPr>
          <w:p w14:paraId="437AC5D3" w14:textId="77777777" w:rsidR="00E944A0" w:rsidRPr="004065B1" w:rsidRDefault="00E944A0" w:rsidP="00730835">
            <w:r w:rsidRPr="000A066E">
              <w:rPr>
                <w:b/>
              </w:rPr>
              <w:t>Test Reference</w:t>
            </w:r>
          </w:p>
        </w:tc>
        <w:tc>
          <w:tcPr>
            <w:tcW w:w="2381" w:type="dxa"/>
            <w:shd w:val="clear" w:color="auto" w:fill="CCFFCC"/>
            <w:vAlign w:val="center"/>
          </w:tcPr>
          <w:p w14:paraId="5803FCFA" w14:textId="783598B8" w:rsidR="00E944A0" w:rsidRPr="004065B1" w:rsidRDefault="0094151B" w:rsidP="00730835">
            <w:proofErr w:type="spellStart"/>
            <w:r>
              <w:t>ContinuousAuthentication</w:t>
            </w:r>
            <w:proofErr w:type="spellEnd"/>
          </w:p>
        </w:tc>
        <w:tc>
          <w:tcPr>
            <w:tcW w:w="2382" w:type="dxa"/>
            <w:shd w:val="clear" w:color="auto" w:fill="CCFFCC"/>
            <w:vAlign w:val="center"/>
          </w:tcPr>
          <w:p w14:paraId="2C0CEE0B" w14:textId="77777777" w:rsidR="00E944A0" w:rsidRPr="004065B1" w:rsidRDefault="00E944A0" w:rsidP="00730835">
            <w:r w:rsidRPr="000A066E">
              <w:rPr>
                <w:b/>
              </w:rPr>
              <w:t>IHO Reference</w:t>
            </w:r>
          </w:p>
        </w:tc>
        <w:tc>
          <w:tcPr>
            <w:tcW w:w="2382" w:type="dxa"/>
            <w:shd w:val="clear" w:color="auto" w:fill="CCFFCC"/>
            <w:vAlign w:val="center"/>
          </w:tcPr>
          <w:p w14:paraId="0714F311" w14:textId="3B30BE3C" w:rsidR="00E944A0" w:rsidRPr="004065B1" w:rsidRDefault="00E944A0" w:rsidP="00730835">
            <w:pPr>
              <w:jc w:val="center"/>
            </w:pPr>
          </w:p>
        </w:tc>
      </w:tr>
      <w:tr w:rsidR="00E944A0" w14:paraId="06FFA148" w14:textId="77777777" w:rsidTr="00730835">
        <w:trPr>
          <w:tblHeader/>
        </w:trPr>
        <w:tc>
          <w:tcPr>
            <w:tcW w:w="9526" w:type="dxa"/>
            <w:gridSpan w:val="4"/>
            <w:shd w:val="clear" w:color="auto" w:fill="CCFFCC"/>
            <w:vAlign w:val="center"/>
          </w:tcPr>
          <w:p w14:paraId="074541F2" w14:textId="77777777" w:rsidR="00E944A0" w:rsidRDefault="00E944A0" w:rsidP="00730835">
            <w:r w:rsidRPr="000A066E">
              <w:rPr>
                <w:b/>
              </w:rPr>
              <w:t>Test description</w:t>
            </w:r>
          </w:p>
        </w:tc>
      </w:tr>
      <w:tr w:rsidR="00E944A0" w14:paraId="46F90895" w14:textId="77777777" w:rsidTr="00730835">
        <w:trPr>
          <w:tblHeader/>
        </w:trPr>
        <w:tc>
          <w:tcPr>
            <w:tcW w:w="9526" w:type="dxa"/>
            <w:gridSpan w:val="4"/>
            <w:vAlign w:val="center"/>
          </w:tcPr>
          <w:p w14:paraId="17DAFBC2" w14:textId="4D5EDD17" w:rsidR="00E944A0" w:rsidRPr="00CE380E" w:rsidRDefault="00E944A0" w:rsidP="002164D3">
            <w:pPr>
              <w:jc w:val="left"/>
              <w:rPr>
                <w:i/>
              </w:rPr>
            </w:pPr>
            <w:r w:rsidRPr="00CE380E">
              <w:rPr>
                <w:i/>
              </w:rPr>
              <w:t xml:space="preserve">Tests that the system authenticates all signature files individually and continuously without hanging at an error. Check that the SSE </w:t>
            </w:r>
            <w:r w:rsidR="00F06377">
              <w:rPr>
                <w:i/>
              </w:rPr>
              <w:t>1</w:t>
            </w:r>
            <w:r w:rsidRPr="00CE380E">
              <w:rPr>
                <w:i/>
              </w:rPr>
              <w:t xml:space="preserve">09 and SSE </w:t>
            </w:r>
            <w:r w:rsidR="00F06377">
              <w:rPr>
                <w:i/>
              </w:rPr>
              <w:t>1</w:t>
            </w:r>
            <w:r w:rsidRPr="00CE380E">
              <w:rPr>
                <w:i/>
              </w:rPr>
              <w:t>24 messages are reported correctly.</w:t>
            </w:r>
          </w:p>
        </w:tc>
      </w:tr>
    </w:tbl>
    <w:p w14:paraId="5ACB246E" w14:textId="77777777" w:rsidR="00E944A0" w:rsidRDefault="00E944A0" w:rsidP="00E944A0"/>
    <w:p w14:paraId="3E4163CE" w14:textId="77777777" w:rsidR="00E944A0" w:rsidRPr="00E944A0" w:rsidRDefault="00E944A0" w:rsidP="00E944A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4F582E" w14:paraId="7D3EE093" w14:textId="77777777" w:rsidTr="00CB4150">
        <w:trPr>
          <w:tblHeader/>
        </w:trPr>
        <w:tc>
          <w:tcPr>
            <w:tcW w:w="9526" w:type="dxa"/>
            <w:shd w:val="clear" w:color="auto" w:fill="CCFFCC"/>
            <w:vAlign w:val="center"/>
          </w:tcPr>
          <w:p w14:paraId="6D9EB97D" w14:textId="77777777" w:rsidR="004F582E" w:rsidRPr="004065B1" w:rsidRDefault="004F582E" w:rsidP="00CB4150">
            <w:r w:rsidRPr="000A066E">
              <w:rPr>
                <w:b/>
              </w:rPr>
              <w:lastRenderedPageBreak/>
              <w:t>Setup</w:t>
            </w:r>
          </w:p>
        </w:tc>
      </w:tr>
      <w:tr w:rsidR="004F582E" w14:paraId="546CFA1D" w14:textId="77777777" w:rsidTr="00CB4150">
        <w:trPr>
          <w:tblHeader/>
        </w:trPr>
        <w:tc>
          <w:tcPr>
            <w:tcW w:w="9526" w:type="dxa"/>
            <w:vAlign w:val="center"/>
          </w:tcPr>
          <w:p w14:paraId="703A6474" w14:textId="57FED325" w:rsidR="00900AF6" w:rsidRPr="00CE380E" w:rsidRDefault="00900AF6" w:rsidP="00900AF6">
            <w:pPr>
              <w:rPr>
                <w:i/>
              </w:rPr>
            </w:pPr>
            <w:r w:rsidRPr="00CE380E">
              <w:rPr>
                <w:i/>
              </w:rPr>
              <w:t xml:space="preserve">Use data installed from the previous test (with </w:t>
            </w:r>
            <w:r w:rsidR="008F01CB">
              <w:rPr>
                <w:i/>
              </w:rPr>
              <w:t>101GB00</w:t>
            </w:r>
            <w:r w:rsidR="008F01CB" w:rsidRPr="00CE380E">
              <w:rPr>
                <w:i/>
              </w:rPr>
              <w:t xml:space="preserve">301620 </w:t>
            </w:r>
            <w:r w:rsidRPr="00CE380E">
              <w:rPr>
                <w:i/>
              </w:rPr>
              <w:t xml:space="preserve">&amp; </w:t>
            </w:r>
            <w:r w:rsidR="008F01CB">
              <w:rPr>
                <w:i/>
              </w:rPr>
              <w:t>101GB00</w:t>
            </w:r>
            <w:r w:rsidR="008F01CB" w:rsidRPr="00CE380E">
              <w:rPr>
                <w:i/>
              </w:rPr>
              <w:t xml:space="preserve">301660 </w:t>
            </w:r>
            <w:r w:rsidRPr="00CE380E">
              <w:rPr>
                <w:i/>
              </w:rPr>
              <w:t>already installed)</w:t>
            </w:r>
          </w:p>
          <w:p w14:paraId="0B2CBC7E" w14:textId="77777777" w:rsidR="00900AF6" w:rsidRPr="00CE380E" w:rsidRDefault="00900AF6" w:rsidP="00900AF6">
            <w:pPr>
              <w:rPr>
                <w:i/>
              </w:rPr>
            </w:pPr>
            <w:r w:rsidRPr="00CE380E">
              <w:rPr>
                <w:i/>
              </w:rPr>
              <w:t>Test data used:</w:t>
            </w:r>
          </w:p>
          <w:p w14:paraId="4E47D51C" w14:textId="3933D5E7" w:rsidR="00900AF6" w:rsidRPr="00CE380E" w:rsidRDefault="00900AF6" w:rsidP="00900AF6">
            <w:pPr>
              <w:rPr>
                <w:i/>
              </w:rPr>
            </w:pPr>
            <w:r w:rsidRPr="00CE380E">
              <w:rPr>
                <w:i/>
              </w:rPr>
              <w:t xml:space="preserve">1) </w:t>
            </w:r>
            <w:r w:rsidR="00823D26">
              <w:rPr>
                <w:i/>
              </w:rPr>
              <w:t>PERMIT.XML</w:t>
            </w:r>
          </w:p>
          <w:p w14:paraId="34C77AE0" w14:textId="14A1CFD8" w:rsidR="00900AF6" w:rsidRPr="00CE380E" w:rsidRDefault="00900AF6" w:rsidP="00900AF6">
            <w:pPr>
              <w:rPr>
                <w:i/>
              </w:rPr>
            </w:pPr>
            <w:r w:rsidRPr="00CE380E">
              <w:rPr>
                <w:i/>
              </w:rPr>
              <w:t xml:space="preserve">2) </w:t>
            </w:r>
            <w:r w:rsidR="00581282">
              <w:rPr>
                <w:i/>
              </w:rPr>
              <w:t>S100_ROOT</w:t>
            </w:r>
            <w:r w:rsidRPr="00CE380E">
              <w:rPr>
                <w:i/>
              </w:rPr>
              <w:t xml:space="preserve"> (Exchange Set)</w:t>
            </w:r>
          </w:p>
          <w:p w14:paraId="63C1A5D6" w14:textId="77777777" w:rsidR="00900AF6" w:rsidRPr="00CE380E" w:rsidRDefault="00900AF6" w:rsidP="00900AF6">
            <w:pPr>
              <w:rPr>
                <w:i/>
                <w:sz w:val="4"/>
                <w:szCs w:val="4"/>
              </w:rPr>
            </w:pPr>
          </w:p>
          <w:p w14:paraId="1703E101" w14:textId="6213900F" w:rsidR="00900AF6" w:rsidRDefault="00900AF6" w:rsidP="00900AF6">
            <w:pPr>
              <w:rPr>
                <w:i/>
              </w:rPr>
            </w:pPr>
            <w:r w:rsidRPr="00CE380E">
              <w:rPr>
                <w:i/>
              </w:rPr>
              <w:t>Test data location:</w:t>
            </w:r>
          </w:p>
          <w:p w14:paraId="238A70A3" w14:textId="36B4421C" w:rsidR="0094151B" w:rsidRPr="0094151B" w:rsidRDefault="0094151B">
            <w:pPr>
              <w:pStyle w:val="ListParagraph"/>
              <w:numPr>
                <w:ilvl w:val="0"/>
                <w:numId w:val="5"/>
              </w:numPr>
              <w:rPr>
                <w:b/>
                <w:bCs/>
                <w:i/>
              </w:rPr>
            </w:pPr>
            <w:r w:rsidRPr="0094151B">
              <w:rPr>
                <w:b/>
                <w:bCs/>
                <w:i/>
              </w:rPr>
              <w:t>Authentication2E</w:t>
            </w:r>
          </w:p>
          <w:p w14:paraId="281C266A" w14:textId="77777777" w:rsidR="00900AF6" w:rsidRPr="00CE380E" w:rsidRDefault="00900AF6" w:rsidP="00900AF6">
            <w:pPr>
              <w:rPr>
                <w:i/>
                <w:sz w:val="4"/>
                <w:szCs w:val="4"/>
              </w:rPr>
            </w:pPr>
          </w:p>
          <w:p w14:paraId="5AFA6E79" w14:textId="40B2FEBD" w:rsidR="004F582E" w:rsidRPr="00CE380E" w:rsidRDefault="008F01CB" w:rsidP="00900AF6">
            <w:pPr>
              <w:rPr>
                <w:i/>
              </w:rPr>
            </w:pPr>
            <w:r>
              <w:rPr>
                <w:i/>
              </w:rPr>
              <w:t>101GB00</w:t>
            </w:r>
            <w:r w:rsidR="00900AF6" w:rsidRPr="00CE380E">
              <w:rPr>
                <w:i/>
              </w:rPr>
              <w:t>301820.000</w:t>
            </w:r>
            <w:r>
              <w:rPr>
                <w:i/>
              </w:rPr>
              <w:t xml:space="preserve"> </w:t>
            </w:r>
            <w:r w:rsidR="00900AF6" w:rsidRPr="00CE380E">
              <w:rPr>
                <w:i/>
              </w:rPr>
              <w:t xml:space="preserve">(invalid signature) </w:t>
            </w:r>
            <w:r>
              <w:rPr>
                <w:i/>
              </w:rPr>
              <w:t>101GB00</w:t>
            </w:r>
            <w:r w:rsidR="00900AF6" w:rsidRPr="00CE380E">
              <w:rPr>
                <w:i/>
              </w:rPr>
              <w:t>301860.001</w:t>
            </w:r>
            <w:r>
              <w:rPr>
                <w:i/>
              </w:rPr>
              <w:t xml:space="preserve"> </w:t>
            </w:r>
            <w:r w:rsidR="00900AF6" w:rsidRPr="00CE380E">
              <w:rPr>
                <w:i/>
              </w:rPr>
              <w:t>(Incorrect signature format)</w:t>
            </w:r>
          </w:p>
        </w:tc>
      </w:tr>
      <w:tr w:rsidR="004F582E" w14:paraId="419DEBE9" w14:textId="77777777" w:rsidTr="00CB4150">
        <w:trPr>
          <w:tblHeader/>
        </w:trPr>
        <w:tc>
          <w:tcPr>
            <w:tcW w:w="9526" w:type="dxa"/>
            <w:shd w:val="clear" w:color="auto" w:fill="CCFFCC"/>
            <w:vAlign w:val="center"/>
          </w:tcPr>
          <w:p w14:paraId="73C4026C" w14:textId="77777777" w:rsidR="004F582E" w:rsidRPr="004065B1" w:rsidRDefault="004F582E" w:rsidP="00CB4150">
            <w:r w:rsidRPr="000A066E">
              <w:rPr>
                <w:b/>
              </w:rPr>
              <w:t>Action</w:t>
            </w:r>
          </w:p>
        </w:tc>
      </w:tr>
      <w:tr w:rsidR="004F582E" w14:paraId="01CC2C35" w14:textId="77777777" w:rsidTr="00CB4150">
        <w:trPr>
          <w:tblHeader/>
        </w:trPr>
        <w:tc>
          <w:tcPr>
            <w:tcW w:w="9526" w:type="dxa"/>
            <w:vAlign w:val="center"/>
          </w:tcPr>
          <w:p w14:paraId="62701B17" w14:textId="2DE380D0" w:rsidR="005B4573" w:rsidRPr="00CE380E" w:rsidRDefault="00900AF6" w:rsidP="005B4573">
            <w:pPr>
              <w:rPr>
                <w:i/>
              </w:rPr>
            </w:pPr>
            <w:r w:rsidRPr="00CE380E">
              <w:rPr>
                <w:i/>
              </w:rPr>
              <w:t xml:space="preserve">Load the </w:t>
            </w:r>
            <w:r w:rsidR="00823D26">
              <w:rPr>
                <w:i/>
              </w:rPr>
              <w:t>PERMIT.XML</w:t>
            </w:r>
            <w:r w:rsidRPr="00CE380E">
              <w:rPr>
                <w:i/>
              </w:rPr>
              <w:t xml:space="preserve"> file and exchange set from the location above</w:t>
            </w:r>
            <w:r w:rsidR="00CE380E" w:rsidRPr="00CE380E">
              <w:rPr>
                <w:i/>
              </w:rPr>
              <w:t>.</w:t>
            </w:r>
          </w:p>
        </w:tc>
      </w:tr>
      <w:tr w:rsidR="005B4573" w14:paraId="7BE7B650" w14:textId="77777777" w:rsidTr="000946D3">
        <w:trPr>
          <w:tblHeader/>
        </w:trPr>
        <w:tc>
          <w:tcPr>
            <w:tcW w:w="9526" w:type="dxa"/>
            <w:shd w:val="clear" w:color="auto" w:fill="CCFFCC"/>
            <w:vAlign w:val="center"/>
          </w:tcPr>
          <w:p w14:paraId="10C8A17B" w14:textId="77777777" w:rsidR="005B4573" w:rsidRPr="004065B1" w:rsidRDefault="005B4573" w:rsidP="000946D3">
            <w:r w:rsidRPr="000A066E">
              <w:rPr>
                <w:b/>
              </w:rPr>
              <w:t>Results</w:t>
            </w:r>
          </w:p>
        </w:tc>
      </w:tr>
      <w:tr w:rsidR="005B4573" w14:paraId="5F8247B7" w14:textId="77777777" w:rsidTr="000946D3">
        <w:trPr>
          <w:tblHeader/>
        </w:trPr>
        <w:tc>
          <w:tcPr>
            <w:tcW w:w="9526" w:type="dxa"/>
            <w:vAlign w:val="center"/>
          </w:tcPr>
          <w:p w14:paraId="034A089D" w14:textId="77777777" w:rsidR="005B4573" w:rsidRPr="00CE380E" w:rsidRDefault="005B4573" w:rsidP="000946D3">
            <w:pPr>
              <w:jc w:val="left"/>
              <w:rPr>
                <w:i/>
              </w:rPr>
            </w:pPr>
            <w:r w:rsidRPr="00CE380E">
              <w:rPr>
                <w:i/>
              </w:rPr>
              <w:t>The system must authenticate each ENC signature continuously in turn. It must report the following errors at the end of the process:</w:t>
            </w:r>
          </w:p>
          <w:p w14:paraId="4A3911BA" w14:textId="0BC6A31B" w:rsidR="005B4573" w:rsidRPr="00CE380E" w:rsidRDefault="005B4573" w:rsidP="000946D3">
            <w:pPr>
              <w:jc w:val="left"/>
              <w:rPr>
                <w:i/>
              </w:rPr>
            </w:pPr>
            <w:r w:rsidRPr="00CE380E">
              <w:rPr>
                <w:i/>
              </w:rPr>
              <w:t>“</w:t>
            </w:r>
            <w:r w:rsidR="008F01CB" w:rsidRPr="008F01CB">
              <w:rPr>
                <w:b/>
                <w:i/>
              </w:rPr>
              <w:t>101GB00301820</w:t>
            </w:r>
            <w:r w:rsidRPr="00CE380E">
              <w:rPr>
                <w:b/>
                <w:i/>
              </w:rPr>
              <w:t xml:space="preserve">.000 – SSE </w:t>
            </w:r>
            <w:r w:rsidR="00F06377">
              <w:rPr>
                <w:b/>
                <w:i/>
              </w:rPr>
              <w:t>1</w:t>
            </w:r>
            <w:r w:rsidRPr="00CE380E">
              <w:rPr>
                <w:b/>
                <w:i/>
              </w:rPr>
              <w:t>09 – ENC Signature is invalid</w:t>
            </w:r>
            <w:r w:rsidRPr="00CE380E">
              <w:rPr>
                <w:i/>
              </w:rPr>
              <w:t>.”</w:t>
            </w:r>
          </w:p>
          <w:p w14:paraId="0A69EA3D" w14:textId="149D5DB2" w:rsidR="005B4573" w:rsidRDefault="005B4573" w:rsidP="000946D3">
            <w:pPr>
              <w:jc w:val="left"/>
              <w:rPr>
                <w:i/>
              </w:rPr>
            </w:pPr>
            <w:r w:rsidRPr="00CE380E">
              <w:rPr>
                <w:i/>
              </w:rPr>
              <w:t>“</w:t>
            </w:r>
            <w:r w:rsidR="008F01CB" w:rsidRPr="008F01CB">
              <w:rPr>
                <w:b/>
                <w:i/>
              </w:rPr>
              <w:t>101GB00301860</w:t>
            </w:r>
            <w:r w:rsidRPr="00CE380E">
              <w:rPr>
                <w:b/>
                <w:i/>
              </w:rPr>
              <w:t xml:space="preserve">.001 – SSE </w:t>
            </w:r>
            <w:r w:rsidR="00F06377">
              <w:rPr>
                <w:b/>
                <w:i/>
              </w:rPr>
              <w:t>1</w:t>
            </w:r>
            <w:r w:rsidRPr="00CE380E">
              <w:rPr>
                <w:b/>
                <w:i/>
              </w:rPr>
              <w:t>24 – ENC Signature format is incorrect</w:t>
            </w:r>
            <w:r w:rsidRPr="00CE380E">
              <w:rPr>
                <w:i/>
              </w:rPr>
              <w:t>.”</w:t>
            </w:r>
          </w:p>
          <w:p w14:paraId="20AF55C2" w14:textId="77777777" w:rsidR="008F01CB" w:rsidRPr="00CE380E" w:rsidRDefault="008F01CB" w:rsidP="000946D3">
            <w:pPr>
              <w:jc w:val="left"/>
              <w:rPr>
                <w:i/>
              </w:rPr>
            </w:pPr>
          </w:p>
          <w:p w14:paraId="1C4BCC3A" w14:textId="580D63D2" w:rsidR="005B4573" w:rsidRPr="00CE380E" w:rsidRDefault="005B4573" w:rsidP="000946D3">
            <w:pPr>
              <w:jc w:val="left"/>
              <w:rPr>
                <w:i/>
              </w:rPr>
            </w:pPr>
            <w:r w:rsidRPr="00CE380E">
              <w:rPr>
                <w:i/>
              </w:rPr>
              <w:t>The system must load all ENC data files with authenticated</w:t>
            </w:r>
            <w:r w:rsidR="008F01CB">
              <w:rPr>
                <w:i/>
              </w:rPr>
              <w:t xml:space="preserve"> digital</w:t>
            </w:r>
            <w:r w:rsidRPr="00CE380E">
              <w:rPr>
                <w:i/>
              </w:rPr>
              <w:t xml:space="preserve"> signatures but not those that do not.</w:t>
            </w:r>
          </w:p>
          <w:p w14:paraId="22E68B0A" w14:textId="71C1B45E" w:rsidR="005B4573" w:rsidRPr="00CE380E" w:rsidRDefault="005B4573" w:rsidP="000946D3">
            <w:pPr>
              <w:jc w:val="left"/>
              <w:rPr>
                <w:i/>
              </w:rPr>
            </w:pPr>
            <w:r w:rsidRPr="00CE380E">
              <w:rPr>
                <w:b/>
                <w:i/>
              </w:rPr>
              <w:t xml:space="preserve">Some systems may report an SSE </w:t>
            </w:r>
            <w:r w:rsidR="00F06377">
              <w:rPr>
                <w:b/>
                <w:i/>
              </w:rPr>
              <w:t>1</w:t>
            </w:r>
            <w:r w:rsidRPr="00CE380E">
              <w:rPr>
                <w:b/>
                <w:i/>
              </w:rPr>
              <w:t xml:space="preserve">09 (ENC Signature is invalid) error for both </w:t>
            </w:r>
            <w:r w:rsidR="008F01CB" w:rsidRPr="008F01CB">
              <w:rPr>
                <w:b/>
                <w:i/>
              </w:rPr>
              <w:t>101GB00301820</w:t>
            </w:r>
            <w:r w:rsidRPr="00CE380E">
              <w:rPr>
                <w:b/>
                <w:i/>
              </w:rPr>
              <w:t xml:space="preserve">.000 &amp; </w:t>
            </w:r>
            <w:r w:rsidR="008F01CB" w:rsidRPr="008F01CB">
              <w:rPr>
                <w:b/>
                <w:i/>
              </w:rPr>
              <w:t>101GB00301860</w:t>
            </w:r>
            <w:r w:rsidRPr="00CE380E">
              <w:rPr>
                <w:b/>
                <w:i/>
              </w:rPr>
              <w:t>.001</w:t>
            </w:r>
            <w:r w:rsidRPr="00CE380E">
              <w:rPr>
                <w:i/>
              </w:rPr>
              <w:t>. This is acceptable as the expected outcome is the same, i.e. the data file is rejected.</w:t>
            </w:r>
          </w:p>
          <w:p w14:paraId="0170BA6E" w14:textId="77777777" w:rsidR="005B4573" w:rsidRPr="00CE380E" w:rsidRDefault="005B4573" w:rsidP="000946D3">
            <w:pPr>
              <w:jc w:val="left"/>
              <w:rPr>
                <w:i/>
                <w:sz w:val="4"/>
                <w:szCs w:val="4"/>
              </w:rPr>
            </w:pPr>
          </w:p>
          <w:p w14:paraId="5CACBF7D" w14:textId="3352FE23" w:rsidR="005B4573" w:rsidRPr="00CE380E" w:rsidRDefault="005B4573" w:rsidP="000946D3">
            <w:pPr>
              <w:jc w:val="left"/>
              <w:rPr>
                <w:i/>
              </w:rPr>
            </w:pPr>
            <w:r w:rsidRPr="00EF287F">
              <w:rPr>
                <w:i/>
              </w:rPr>
              <w:t>Note</w:t>
            </w:r>
            <w:r w:rsidRPr="00CE380E">
              <w:rPr>
                <w:i/>
              </w:rPr>
              <w:t xml:space="preserve">: </w:t>
            </w:r>
            <w:r w:rsidR="008F01CB">
              <w:rPr>
                <w:i/>
              </w:rPr>
              <w:t>101GB00</w:t>
            </w:r>
            <w:r w:rsidR="008F01CB" w:rsidRPr="00CE380E">
              <w:rPr>
                <w:i/>
              </w:rPr>
              <w:t>301860</w:t>
            </w:r>
            <w:r w:rsidRPr="00CE380E">
              <w:rPr>
                <w:i/>
              </w:rPr>
              <w:t xml:space="preserve">.002 should also return a sequential update error as it was not possible to install </w:t>
            </w:r>
            <w:r w:rsidR="008F01CB">
              <w:rPr>
                <w:i/>
              </w:rPr>
              <w:t>101GB00</w:t>
            </w:r>
            <w:r w:rsidR="008F01CB" w:rsidRPr="00CE380E">
              <w:rPr>
                <w:i/>
              </w:rPr>
              <w:t>301860</w:t>
            </w:r>
            <w:r w:rsidRPr="00CE380E">
              <w:rPr>
                <w:i/>
              </w:rPr>
              <w:t>.001.</w:t>
            </w:r>
          </w:p>
          <w:p w14:paraId="6A3AFAB9" w14:textId="77777777" w:rsidR="005B4573" w:rsidRPr="00CE380E" w:rsidRDefault="005B4573" w:rsidP="000946D3">
            <w:pPr>
              <w:jc w:val="left"/>
              <w:rPr>
                <w:i/>
                <w:sz w:val="4"/>
                <w:szCs w:val="4"/>
              </w:rPr>
            </w:pPr>
          </w:p>
          <w:p w14:paraId="73B1681E" w14:textId="77777777" w:rsidR="005B4573" w:rsidRPr="00CE380E" w:rsidRDefault="005B4573" w:rsidP="000946D3">
            <w:pPr>
              <w:jc w:val="left"/>
              <w:rPr>
                <w:i/>
              </w:rPr>
            </w:pPr>
            <w:proofErr w:type="spellStart"/>
            <w:r w:rsidRPr="00CE380E">
              <w:rPr>
                <w:i/>
              </w:rPr>
              <w:t>e.g</w:t>
            </w:r>
            <w:proofErr w:type="spellEnd"/>
          </w:p>
          <w:p w14:paraId="77F429BA" w14:textId="11EC666D" w:rsidR="005B4573" w:rsidRPr="00CE380E" w:rsidRDefault="005B4573" w:rsidP="000946D3">
            <w:pPr>
              <w:jc w:val="left"/>
              <w:rPr>
                <w:i/>
              </w:rPr>
            </w:pPr>
            <w:r w:rsidRPr="00CE380E">
              <w:rPr>
                <w:i/>
              </w:rPr>
              <w:t xml:space="preserve">ENC cell </w:t>
            </w:r>
            <w:r w:rsidR="008F01CB">
              <w:rPr>
                <w:i/>
              </w:rPr>
              <w:t>101GB</w:t>
            </w:r>
            <w:r w:rsidRPr="00CE380E">
              <w:rPr>
                <w:i/>
              </w:rPr>
              <w:t xml:space="preserve">301620 (Edition #3, Update #0) installed without error or warning </w:t>
            </w:r>
          </w:p>
          <w:p w14:paraId="6CF1B4E3" w14:textId="352211AE" w:rsidR="005B4573" w:rsidRPr="00CE380E" w:rsidRDefault="005B4573" w:rsidP="000946D3">
            <w:pPr>
              <w:jc w:val="left"/>
              <w:rPr>
                <w:i/>
              </w:rPr>
            </w:pPr>
            <w:r w:rsidRPr="00CE380E">
              <w:rPr>
                <w:i/>
              </w:rPr>
              <w:t xml:space="preserve">ENC cell </w:t>
            </w:r>
            <w:r w:rsidR="008F01CB">
              <w:rPr>
                <w:i/>
              </w:rPr>
              <w:t>101GB</w:t>
            </w:r>
            <w:r w:rsidRPr="00CE380E">
              <w:rPr>
                <w:i/>
              </w:rPr>
              <w:t>301640 (Edition #4, Update #0) installed without error or warning</w:t>
            </w:r>
          </w:p>
          <w:p w14:paraId="0FB54D19" w14:textId="770D0EE2" w:rsidR="005B4573" w:rsidRPr="00CE380E" w:rsidRDefault="005B4573" w:rsidP="000946D3">
            <w:pPr>
              <w:jc w:val="left"/>
              <w:rPr>
                <w:i/>
              </w:rPr>
            </w:pPr>
            <w:r w:rsidRPr="00CE380E">
              <w:rPr>
                <w:i/>
              </w:rPr>
              <w:t xml:space="preserve">ENC cell </w:t>
            </w:r>
            <w:r w:rsidR="008F01CB">
              <w:rPr>
                <w:i/>
              </w:rPr>
              <w:t>101GB</w:t>
            </w:r>
            <w:r w:rsidRPr="00CE380E">
              <w:rPr>
                <w:i/>
              </w:rPr>
              <w:t>301660 (Edition #5, Update #0) installed without error or warning</w:t>
            </w:r>
          </w:p>
          <w:p w14:paraId="395B6976" w14:textId="4B1AECF1" w:rsidR="005B4573" w:rsidRPr="00CE380E" w:rsidRDefault="005B4573" w:rsidP="000946D3">
            <w:pPr>
              <w:jc w:val="left"/>
              <w:rPr>
                <w:i/>
              </w:rPr>
            </w:pPr>
            <w:r w:rsidRPr="00CE380E">
              <w:rPr>
                <w:i/>
              </w:rPr>
              <w:t xml:space="preserve">ENC cell </w:t>
            </w:r>
            <w:r w:rsidR="008F01CB">
              <w:rPr>
                <w:i/>
              </w:rPr>
              <w:t>101GB</w:t>
            </w:r>
            <w:r w:rsidRPr="00CE380E">
              <w:rPr>
                <w:i/>
              </w:rPr>
              <w:t>301820 (Edition #3, Update #0) is not installed. Error message SSE</w:t>
            </w:r>
            <w:r w:rsidR="00F06377">
              <w:rPr>
                <w:i/>
              </w:rPr>
              <w:t>1</w:t>
            </w:r>
            <w:r w:rsidRPr="00CE380E">
              <w:rPr>
                <w:i/>
              </w:rPr>
              <w:t>09</w:t>
            </w:r>
          </w:p>
          <w:p w14:paraId="02E9A23F" w14:textId="7D10F872" w:rsidR="005B4573" w:rsidRPr="00CE380E" w:rsidRDefault="005B4573" w:rsidP="000946D3">
            <w:pPr>
              <w:jc w:val="left"/>
              <w:rPr>
                <w:i/>
              </w:rPr>
            </w:pPr>
            <w:r w:rsidRPr="00CE380E">
              <w:rPr>
                <w:i/>
              </w:rPr>
              <w:t xml:space="preserve">ENC cell </w:t>
            </w:r>
            <w:r w:rsidR="008F01CB">
              <w:rPr>
                <w:i/>
              </w:rPr>
              <w:t>101GB</w:t>
            </w:r>
            <w:r w:rsidRPr="00CE380E">
              <w:rPr>
                <w:i/>
              </w:rPr>
              <w:t>301840 (Edition #8, Update #1) installed without error or warning</w:t>
            </w:r>
          </w:p>
          <w:p w14:paraId="5801FE36" w14:textId="2D90AA3A" w:rsidR="005B4573" w:rsidRPr="00CE380E" w:rsidRDefault="005B4573" w:rsidP="000946D3">
            <w:pPr>
              <w:jc w:val="left"/>
              <w:rPr>
                <w:i/>
              </w:rPr>
            </w:pPr>
            <w:r w:rsidRPr="00CE380E">
              <w:rPr>
                <w:i/>
              </w:rPr>
              <w:t xml:space="preserve">ENC cell </w:t>
            </w:r>
            <w:r w:rsidR="008F01CB">
              <w:rPr>
                <w:i/>
              </w:rPr>
              <w:t>101GB</w:t>
            </w:r>
            <w:r w:rsidRPr="00CE380E">
              <w:rPr>
                <w:i/>
              </w:rPr>
              <w:t xml:space="preserve">301860 (Edition #3, Update #2) Base cell is installed without error or warning. Update #1 is not installed. Error message SSE </w:t>
            </w:r>
            <w:r w:rsidR="00F06377">
              <w:rPr>
                <w:i/>
              </w:rPr>
              <w:t>1</w:t>
            </w:r>
            <w:r w:rsidRPr="00CE380E">
              <w:rPr>
                <w:i/>
              </w:rPr>
              <w:t>24</w:t>
            </w:r>
          </w:p>
        </w:tc>
      </w:tr>
    </w:tbl>
    <w:p w14:paraId="2406301E" w14:textId="77777777" w:rsidR="00E944A0" w:rsidRDefault="00E944A0" w:rsidP="004F582E"/>
    <w:p w14:paraId="1C70B34F" w14:textId="3F6AF6D4" w:rsidR="004F582E" w:rsidRPr="00A94802" w:rsidRDefault="004F582E" w:rsidP="001D52EE">
      <w:pPr>
        <w:pStyle w:val="Heading4"/>
      </w:pPr>
      <w:r>
        <w:t>2.5.5 f</w:t>
      </w:r>
      <w:r w:rsidRPr="00A94802">
        <w:t xml:space="preserve">) </w:t>
      </w:r>
      <w:r w:rsidR="00732FA0" w:rsidRPr="00732FA0">
        <w:t xml:space="preserve">Single exchange set with </w:t>
      </w:r>
      <w:r w:rsidR="0094151B">
        <w:t>datasets</w:t>
      </w:r>
      <w:r w:rsidR="00732FA0" w:rsidRPr="00732FA0">
        <w:t xml:space="preserve"> signed by multiple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067D8BD" w14:textId="77777777" w:rsidTr="00CB4150">
        <w:trPr>
          <w:trHeight w:val="454"/>
          <w:tblHeader/>
        </w:trPr>
        <w:tc>
          <w:tcPr>
            <w:tcW w:w="2381" w:type="dxa"/>
            <w:shd w:val="clear" w:color="auto" w:fill="CCFFCC"/>
            <w:vAlign w:val="center"/>
          </w:tcPr>
          <w:p w14:paraId="2A9BB152" w14:textId="77777777" w:rsidR="004F582E" w:rsidRPr="004065B1" w:rsidRDefault="004F582E" w:rsidP="00CB4150">
            <w:r w:rsidRPr="000A066E">
              <w:rPr>
                <w:b/>
              </w:rPr>
              <w:t>Test Reference</w:t>
            </w:r>
          </w:p>
        </w:tc>
        <w:tc>
          <w:tcPr>
            <w:tcW w:w="2381" w:type="dxa"/>
            <w:shd w:val="clear" w:color="auto" w:fill="CCFFCC"/>
            <w:vAlign w:val="center"/>
          </w:tcPr>
          <w:p w14:paraId="31EE658A" w14:textId="6EF04201" w:rsidR="004F582E" w:rsidRPr="004065B1" w:rsidRDefault="00A45261" w:rsidP="00CB4150">
            <w:proofErr w:type="spellStart"/>
            <w:r>
              <w:t>MultipleDataServers</w:t>
            </w:r>
            <w:proofErr w:type="spellEnd"/>
          </w:p>
        </w:tc>
        <w:tc>
          <w:tcPr>
            <w:tcW w:w="2382" w:type="dxa"/>
            <w:shd w:val="clear" w:color="auto" w:fill="CCFFCC"/>
            <w:vAlign w:val="center"/>
          </w:tcPr>
          <w:p w14:paraId="21BA354D" w14:textId="77777777" w:rsidR="004F582E" w:rsidRPr="004065B1" w:rsidRDefault="004F582E" w:rsidP="00CB4150">
            <w:r w:rsidRPr="000A066E">
              <w:rPr>
                <w:b/>
              </w:rPr>
              <w:t>IHO Reference</w:t>
            </w:r>
          </w:p>
        </w:tc>
        <w:tc>
          <w:tcPr>
            <w:tcW w:w="2382" w:type="dxa"/>
            <w:shd w:val="clear" w:color="auto" w:fill="CCFFCC"/>
            <w:vAlign w:val="center"/>
          </w:tcPr>
          <w:p w14:paraId="7F9BA076" w14:textId="4835E41C" w:rsidR="004F582E" w:rsidRPr="004065B1" w:rsidRDefault="004F582E" w:rsidP="00CB4150"/>
        </w:tc>
      </w:tr>
      <w:tr w:rsidR="004F582E" w14:paraId="451FC7E7" w14:textId="77777777" w:rsidTr="00CB4150">
        <w:trPr>
          <w:tblHeader/>
        </w:trPr>
        <w:tc>
          <w:tcPr>
            <w:tcW w:w="9526" w:type="dxa"/>
            <w:gridSpan w:val="4"/>
            <w:shd w:val="clear" w:color="auto" w:fill="CCFFCC"/>
            <w:vAlign w:val="center"/>
          </w:tcPr>
          <w:p w14:paraId="7AF28686" w14:textId="77777777" w:rsidR="004F582E" w:rsidRDefault="004F582E" w:rsidP="00CB4150">
            <w:r w:rsidRPr="000A066E">
              <w:rPr>
                <w:b/>
              </w:rPr>
              <w:t>Test description</w:t>
            </w:r>
          </w:p>
        </w:tc>
      </w:tr>
      <w:tr w:rsidR="004F582E" w14:paraId="3BB6E0BC" w14:textId="77777777" w:rsidTr="00CB4150">
        <w:trPr>
          <w:tblHeader/>
        </w:trPr>
        <w:tc>
          <w:tcPr>
            <w:tcW w:w="9526" w:type="dxa"/>
            <w:gridSpan w:val="4"/>
            <w:vAlign w:val="center"/>
          </w:tcPr>
          <w:p w14:paraId="6F44C142" w14:textId="4929D24A" w:rsidR="004F582E" w:rsidRPr="00CE380E" w:rsidRDefault="00900AF6" w:rsidP="002164D3">
            <w:pPr>
              <w:jc w:val="left"/>
              <w:rPr>
                <w:i/>
              </w:rPr>
            </w:pPr>
            <w:r w:rsidRPr="00CE380E">
              <w:rPr>
                <w:i/>
              </w:rPr>
              <w:t xml:space="preserve">To test how the system performs when an exchange set contains </w:t>
            </w:r>
            <w:r w:rsidR="008F01CB">
              <w:rPr>
                <w:i/>
              </w:rPr>
              <w:t xml:space="preserve">digital </w:t>
            </w:r>
            <w:r w:rsidRPr="00CE380E">
              <w:rPr>
                <w:i/>
              </w:rPr>
              <w:t>signature</w:t>
            </w:r>
            <w:r w:rsidR="008F01CB">
              <w:rPr>
                <w:i/>
              </w:rPr>
              <w:t>s</w:t>
            </w:r>
            <w:r w:rsidRPr="00CE380E">
              <w:rPr>
                <w:i/>
              </w:rPr>
              <w:t xml:space="preserve"> from multiple data servers. That is, </w:t>
            </w:r>
            <w:r w:rsidR="0094151B">
              <w:rPr>
                <w:i/>
              </w:rPr>
              <w:t xml:space="preserve">datasets </w:t>
            </w:r>
            <w:r w:rsidRPr="00CE380E">
              <w:rPr>
                <w:i/>
              </w:rPr>
              <w:t>signed with different data server private keys and containing different SA signed</w:t>
            </w:r>
            <w:r w:rsidR="0094151B">
              <w:rPr>
                <w:i/>
              </w:rPr>
              <w:t xml:space="preserve"> </w:t>
            </w:r>
            <w:proofErr w:type="spellStart"/>
            <w:r w:rsidR="0094151B">
              <w:rPr>
                <w:i/>
              </w:rPr>
              <w:t>dataserver</w:t>
            </w:r>
            <w:proofErr w:type="spellEnd"/>
            <w:r w:rsidRPr="00CE380E">
              <w:rPr>
                <w:i/>
              </w:rPr>
              <w:t xml:space="preserve"> certificates.</w:t>
            </w:r>
          </w:p>
        </w:tc>
      </w:tr>
      <w:tr w:rsidR="004F582E" w14:paraId="16A21514" w14:textId="77777777" w:rsidTr="00CB4150">
        <w:trPr>
          <w:tblHeader/>
        </w:trPr>
        <w:tc>
          <w:tcPr>
            <w:tcW w:w="9526" w:type="dxa"/>
            <w:gridSpan w:val="4"/>
            <w:shd w:val="clear" w:color="auto" w:fill="CCFFCC"/>
            <w:vAlign w:val="center"/>
          </w:tcPr>
          <w:p w14:paraId="71D86B87" w14:textId="77777777" w:rsidR="004F582E" w:rsidRPr="004065B1" w:rsidRDefault="004F582E" w:rsidP="00CB4150">
            <w:r w:rsidRPr="000A066E">
              <w:rPr>
                <w:b/>
              </w:rPr>
              <w:t>Setup</w:t>
            </w:r>
          </w:p>
        </w:tc>
      </w:tr>
      <w:tr w:rsidR="004F582E" w14:paraId="5D09AD8C" w14:textId="77777777" w:rsidTr="00CB4150">
        <w:trPr>
          <w:tblHeader/>
        </w:trPr>
        <w:tc>
          <w:tcPr>
            <w:tcW w:w="9526" w:type="dxa"/>
            <w:gridSpan w:val="4"/>
            <w:vAlign w:val="center"/>
          </w:tcPr>
          <w:p w14:paraId="630F5DA1" w14:textId="77777777" w:rsidR="00900AF6" w:rsidRPr="00CE380E" w:rsidRDefault="00900AF6" w:rsidP="00900AF6">
            <w:pPr>
              <w:rPr>
                <w:i/>
              </w:rPr>
            </w:pPr>
            <w:r w:rsidRPr="00CE380E">
              <w:rPr>
                <w:i/>
              </w:rPr>
              <w:t>No pre-installed certificates, permits or ENCs.</w:t>
            </w:r>
          </w:p>
          <w:p w14:paraId="5F87E09F" w14:textId="77777777" w:rsidR="00900AF6" w:rsidRPr="00CE380E" w:rsidRDefault="00900AF6" w:rsidP="00900AF6">
            <w:pPr>
              <w:rPr>
                <w:i/>
                <w:sz w:val="4"/>
                <w:szCs w:val="4"/>
              </w:rPr>
            </w:pPr>
          </w:p>
          <w:p w14:paraId="7AC12C9E" w14:textId="77777777" w:rsidR="00900AF6" w:rsidRPr="00CE380E" w:rsidRDefault="00900AF6" w:rsidP="00900AF6">
            <w:pPr>
              <w:rPr>
                <w:i/>
              </w:rPr>
            </w:pPr>
            <w:r w:rsidRPr="00CE380E">
              <w:rPr>
                <w:i/>
              </w:rPr>
              <w:t>Test data used:</w:t>
            </w:r>
          </w:p>
          <w:p w14:paraId="5FD9A913" w14:textId="77777777" w:rsidR="00900AF6" w:rsidRPr="00CE380E" w:rsidRDefault="00900AF6" w:rsidP="00900AF6">
            <w:pPr>
              <w:rPr>
                <w:i/>
                <w:sz w:val="4"/>
                <w:szCs w:val="4"/>
              </w:rPr>
            </w:pPr>
          </w:p>
          <w:p w14:paraId="3C382B86" w14:textId="5CD3F0D6" w:rsidR="00900AF6" w:rsidRPr="00CE380E" w:rsidRDefault="00900AF6" w:rsidP="00900AF6">
            <w:pPr>
              <w:rPr>
                <w:i/>
              </w:rPr>
            </w:pPr>
            <w:r w:rsidRPr="00CE380E">
              <w:rPr>
                <w:i/>
              </w:rPr>
              <w:t>1) IHO.CRT</w:t>
            </w:r>
            <w:r w:rsidR="00077F07">
              <w:rPr>
                <w:i/>
              </w:rPr>
              <w:t xml:space="preserve"> </w:t>
            </w:r>
          </w:p>
          <w:p w14:paraId="51EA838D" w14:textId="49CB1EE1" w:rsidR="00900AF6" w:rsidRPr="00CE380E" w:rsidRDefault="00900AF6" w:rsidP="00900AF6">
            <w:pPr>
              <w:rPr>
                <w:i/>
              </w:rPr>
            </w:pPr>
            <w:r w:rsidRPr="00CE380E">
              <w:rPr>
                <w:i/>
              </w:rPr>
              <w:t xml:space="preserve">2) </w:t>
            </w:r>
            <w:r w:rsidR="00823D26">
              <w:rPr>
                <w:i/>
              </w:rPr>
              <w:t>PERMIT.XML</w:t>
            </w:r>
          </w:p>
          <w:p w14:paraId="2CC5AA31" w14:textId="106C6F1D" w:rsidR="00900AF6" w:rsidRPr="00CE380E" w:rsidRDefault="00900AF6" w:rsidP="00900AF6">
            <w:pPr>
              <w:rPr>
                <w:i/>
              </w:rPr>
            </w:pPr>
            <w:r w:rsidRPr="00CE380E">
              <w:rPr>
                <w:i/>
              </w:rPr>
              <w:t xml:space="preserve">3) </w:t>
            </w:r>
            <w:r w:rsidR="00581282">
              <w:rPr>
                <w:i/>
              </w:rPr>
              <w:t>S100_ROOT</w:t>
            </w:r>
            <w:r w:rsidRPr="00CE380E">
              <w:rPr>
                <w:i/>
              </w:rPr>
              <w:t xml:space="preserve"> (Exchange Set)</w:t>
            </w:r>
          </w:p>
          <w:p w14:paraId="361ED7D8" w14:textId="77777777" w:rsidR="00900AF6" w:rsidRPr="00CE380E" w:rsidRDefault="00900AF6" w:rsidP="00900AF6">
            <w:pPr>
              <w:rPr>
                <w:i/>
                <w:sz w:val="4"/>
                <w:szCs w:val="4"/>
              </w:rPr>
            </w:pPr>
          </w:p>
          <w:p w14:paraId="584B3C3B" w14:textId="64752F2E" w:rsidR="00900AF6" w:rsidRDefault="00900AF6" w:rsidP="00900AF6">
            <w:pPr>
              <w:rPr>
                <w:i/>
              </w:rPr>
            </w:pPr>
            <w:r w:rsidRPr="00CE380E">
              <w:rPr>
                <w:i/>
              </w:rPr>
              <w:t>Test data location:</w:t>
            </w:r>
          </w:p>
          <w:p w14:paraId="7E9FF0CB" w14:textId="46F61371" w:rsidR="0094151B" w:rsidRPr="0094151B" w:rsidRDefault="0094151B">
            <w:pPr>
              <w:pStyle w:val="ListParagraph"/>
              <w:numPr>
                <w:ilvl w:val="0"/>
                <w:numId w:val="5"/>
              </w:numPr>
              <w:rPr>
                <w:b/>
                <w:bCs/>
                <w:i/>
              </w:rPr>
            </w:pPr>
            <w:r w:rsidRPr="0094151B">
              <w:rPr>
                <w:b/>
                <w:bCs/>
                <w:i/>
              </w:rPr>
              <w:t>Authentication2F</w:t>
            </w:r>
          </w:p>
          <w:p w14:paraId="4BB3E294" w14:textId="77777777" w:rsidR="00900AF6" w:rsidRPr="00CE380E" w:rsidRDefault="00900AF6" w:rsidP="00900AF6">
            <w:pPr>
              <w:rPr>
                <w:i/>
                <w:sz w:val="4"/>
                <w:szCs w:val="4"/>
              </w:rPr>
            </w:pPr>
          </w:p>
          <w:p w14:paraId="0434FD8C" w14:textId="33FCC1EA" w:rsidR="00900AF6" w:rsidRPr="00A45261" w:rsidRDefault="00900AF6" w:rsidP="00900AF6">
            <w:pPr>
              <w:rPr>
                <w:b/>
                <w:i/>
                <w:lang w:val="fr-FR"/>
              </w:rPr>
            </w:pPr>
            <w:r w:rsidRPr="00CE380E">
              <w:rPr>
                <w:b/>
                <w:i/>
                <w:lang w:val="fr-FR"/>
              </w:rPr>
              <w:t>ENC Signature</w:t>
            </w:r>
            <w:r w:rsidR="00A45261">
              <w:rPr>
                <w:b/>
                <w:i/>
                <w:lang w:val="fr-FR"/>
              </w:rPr>
              <w:t xml:space="preserve">s      </w:t>
            </w:r>
            <w:r w:rsidRPr="00CE380E">
              <w:rPr>
                <w:b/>
                <w:i/>
                <w:lang w:val="fr-FR"/>
              </w:rPr>
              <w:t xml:space="preserve">                  </w:t>
            </w:r>
            <w:r w:rsidR="00380B4B" w:rsidRPr="00CE380E">
              <w:rPr>
                <w:b/>
                <w:i/>
                <w:lang w:val="fr-FR"/>
              </w:rPr>
              <w:t xml:space="preserve"> </w:t>
            </w:r>
            <w:r w:rsidRPr="00CE380E">
              <w:rPr>
                <w:b/>
                <w:i/>
                <w:lang w:val="fr-FR"/>
              </w:rPr>
              <w:t xml:space="preserve">       </w:t>
            </w:r>
            <w:r w:rsidR="008F0730">
              <w:rPr>
                <w:b/>
                <w:i/>
                <w:lang w:val="fr-FR"/>
              </w:rPr>
              <w:t xml:space="preserve">   </w:t>
            </w:r>
            <w:r w:rsidR="0094151B">
              <w:rPr>
                <w:b/>
                <w:i/>
                <w:lang w:val="fr-FR"/>
              </w:rPr>
              <w:t xml:space="preserve">                 </w:t>
            </w:r>
            <w:r w:rsidR="008F0730">
              <w:rPr>
                <w:b/>
                <w:i/>
                <w:lang w:val="fr-FR"/>
              </w:rPr>
              <w:t xml:space="preserve"> </w:t>
            </w:r>
            <w:r w:rsidR="0094151B">
              <w:rPr>
                <w:b/>
                <w:i/>
                <w:lang w:val="fr-FR"/>
              </w:rPr>
              <w:t xml:space="preserve">  </w:t>
            </w:r>
            <w:r w:rsidR="00A45261">
              <w:rPr>
                <w:b/>
                <w:i/>
                <w:lang w:val="fr-FR"/>
              </w:rPr>
              <w:t xml:space="preserve"> </w:t>
            </w:r>
            <w:r w:rsidRPr="00CE380E">
              <w:rPr>
                <w:b/>
                <w:i/>
                <w:lang w:val="fr-FR"/>
              </w:rPr>
              <w:t>ENC Signature</w:t>
            </w:r>
            <w:r w:rsidR="00A45261">
              <w:rPr>
                <w:b/>
                <w:i/>
                <w:lang w:val="fr-FR"/>
              </w:rPr>
              <w:t>s</w:t>
            </w:r>
          </w:p>
          <w:p w14:paraId="7FEF99F4" w14:textId="70562600" w:rsidR="00900AF6" w:rsidRPr="00CE380E" w:rsidRDefault="00900AF6" w:rsidP="00900AF6">
            <w:pPr>
              <w:rPr>
                <w:b/>
                <w:i/>
              </w:rPr>
            </w:pPr>
            <w:r w:rsidRPr="00CE380E">
              <w:rPr>
                <w:b/>
                <w:i/>
              </w:rPr>
              <w:t xml:space="preserve">Signed by Data Server 1 (DS1)     </w:t>
            </w:r>
            <w:r w:rsidR="00380B4B" w:rsidRPr="00CE380E">
              <w:rPr>
                <w:b/>
                <w:i/>
              </w:rPr>
              <w:t xml:space="preserve"> </w:t>
            </w:r>
            <w:r w:rsidRPr="00CE380E">
              <w:rPr>
                <w:b/>
                <w:i/>
              </w:rPr>
              <w:t xml:space="preserve">   </w:t>
            </w:r>
            <w:r w:rsidR="008F0730">
              <w:rPr>
                <w:b/>
                <w:i/>
              </w:rPr>
              <w:t xml:space="preserve"> </w:t>
            </w:r>
            <w:r w:rsidR="0094151B">
              <w:rPr>
                <w:b/>
                <w:i/>
              </w:rPr>
              <w:t xml:space="preserve">                   </w:t>
            </w:r>
            <w:r w:rsidR="00A45261">
              <w:rPr>
                <w:b/>
                <w:i/>
              </w:rPr>
              <w:t xml:space="preserve"> </w:t>
            </w:r>
            <w:r w:rsidR="0094151B">
              <w:rPr>
                <w:b/>
                <w:i/>
              </w:rPr>
              <w:t xml:space="preserve"> </w:t>
            </w:r>
            <w:r w:rsidRPr="00CE380E">
              <w:rPr>
                <w:b/>
                <w:i/>
              </w:rPr>
              <w:t>Signed</w:t>
            </w:r>
            <w:r w:rsidR="00380B4B" w:rsidRPr="00CE380E">
              <w:rPr>
                <w:b/>
                <w:i/>
              </w:rPr>
              <w:t xml:space="preserve"> by Data Server 2 (DS2)</w:t>
            </w:r>
          </w:p>
          <w:p w14:paraId="25F22B64" w14:textId="01B9C1E5" w:rsidR="00900AF6" w:rsidRPr="00CE380E" w:rsidRDefault="00900AF6" w:rsidP="00900AF6">
            <w:pPr>
              <w:rPr>
                <w:rFonts w:cs="Arial"/>
                <w:b/>
                <w:i/>
              </w:rPr>
            </w:pPr>
            <w:r w:rsidRPr="00CE380E">
              <w:rPr>
                <w:b/>
                <w:i/>
              </w:rPr>
              <w:t>DS1</w:t>
            </w:r>
            <w:r w:rsidRPr="00CE380E">
              <w:rPr>
                <w:rFonts w:ascii="MS Mincho" w:eastAsia="MS Mincho" w:hAnsi="MS Mincho" w:cs="MS Mincho" w:hint="eastAsia"/>
                <w:b/>
                <w:i/>
              </w:rPr>
              <w:t>‟</w:t>
            </w:r>
            <w:r w:rsidRPr="00CE380E">
              <w:rPr>
                <w:rFonts w:cs="Arial"/>
                <w:b/>
                <w:i/>
              </w:rPr>
              <w:t>s SA signed certific</w:t>
            </w:r>
            <w:r w:rsidRPr="00CE380E">
              <w:rPr>
                <w:b/>
                <w:i/>
              </w:rPr>
              <w:t xml:space="preserve">ate             </w:t>
            </w:r>
            <w:r w:rsidR="008F0730">
              <w:rPr>
                <w:b/>
                <w:i/>
              </w:rPr>
              <w:t xml:space="preserve"> </w:t>
            </w:r>
            <w:r w:rsidR="0094151B">
              <w:rPr>
                <w:b/>
                <w:i/>
              </w:rPr>
              <w:t xml:space="preserve">                     </w:t>
            </w:r>
            <w:r w:rsidRPr="00CE380E">
              <w:rPr>
                <w:b/>
                <w:i/>
              </w:rPr>
              <w:t>DS2</w:t>
            </w:r>
            <w:r w:rsidRPr="00CE380E">
              <w:rPr>
                <w:rFonts w:ascii="MS Mincho" w:eastAsia="MS Mincho" w:hAnsi="MS Mincho" w:cs="MS Mincho" w:hint="eastAsia"/>
                <w:b/>
                <w:i/>
              </w:rPr>
              <w:t>‟</w:t>
            </w:r>
            <w:r w:rsidRPr="00CE380E">
              <w:rPr>
                <w:rFonts w:cs="Arial"/>
                <w:b/>
                <w:i/>
              </w:rPr>
              <w:t>s SA signed certificate</w:t>
            </w:r>
          </w:p>
          <w:p w14:paraId="567757A5" w14:textId="7003CA93" w:rsidR="00900AF6" w:rsidRPr="00CE380E" w:rsidRDefault="008F01CB" w:rsidP="00900AF6">
            <w:pPr>
              <w:rPr>
                <w:i/>
              </w:rPr>
            </w:pPr>
            <w:r>
              <w:rPr>
                <w:i/>
              </w:rPr>
              <w:t>101GB00</w:t>
            </w:r>
            <w:r w:rsidR="00900AF6" w:rsidRPr="00CE380E">
              <w:rPr>
                <w:i/>
              </w:rPr>
              <w:t xml:space="preserve">301620.000, </w:t>
            </w:r>
            <w:r>
              <w:rPr>
                <w:i/>
              </w:rPr>
              <w:t>101GB00</w:t>
            </w:r>
            <w:r w:rsidR="00900AF6" w:rsidRPr="00CE380E">
              <w:rPr>
                <w:i/>
              </w:rPr>
              <w:t xml:space="preserve">301640.000,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301840.001</w:t>
            </w:r>
          </w:p>
          <w:p w14:paraId="3B6A373F" w14:textId="2353E3FD" w:rsidR="00900AF6" w:rsidRPr="00CE380E" w:rsidRDefault="008F01CB" w:rsidP="00900AF6">
            <w:pPr>
              <w:rPr>
                <w:i/>
              </w:rPr>
            </w:pPr>
            <w:r>
              <w:rPr>
                <w:i/>
              </w:rPr>
              <w:t>101GB00</w:t>
            </w:r>
            <w:r w:rsidR="00900AF6" w:rsidRPr="00CE380E">
              <w:rPr>
                <w:i/>
              </w:rPr>
              <w:t xml:space="preserve">301660.000, </w:t>
            </w:r>
            <w:r>
              <w:rPr>
                <w:i/>
              </w:rPr>
              <w:t>101GB00</w:t>
            </w:r>
            <w:r w:rsidR="00900AF6" w:rsidRPr="00CE380E">
              <w:rPr>
                <w:i/>
              </w:rPr>
              <w:t xml:space="preserve">301820.000,  </w:t>
            </w:r>
            <w:r w:rsidR="00380B4B" w:rsidRPr="00CE380E">
              <w:rPr>
                <w:i/>
              </w:rPr>
              <w:t xml:space="preserve"> </w:t>
            </w:r>
            <w:r w:rsidR="00900AF6" w:rsidRPr="00CE380E">
              <w:rPr>
                <w:i/>
              </w:rPr>
              <w:t xml:space="preserve">      </w:t>
            </w:r>
            <w:r w:rsidR="008F0730">
              <w:rPr>
                <w:i/>
              </w:rPr>
              <w:t xml:space="preserve"> </w:t>
            </w:r>
            <w:r>
              <w:rPr>
                <w:i/>
              </w:rPr>
              <w:t>101GB00</w:t>
            </w:r>
            <w:r w:rsidR="00900AF6" w:rsidRPr="00CE380E">
              <w:rPr>
                <w:i/>
              </w:rPr>
              <w:t>301860.000,001 &amp; 002</w:t>
            </w:r>
          </w:p>
          <w:p w14:paraId="74D651B6" w14:textId="1CB4A5B5" w:rsidR="004F582E" w:rsidRPr="00CE380E" w:rsidRDefault="008F01CB" w:rsidP="00900AF6">
            <w:pPr>
              <w:rPr>
                <w:i/>
              </w:rPr>
            </w:pPr>
            <w:r>
              <w:rPr>
                <w:i/>
              </w:rPr>
              <w:t>101GB00</w:t>
            </w:r>
            <w:r w:rsidR="00900AF6" w:rsidRPr="00CE380E">
              <w:rPr>
                <w:i/>
              </w:rPr>
              <w:t>301840</w:t>
            </w:r>
            <w:r w:rsidR="00380B4B" w:rsidRPr="00CE380E">
              <w:rPr>
                <w:i/>
              </w:rPr>
              <w:t xml:space="preserve">.000                          </w:t>
            </w:r>
            <w:r w:rsidR="00900AF6" w:rsidRPr="00CE380E">
              <w:rPr>
                <w:i/>
              </w:rPr>
              <w:t xml:space="preserve">        </w:t>
            </w:r>
            <w:r w:rsidR="008F0730">
              <w:rPr>
                <w:i/>
              </w:rPr>
              <w:t xml:space="preserve">   </w:t>
            </w:r>
            <w:r w:rsidR="00A45261">
              <w:rPr>
                <w:i/>
              </w:rPr>
              <w:t xml:space="preserve">          </w:t>
            </w:r>
            <w:r>
              <w:rPr>
                <w:i/>
              </w:rPr>
              <w:t>101GB00</w:t>
            </w:r>
            <w:r w:rsidR="00900AF6" w:rsidRPr="00CE380E">
              <w:rPr>
                <w:i/>
              </w:rPr>
              <w:t>302020.000 &amp; 001</w:t>
            </w:r>
          </w:p>
        </w:tc>
      </w:tr>
      <w:tr w:rsidR="004F582E" w14:paraId="44DBC86B" w14:textId="77777777" w:rsidTr="00CB4150">
        <w:trPr>
          <w:tblHeader/>
        </w:trPr>
        <w:tc>
          <w:tcPr>
            <w:tcW w:w="9526" w:type="dxa"/>
            <w:gridSpan w:val="4"/>
            <w:shd w:val="clear" w:color="auto" w:fill="CCFFCC"/>
            <w:vAlign w:val="center"/>
          </w:tcPr>
          <w:p w14:paraId="5753CC91" w14:textId="77777777" w:rsidR="004F582E" w:rsidRPr="004065B1" w:rsidRDefault="004F582E" w:rsidP="00CB4150">
            <w:r w:rsidRPr="000A066E">
              <w:rPr>
                <w:b/>
              </w:rPr>
              <w:t>Action</w:t>
            </w:r>
          </w:p>
        </w:tc>
      </w:tr>
      <w:tr w:rsidR="004F582E" w14:paraId="47DD8BA3" w14:textId="77777777" w:rsidTr="00CB4150">
        <w:trPr>
          <w:tblHeader/>
        </w:trPr>
        <w:tc>
          <w:tcPr>
            <w:tcW w:w="9526" w:type="dxa"/>
            <w:gridSpan w:val="4"/>
            <w:vAlign w:val="center"/>
          </w:tcPr>
          <w:p w14:paraId="3EA4805F" w14:textId="77777777" w:rsidR="005B4573" w:rsidRPr="00EF287F" w:rsidRDefault="00380B4B" w:rsidP="00CB4150">
            <w:pPr>
              <w:rPr>
                <w:i/>
              </w:rPr>
            </w:pPr>
            <w:r w:rsidRPr="00EF287F">
              <w:rPr>
                <w:i/>
              </w:rPr>
              <w:lastRenderedPageBreak/>
              <w:t>Install the certificate, permits and exchange set from the location above.</w:t>
            </w:r>
          </w:p>
        </w:tc>
      </w:tr>
      <w:tr w:rsidR="005B4573" w14:paraId="30A0E52D" w14:textId="77777777" w:rsidTr="000946D3">
        <w:trPr>
          <w:tblHeader/>
        </w:trPr>
        <w:tc>
          <w:tcPr>
            <w:tcW w:w="9526" w:type="dxa"/>
            <w:gridSpan w:val="4"/>
            <w:shd w:val="clear" w:color="auto" w:fill="CCFFCC"/>
            <w:vAlign w:val="center"/>
          </w:tcPr>
          <w:p w14:paraId="1942BEDD" w14:textId="77777777" w:rsidR="005B4573" w:rsidRPr="004065B1" w:rsidRDefault="005B4573" w:rsidP="000946D3">
            <w:r w:rsidRPr="000A066E">
              <w:rPr>
                <w:b/>
              </w:rPr>
              <w:t>Results</w:t>
            </w:r>
          </w:p>
        </w:tc>
      </w:tr>
      <w:tr w:rsidR="005B4573" w14:paraId="65191EEA" w14:textId="77777777" w:rsidTr="000946D3">
        <w:trPr>
          <w:tblHeader/>
        </w:trPr>
        <w:tc>
          <w:tcPr>
            <w:tcW w:w="9526" w:type="dxa"/>
            <w:gridSpan w:val="4"/>
            <w:vAlign w:val="center"/>
          </w:tcPr>
          <w:p w14:paraId="2784AE5D" w14:textId="77777777" w:rsidR="005B4573" w:rsidRPr="00CE380E" w:rsidRDefault="005B4573" w:rsidP="000946D3">
            <w:pPr>
              <w:jc w:val="left"/>
              <w:rPr>
                <w:i/>
              </w:rPr>
            </w:pPr>
            <w:r w:rsidRPr="00CE380E">
              <w:rPr>
                <w:i/>
              </w:rPr>
              <w:t>The seven cells and accompanying updates must authenticate, decrypt and import to the ECDIS without any error or warning messages.</w:t>
            </w:r>
          </w:p>
          <w:p w14:paraId="2821F669" w14:textId="77777777" w:rsidR="005B4573" w:rsidRPr="00CE380E" w:rsidRDefault="005B4573" w:rsidP="000946D3">
            <w:pPr>
              <w:jc w:val="left"/>
              <w:rPr>
                <w:i/>
              </w:rPr>
            </w:pPr>
          </w:p>
          <w:p w14:paraId="39F6DEB4" w14:textId="19AD04F6" w:rsidR="005B4573" w:rsidRPr="00CE380E" w:rsidRDefault="005B4573" w:rsidP="000946D3">
            <w:pPr>
              <w:jc w:val="left"/>
              <w:rPr>
                <w:i/>
              </w:rPr>
            </w:pPr>
            <w:r w:rsidRPr="00CE380E">
              <w:rPr>
                <w:i/>
              </w:rPr>
              <w:t xml:space="preserve">ENC cell </w:t>
            </w:r>
            <w:r w:rsidR="008F01CB">
              <w:rPr>
                <w:i/>
              </w:rPr>
              <w:t>101GB00</w:t>
            </w:r>
            <w:r w:rsidRPr="00CE380E">
              <w:rPr>
                <w:i/>
              </w:rPr>
              <w:t xml:space="preserve">301620 (Edition #3, Update #0) installed without error or warning </w:t>
            </w:r>
          </w:p>
          <w:p w14:paraId="4ECA80F2" w14:textId="1DA40EA9" w:rsidR="005B4573" w:rsidRPr="00CE380E" w:rsidRDefault="005B4573" w:rsidP="000946D3">
            <w:pPr>
              <w:jc w:val="left"/>
              <w:rPr>
                <w:i/>
              </w:rPr>
            </w:pPr>
            <w:r w:rsidRPr="00CE380E">
              <w:rPr>
                <w:i/>
              </w:rPr>
              <w:t xml:space="preserve">ENC cell </w:t>
            </w:r>
            <w:r w:rsidR="008F01CB">
              <w:rPr>
                <w:i/>
              </w:rPr>
              <w:t>101GB00</w:t>
            </w:r>
            <w:r w:rsidRPr="00CE380E">
              <w:rPr>
                <w:i/>
              </w:rPr>
              <w:t xml:space="preserve">301640 (Edition #4, Update #0) installed without error or warning </w:t>
            </w:r>
          </w:p>
          <w:p w14:paraId="49C1B0C9" w14:textId="39D33333" w:rsidR="005B4573" w:rsidRPr="00CE380E" w:rsidRDefault="005B4573" w:rsidP="000946D3">
            <w:pPr>
              <w:jc w:val="left"/>
              <w:rPr>
                <w:i/>
              </w:rPr>
            </w:pPr>
            <w:r w:rsidRPr="00CE380E">
              <w:rPr>
                <w:i/>
              </w:rPr>
              <w:t xml:space="preserve">ENC cell </w:t>
            </w:r>
            <w:r w:rsidR="008F01CB">
              <w:rPr>
                <w:i/>
              </w:rPr>
              <w:t>101GB00</w:t>
            </w:r>
            <w:r w:rsidRPr="00CE380E">
              <w:rPr>
                <w:i/>
              </w:rPr>
              <w:t xml:space="preserve">301660 (Edition #5, Update #0) installed without error or warning </w:t>
            </w:r>
          </w:p>
          <w:p w14:paraId="26A7E5F0" w14:textId="76600224" w:rsidR="005B4573" w:rsidRPr="00CE380E" w:rsidRDefault="005B4573" w:rsidP="000946D3">
            <w:pPr>
              <w:jc w:val="left"/>
              <w:rPr>
                <w:i/>
              </w:rPr>
            </w:pPr>
            <w:r w:rsidRPr="00CE380E">
              <w:rPr>
                <w:i/>
              </w:rPr>
              <w:t xml:space="preserve">ENC cell </w:t>
            </w:r>
            <w:r w:rsidR="008F01CB">
              <w:rPr>
                <w:i/>
              </w:rPr>
              <w:t>101GB00</w:t>
            </w:r>
            <w:r w:rsidRPr="00CE380E">
              <w:rPr>
                <w:i/>
              </w:rPr>
              <w:t xml:space="preserve">301820 (Edition #3, Update #0) installed without error or warning </w:t>
            </w:r>
          </w:p>
          <w:p w14:paraId="122CF6A4" w14:textId="5C3F1E61" w:rsidR="005B4573" w:rsidRPr="00CE380E" w:rsidRDefault="005B4573" w:rsidP="000946D3">
            <w:pPr>
              <w:jc w:val="left"/>
              <w:rPr>
                <w:i/>
              </w:rPr>
            </w:pPr>
            <w:r w:rsidRPr="00CE380E">
              <w:rPr>
                <w:i/>
              </w:rPr>
              <w:t xml:space="preserve">ENC cell </w:t>
            </w:r>
            <w:r w:rsidR="008F01CB">
              <w:rPr>
                <w:i/>
              </w:rPr>
              <w:t>101GB00</w:t>
            </w:r>
            <w:r w:rsidRPr="00CE380E">
              <w:rPr>
                <w:i/>
              </w:rPr>
              <w:t xml:space="preserve">301840 (Edition #8, Update #1) installed without error or warning </w:t>
            </w:r>
          </w:p>
          <w:p w14:paraId="61FEABDF" w14:textId="7C7D6074" w:rsidR="005B4573" w:rsidRPr="00CE380E" w:rsidRDefault="005B4573" w:rsidP="000946D3">
            <w:pPr>
              <w:jc w:val="left"/>
              <w:rPr>
                <w:i/>
              </w:rPr>
            </w:pPr>
            <w:r w:rsidRPr="00CE380E">
              <w:rPr>
                <w:i/>
              </w:rPr>
              <w:t xml:space="preserve">ENC cell </w:t>
            </w:r>
            <w:r w:rsidR="008F01CB">
              <w:rPr>
                <w:i/>
              </w:rPr>
              <w:t>101GB00</w:t>
            </w:r>
            <w:r w:rsidRPr="00CE380E">
              <w:rPr>
                <w:i/>
              </w:rPr>
              <w:t xml:space="preserve">301860 (Edition #3, Update #2) installed without error or warning </w:t>
            </w:r>
          </w:p>
          <w:p w14:paraId="02146FFE" w14:textId="70EA2D96" w:rsidR="005B4573" w:rsidRPr="00CE380E" w:rsidRDefault="005B4573" w:rsidP="000946D3">
            <w:pPr>
              <w:jc w:val="left"/>
              <w:rPr>
                <w:i/>
              </w:rPr>
            </w:pPr>
            <w:r w:rsidRPr="00CE380E">
              <w:rPr>
                <w:i/>
              </w:rPr>
              <w:t xml:space="preserve">ENC cell </w:t>
            </w:r>
            <w:r w:rsidR="008F01CB">
              <w:rPr>
                <w:i/>
              </w:rPr>
              <w:t>101GB00</w:t>
            </w:r>
            <w:r w:rsidRPr="00CE380E">
              <w:rPr>
                <w:i/>
              </w:rPr>
              <w:t>302020 (Edition #4, Update #1) installed without error or warning</w:t>
            </w:r>
          </w:p>
        </w:tc>
      </w:tr>
    </w:tbl>
    <w:p w14:paraId="0FC3E755" w14:textId="77777777" w:rsidR="005B4573" w:rsidRDefault="005B4573" w:rsidP="004F582E"/>
    <w:p w14:paraId="31A71082" w14:textId="53448E02" w:rsidR="00A45261" w:rsidRPr="007E2CFE" w:rsidRDefault="00A45261" w:rsidP="00A45261">
      <w:pPr>
        <w:pStyle w:val="Heading3"/>
      </w:pPr>
      <w:r>
        <w:t xml:space="preserve">Missing </w:t>
      </w:r>
      <w:commentRangeStart w:id="994"/>
      <w:r>
        <w:t>Certificate</w:t>
      </w:r>
      <w:commentRangeEnd w:id="994"/>
      <w:r w:rsidR="00E3148A">
        <w:rPr>
          <w:rStyle w:val="CommentReference"/>
          <w:b w:val="0"/>
          <w:snapToGrid/>
          <w:color w:val="000000"/>
        </w:rPr>
        <w:commentReference w:id="994"/>
      </w:r>
      <w:r>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5261" w14:paraId="1F0023EF" w14:textId="77777777" w:rsidTr="00357E05">
        <w:trPr>
          <w:trHeight w:val="454"/>
          <w:tblHeader/>
        </w:trPr>
        <w:tc>
          <w:tcPr>
            <w:tcW w:w="2381" w:type="dxa"/>
            <w:shd w:val="clear" w:color="auto" w:fill="CCFFCC"/>
            <w:vAlign w:val="center"/>
          </w:tcPr>
          <w:p w14:paraId="7131242A" w14:textId="77777777" w:rsidR="00A45261" w:rsidRPr="004065B1" w:rsidRDefault="00A45261" w:rsidP="00280DEE">
            <w:r w:rsidRPr="000A066E">
              <w:rPr>
                <w:b/>
              </w:rPr>
              <w:t>Test Reference</w:t>
            </w:r>
          </w:p>
        </w:tc>
        <w:tc>
          <w:tcPr>
            <w:tcW w:w="2381" w:type="dxa"/>
            <w:shd w:val="clear" w:color="auto" w:fill="CCFFCC"/>
            <w:vAlign w:val="center"/>
          </w:tcPr>
          <w:p w14:paraId="05455067" w14:textId="6157DD20" w:rsidR="00A45261" w:rsidRPr="004065B1" w:rsidRDefault="00A45261" w:rsidP="00280DEE">
            <w:proofErr w:type="spellStart"/>
            <w:r>
              <w:t>MissingCertificate</w:t>
            </w:r>
            <w:proofErr w:type="spellEnd"/>
          </w:p>
        </w:tc>
        <w:tc>
          <w:tcPr>
            <w:tcW w:w="2382" w:type="dxa"/>
            <w:shd w:val="clear" w:color="auto" w:fill="CCFFCC"/>
            <w:vAlign w:val="center"/>
          </w:tcPr>
          <w:p w14:paraId="4F2A3DAF" w14:textId="77777777" w:rsidR="00A45261" w:rsidRPr="004065B1" w:rsidRDefault="00A45261" w:rsidP="00280DEE">
            <w:r w:rsidRPr="000A066E">
              <w:rPr>
                <w:b/>
              </w:rPr>
              <w:t>IHO Reference</w:t>
            </w:r>
          </w:p>
        </w:tc>
        <w:tc>
          <w:tcPr>
            <w:tcW w:w="2382" w:type="dxa"/>
            <w:shd w:val="clear" w:color="auto" w:fill="CCFFCC"/>
            <w:vAlign w:val="center"/>
          </w:tcPr>
          <w:p w14:paraId="228D3A3E" w14:textId="77777777" w:rsidR="00A45261" w:rsidRPr="004065B1" w:rsidRDefault="00A45261" w:rsidP="00280DEE">
            <w:r>
              <w:t>(</w:t>
            </w:r>
            <w:r w:rsidRPr="00413780">
              <w:t>S-</w:t>
            </w:r>
            <w:r>
              <w:t>100</w:t>
            </w:r>
            <w:r w:rsidRPr="00413780">
              <w:t xml:space="preserve"> Part </w:t>
            </w:r>
            <w:r>
              <w:t>9/</w:t>
            </w:r>
            <w:r w:rsidRPr="00413780">
              <w:t>S-</w:t>
            </w:r>
            <w:r>
              <w:t>98</w:t>
            </w:r>
            <w:r w:rsidRPr="00413780">
              <w:t>)</w:t>
            </w:r>
          </w:p>
        </w:tc>
      </w:tr>
      <w:tr w:rsidR="00A45261" w14:paraId="3DDB23CA" w14:textId="77777777" w:rsidTr="00357E05">
        <w:trPr>
          <w:tblHeader/>
        </w:trPr>
        <w:tc>
          <w:tcPr>
            <w:tcW w:w="9526" w:type="dxa"/>
            <w:gridSpan w:val="4"/>
            <w:shd w:val="clear" w:color="auto" w:fill="CCFFCC"/>
            <w:vAlign w:val="center"/>
          </w:tcPr>
          <w:p w14:paraId="636F3F45" w14:textId="77777777" w:rsidR="00A45261" w:rsidRDefault="00A45261" w:rsidP="00280DEE">
            <w:r w:rsidRPr="000A066E">
              <w:rPr>
                <w:b/>
              </w:rPr>
              <w:t>Test description</w:t>
            </w:r>
          </w:p>
        </w:tc>
      </w:tr>
      <w:tr w:rsidR="00A45261" w14:paraId="73644154" w14:textId="77777777" w:rsidTr="00280DEE">
        <w:trPr>
          <w:tblHeader/>
        </w:trPr>
        <w:tc>
          <w:tcPr>
            <w:tcW w:w="9526" w:type="dxa"/>
            <w:gridSpan w:val="4"/>
            <w:vAlign w:val="center"/>
          </w:tcPr>
          <w:p w14:paraId="1AF8E18A" w14:textId="77777777" w:rsidR="00A45261" w:rsidRDefault="00A45261" w:rsidP="00280DEE">
            <w:pPr>
              <w:rPr>
                <w:i/>
              </w:rPr>
            </w:pPr>
          </w:p>
          <w:p w14:paraId="58F126D9" w14:textId="34F43497" w:rsidR="00A45261" w:rsidRDefault="00A45261" w:rsidP="00280DEE">
            <w:pPr>
              <w:rPr>
                <w:i/>
              </w:rPr>
            </w:pPr>
            <w:r w:rsidRPr="00B07F0D">
              <w:rPr>
                <w:i/>
              </w:rPr>
              <w:t xml:space="preserve">This test checks that </w:t>
            </w:r>
            <w:r>
              <w:rPr>
                <w:i/>
              </w:rPr>
              <w:t>exchange sets containing signatures but missing a data server certificate may not be loaded..</w:t>
            </w:r>
          </w:p>
          <w:p w14:paraId="366C4A1E" w14:textId="77777777" w:rsidR="00A45261" w:rsidRPr="00B07F0D" w:rsidRDefault="00A45261" w:rsidP="00280DEE">
            <w:pPr>
              <w:rPr>
                <w:i/>
              </w:rPr>
            </w:pPr>
          </w:p>
        </w:tc>
      </w:tr>
      <w:tr w:rsidR="00A45261" w14:paraId="5B1B9ACC" w14:textId="77777777" w:rsidTr="00357E05">
        <w:trPr>
          <w:tblHeader/>
        </w:trPr>
        <w:tc>
          <w:tcPr>
            <w:tcW w:w="9526" w:type="dxa"/>
            <w:gridSpan w:val="4"/>
            <w:shd w:val="clear" w:color="auto" w:fill="CCFFCC"/>
            <w:vAlign w:val="center"/>
          </w:tcPr>
          <w:p w14:paraId="682B2AF3" w14:textId="77777777" w:rsidR="00A45261" w:rsidRPr="004065B1" w:rsidRDefault="00A45261" w:rsidP="00280DEE">
            <w:r w:rsidRPr="000A066E">
              <w:rPr>
                <w:b/>
              </w:rPr>
              <w:t>Setup</w:t>
            </w:r>
          </w:p>
        </w:tc>
      </w:tr>
      <w:tr w:rsidR="00A45261" w14:paraId="32F3148A" w14:textId="77777777" w:rsidTr="00280DEE">
        <w:trPr>
          <w:tblHeader/>
        </w:trPr>
        <w:tc>
          <w:tcPr>
            <w:tcW w:w="9526" w:type="dxa"/>
            <w:gridSpan w:val="4"/>
            <w:vAlign w:val="center"/>
          </w:tcPr>
          <w:p w14:paraId="4D0E5AE0" w14:textId="77777777" w:rsidR="00A45261" w:rsidRPr="00076547" w:rsidRDefault="00A45261" w:rsidP="00280DEE">
            <w:pPr>
              <w:rPr>
                <w:i/>
              </w:rPr>
            </w:pPr>
            <w:r w:rsidRPr="00076547">
              <w:rPr>
                <w:i/>
              </w:rPr>
              <w:t>No pre-installed permits</w:t>
            </w:r>
          </w:p>
          <w:p w14:paraId="3AC12A41" w14:textId="77777777" w:rsidR="00A45261" w:rsidRPr="00076547" w:rsidRDefault="00A45261" w:rsidP="00280DEE">
            <w:pPr>
              <w:rPr>
                <w:i/>
              </w:rPr>
            </w:pPr>
            <w:r w:rsidRPr="00076547">
              <w:rPr>
                <w:i/>
              </w:rPr>
              <w:t>Test data used:</w:t>
            </w:r>
          </w:p>
          <w:p w14:paraId="1F7EC227" w14:textId="77777777" w:rsidR="00A45261" w:rsidRPr="00076547" w:rsidRDefault="00A45261" w:rsidP="00280DEE">
            <w:pPr>
              <w:rPr>
                <w:i/>
              </w:rPr>
            </w:pPr>
            <w:r>
              <w:rPr>
                <w:i/>
              </w:rPr>
              <w:t>CATALOG.XML CAT.SIG</w:t>
            </w:r>
          </w:p>
          <w:p w14:paraId="5CEB1108" w14:textId="77777777" w:rsidR="00A45261" w:rsidRDefault="00A45261" w:rsidP="00280DEE">
            <w:pPr>
              <w:rPr>
                <w:i/>
              </w:rPr>
            </w:pPr>
            <w:r w:rsidRPr="00076547">
              <w:rPr>
                <w:i/>
              </w:rPr>
              <w:t>Test data location:</w:t>
            </w:r>
          </w:p>
          <w:p w14:paraId="40F948F5" w14:textId="638178C4" w:rsidR="00A45261" w:rsidRPr="001C412A" w:rsidRDefault="00A45261">
            <w:pPr>
              <w:pStyle w:val="ListParagraph"/>
              <w:numPr>
                <w:ilvl w:val="0"/>
                <w:numId w:val="53"/>
              </w:numPr>
              <w:rPr>
                <w:b/>
                <w:bCs/>
                <w:i/>
              </w:rPr>
            </w:pPr>
            <w:r>
              <w:rPr>
                <w:b/>
                <w:bCs/>
                <w:i/>
              </w:rPr>
              <w:t>Authentication3C</w:t>
            </w:r>
          </w:p>
          <w:p w14:paraId="3670ABCE" w14:textId="77777777" w:rsidR="00A45261" w:rsidRDefault="00A45261" w:rsidP="00280DEE">
            <w:pPr>
              <w:jc w:val="left"/>
              <w:rPr>
                <w:i/>
              </w:rPr>
            </w:pPr>
          </w:p>
          <w:p w14:paraId="1B7BDEA5" w14:textId="779B9DD6" w:rsidR="00A45261" w:rsidRDefault="00A45261" w:rsidP="00280DEE">
            <w:pPr>
              <w:jc w:val="left"/>
              <w:rPr>
                <w:i/>
              </w:rPr>
            </w:pPr>
            <w:r>
              <w:rPr>
                <w:i/>
              </w:rPr>
              <w:t xml:space="preserve">This exchange set contains data signed by two </w:t>
            </w:r>
            <w:proofErr w:type="spellStart"/>
            <w:r>
              <w:rPr>
                <w:i/>
              </w:rPr>
              <w:t>dataservers</w:t>
            </w:r>
            <w:proofErr w:type="spellEnd"/>
            <w:r>
              <w:rPr>
                <w:i/>
              </w:rPr>
              <w:t xml:space="preserve"> (as in </w:t>
            </w:r>
            <w:proofErr w:type="spellStart"/>
            <w:r>
              <w:rPr>
                <w:i/>
              </w:rPr>
              <w:t>MultipleDataServers</w:t>
            </w:r>
            <w:proofErr w:type="spellEnd"/>
            <w:r>
              <w:rPr>
                <w:i/>
              </w:rPr>
              <w:t>) but DS2’s SA signed data server certificate is missing.</w:t>
            </w:r>
          </w:p>
          <w:p w14:paraId="7A192D7D" w14:textId="77777777" w:rsidR="00A45261" w:rsidRPr="00EF287F" w:rsidRDefault="00A45261" w:rsidP="00280DEE">
            <w:pPr>
              <w:jc w:val="left"/>
              <w:rPr>
                <w:i/>
              </w:rPr>
            </w:pPr>
          </w:p>
        </w:tc>
      </w:tr>
      <w:tr w:rsidR="00A45261" w14:paraId="50C9FAFE" w14:textId="77777777" w:rsidTr="00357E05">
        <w:trPr>
          <w:tblHeader/>
        </w:trPr>
        <w:tc>
          <w:tcPr>
            <w:tcW w:w="9526" w:type="dxa"/>
            <w:gridSpan w:val="4"/>
            <w:shd w:val="clear" w:color="auto" w:fill="CCFFCC"/>
            <w:vAlign w:val="center"/>
          </w:tcPr>
          <w:p w14:paraId="3267BCFD" w14:textId="77777777" w:rsidR="00A45261" w:rsidRPr="004065B1" w:rsidRDefault="00A45261" w:rsidP="00280DEE">
            <w:r w:rsidRPr="000A066E">
              <w:rPr>
                <w:b/>
              </w:rPr>
              <w:t>Action</w:t>
            </w:r>
          </w:p>
        </w:tc>
      </w:tr>
      <w:tr w:rsidR="00A45261" w14:paraId="0D98613D" w14:textId="77777777" w:rsidTr="00280DEE">
        <w:trPr>
          <w:tblHeader/>
        </w:trPr>
        <w:tc>
          <w:tcPr>
            <w:tcW w:w="9526" w:type="dxa"/>
            <w:gridSpan w:val="4"/>
            <w:vAlign w:val="center"/>
          </w:tcPr>
          <w:p w14:paraId="301AC22F" w14:textId="1FE948BE" w:rsidR="00A45261" w:rsidRPr="00B07F0D" w:rsidRDefault="00A45261" w:rsidP="00A45261">
            <w:pPr>
              <w:rPr>
                <w:i/>
              </w:rPr>
            </w:pPr>
            <w:r w:rsidRPr="00EF287F">
              <w:rPr>
                <w:i/>
              </w:rPr>
              <w:t>Install the certificate, permits and exchange set from the location above.</w:t>
            </w:r>
          </w:p>
        </w:tc>
      </w:tr>
      <w:tr w:rsidR="00A45261" w14:paraId="3DA6A736" w14:textId="77777777" w:rsidTr="00357E05">
        <w:trPr>
          <w:tblHeader/>
        </w:trPr>
        <w:tc>
          <w:tcPr>
            <w:tcW w:w="9526" w:type="dxa"/>
            <w:gridSpan w:val="4"/>
            <w:shd w:val="clear" w:color="auto" w:fill="CCFFCC"/>
            <w:vAlign w:val="center"/>
          </w:tcPr>
          <w:p w14:paraId="29D724AC" w14:textId="77777777" w:rsidR="00A45261" w:rsidRPr="004065B1" w:rsidRDefault="00A45261" w:rsidP="00A45261">
            <w:r w:rsidRPr="000A066E">
              <w:rPr>
                <w:b/>
              </w:rPr>
              <w:t>Results</w:t>
            </w:r>
          </w:p>
        </w:tc>
      </w:tr>
      <w:tr w:rsidR="00A45261" w14:paraId="7BE7B1E2" w14:textId="77777777" w:rsidTr="00280DEE">
        <w:trPr>
          <w:tblHeader/>
        </w:trPr>
        <w:tc>
          <w:tcPr>
            <w:tcW w:w="9526" w:type="dxa"/>
            <w:gridSpan w:val="4"/>
            <w:vAlign w:val="center"/>
          </w:tcPr>
          <w:p w14:paraId="3D699C75" w14:textId="77777777" w:rsidR="00A45261" w:rsidRDefault="00A45261" w:rsidP="00A45261">
            <w:pPr>
              <w:jc w:val="left"/>
              <w:rPr>
                <w:rFonts w:cs="Arial"/>
                <w:i/>
                <w:iCs/>
                <w:position w:val="-1"/>
                <w:lang w:val="en-US"/>
              </w:rPr>
            </w:pPr>
          </w:p>
          <w:p w14:paraId="23FB4FA6" w14:textId="2834DADB" w:rsidR="00A45261" w:rsidRPr="00CE380E" w:rsidRDefault="00A45261" w:rsidP="00A45261">
            <w:pPr>
              <w:jc w:val="left"/>
              <w:rPr>
                <w:i/>
              </w:rPr>
            </w:pPr>
            <w:r w:rsidRPr="00CE380E">
              <w:rPr>
                <w:i/>
              </w:rPr>
              <w:t xml:space="preserve">The </w:t>
            </w:r>
            <w:r>
              <w:rPr>
                <w:i/>
              </w:rPr>
              <w:t>four</w:t>
            </w:r>
            <w:r w:rsidRPr="00CE380E">
              <w:rPr>
                <w:i/>
              </w:rPr>
              <w:t xml:space="preserve"> cells </w:t>
            </w:r>
            <w:r>
              <w:rPr>
                <w:i/>
              </w:rPr>
              <w:t xml:space="preserve">signed by DS1 </w:t>
            </w:r>
            <w:r w:rsidRPr="00CE380E">
              <w:rPr>
                <w:i/>
              </w:rPr>
              <w:t>must authenticate, decrypt and import to the ECDIS without any error or warning messages.</w:t>
            </w:r>
            <w:r>
              <w:rPr>
                <w:i/>
              </w:rPr>
              <w:t xml:space="preserve"> The cells and updates from DS2 must not be loaded and a suitable error message given.</w:t>
            </w:r>
          </w:p>
          <w:p w14:paraId="7B2B5D1B" w14:textId="77777777" w:rsidR="00A45261" w:rsidRPr="00CE380E" w:rsidRDefault="00A45261" w:rsidP="00A45261">
            <w:pPr>
              <w:jc w:val="left"/>
              <w:rPr>
                <w:i/>
              </w:rPr>
            </w:pPr>
          </w:p>
          <w:p w14:paraId="499FD1CA" w14:textId="77777777" w:rsidR="00A45261" w:rsidRPr="00CE380E" w:rsidRDefault="00A45261" w:rsidP="00A45261">
            <w:pPr>
              <w:jc w:val="left"/>
              <w:rPr>
                <w:i/>
              </w:rPr>
            </w:pPr>
            <w:r w:rsidRPr="00CE380E">
              <w:rPr>
                <w:i/>
              </w:rPr>
              <w:t xml:space="preserve">ENC cell </w:t>
            </w:r>
            <w:r>
              <w:rPr>
                <w:i/>
              </w:rPr>
              <w:t>101GB00</w:t>
            </w:r>
            <w:r w:rsidRPr="00CE380E">
              <w:rPr>
                <w:i/>
              </w:rPr>
              <w:t xml:space="preserve">301620 (Edition #3, Update #0) installed without error or warning </w:t>
            </w:r>
          </w:p>
          <w:p w14:paraId="13400B53" w14:textId="77777777" w:rsidR="00A45261" w:rsidRPr="00CE380E" w:rsidRDefault="00A45261" w:rsidP="00A45261">
            <w:pPr>
              <w:jc w:val="left"/>
              <w:rPr>
                <w:i/>
              </w:rPr>
            </w:pPr>
            <w:r w:rsidRPr="00CE380E">
              <w:rPr>
                <w:i/>
              </w:rPr>
              <w:t xml:space="preserve">ENC cell </w:t>
            </w:r>
            <w:r>
              <w:rPr>
                <w:i/>
              </w:rPr>
              <w:t>101GB00</w:t>
            </w:r>
            <w:r w:rsidRPr="00CE380E">
              <w:rPr>
                <w:i/>
              </w:rPr>
              <w:t xml:space="preserve">301640 (Edition #4, Update #0) installed without error or warning </w:t>
            </w:r>
          </w:p>
          <w:p w14:paraId="1AFF39EF" w14:textId="77777777" w:rsidR="00A45261" w:rsidRPr="00CE380E" w:rsidRDefault="00A45261" w:rsidP="00A45261">
            <w:pPr>
              <w:jc w:val="left"/>
              <w:rPr>
                <w:i/>
              </w:rPr>
            </w:pPr>
            <w:r w:rsidRPr="00CE380E">
              <w:rPr>
                <w:i/>
              </w:rPr>
              <w:t xml:space="preserve">ENC cell </w:t>
            </w:r>
            <w:r>
              <w:rPr>
                <w:i/>
              </w:rPr>
              <w:t>101GB00</w:t>
            </w:r>
            <w:r w:rsidRPr="00CE380E">
              <w:rPr>
                <w:i/>
              </w:rPr>
              <w:t xml:space="preserve">301660 (Edition #5, Update #0) installed without error or warning </w:t>
            </w:r>
          </w:p>
          <w:p w14:paraId="4C5E43F0" w14:textId="77777777" w:rsidR="00A45261" w:rsidRPr="00CE380E" w:rsidRDefault="00A45261" w:rsidP="00A45261">
            <w:pPr>
              <w:jc w:val="left"/>
              <w:rPr>
                <w:i/>
              </w:rPr>
            </w:pPr>
            <w:r w:rsidRPr="00CE380E">
              <w:rPr>
                <w:i/>
              </w:rPr>
              <w:t xml:space="preserve">ENC cell </w:t>
            </w:r>
            <w:r>
              <w:rPr>
                <w:i/>
              </w:rPr>
              <w:t>101GB00</w:t>
            </w:r>
            <w:r w:rsidRPr="00CE380E">
              <w:rPr>
                <w:i/>
              </w:rPr>
              <w:t xml:space="preserve">301820 (Edition #3, Update #0) installed without error or warning </w:t>
            </w:r>
          </w:p>
          <w:p w14:paraId="57613E47" w14:textId="2BC0B42D" w:rsidR="00A45261" w:rsidRPr="00CE380E" w:rsidRDefault="00A45261" w:rsidP="00A45261">
            <w:pPr>
              <w:jc w:val="left"/>
              <w:rPr>
                <w:i/>
              </w:rPr>
            </w:pPr>
            <w:r w:rsidRPr="00CE380E">
              <w:rPr>
                <w:i/>
              </w:rPr>
              <w:t xml:space="preserve">ENC cell </w:t>
            </w:r>
            <w:r>
              <w:rPr>
                <w:i/>
              </w:rPr>
              <w:t>101GB00</w:t>
            </w:r>
            <w:r w:rsidRPr="00CE380E">
              <w:rPr>
                <w:i/>
              </w:rPr>
              <w:t>301840 (Edition #8, Update #1)</w:t>
            </w:r>
            <w:r>
              <w:rPr>
                <w:i/>
              </w:rPr>
              <w:t xml:space="preserve"> not</w:t>
            </w:r>
            <w:r w:rsidRPr="00CE380E">
              <w:rPr>
                <w:i/>
              </w:rPr>
              <w:t xml:space="preserve"> install</w:t>
            </w:r>
            <w:r>
              <w:rPr>
                <w:i/>
              </w:rPr>
              <w:t>ed</w:t>
            </w:r>
          </w:p>
          <w:p w14:paraId="489F1FCE" w14:textId="186D06D0" w:rsidR="00A45261" w:rsidRPr="00CE380E" w:rsidRDefault="00A45261" w:rsidP="00A45261">
            <w:pPr>
              <w:jc w:val="left"/>
              <w:rPr>
                <w:i/>
              </w:rPr>
            </w:pPr>
            <w:r w:rsidRPr="00CE380E">
              <w:rPr>
                <w:i/>
              </w:rPr>
              <w:t xml:space="preserve">ENC cell </w:t>
            </w:r>
            <w:r>
              <w:rPr>
                <w:i/>
              </w:rPr>
              <w:t>101GB00</w:t>
            </w:r>
            <w:r w:rsidRPr="00CE380E">
              <w:rPr>
                <w:i/>
              </w:rPr>
              <w:t xml:space="preserve">301860 (Edition #3, Update #2) </w:t>
            </w:r>
            <w:r>
              <w:rPr>
                <w:i/>
              </w:rPr>
              <w:t>not</w:t>
            </w:r>
            <w:r w:rsidRPr="00CE380E">
              <w:rPr>
                <w:i/>
              </w:rPr>
              <w:t xml:space="preserve"> install</w:t>
            </w:r>
            <w:r>
              <w:rPr>
                <w:i/>
              </w:rPr>
              <w:t>ed</w:t>
            </w:r>
          </w:p>
          <w:p w14:paraId="0A8DC5BE" w14:textId="2561A4CD" w:rsidR="00A45261" w:rsidRPr="00B07F0D" w:rsidRDefault="00A45261" w:rsidP="00A45261">
            <w:pPr>
              <w:jc w:val="left"/>
              <w:rPr>
                <w:rFonts w:cs="Arial"/>
                <w:i/>
                <w:iCs/>
                <w:position w:val="-1"/>
                <w:lang w:val="en-US"/>
              </w:rPr>
            </w:pPr>
            <w:r w:rsidRPr="00CE380E">
              <w:rPr>
                <w:i/>
              </w:rPr>
              <w:t xml:space="preserve">ENC cell </w:t>
            </w:r>
            <w:r>
              <w:rPr>
                <w:i/>
              </w:rPr>
              <w:t>101GB00</w:t>
            </w:r>
            <w:r w:rsidRPr="00CE380E">
              <w:rPr>
                <w:i/>
              </w:rPr>
              <w:t xml:space="preserve">302020 (Edition #4, Update #1) </w:t>
            </w:r>
            <w:r>
              <w:rPr>
                <w:i/>
              </w:rPr>
              <w:t>not</w:t>
            </w:r>
            <w:r w:rsidRPr="00CE380E">
              <w:rPr>
                <w:i/>
              </w:rPr>
              <w:t xml:space="preserve"> install</w:t>
            </w:r>
            <w:r>
              <w:rPr>
                <w:i/>
              </w:rPr>
              <w:t>ed</w:t>
            </w:r>
          </w:p>
        </w:tc>
      </w:tr>
    </w:tbl>
    <w:p w14:paraId="698E56B5" w14:textId="77777777" w:rsidR="005B4573" w:rsidRDefault="005B4573" w:rsidP="004F582E"/>
    <w:p w14:paraId="14A14BC0" w14:textId="77777777" w:rsidR="004F582E" w:rsidRDefault="004F582E" w:rsidP="00E30B8F">
      <w:pPr>
        <w:pStyle w:val="Heading3"/>
      </w:pPr>
      <w:commentRangeStart w:id="995"/>
      <w:r>
        <w:t>ENC Decryption</w:t>
      </w:r>
      <w:commentRangeEnd w:id="995"/>
      <w:r w:rsidR="00364869">
        <w:rPr>
          <w:rStyle w:val="CommentReference"/>
          <w:b w:val="0"/>
          <w:snapToGrid/>
          <w:color w:val="000000"/>
        </w:rPr>
        <w:commentReference w:id="995"/>
      </w:r>
    </w:p>
    <w:p w14:paraId="0AE3D11B" w14:textId="77777777" w:rsidR="004F582E" w:rsidRPr="00A94802" w:rsidRDefault="004F582E" w:rsidP="001D52EE">
      <w:pPr>
        <w:pStyle w:val="Heading4"/>
      </w:pPr>
      <w:r>
        <w:t>2.5.6</w:t>
      </w:r>
      <w:r w:rsidRPr="00A94802">
        <w:t xml:space="preserve"> a) </w:t>
      </w:r>
      <w:r w:rsidR="003417A2" w:rsidRPr="003417A2">
        <w:t>Install ENCs when pre-installed permits have expired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382DFA4" w14:textId="77777777" w:rsidTr="00CB4150">
        <w:trPr>
          <w:trHeight w:val="454"/>
          <w:tblHeader/>
        </w:trPr>
        <w:tc>
          <w:tcPr>
            <w:tcW w:w="2381" w:type="dxa"/>
            <w:shd w:val="clear" w:color="auto" w:fill="CCFFCC"/>
            <w:vAlign w:val="center"/>
          </w:tcPr>
          <w:p w14:paraId="60D9AFCE" w14:textId="77777777" w:rsidR="004F582E" w:rsidRPr="004065B1" w:rsidRDefault="004F582E" w:rsidP="00CB4150">
            <w:r w:rsidRPr="000A066E">
              <w:rPr>
                <w:b/>
              </w:rPr>
              <w:t>Test Reference</w:t>
            </w:r>
          </w:p>
        </w:tc>
        <w:tc>
          <w:tcPr>
            <w:tcW w:w="2381" w:type="dxa"/>
            <w:shd w:val="clear" w:color="auto" w:fill="CCFFCC"/>
            <w:vAlign w:val="center"/>
          </w:tcPr>
          <w:p w14:paraId="1A3A581E" w14:textId="1DD5BC24" w:rsidR="004F582E" w:rsidRPr="004065B1" w:rsidRDefault="00A507B1" w:rsidP="00CB4150">
            <w:proofErr w:type="spellStart"/>
            <w:r>
              <w:t>ExpiredPermits</w:t>
            </w:r>
            <w:proofErr w:type="spellEnd"/>
          </w:p>
        </w:tc>
        <w:tc>
          <w:tcPr>
            <w:tcW w:w="2382" w:type="dxa"/>
            <w:shd w:val="clear" w:color="auto" w:fill="CCFFCC"/>
            <w:vAlign w:val="center"/>
          </w:tcPr>
          <w:p w14:paraId="4B53280D" w14:textId="77777777" w:rsidR="004F582E" w:rsidRPr="004065B1" w:rsidRDefault="004F582E" w:rsidP="00CB4150">
            <w:r w:rsidRPr="000A066E">
              <w:rPr>
                <w:b/>
              </w:rPr>
              <w:t>IHO Reference</w:t>
            </w:r>
          </w:p>
        </w:tc>
        <w:tc>
          <w:tcPr>
            <w:tcW w:w="2382" w:type="dxa"/>
            <w:shd w:val="clear" w:color="auto" w:fill="CCFFCC"/>
            <w:vAlign w:val="center"/>
          </w:tcPr>
          <w:p w14:paraId="0CCE6ABC" w14:textId="77777777" w:rsidR="00210D92" w:rsidRDefault="00210D92" w:rsidP="00210D92">
            <w:pPr>
              <w:widowControl/>
              <w:spacing w:line="240" w:lineRule="auto"/>
              <w:rPr>
                <w:rFonts w:ascii="Calibri" w:hAnsi="Calibri" w:cs="Calibri"/>
                <w:snapToGrid/>
                <w:color w:val="000000"/>
                <w:sz w:val="22"/>
                <w:szCs w:val="22"/>
              </w:rPr>
            </w:pPr>
            <w:r>
              <w:rPr>
                <w:rFonts w:ascii="Calibri" w:hAnsi="Calibri" w:cs="Calibri"/>
                <w:color w:val="000000"/>
                <w:sz w:val="22"/>
                <w:szCs w:val="22"/>
              </w:rPr>
              <w:t>S-98 15-7.4</w:t>
            </w:r>
          </w:p>
          <w:p w14:paraId="50345A8E" w14:textId="1F34727D" w:rsidR="004F582E" w:rsidRPr="004065B1" w:rsidRDefault="004F582E" w:rsidP="00380B4B"/>
        </w:tc>
      </w:tr>
      <w:tr w:rsidR="004F582E" w14:paraId="43CC72A2" w14:textId="77777777" w:rsidTr="00CB4150">
        <w:trPr>
          <w:tblHeader/>
        </w:trPr>
        <w:tc>
          <w:tcPr>
            <w:tcW w:w="9526" w:type="dxa"/>
            <w:gridSpan w:val="4"/>
            <w:shd w:val="clear" w:color="auto" w:fill="CCFFCC"/>
            <w:vAlign w:val="center"/>
          </w:tcPr>
          <w:p w14:paraId="4ECA5930" w14:textId="77777777" w:rsidR="004F582E" w:rsidRDefault="004F582E" w:rsidP="00CB4150">
            <w:r w:rsidRPr="000A066E">
              <w:rPr>
                <w:b/>
              </w:rPr>
              <w:lastRenderedPageBreak/>
              <w:t>Test description</w:t>
            </w:r>
          </w:p>
        </w:tc>
      </w:tr>
      <w:tr w:rsidR="004F582E" w14:paraId="35BCE6D5" w14:textId="77777777" w:rsidTr="00CB4150">
        <w:trPr>
          <w:tblHeader/>
        </w:trPr>
        <w:tc>
          <w:tcPr>
            <w:tcW w:w="9526" w:type="dxa"/>
            <w:gridSpan w:val="4"/>
            <w:vAlign w:val="center"/>
          </w:tcPr>
          <w:p w14:paraId="155695C8" w14:textId="77777777" w:rsidR="004F582E" w:rsidRPr="00CE380E" w:rsidRDefault="00380B4B" w:rsidP="002164D3">
            <w:pPr>
              <w:jc w:val="left"/>
              <w:rPr>
                <w:i/>
              </w:rPr>
            </w:pPr>
            <w:r w:rsidRPr="00CE380E">
              <w:rPr>
                <w:i/>
              </w:rPr>
              <w:t>To test how the system performs when importing new ENCs where the previously installed permits have expired.</w:t>
            </w:r>
          </w:p>
        </w:tc>
      </w:tr>
      <w:tr w:rsidR="004F582E" w14:paraId="61399711" w14:textId="77777777" w:rsidTr="00CB4150">
        <w:trPr>
          <w:tblHeader/>
        </w:trPr>
        <w:tc>
          <w:tcPr>
            <w:tcW w:w="9526" w:type="dxa"/>
            <w:gridSpan w:val="4"/>
            <w:shd w:val="clear" w:color="auto" w:fill="CCFFCC"/>
            <w:vAlign w:val="center"/>
          </w:tcPr>
          <w:p w14:paraId="2AF056AB" w14:textId="77777777" w:rsidR="004F582E" w:rsidRPr="004065B1" w:rsidRDefault="004F582E" w:rsidP="00CB4150">
            <w:r w:rsidRPr="000A066E">
              <w:rPr>
                <w:b/>
              </w:rPr>
              <w:t>Setup</w:t>
            </w:r>
          </w:p>
        </w:tc>
      </w:tr>
      <w:tr w:rsidR="004F582E" w14:paraId="4E937AB3" w14:textId="77777777" w:rsidTr="00CB4150">
        <w:trPr>
          <w:tblHeader/>
        </w:trPr>
        <w:tc>
          <w:tcPr>
            <w:tcW w:w="9526" w:type="dxa"/>
            <w:gridSpan w:val="4"/>
            <w:vAlign w:val="center"/>
          </w:tcPr>
          <w:p w14:paraId="796542CF" w14:textId="563AC812" w:rsidR="00380B4B" w:rsidRPr="00CE380E" w:rsidRDefault="00380B4B" w:rsidP="00380B4B">
            <w:pPr>
              <w:rPr>
                <w:i/>
              </w:rPr>
            </w:pPr>
            <w:r w:rsidRPr="00CE380E">
              <w:rPr>
                <w:i/>
              </w:rPr>
              <w:t xml:space="preserve">Only the </w:t>
            </w:r>
            <w:r w:rsidR="00823D26">
              <w:rPr>
                <w:i/>
              </w:rPr>
              <w:t>PERMIT.XML</w:t>
            </w:r>
            <w:r w:rsidRPr="00CE380E">
              <w:rPr>
                <w:i/>
              </w:rPr>
              <w:t xml:space="preserve"> and IHO.CRT files installed from the location below. </w:t>
            </w:r>
          </w:p>
          <w:p w14:paraId="3CC10506" w14:textId="77777777" w:rsidR="00380B4B" w:rsidRPr="00CE380E" w:rsidRDefault="00380B4B" w:rsidP="00380B4B">
            <w:pPr>
              <w:rPr>
                <w:i/>
              </w:rPr>
            </w:pPr>
            <w:r w:rsidRPr="00CE380E">
              <w:rPr>
                <w:i/>
              </w:rPr>
              <w:t>Test data used:</w:t>
            </w:r>
          </w:p>
          <w:p w14:paraId="53EA7A8A" w14:textId="18AB9A55" w:rsidR="00380B4B" w:rsidRPr="00CE380E" w:rsidRDefault="00380B4B" w:rsidP="00380B4B">
            <w:pPr>
              <w:rPr>
                <w:i/>
              </w:rPr>
            </w:pPr>
            <w:r w:rsidRPr="00CE380E">
              <w:rPr>
                <w:i/>
              </w:rPr>
              <w:t>1) IHO.CRT</w:t>
            </w:r>
            <w:r w:rsidR="00077F07">
              <w:rPr>
                <w:i/>
              </w:rPr>
              <w:t xml:space="preserve"> </w:t>
            </w:r>
          </w:p>
          <w:p w14:paraId="656BE549" w14:textId="0A4C753D" w:rsidR="00380B4B" w:rsidRPr="00CE380E" w:rsidRDefault="00380B4B" w:rsidP="00380B4B">
            <w:pPr>
              <w:rPr>
                <w:i/>
              </w:rPr>
            </w:pPr>
            <w:r w:rsidRPr="00CE380E">
              <w:rPr>
                <w:i/>
              </w:rPr>
              <w:t xml:space="preserve">2) </w:t>
            </w:r>
            <w:r w:rsidR="00823D26">
              <w:rPr>
                <w:i/>
              </w:rPr>
              <w:t>PERMIT.XML</w:t>
            </w:r>
          </w:p>
          <w:p w14:paraId="77480399" w14:textId="4AA232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20BEFBDF" w14:textId="238A9A9A" w:rsidR="00380B4B" w:rsidRDefault="00380B4B" w:rsidP="00380B4B">
            <w:pPr>
              <w:rPr>
                <w:i/>
              </w:rPr>
            </w:pPr>
            <w:r w:rsidRPr="00CE380E">
              <w:rPr>
                <w:i/>
              </w:rPr>
              <w:t>Test data location:</w:t>
            </w:r>
          </w:p>
          <w:p w14:paraId="1759BEF8" w14:textId="453D38F9" w:rsidR="00A507B1" w:rsidRPr="00A507B1" w:rsidRDefault="00A507B1">
            <w:pPr>
              <w:pStyle w:val="ListParagraph"/>
              <w:numPr>
                <w:ilvl w:val="0"/>
                <w:numId w:val="53"/>
              </w:numPr>
              <w:rPr>
                <w:b/>
                <w:bCs/>
                <w:i/>
              </w:rPr>
            </w:pPr>
            <w:proofErr w:type="spellStart"/>
            <w:r w:rsidRPr="00A507B1">
              <w:rPr>
                <w:b/>
                <w:bCs/>
                <w:i/>
              </w:rPr>
              <w:t>DecryptionA</w:t>
            </w:r>
            <w:proofErr w:type="spellEnd"/>
          </w:p>
          <w:p w14:paraId="59D15414" w14:textId="3A18F5BC" w:rsidR="004F582E" w:rsidRPr="00CE380E" w:rsidRDefault="004F582E" w:rsidP="00380B4B">
            <w:pPr>
              <w:rPr>
                <w:i/>
              </w:rPr>
            </w:pPr>
          </w:p>
        </w:tc>
      </w:tr>
      <w:tr w:rsidR="004F582E" w14:paraId="780FF8E2" w14:textId="77777777" w:rsidTr="00CB4150">
        <w:trPr>
          <w:tblHeader/>
        </w:trPr>
        <w:tc>
          <w:tcPr>
            <w:tcW w:w="9526" w:type="dxa"/>
            <w:gridSpan w:val="4"/>
            <w:shd w:val="clear" w:color="auto" w:fill="CCFFCC"/>
            <w:vAlign w:val="center"/>
          </w:tcPr>
          <w:p w14:paraId="0AD71366" w14:textId="77777777" w:rsidR="004F582E" w:rsidRPr="004065B1" w:rsidRDefault="004F582E" w:rsidP="00CB4150">
            <w:r w:rsidRPr="000A066E">
              <w:rPr>
                <w:b/>
              </w:rPr>
              <w:t>Action</w:t>
            </w:r>
          </w:p>
        </w:tc>
      </w:tr>
      <w:tr w:rsidR="004F582E" w14:paraId="2D4F16EB" w14:textId="77777777" w:rsidTr="00CB4150">
        <w:trPr>
          <w:tblHeader/>
        </w:trPr>
        <w:tc>
          <w:tcPr>
            <w:tcW w:w="9526" w:type="dxa"/>
            <w:gridSpan w:val="4"/>
            <w:vAlign w:val="center"/>
          </w:tcPr>
          <w:p w14:paraId="17CBE539" w14:textId="77777777" w:rsidR="00380B4B" w:rsidRPr="00CE380E" w:rsidRDefault="00380B4B" w:rsidP="00380B4B">
            <w:pPr>
              <w:rPr>
                <w:i/>
              </w:rPr>
            </w:pPr>
            <w:r w:rsidRPr="00CE380E">
              <w:rPr>
                <w:i/>
              </w:rPr>
              <w:t xml:space="preserve">Install the exchange set from the location above. </w:t>
            </w:r>
          </w:p>
          <w:p w14:paraId="04257D93" w14:textId="4B7738FA" w:rsidR="004F582E" w:rsidRPr="00CE380E" w:rsidRDefault="004A095C" w:rsidP="00380B4B">
            <w:pPr>
              <w:rPr>
                <w:i/>
              </w:rPr>
            </w:pPr>
            <w:r w:rsidRPr="00EF287F">
              <w:rPr>
                <w:i/>
              </w:rPr>
              <w:t>Note</w:t>
            </w:r>
            <w:r w:rsidR="00380B4B" w:rsidRPr="00EF287F">
              <w:rPr>
                <w:i/>
              </w:rPr>
              <w:t>:</w:t>
            </w:r>
            <w:r w:rsidR="00380B4B" w:rsidRPr="00CE380E">
              <w:rPr>
                <w:i/>
              </w:rPr>
              <w:t xml:space="preserve"> The computer clock must be </w:t>
            </w:r>
            <w:r w:rsidR="001825B9" w:rsidRPr="001825B9">
              <w:rPr>
                <w:i/>
              </w:rPr>
              <w:t>to 1st Jan 20</w:t>
            </w:r>
            <w:r w:rsidR="008538F7">
              <w:rPr>
                <w:i/>
              </w:rPr>
              <w:t>2</w:t>
            </w:r>
            <w:r w:rsidR="001825B9" w:rsidRPr="001825B9">
              <w:rPr>
                <w:i/>
              </w:rPr>
              <w:t>3</w:t>
            </w:r>
            <w:r w:rsidR="00380B4B" w:rsidRPr="00CE380E">
              <w:rPr>
                <w:i/>
              </w:rPr>
              <w:t>.</w:t>
            </w:r>
          </w:p>
        </w:tc>
      </w:tr>
      <w:tr w:rsidR="004F582E" w14:paraId="7ABE4672" w14:textId="77777777" w:rsidTr="00CB4150">
        <w:trPr>
          <w:tblHeader/>
        </w:trPr>
        <w:tc>
          <w:tcPr>
            <w:tcW w:w="9526" w:type="dxa"/>
            <w:gridSpan w:val="4"/>
            <w:shd w:val="clear" w:color="auto" w:fill="CCFFCC"/>
            <w:vAlign w:val="center"/>
          </w:tcPr>
          <w:p w14:paraId="4E2EF6C8" w14:textId="77777777" w:rsidR="004F582E" w:rsidRPr="004065B1" w:rsidRDefault="004F582E" w:rsidP="00CB4150">
            <w:r w:rsidRPr="000A066E">
              <w:rPr>
                <w:b/>
              </w:rPr>
              <w:t>Results</w:t>
            </w:r>
          </w:p>
        </w:tc>
      </w:tr>
      <w:tr w:rsidR="004F582E" w14:paraId="0D5ECD7A" w14:textId="77777777" w:rsidTr="00CB4150">
        <w:trPr>
          <w:tblHeader/>
        </w:trPr>
        <w:tc>
          <w:tcPr>
            <w:tcW w:w="9526" w:type="dxa"/>
            <w:gridSpan w:val="4"/>
            <w:vAlign w:val="center"/>
          </w:tcPr>
          <w:p w14:paraId="70A183EA" w14:textId="36EC9C5D" w:rsidR="00380B4B" w:rsidRPr="00CE380E" w:rsidRDefault="00380B4B" w:rsidP="00380B4B">
            <w:pPr>
              <w:jc w:val="left"/>
              <w:rPr>
                <w:i/>
              </w:rPr>
            </w:pPr>
            <w:r w:rsidRPr="00CE380E">
              <w:rPr>
                <w:i/>
              </w:rPr>
              <w:t xml:space="preserve">The system must display the SSE </w:t>
            </w:r>
            <w:r w:rsidR="00F06377">
              <w:rPr>
                <w:i/>
              </w:rPr>
              <w:t>1</w:t>
            </w:r>
            <w:r w:rsidRPr="00CE380E">
              <w:rPr>
                <w:i/>
              </w:rPr>
              <w:t>15 warning when importing the exchange set as follows:</w:t>
            </w:r>
          </w:p>
          <w:p w14:paraId="7F4E95A0" w14:textId="77777777" w:rsidR="00380B4B" w:rsidRPr="00CE380E" w:rsidRDefault="00380B4B" w:rsidP="00380B4B">
            <w:pPr>
              <w:jc w:val="left"/>
              <w:rPr>
                <w:i/>
              </w:rPr>
            </w:pPr>
          </w:p>
          <w:p w14:paraId="04CF1171" w14:textId="6817AD66"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15 – Subscription service has expired. Please contact your data supplier to renew the subscription licence</w:t>
            </w:r>
            <w:r w:rsidRPr="00CE380E">
              <w:rPr>
                <w:i/>
              </w:rPr>
              <w:t>”, (list affected cells)</w:t>
            </w:r>
          </w:p>
          <w:p w14:paraId="5B4566C4" w14:textId="77777777" w:rsidR="005517BB" w:rsidRDefault="005517BB" w:rsidP="00380B4B">
            <w:pPr>
              <w:jc w:val="left"/>
              <w:rPr>
                <w:i/>
              </w:rPr>
            </w:pPr>
          </w:p>
          <w:p w14:paraId="16DCC856" w14:textId="15DD0654" w:rsidR="00380B4B" w:rsidRPr="00CE380E" w:rsidRDefault="00380B4B" w:rsidP="00380B4B">
            <w:pPr>
              <w:jc w:val="left"/>
              <w:rPr>
                <w:i/>
              </w:rPr>
            </w:pPr>
            <w:r w:rsidRPr="00CE380E">
              <w:rPr>
                <w:i/>
              </w:rPr>
              <w:t xml:space="preserve">The system must display the following SSE </w:t>
            </w:r>
            <w:r w:rsidR="00F06377">
              <w:rPr>
                <w:i/>
              </w:rPr>
              <w:t>1</w:t>
            </w:r>
            <w:r w:rsidRPr="00CE380E">
              <w:rPr>
                <w:i/>
              </w:rPr>
              <w:t>25 warning when viewing cells with expired permits:</w:t>
            </w:r>
          </w:p>
          <w:p w14:paraId="2EFE4C22" w14:textId="77777777" w:rsidR="00380B4B" w:rsidRPr="00CE380E" w:rsidRDefault="00380B4B" w:rsidP="00380B4B">
            <w:pPr>
              <w:jc w:val="left"/>
              <w:rPr>
                <w:i/>
              </w:rPr>
            </w:pPr>
          </w:p>
          <w:p w14:paraId="6CBB735D" w14:textId="744A0E29" w:rsidR="00380B4B" w:rsidRPr="00CE380E" w:rsidRDefault="00380B4B" w:rsidP="00380B4B">
            <w:pPr>
              <w:jc w:val="left"/>
              <w:rPr>
                <w:i/>
              </w:rPr>
            </w:pPr>
            <w:r w:rsidRPr="00CE380E">
              <w:rPr>
                <w:i/>
              </w:rPr>
              <w:t>“</w:t>
            </w:r>
            <w:r w:rsidRPr="00CE380E">
              <w:rPr>
                <w:b/>
                <w:i/>
              </w:rPr>
              <w:t xml:space="preserve">SSE </w:t>
            </w:r>
            <w:r w:rsidR="00F06377">
              <w:rPr>
                <w:b/>
                <w:i/>
              </w:rPr>
              <w:t>1</w:t>
            </w:r>
            <w:r w:rsidRPr="00CE380E">
              <w:rPr>
                <w:b/>
                <w:i/>
              </w:rPr>
              <w:t>25 – The ENC permit for this cell has expired. This cell may be out of date and MUST NOT be used for NAVIGATION</w:t>
            </w:r>
            <w:r w:rsidRPr="00CE380E">
              <w:rPr>
                <w:i/>
              </w:rPr>
              <w:t>”.</w:t>
            </w:r>
          </w:p>
          <w:p w14:paraId="6E45ADC5" w14:textId="37D1B3AD" w:rsidR="00380B4B" w:rsidRPr="00CE380E" w:rsidRDefault="00380B4B" w:rsidP="00380B4B">
            <w:pPr>
              <w:jc w:val="left"/>
              <w:rPr>
                <w:i/>
              </w:rPr>
            </w:pPr>
            <w:r w:rsidRPr="00CE380E">
              <w:rPr>
                <w:i/>
              </w:rPr>
              <w:t>(Permits for this test are set to expire on 31st Dec 20</w:t>
            </w:r>
            <w:r w:rsidR="008538F7">
              <w:rPr>
                <w:i/>
              </w:rPr>
              <w:t>2</w:t>
            </w:r>
            <w:r w:rsidRPr="00CE380E">
              <w:rPr>
                <w:i/>
              </w:rPr>
              <w:t xml:space="preserve">2.) </w:t>
            </w:r>
          </w:p>
          <w:p w14:paraId="0228497E" w14:textId="02E6BA0F" w:rsidR="00380B4B" w:rsidRPr="00CE380E" w:rsidRDefault="008F01CB" w:rsidP="00380B4B">
            <w:pPr>
              <w:jc w:val="left"/>
              <w:rPr>
                <w:i/>
              </w:rPr>
            </w:pPr>
            <w:r>
              <w:rPr>
                <w:i/>
              </w:rPr>
              <w:t>101GB00</w:t>
            </w:r>
            <w:r w:rsidR="00380B4B" w:rsidRPr="00CE380E">
              <w:rPr>
                <w:i/>
              </w:rPr>
              <w:t>61021A (edition # 1 update # 1) should be installed.</w:t>
            </w:r>
          </w:p>
          <w:p w14:paraId="5E98220A" w14:textId="687C8C7E" w:rsidR="004F582E" w:rsidRPr="00CE380E" w:rsidRDefault="008F01CB" w:rsidP="00380B4B">
            <w:pPr>
              <w:jc w:val="left"/>
              <w:rPr>
                <w:i/>
              </w:rPr>
            </w:pPr>
            <w:r>
              <w:rPr>
                <w:i/>
              </w:rPr>
              <w:t>101GB00</w:t>
            </w:r>
            <w:r w:rsidR="00380B4B" w:rsidRPr="00CE380E">
              <w:rPr>
                <w:i/>
              </w:rPr>
              <w:t>61021B (edition # 1 update # 1) should be installed.</w:t>
            </w:r>
          </w:p>
        </w:tc>
      </w:tr>
    </w:tbl>
    <w:p w14:paraId="08FD84C2" w14:textId="77777777" w:rsidR="004F582E" w:rsidRDefault="004F582E" w:rsidP="004F582E"/>
    <w:p w14:paraId="00DACC3D" w14:textId="77777777" w:rsidR="004F582E" w:rsidRPr="00A94802" w:rsidRDefault="005B4573" w:rsidP="001D52EE">
      <w:pPr>
        <w:pStyle w:val="Heading4"/>
      </w:pPr>
      <w:r>
        <w:br w:type="page"/>
      </w:r>
      <w:r w:rsidR="004F582E">
        <w:lastRenderedPageBreak/>
        <w:t>2.5.6 b</w:t>
      </w:r>
      <w:r w:rsidR="004F582E" w:rsidRPr="00A94802">
        <w:t xml:space="preserve">) </w:t>
      </w:r>
      <w:r w:rsidR="003417A2" w:rsidRPr="003417A2">
        <w:t>Permit expiry within 30 days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09CE5A58" w14:textId="77777777" w:rsidTr="00CB4150">
        <w:trPr>
          <w:trHeight w:val="454"/>
          <w:tblHeader/>
        </w:trPr>
        <w:tc>
          <w:tcPr>
            <w:tcW w:w="2381" w:type="dxa"/>
            <w:shd w:val="clear" w:color="auto" w:fill="CCFFCC"/>
            <w:vAlign w:val="center"/>
          </w:tcPr>
          <w:p w14:paraId="64D9F7C1" w14:textId="77777777" w:rsidR="004F582E" w:rsidRPr="004065B1" w:rsidRDefault="004F582E" w:rsidP="00CB4150">
            <w:r w:rsidRPr="000A066E">
              <w:rPr>
                <w:b/>
              </w:rPr>
              <w:t>Test Reference</w:t>
            </w:r>
          </w:p>
        </w:tc>
        <w:tc>
          <w:tcPr>
            <w:tcW w:w="2381" w:type="dxa"/>
            <w:shd w:val="clear" w:color="auto" w:fill="CCFFCC"/>
            <w:vAlign w:val="center"/>
          </w:tcPr>
          <w:p w14:paraId="19029EC7" w14:textId="3EF86E19" w:rsidR="004F582E" w:rsidRPr="004065B1" w:rsidRDefault="00A507B1" w:rsidP="00CB4150">
            <w:proofErr w:type="spellStart"/>
            <w:r>
              <w:t>ExpiringPermits</w:t>
            </w:r>
            <w:proofErr w:type="spellEnd"/>
            <w:r>
              <w:t xml:space="preserve"> </w:t>
            </w:r>
          </w:p>
        </w:tc>
        <w:tc>
          <w:tcPr>
            <w:tcW w:w="2382" w:type="dxa"/>
            <w:shd w:val="clear" w:color="auto" w:fill="CCFFCC"/>
            <w:vAlign w:val="center"/>
          </w:tcPr>
          <w:p w14:paraId="1491FA4F" w14:textId="77777777" w:rsidR="004F582E" w:rsidRPr="004065B1" w:rsidRDefault="004F582E" w:rsidP="00CB4150">
            <w:r w:rsidRPr="000A066E">
              <w:rPr>
                <w:b/>
              </w:rPr>
              <w:t>IHO Reference</w:t>
            </w:r>
          </w:p>
        </w:tc>
        <w:tc>
          <w:tcPr>
            <w:tcW w:w="2382" w:type="dxa"/>
            <w:shd w:val="clear" w:color="auto" w:fill="CCFFCC"/>
            <w:vAlign w:val="center"/>
          </w:tcPr>
          <w:p w14:paraId="3F3C5D26" w14:textId="54B81223" w:rsidR="004F582E" w:rsidRPr="004065B1" w:rsidRDefault="004F582E" w:rsidP="00CB4150"/>
        </w:tc>
      </w:tr>
      <w:tr w:rsidR="004F582E" w14:paraId="7A55431D" w14:textId="77777777" w:rsidTr="00CB4150">
        <w:trPr>
          <w:tblHeader/>
        </w:trPr>
        <w:tc>
          <w:tcPr>
            <w:tcW w:w="9526" w:type="dxa"/>
            <w:gridSpan w:val="4"/>
            <w:shd w:val="clear" w:color="auto" w:fill="CCFFCC"/>
            <w:vAlign w:val="center"/>
          </w:tcPr>
          <w:p w14:paraId="4C6C85C9" w14:textId="77777777" w:rsidR="004F582E" w:rsidRDefault="004F582E" w:rsidP="00CB4150">
            <w:r w:rsidRPr="000A066E">
              <w:rPr>
                <w:b/>
              </w:rPr>
              <w:t>Test description</w:t>
            </w:r>
          </w:p>
        </w:tc>
      </w:tr>
      <w:tr w:rsidR="004F582E" w14:paraId="7CB5BC72" w14:textId="77777777" w:rsidTr="00CB4150">
        <w:trPr>
          <w:tblHeader/>
        </w:trPr>
        <w:tc>
          <w:tcPr>
            <w:tcW w:w="9526" w:type="dxa"/>
            <w:gridSpan w:val="4"/>
            <w:vAlign w:val="center"/>
          </w:tcPr>
          <w:p w14:paraId="33FC9A3C" w14:textId="77777777" w:rsidR="004F582E" w:rsidRPr="00CE380E" w:rsidRDefault="00380B4B" w:rsidP="002164D3">
            <w:pPr>
              <w:jc w:val="left"/>
              <w:rPr>
                <w:i/>
              </w:rPr>
            </w:pPr>
            <w:r w:rsidRPr="00CE380E">
              <w:rPr>
                <w:i/>
              </w:rPr>
              <w:t>To test how the system performs when importing new ENCs where the installed permits expire within 30 days.</w:t>
            </w:r>
          </w:p>
        </w:tc>
      </w:tr>
      <w:tr w:rsidR="004F582E" w14:paraId="45A1683F" w14:textId="77777777" w:rsidTr="00CB4150">
        <w:trPr>
          <w:tblHeader/>
        </w:trPr>
        <w:tc>
          <w:tcPr>
            <w:tcW w:w="9526" w:type="dxa"/>
            <w:gridSpan w:val="4"/>
            <w:shd w:val="clear" w:color="auto" w:fill="CCFFCC"/>
            <w:vAlign w:val="center"/>
          </w:tcPr>
          <w:p w14:paraId="630B5AA5" w14:textId="77777777" w:rsidR="004F582E" w:rsidRPr="004065B1" w:rsidRDefault="004F582E" w:rsidP="00CB4150">
            <w:r w:rsidRPr="000A066E">
              <w:rPr>
                <w:b/>
              </w:rPr>
              <w:t>Setup</w:t>
            </w:r>
          </w:p>
        </w:tc>
      </w:tr>
      <w:tr w:rsidR="004F582E" w14:paraId="4B3E4EA4" w14:textId="77777777" w:rsidTr="00CB4150">
        <w:trPr>
          <w:tblHeader/>
        </w:trPr>
        <w:tc>
          <w:tcPr>
            <w:tcW w:w="9526" w:type="dxa"/>
            <w:gridSpan w:val="4"/>
            <w:vAlign w:val="center"/>
          </w:tcPr>
          <w:p w14:paraId="5C291FD6" w14:textId="7EA7DB05" w:rsidR="00380B4B" w:rsidRPr="00CE380E" w:rsidRDefault="00380B4B" w:rsidP="00380B4B">
            <w:pPr>
              <w:rPr>
                <w:i/>
              </w:rPr>
            </w:pPr>
            <w:r w:rsidRPr="00CE380E">
              <w:rPr>
                <w:i/>
              </w:rPr>
              <w:t xml:space="preserve">No ENC data installed but with </w:t>
            </w:r>
            <w:r w:rsidR="00823D26">
              <w:rPr>
                <w:i/>
              </w:rPr>
              <w:t>PERMIT.XML</w:t>
            </w:r>
            <w:r w:rsidRPr="00CE380E">
              <w:rPr>
                <w:i/>
              </w:rPr>
              <w:t xml:space="preserve"> and IHO.CRT installed for previous test (2.5.6a).</w:t>
            </w:r>
          </w:p>
          <w:p w14:paraId="30B7449D" w14:textId="77777777" w:rsidR="00380B4B" w:rsidRPr="00CE380E" w:rsidRDefault="00380B4B" w:rsidP="00380B4B">
            <w:pPr>
              <w:rPr>
                <w:i/>
              </w:rPr>
            </w:pPr>
            <w:r w:rsidRPr="00CE380E">
              <w:rPr>
                <w:i/>
              </w:rPr>
              <w:t>Test data used:</w:t>
            </w:r>
          </w:p>
          <w:p w14:paraId="01CFF5C8" w14:textId="2F7E23E4" w:rsidR="00380B4B" w:rsidRPr="00CE380E" w:rsidRDefault="00380B4B" w:rsidP="00380B4B">
            <w:pPr>
              <w:rPr>
                <w:i/>
              </w:rPr>
            </w:pPr>
            <w:r w:rsidRPr="00CE380E">
              <w:rPr>
                <w:i/>
              </w:rPr>
              <w:t>1) IHO.CRT</w:t>
            </w:r>
            <w:r w:rsidR="00077F07">
              <w:rPr>
                <w:i/>
              </w:rPr>
              <w:t xml:space="preserve"> </w:t>
            </w:r>
            <w:r w:rsidRPr="00CE380E">
              <w:rPr>
                <w:i/>
              </w:rPr>
              <w:t xml:space="preserve"> (already installed)</w:t>
            </w:r>
          </w:p>
          <w:p w14:paraId="2214BCB8" w14:textId="1533A438" w:rsidR="00380B4B" w:rsidRPr="00CE380E" w:rsidRDefault="00380B4B" w:rsidP="00380B4B">
            <w:pPr>
              <w:rPr>
                <w:i/>
              </w:rPr>
            </w:pPr>
            <w:r w:rsidRPr="00CE380E">
              <w:rPr>
                <w:i/>
              </w:rPr>
              <w:t xml:space="preserve">2) </w:t>
            </w:r>
            <w:r w:rsidR="00823D26">
              <w:rPr>
                <w:i/>
              </w:rPr>
              <w:t>PERMIT.XML</w:t>
            </w:r>
            <w:r w:rsidRPr="00CE380E">
              <w:rPr>
                <w:i/>
              </w:rPr>
              <w:t xml:space="preserve"> (already installed)</w:t>
            </w:r>
          </w:p>
          <w:p w14:paraId="1098A821" w14:textId="54706E79"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61021A &amp; </w:t>
            </w:r>
            <w:r w:rsidR="008F01CB">
              <w:rPr>
                <w:i/>
              </w:rPr>
              <w:t>101GB00</w:t>
            </w:r>
            <w:r w:rsidRPr="00CE380E">
              <w:rPr>
                <w:i/>
              </w:rPr>
              <w:t>61021B)</w:t>
            </w:r>
          </w:p>
          <w:p w14:paraId="4B76B6D4" w14:textId="2D0706AF" w:rsidR="00380B4B" w:rsidRDefault="00380B4B" w:rsidP="00380B4B">
            <w:pPr>
              <w:rPr>
                <w:i/>
              </w:rPr>
            </w:pPr>
            <w:r w:rsidRPr="00CE380E">
              <w:rPr>
                <w:i/>
              </w:rPr>
              <w:t>Test data location:</w:t>
            </w:r>
          </w:p>
          <w:p w14:paraId="01982FCF" w14:textId="27E81E5C" w:rsidR="00A507B1" w:rsidRPr="00A507B1" w:rsidRDefault="00A507B1">
            <w:pPr>
              <w:pStyle w:val="ListParagraph"/>
              <w:numPr>
                <w:ilvl w:val="0"/>
                <w:numId w:val="53"/>
              </w:numPr>
              <w:rPr>
                <w:b/>
                <w:bCs/>
                <w:i/>
              </w:rPr>
            </w:pPr>
            <w:proofErr w:type="spellStart"/>
            <w:r w:rsidRPr="00A507B1">
              <w:rPr>
                <w:b/>
                <w:bCs/>
                <w:i/>
              </w:rPr>
              <w:t>EncryptionB</w:t>
            </w:r>
            <w:proofErr w:type="spellEnd"/>
          </w:p>
          <w:p w14:paraId="2450CFBD" w14:textId="349CA1E1" w:rsidR="004F582E" w:rsidRPr="00CE380E" w:rsidRDefault="004F582E" w:rsidP="00380B4B">
            <w:pPr>
              <w:rPr>
                <w:i/>
              </w:rPr>
            </w:pPr>
          </w:p>
        </w:tc>
      </w:tr>
      <w:tr w:rsidR="004F582E" w14:paraId="4AEBF6F9" w14:textId="77777777" w:rsidTr="00CB4150">
        <w:trPr>
          <w:tblHeader/>
        </w:trPr>
        <w:tc>
          <w:tcPr>
            <w:tcW w:w="9526" w:type="dxa"/>
            <w:gridSpan w:val="4"/>
            <w:shd w:val="clear" w:color="auto" w:fill="CCFFCC"/>
            <w:vAlign w:val="center"/>
          </w:tcPr>
          <w:p w14:paraId="305BC045" w14:textId="77777777" w:rsidR="004F582E" w:rsidRPr="004065B1" w:rsidRDefault="004F582E" w:rsidP="00CB4150">
            <w:r w:rsidRPr="000A066E">
              <w:rPr>
                <w:b/>
              </w:rPr>
              <w:t>Action</w:t>
            </w:r>
          </w:p>
        </w:tc>
      </w:tr>
      <w:tr w:rsidR="004F582E" w14:paraId="1B5B908F" w14:textId="77777777" w:rsidTr="00CB4150">
        <w:trPr>
          <w:tblHeader/>
        </w:trPr>
        <w:tc>
          <w:tcPr>
            <w:tcW w:w="9526" w:type="dxa"/>
            <w:gridSpan w:val="4"/>
            <w:vAlign w:val="center"/>
          </w:tcPr>
          <w:p w14:paraId="596E9B7A" w14:textId="70447898" w:rsidR="00380B4B" w:rsidRPr="00CE380E" w:rsidRDefault="00380B4B" w:rsidP="00380B4B">
            <w:pPr>
              <w:rPr>
                <w:i/>
              </w:rPr>
            </w:pPr>
            <w:r w:rsidRPr="00CE380E">
              <w:rPr>
                <w:i/>
              </w:rPr>
              <w:t>Set the computer clock between 1st Dec 20</w:t>
            </w:r>
            <w:r w:rsidR="008538F7">
              <w:rPr>
                <w:i/>
              </w:rPr>
              <w:t>2</w:t>
            </w:r>
            <w:r w:rsidRPr="00CE380E">
              <w:rPr>
                <w:i/>
              </w:rPr>
              <w:t>2 and 31st Dec 20</w:t>
            </w:r>
            <w:r w:rsidR="008538F7">
              <w:rPr>
                <w:i/>
              </w:rPr>
              <w:t>2</w:t>
            </w:r>
            <w:r w:rsidRPr="00CE380E">
              <w:rPr>
                <w:i/>
              </w:rPr>
              <w:t xml:space="preserve">2. </w:t>
            </w:r>
          </w:p>
          <w:p w14:paraId="034F7C2E" w14:textId="77777777" w:rsidR="004F582E" w:rsidRPr="00CE380E" w:rsidRDefault="00380B4B" w:rsidP="00380B4B">
            <w:pPr>
              <w:rPr>
                <w:i/>
              </w:rPr>
            </w:pPr>
            <w:r w:rsidRPr="00CE380E">
              <w:rPr>
                <w:i/>
              </w:rPr>
              <w:t>Install the exchange set from the location above.</w:t>
            </w:r>
          </w:p>
        </w:tc>
      </w:tr>
      <w:tr w:rsidR="004F582E" w14:paraId="0CBF9E37" w14:textId="77777777" w:rsidTr="00CB4150">
        <w:trPr>
          <w:tblHeader/>
        </w:trPr>
        <w:tc>
          <w:tcPr>
            <w:tcW w:w="9526" w:type="dxa"/>
            <w:gridSpan w:val="4"/>
            <w:shd w:val="clear" w:color="auto" w:fill="CCFFCC"/>
            <w:vAlign w:val="center"/>
          </w:tcPr>
          <w:p w14:paraId="22C578FF" w14:textId="77777777" w:rsidR="004F582E" w:rsidRPr="004065B1" w:rsidRDefault="004F582E" w:rsidP="00CB4150">
            <w:r w:rsidRPr="000A066E">
              <w:rPr>
                <w:b/>
              </w:rPr>
              <w:t>Results</w:t>
            </w:r>
          </w:p>
        </w:tc>
      </w:tr>
      <w:tr w:rsidR="004F582E" w14:paraId="28B6B7C5" w14:textId="77777777" w:rsidTr="00CB4150">
        <w:trPr>
          <w:tblHeader/>
        </w:trPr>
        <w:tc>
          <w:tcPr>
            <w:tcW w:w="9526" w:type="dxa"/>
            <w:gridSpan w:val="4"/>
            <w:vAlign w:val="center"/>
          </w:tcPr>
          <w:p w14:paraId="2E2553B6" w14:textId="59D3B4FA" w:rsidR="00380B4B" w:rsidRPr="00CE380E" w:rsidRDefault="00380B4B" w:rsidP="00380B4B">
            <w:pPr>
              <w:jc w:val="left"/>
              <w:rPr>
                <w:i/>
              </w:rPr>
            </w:pPr>
            <w:r w:rsidRPr="00CE380E">
              <w:rPr>
                <w:i/>
              </w:rPr>
              <w:t xml:space="preserve">The system must import the exchange set but display the appropriate SSE </w:t>
            </w:r>
            <w:r w:rsidR="009E6E1A">
              <w:rPr>
                <w:i/>
              </w:rPr>
              <w:t>1</w:t>
            </w:r>
            <w:r w:rsidRPr="00CE380E">
              <w:rPr>
                <w:i/>
              </w:rPr>
              <w:t>20 warning message as follows (Permits in this test are set to expire on 31st Dec 20</w:t>
            </w:r>
            <w:r w:rsidR="008538F7">
              <w:rPr>
                <w:i/>
              </w:rPr>
              <w:t>2</w:t>
            </w:r>
            <w:r w:rsidRPr="00CE380E">
              <w:rPr>
                <w:i/>
              </w:rPr>
              <w:t>2):</w:t>
            </w:r>
          </w:p>
          <w:p w14:paraId="69093BA4" w14:textId="0DC07274" w:rsidR="00380B4B" w:rsidRPr="00CE380E" w:rsidRDefault="00380B4B" w:rsidP="00380B4B">
            <w:pPr>
              <w:jc w:val="left"/>
              <w:rPr>
                <w:i/>
              </w:rPr>
            </w:pPr>
            <w:r w:rsidRPr="00CE380E">
              <w:rPr>
                <w:i/>
              </w:rPr>
              <w:t>“</w:t>
            </w:r>
            <w:r w:rsidRPr="00CE380E">
              <w:rPr>
                <w:b/>
                <w:i/>
              </w:rPr>
              <w:t xml:space="preserve">SSE </w:t>
            </w:r>
            <w:r w:rsidR="009E6E1A">
              <w:rPr>
                <w:b/>
                <w:i/>
              </w:rPr>
              <w:t>1</w:t>
            </w:r>
            <w:r w:rsidRPr="00CE380E">
              <w:rPr>
                <w:b/>
                <w:i/>
              </w:rPr>
              <w:t>20 – Subscription service will expire in less than 30 days. Please contact your data supplier to renew the subscription licence</w:t>
            </w:r>
            <w:r w:rsidRPr="00CE380E">
              <w:rPr>
                <w:i/>
              </w:rPr>
              <w:t>.”</w:t>
            </w:r>
          </w:p>
          <w:p w14:paraId="2241EA35" w14:textId="46E76867" w:rsidR="00380B4B" w:rsidRPr="00CE380E" w:rsidRDefault="008F01CB" w:rsidP="00380B4B">
            <w:pPr>
              <w:jc w:val="left"/>
              <w:rPr>
                <w:i/>
              </w:rPr>
            </w:pPr>
            <w:r>
              <w:rPr>
                <w:i/>
              </w:rPr>
              <w:t>101GB00</w:t>
            </w:r>
            <w:r w:rsidR="00380B4B" w:rsidRPr="00CE380E">
              <w:rPr>
                <w:i/>
              </w:rPr>
              <w:t xml:space="preserve">61021A (edition # 1 update # 1) should be installed (with “SSE </w:t>
            </w:r>
            <w:r w:rsidR="00F06377">
              <w:rPr>
                <w:i/>
              </w:rPr>
              <w:t>1</w:t>
            </w:r>
            <w:r w:rsidR="00380B4B" w:rsidRPr="00CE380E">
              <w:rPr>
                <w:i/>
              </w:rPr>
              <w:t xml:space="preserve">20”). </w:t>
            </w:r>
          </w:p>
          <w:p w14:paraId="55C2AEBF" w14:textId="15EBBC13" w:rsidR="004F582E" w:rsidRPr="00CE380E" w:rsidRDefault="008F01CB" w:rsidP="00380B4B">
            <w:pPr>
              <w:jc w:val="left"/>
              <w:rPr>
                <w:i/>
              </w:rPr>
            </w:pPr>
            <w:r>
              <w:rPr>
                <w:i/>
              </w:rPr>
              <w:t>101GB00</w:t>
            </w:r>
            <w:r w:rsidR="00380B4B" w:rsidRPr="00CE380E">
              <w:rPr>
                <w:i/>
              </w:rPr>
              <w:t xml:space="preserve">61021B (edition # 1 update # 1) should be installed (with “SSE </w:t>
            </w:r>
            <w:r w:rsidR="00F06377">
              <w:rPr>
                <w:i/>
              </w:rPr>
              <w:t>1</w:t>
            </w:r>
            <w:r w:rsidR="00380B4B" w:rsidRPr="00CE380E">
              <w:rPr>
                <w:i/>
              </w:rPr>
              <w:t>20”).</w:t>
            </w:r>
          </w:p>
        </w:tc>
      </w:tr>
    </w:tbl>
    <w:p w14:paraId="04B4C701" w14:textId="77777777" w:rsidR="004F582E" w:rsidRDefault="004F582E" w:rsidP="004F582E"/>
    <w:p w14:paraId="26431AF3" w14:textId="77777777" w:rsidR="004F582E" w:rsidRPr="00A94802" w:rsidRDefault="004F582E" w:rsidP="001D52EE">
      <w:pPr>
        <w:pStyle w:val="Heading4"/>
      </w:pPr>
      <w:r>
        <w:t>2.5.6 c</w:t>
      </w:r>
      <w:r w:rsidRPr="00A94802">
        <w:t xml:space="preserve">) </w:t>
      </w:r>
      <w:r w:rsidR="003417A2" w:rsidRPr="003417A2">
        <w:t>Incorrect cell keys encrypted in the ENC permits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5340DE4A" w14:textId="77777777" w:rsidTr="00CB4150">
        <w:trPr>
          <w:trHeight w:val="454"/>
          <w:tblHeader/>
        </w:trPr>
        <w:tc>
          <w:tcPr>
            <w:tcW w:w="2381" w:type="dxa"/>
            <w:shd w:val="clear" w:color="auto" w:fill="CCFFCC"/>
            <w:vAlign w:val="center"/>
          </w:tcPr>
          <w:p w14:paraId="776DAED8" w14:textId="77777777" w:rsidR="004F582E" w:rsidRPr="004065B1" w:rsidRDefault="004F582E" w:rsidP="00CB4150">
            <w:r w:rsidRPr="000A066E">
              <w:rPr>
                <w:b/>
              </w:rPr>
              <w:t>Test Reference</w:t>
            </w:r>
          </w:p>
        </w:tc>
        <w:tc>
          <w:tcPr>
            <w:tcW w:w="2381" w:type="dxa"/>
            <w:shd w:val="clear" w:color="auto" w:fill="CCFFCC"/>
            <w:vAlign w:val="center"/>
          </w:tcPr>
          <w:p w14:paraId="45D99B1D" w14:textId="4196868D" w:rsidR="004F582E" w:rsidRPr="004065B1" w:rsidRDefault="00A507B1" w:rsidP="00CB4150">
            <w:proofErr w:type="spellStart"/>
            <w:r>
              <w:t>IncorrectCellKeys</w:t>
            </w:r>
            <w:proofErr w:type="spellEnd"/>
          </w:p>
        </w:tc>
        <w:tc>
          <w:tcPr>
            <w:tcW w:w="2382" w:type="dxa"/>
            <w:shd w:val="clear" w:color="auto" w:fill="CCFFCC"/>
            <w:vAlign w:val="center"/>
          </w:tcPr>
          <w:p w14:paraId="4820911C" w14:textId="77777777" w:rsidR="004F582E" w:rsidRPr="004065B1" w:rsidRDefault="004F582E" w:rsidP="00CB4150">
            <w:r w:rsidRPr="000A066E">
              <w:rPr>
                <w:b/>
              </w:rPr>
              <w:t>IHO Reference</w:t>
            </w:r>
          </w:p>
        </w:tc>
        <w:tc>
          <w:tcPr>
            <w:tcW w:w="2382" w:type="dxa"/>
            <w:shd w:val="clear" w:color="auto" w:fill="CCFFCC"/>
            <w:vAlign w:val="center"/>
          </w:tcPr>
          <w:p w14:paraId="246BB664" w14:textId="77777777" w:rsidR="004F582E" w:rsidRPr="004065B1" w:rsidRDefault="004F582E" w:rsidP="00CB4150">
            <w:r w:rsidRPr="00A94802">
              <w:t>S-63 10.</w:t>
            </w:r>
            <w:r w:rsidR="001E2A73">
              <w:t>7.3</w:t>
            </w:r>
          </w:p>
        </w:tc>
      </w:tr>
      <w:tr w:rsidR="004F582E" w14:paraId="62DC398F" w14:textId="77777777" w:rsidTr="00CB4150">
        <w:trPr>
          <w:tblHeader/>
        </w:trPr>
        <w:tc>
          <w:tcPr>
            <w:tcW w:w="9526" w:type="dxa"/>
            <w:gridSpan w:val="4"/>
            <w:shd w:val="clear" w:color="auto" w:fill="CCFFCC"/>
            <w:vAlign w:val="center"/>
          </w:tcPr>
          <w:p w14:paraId="7A9C8D0E" w14:textId="77777777" w:rsidR="004F582E" w:rsidRDefault="004F582E" w:rsidP="00CB4150">
            <w:r w:rsidRPr="000A066E">
              <w:rPr>
                <w:b/>
              </w:rPr>
              <w:t>Test description</w:t>
            </w:r>
          </w:p>
        </w:tc>
      </w:tr>
      <w:tr w:rsidR="004F582E" w14:paraId="5185F38C" w14:textId="77777777" w:rsidTr="00CB4150">
        <w:trPr>
          <w:tblHeader/>
        </w:trPr>
        <w:tc>
          <w:tcPr>
            <w:tcW w:w="9526" w:type="dxa"/>
            <w:gridSpan w:val="4"/>
            <w:vAlign w:val="center"/>
          </w:tcPr>
          <w:p w14:paraId="35991D4F" w14:textId="48B3DF72" w:rsidR="00380B4B" w:rsidRPr="00CE380E" w:rsidRDefault="00380B4B">
            <w:pPr>
              <w:numPr>
                <w:ilvl w:val="0"/>
                <w:numId w:val="6"/>
              </w:numPr>
              <w:jc w:val="left"/>
              <w:rPr>
                <w:i/>
              </w:rPr>
            </w:pPr>
            <w:r w:rsidRPr="00CE380E">
              <w:rPr>
                <w:i/>
              </w:rPr>
              <w:t xml:space="preserve">Test how the system responds when loading ENCs encrypted with cell keys that are different to those used to generate the permits. Confirm that the correct SSE </w:t>
            </w:r>
            <w:r w:rsidR="009E6E1A">
              <w:rPr>
                <w:i/>
              </w:rPr>
              <w:t>1</w:t>
            </w:r>
            <w:r w:rsidRPr="00CE380E">
              <w:rPr>
                <w:i/>
              </w:rPr>
              <w:t>21 error message is displayed.</w:t>
            </w:r>
          </w:p>
          <w:p w14:paraId="4E062AED" w14:textId="77777777" w:rsidR="00380B4B" w:rsidRPr="00CE380E" w:rsidRDefault="00380B4B">
            <w:pPr>
              <w:numPr>
                <w:ilvl w:val="0"/>
                <w:numId w:val="6"/>
              </w:numPr>
              <w:rPr>
                <w:i/>
              </w:rPr>
            </w:pPr>
            <w:r w:rsidRPr="00CE380E">
              <w:rPr>
                <w:i/>
              </w:rPr>
              <w:t>Test that the system does not permanently halt for a single/multiple failures.</w:t>
            </w:r>
          </w:p>
          <w:p w14:paraId="5DA9AE06" w14:textId="2BC58B2C" w:rsidR="004F582E" w:rsidRPr="00CE380E" w:rsidRDefault="00380B4B">
            <w:pPr>
              <w:numPr>
                <w:ilvl w:val="0"/>
                <w:numId w:val="6"/>
              </w:numPr>
              <w:rPr>
                <w:i/>
              </w:rPr>
            </w:pPr>
            <w:r w:rsidRPr="00CE380E">
              <w:rPr>
                <w:i/>
              </w:rPr>
              <w:t>Test that the system reports the number of successful/unsuccessful imports.</w:t>
            </w:r>
          </w:p>
        </w:tc>
      </w:tr>
      <w:tr w:rsidR="004F582E" w14:paraId="2E4BC169" w14:textId="77777777" w:rsidTr="00CB4150">
        <w:trPr>
          <w:tblHeader/>
        </w:trPr>
        <w:tc>
          <w:tcPr>
            <w:tcW w:w="9526" w:type="dxa"/>
            <w:gridSpan w:val="4"/>
            <w:shd w:val="clear" w:color="auto" w:fill="CCFFCC"/>
            <w:vAlign w:val="center"/>
          </w:tcPr>
          <w:p w14:paraId="1ADD13C2" w14:textId="77777777" w:rsidR="004F582E" w:rsidRPr="004065B1" w:rsidRDefault="004F582E" w:rsidP="00CB4150">
            <w:r w:rsidRPr="000A066E">
              <w:rPr>
                <w:b/>
              </w:rPr>
              <w:t>Setup</w:t>
            </w:r>
          </w:p>
        </w:tc>
      </w:tr>
      <w:tr w:rsidR="004F582E" w14:paraId="1416500F" w14:textId="77777777" w:rsidTr="00CB4150">
        <w:trPr>
          <w:tblHeader/>
        </w:trPr>
        <w:tc>
          <w:tcPr>
            <w:tcW w:w="9526" w:type="dxa"/>
            <w:gridSpan w:val="4"/>
            <w:vAlign w:val="center"/>
          </w:tcPr>
          <w:p w14:paraId="2B479B02" w14:textId="5FD3DC33" w:rsidR="00380B4B" w:rsidRPr="00CE380E" w:rsidRDefault="00380B4B" w:rsidP="00380B4B">
            <w:pPr>
              <w:rPr>
                <w:i/>
              </w:rPr>
            </w:pPr>
            <w:r w:rsidRPr="00CE380E">
              <w:rPr>
                <w:i/>
              </w:rPr>
              <w:t>No pre-installed permits or ENCs. Certificate from previous tests, 2.5.6a and 2.5.6b.</w:t>
            </w:r>
          </w:p>
          <w:p w14:paraId="7512689A" w14:textId="77777777" w:rsidR="00380B4B" w:rsidRPr="00CE380E" w:rsidRDefault="00380B4B" w:rsidP="00380B4B">
            <w:pPr>
              <w:rPr>
                <w:i/>
              </w:rPr>
            </w:pPr>
            <w:r w:rsidRPr="00CE380E">
              <w:rPr>
                <w:i/>
              </w:rPr>
              <w:t>Test data used:</w:t>
            </w:r>
          </w:p>
          <w:p w14:paraId="5E43C3B8" w14:textId="0FE78739"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68B859B6" w14:textId="403B4AFB" w:rsidR="00380B4B" w:rsidRPr="00CE380E" w:rsidRDefault="00380B4B" w:rsidP="00380B4B">
            <w:pPr>
              <w:rPr>
                <w:i/>
              </w:rPr>
            </w:pPr>
            <w:r w:rsidRPr="00CE380E">
              <w:rPr>
                <w:i/>
              </w:rPr>
              <w:t xml:space="preserve">2) </w:t>
            </w:r>
            <w:r w:rsidR="00823D26">
              <w:rPr>
                <w:i/>
              </w:rPr>
              <w:t>PERMIT.XML</w:t>
            </w:r>
          </w:p>
          <w:p w14:paraId="03567C3A" w14:textId="441FFE2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58910B, </w:t>
            </w:r>
            <w:r w:rsidR="008F01CB">
              <w:rPr>
                <w:i/>
              </w:rPr>
              <w:t>101GB00</w:t>
            </w:r>
            <w:r w:rsidRPr="00CE380E">
              <w:rPr>
                <w:i/>
              </w:rPr>
              <w:t xml:space="preserve">58910C, </w:t>
            </w:r>
            <w:r w:rsidR="008F01CB">
              <w:rPr>
                <w:i/>
              </w:rPr>
              <w:t>101GB00</w:t>
            </w:r>
            <w:r w:rsidRPr="00CE380E">
              <w:rPr>
                <w:i/>
              </w:rPr>
              <w:t xml:space="preserve">58911A, </w:t>
            </w:r>
            <w:r w:rsidR="008F01CB">
              <w:rPr>
                <w:i/>
              </w:rPr>
              <w:t>101GB00</w:t>
            </w:r>
            <w:r w:rsidRPr="00CE380E">
              <w:rPr>
                <w:i/>
              </w:rPr>
              <w:t xml:space="preserve">58911B, </w:t>
            </w:r>
            <w:r w:rsidR="008F01CB">
              <w:rPr>
                <w:i/>
              </w:rPr>
              <w:t>101GB00</w:t>
            </w:r>
            <w:r w:rsidRPr="00CE380E">
              <w:rPr>
                <w:i/>
              </w:rPr>
              <w:t xml:space="preserve">58913A, </w:t>
            </w:r>
            <w:r w:rsidR="008F01CB">
              <w:rPr>
                <w:i/>
              </w:rPr>
              <w:t>101GB00</w:t>
            </w:r>
            <w:r w:rsidRPr="00CE380E">
              <w:rPr>
                <w:i/>
              </w:rPr>
              <w:t xml:space="preserve">58932A &amp; </w:t>
            </w:r>
            <w:r w:rsidR="008F01CB">
              <w:rPr>
                <w:i/>
              </w:rPr>
              <w:t>101GB00</w:t>
            </w:r>
            <w:r w:rsidRPr="00CE380E">
              <w:rPr>
                <w:i/>
              </w:rPr>
              <w:t>58932B)</w:t>
            </w:r>
          </w:p>
          <w:p w14:paraId="27E88022" w14:textId="6788200C" w:rsidR="00380B4B" w:rsidRDefault="00380B4B" w:rsidP="00380B4B">
            <w:pPr>
              <w:rPr>
                <w:i/>
              </w:rPr>
            </w:pPr>
            <w:r w:rsidRPr="00CE380E">
              <w:rPr>
                <w:i/>
              </w:rPr>
              <w:t xml:space="preserve">Test data location: </w:t>
            </w:r>
          </w:p>
          <w:p w14:paraId="6C42672A" w14:textId="75C4D942" w:rsidR="00A507B1" w:rsidRPr="00A507B1" w:rsidRDefault="00A507B1">
            <w:pPr>
              <w:pStyle w:val="ListParagraph"/>
              <w:numPr>
                <w:ilvl w:val="0"/>
                <w:numId w:val="53"/>
              </w:numPr>
              <w:rPr>
                <w:b/>
                <w:bCs/>
                <w:i/>
              </w:rPr>
            </w:pPr>
            <w:proofErr w:type="spellStart"/>
            <w:r w:rsidRPr="00A507B1">
              <w:rPr>
                <w:b/>
                <w:bCs/>
                <w:i/>
              </w:rPr>
              <w:t>EncryptionC</w:t>
            </w:r>
            <w:proofErr w:type="spellEnd"/>
          </w:p>
          <w:p w14:paraId="1D8861A2" w14:textId="18AD402E" w:rsidR="004F582E" w:rsidRPr="00CE380E" w:rsidRDefault="004F582E" w:rsidP="00380B4B">
            <w:pPr>
              <w:rPr>
                <w:i/>
              </w:rPr>
            </w:pPr>
          </w:p>
        </w:tc>
      </w:tr>
      <w:tr w:rsidR="004F582E" w14:paraId="148F81C0" w14:textId="77777777" w:rsidTr="00CB4150">
        <w:trPr>
          <w:tblHeader/>
        </w:trPr>
        <w:tc>
          <w:tcPr>
            <w:tcW w:w="9526" w:type="dxa"/>
            <w:gridSpan w:val="4"/>
            <w:shd w:val="clear" w:color="auto" w:fill="CCFFCC"/>
            <w:vAlign w:val="center"/>
          </w:tcPr>
          <w:p w14:paraId="3709F883" w14:textId="77777777" w:rsidR="004F582E" w:rsidRPr="004065B1" w:rsidRDefault="004F582E" w:rsidP="00CB4150">
            <w:r w:rsidRPr="000A066E">
              <w:rPr>
                <w:b/>
              </w:rPr>
              <w:t>Action</w:t>
            </w:r>
          </w:p>
        </w:tc>
      </w:tr>
      <w:tr w:rsidR="004F582E" w14:paraId="768FE60B" w14:textId="77777777" w:rsidTr="00CB4150">
        <w:trPr>
          <w:tblHeader/>
        </w:trPr>
        <w:tc>
          <w:tcPr>
            <w:tcW w:w="9526" w:type="dxa"/>
            <w:gridSpan w:val="4"/>
            <w:vAlign w:val="center"/>
          </w:tcPr>
          <w:p w14:paraId="60715327" w14:textId="77777777" w:rsidR="004F582E" w:rsidRPr="00CE380E" w:rsidRDefault="00380B4B" w:rsidP="00CB4150">
            <w:pPr>
              <w:rPr>
                <w:i/>
              </w:rPr>
            </w:pPr>
            <w:r w:rsidRPr="00CE380E">
              <w:rPr>
                <w:i/>
              </w:rPr>
              <w:t>Install the permits and load the exchange set from the location above.</w:t>
            </w:r>
          </w:p>
        </w:tc>
      </w:tr>
    </w:tbl>
    <w:p w14:paraId="09791CE6" w14:textId="77777777" w:rsidR="005B4573" w:rsidRDefault="005B4573" w:rsidP="004F582E"/>
    <w:p w14:paraId="0656626C" w14:textId="77777777" w:rsidR="004F582E" w:rsidRDefault="005B457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B4573" w14:paraId="1EA6A98A" w14:textId="77777777" w:rsidTr="000946D3">
        <w:trPr>
          <w:tblHeader/>
        </w:trPr>
        <w:tc>
          <w:tcPr>
            <w:tcW w:w="9526" w:type="dxa"/>
            <w:shd w:val="clear" w:color="auto" w:fill="CCFFCC"/>
            <w:vAlign w:val="center"/>
          </w:tcPr>
          <w:p w14:paraId="3B0A8BEC" w14:textId="77777777" w:rsidR="005B4573" w:rsidRPr="004065B1" w:rsidRDefault="005B4573" w:rsidP="000946D3">
            <w:r w:rsidRPr="000A066E">
              <w:rPr>
                <w:b/>
              </w:rPr>
              <w:lastRenderedPageBreak/>
              <w:t>Results</w:t>
            </w:r>
          </w:p>
        </w:tc>
      </w:tr>
      <w:tr w:rsidR="005B4573" w14:paraId="01C6BEA3" w14:textId="77777777" w:rsidTr="000946D3">
        <w:trPr>
          <w:tblHeader/>
        </w:trPr>
        <w:tc>
          <w:tcPr>
            <w:tcW w:w="9526" w:type="dxa"/>
            <w:vAlign w:val="center"/>
          </w:tcPr>
          <w:p w14:paraId="7AC2CD93" w14:textId="04F9C725" w:rsidR="005B4573" w:rsidRPr="00CE380E" w:rsidRDefault="005B4573" w:rsidP="000946D3">
            <w:pPr>
              <w:jc w:val="left"/>
              <w:rPr>
                <w:i/>
              </w:rPr>
            </w:pPr>
            <w:r w:rsidRPr="00CE380E">
              <w:rPr>
                <w:i/>
              </w:rPr>
              <w:t xml:space="preserve">The system must check each installed permit in turn to see if there is a valid decryption key. If no valid key is available the system must report the appropriate SSE </w:t>
            </w:r>
            <w:r w:rsidR="00F06377">
              <w:rPr>
                <w:i/>
              </w:rPr>
              <w:t>1</w:t>
            </w:r>
            <w:r w:rsidRPr="00CE380E">
              <w:rPr>
                <w:i/>
              </w:rPr>
              <w:t>21 error message as follows:</w:t>
            </w:r>
          </w:p>
          <w:p w14:paraId="1E557452" w14:textId="77777777" w:rsidR="005B4573" w:rsidRPr="00CE380E" w:rsidRDefault="005B4573" w:rsidP="000946D3">
            <w:pPr>
              <w:jc w:val="left"/>
              <w:rPr>
                <w:i/>
              </w:rPr>
            </w:pPr>
            <w:r w:rsidRPr="00CE380E">
              <w:rPr>
                <w:i/>
              </w:rPr>
              <w:t>“</w:t>
            </w:r>
            <w:r w:rsidRPr="00CE380E">
              <w:rPr>
                <w:b/>
                <w:i/>
              </w:rPr>
              <w:t>SSE 21 – Decryption failed no valid cell permit found. Permits may be for another system or new permits may be required, please contact your data supplier to obtain a new licence</w:t>
            </w:r>
            <w:r w:rsidRPr="00CE380E">
              <w:rPr>
                <w:i/>
              </w:rPr>
              <w:t>.”</w:t>
            </w:r>
          </w:p>
          <w:p w14:paraId="4F5C2144" w14:textId="35244443" w:rsidR="005B4573" w:rsidRPr="00CE380E" w:rsidRDefault="005B4573" w:rsidP="000946D3">
            <w:pPr>
              <w:jc w:val="left"/>
              <w:rPr>
                <w:i/>
              </w:rPr>
            </w:pPr>
            <w:r w:rsidRPr="00CE380E">
              <w:rPr>
                <w:i/>
              </w:rPr>
              <w:t xml:space="preserve">(Permits created from a different set of cell keys from those used to encrypt the test ENCs are as follows:- </w:t>
            </w:r>
            <w:r w:rsidR="008F01CB">
              <w:rPr>
                <w:b/>
                <w:i/>
              </w:rPr>
              <w:t>101GB00</w:t>
            </w:r>
            <w:r w:rsidRPr="00CE380E">
              <w:rPr>
                <w:b/>
                <w:i/>
              </w:rPr>
              <w:t xml:space="preserve">58911A &amp; </w:t>
            </w:r>
            <w:r w:rsidR="008F01CB">
              <w:rPr>
                <w:b/>
                <w:i/>
              </w:rPr>
              <w:t>101GB00</w:t>
            </w:r>
            <w:r w:rsidRPr="00CE380E">
              <w:rPr>
                <w:b/>
                <w:i/>
              </w:rPr>
              <w:t>58911B</w:t>
            </w:r>
            <w:r w:rsidRPr="00CE380E">
              <w:rPr>
                <w:i/>
              </w:rPr>
              <w:t>.)</w:t>
            </w:r>
          </w:p>
          <w:p w14:paraId="1C74FF61" w14:textId="77777777" w:rsidR="005B4573" w:rsidRPr="00CE380E" w:rsidRDefault="005B4573" w:rsidP="000946D3">
            <w:pPr>
              <w:jc w:val="left"/>
              <w:rPr>
                <w:i/>
              </w:rPr>
            </w:pPr>
            <w:r w:rsidRPr="00CE380E">
              <w:rPr>
                <w:i/>
              </w:rPr>
              <w:t>The system must not halt at an error but continue on to the next ENC.</w:t>
            </w:r>
          </w:p>
          <w:p w14:paraId="4F75DF44" w14:textId="77777777" w:rsidR="005B4573" w:rsidRPr="00CE380E" w:rsidRDefault="005B4573" w:rsidP="000946D3">
            <w:pPr>
              <w:jc w:val="left"/>
              <w:rPr>
                <w:i/>
              </w:rPr>
            </w:pPr>
            <w:r w:rsidRPr="00CE380E">
              <w:rPr>
                <w:i/>
              </w:rPr>
              <w:t>The system must report on successful/unsuccessful imports.</w:t>
            </w:r>
          </w:p>
          <w:p w14:paraId="780301ED" w14:textId="4B5B93C2" w:rsidR="005B4573" w:rsidRPr="00CE380E" w:rsidRDefault="008F01CB" w:rsidP="000946D3">
            <w:pPr>
              <w:jc w:val="left"/>
              <w:rPr>
                <w:i/>
              </w:rPr>
            </w:pPr>
            <w:r>
              <w:rPr>
                <w:i/>
              </w:rPr>
              <w:t>101GB00</w:t>
            </w:r>
            <w:r w:rsidR="005B4573" w:rsidRPr="00CE380E">
              <w:rPr>
                <w:i/>
              </w:rPr>
              <w:t>58910B (edition # 1 update # 0) should be installed (without error or warning).</w:t>
            </w:r>
          </w:p>
          <w:p w14:paraId="266DD337" w14:textId="13405604" w:rsidR="005B4573" w:rsidRPr="00CE380E" w:rsidRDefault="008F01CB" w:rsidP="000946D3">
            <w:pPr>
              <w:jc w:val="left"/>
              <w:rPr>
                <w:i/>
              </w:rPr>
            </w:pPr>
            <w:r>
              <w:rPr>
                <w:i/>
              </w:rPr>
              <w:t>101GB00</w:t>
            </w:r>
            <w:r w:rsidR="005B4573" w:rsidRPr="00CE380E">
              <w:rPr>
                <w:i/>
              </w:rPr>
              <w:t>58910C (edition # 2 update # 1) should be installed (without error or warning).</w:t>
            </w:r>
          </w:p>
          <w:p w14:paraId="5E4CB108" w14:textId="2962C6B9" w:rsidR="005B4573" w:rsidRPr="00CE380E" w:rsidRDefault="008F01CB" w:rsidP="000946D3">
            <w:pPr>
              <w:jc w:val="left"/>
              <w:rPr>
                <w:i/>
              </w:rPr>
            </w:pPr>
            <w:r>
              <w:rPr>
                <w:i/>
              </w:rPr>
              <w:t>101GB00</w:t>
            </w:r>
            <w:r w:rsidR="005B4573" w:rsidRPr="00CE380E">
              <w:rPr>
                <w:i/>
              </w:rPr>
              <w:t xml:space="preserve">58911A (edition # 1 update # 1) should not be installed (with “SSE </w:t>
            </w:r>
            <w:r w:rsidR="00F06377">
              <w:rPr>
                <w:i/>
              </w:rPr>
              <w:t>1</w:t>
            </w:r>
            <w:r w:rsidR="005B4573" w:rsidRPr="00CE380E">
              <w:rPr>
                <w:i/>
              </w:rPr>
              <w:t xml:space="preserve">21”). </w:t>
            </w:r>
          </w:p>
          <w:p w14:paraId="3F3067C2" w14:textId="49B87413" w:rsidR="005B4573" w:rsidRPr="00CE380E" w:rsidRDefault="008F01CB" w:rsidP="000946D3">
            <w:pPr>
              <w:jc w:val="left"/>
              <w:rPr>
                <w:i/>
              </w:rPr>
            </w:pPr>
            <w:r>
              <w:rPr>
                <w:i/>
              </w:rPr>
              <w:t>101GB00</w:t>
            </w:r>
            <w:r w:rsidR="005B4573" w:rsidRPr="00CE380E">
              <w:rPr>
                <w:i/>
              </w:rPr>
              <w:t xml:space="preserve">58911B (edition # 1 update # 0) should not be installed (with “SSE </w:t>
            </w:r>
            <w:r w:rsidR="00F06377">
              <w:rPr>
                <w:i/>
              </w:rPr>
              <w:t>1</w:t>
            </w:r>
            <w:r w:rsidR="005B4573" w:rsidRPr="00CE380E">
              <w:rPr>
                <w:i/>
              </w:rPr>
              <w:t>21”).</w:t>
            </w:r>
          </w:p>
          <w:p w14:paraId="3F094DE0" w14:textId="66046B7B" w:rsidR="005B4573" w:rsidRPr="00CE380E" w:rsidRDefault="008F01CB" w:rsidP="000946D3">
            <w:pPr>
              <w:jc w:val="left"/>
              <w:rPr>
                <w:i/>
              </w:rPr>
            </w:pPr>
            <w:r>
              <w:rPr>
                <w:i/>
              </w:rPr>
              <w:t>101GB00</w:t>
            </w:r>
            <w:r w:rsidR="005B4573" w:rsidRPr="00CE380E">
              <w:rPr>
                <w:i/>
              </w:rPr>
              <w:t>58913A (edition # 1 update # 0) should be installed (without error or warning).</w:t>
            </w:r>
          </w:p>
          <w:p w14:paraId="62FD6064" w14:textId="529C341C" w:rsidR="005B4573" w:rsidRPr="00CE380E" w:rsidRDefault="008F01CB" w:rsidP="000946D3">
            <w:pPr>
              <w:jc w:val="left"/>
              <w:rPr>
                <w:i/>
              </w:rPr>
            </w:pPr>
            <w:r>
              <w:rPr>
                <w:i/>
              </w:rPr>
              <w:t>101GB00</w:t>
            </w:r>
            <w:r w:rsidR="005B4573" w:rsidRPr="00CE380E">
              <w:rPr>
                <w:i/>
              </w:rPr>
              <w:t>58932A (edition # 1 update # 0) should be installed (without error or warning).</w:t>
            </w:r>
          </w:p>
          <w:p w14:paraId="2D67CA40" w14:textId="4D87FBA0" w:rsidR="005B4573" w:rsidRPr="00CE380E" w:rsidRDefault="008F01CB" w:rsidP="000946D3">
            <w:pPr>
              <w:jc w:val="left"/>
              <w:rPr>
                <w:i/>
              </w:rPr>
            </w:pPr>
            <w:r>
              <w:rPr>
                <w:i/>
              </w:rPr>
              <w:t>101GB00</w:t>
            </w:r>
            <w:r w:rsidR="005B4573" w:rsidRPr="00CE380E">
              <w:rPr>
                <w:i/>
              </w:rPr>
              <w:t>58932B (edition # 1 update # 0) should be installed (without error or warning).</w:t>
            </w:r>
          </w:p>
        </w:tc>
      </w:tr>
    </w:tbl>
    <w:p w14:paraId="408C2E55" w14:textId="77777777" w:rsidR="005B4573" w:rsidRDefault="005B4573" w:rsidP="004F582E"/>
    <w:p w14:paraId="5CDA58C8" w14:textId="74CD00B7" w:rsidR="004F582E" w:rsidRPr="00A94802" w:rsidRDefault="004F582E" w:rsidP="001D52EE">
      <w:pPr>
        <w:pStyle w:val="Heading4"/>
      </w:pPr>
      <w:r>
        <w:t>2.5.6 d</w:t>
      </w:r>
      <w:r w:rsidRPr="00A94802">
        <w:t xml:space="preserve">) </w:t>
      </w:r>
      <w:r w:rsidR="003417A2" w:rsidRPr="003417A2">
        <w:t>Validate ENC data integrity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C0E7590" w14:textId="77777777" w:rsidTr="00CB4150">
        <w:trPr>
          <w:trHeight w:val="454"/>
          <w:tblHeader/>
        </w:trPr>
        <w:tc>
          <w:tcPr>
            <w:tcW w:w="2381" w:type="dxa"/>
            <w:shd w:val="clear" w:color="auto" w:fill="CCFFCC"/>
            <w:vAlign w:val="center"/>
          </w:tcPr>
          <w:p w14:paraId="3F8CE2B3" w14:textId="77777777" w:rsidR="004F582E" w:rsidRPr="004065B1" w:rsidRDefault="004F582E" w:rsidP="00CB4150">
            <w:r w:rsidRPr="000A066E">
              <w:rPr>
                <w:b/>
              </w:rPr>
              <w:t>Test Reference</w:t>
            </w:r>
          </w:p>
        </w:tc>
        <w:tc>
          <w:tcPr>
            <w:tcW w:w="2381" w:type="dxa"/>
            <w:shd w:val="clear" w:color="auto" w:fill="CCFFCC"/>
            <w:vAlign w:val="center"/>
          </w:tcPr>
          <w:p w14:paraId="1AE1B20A" w14:textId="0E6F92EC" w:rsidR="004F582E" w:rsidRPr="004065B1" w:rsidRDefault="00904F18" w:rsidP="00CB4150">
            <w:proofErr w:type="spellStart"/>
            <w:r>
              <w:t>DataIntegrity</w:t>
            </w:r>
            <w:proofErr w:type="spellEnd"/>
          </w:p>
        </w:tc>
        <w:tc>
          <w:tcPr>
            <w:tcW w:w="2382" w:type="dxa"/>
            <w:shd w:val="clear" w:color="auto" w:fill="CCFFCC"/>
            <w:vAlign w:val="center"/>
          </w:tcPr>
          <w:p w14:paraId="5F77E845" w14:textId="77777777" w:rsidR="004F582E" w:rsidRPr="004065B1" w:rsidRDefault="004F582E" w:rsidP="00CB4150">
            <w:r w:rsidRPr="000A066E">
              <w:rPr>
                <w:b/>
              </w:rPr>
              <w:t>IHO Reference</w:t>
            </w:r>
          </w:p>
        </w:tc>
        <w:tc>
          <w:tcPr>
            <w:tcW w:w="2382" w:type="dxa"/>
            <w:shd w:val="clear" w:color="auto" w:fill="CCFFCC"/>
            <w:vAlign w:val="center"/>
          </w:tcPr>
          <w:p w14:paraId="16169994" w14:textId="3FC5602E" w:rsidR="004F582E" w:rsidRPr="004065B1" w:rsidRDefault="004F582E" w:rsidP="00CB4150"/>
        </w:tc>
      </w:tr>
      <w:tr w:rsidR="004F582E" w14:paraId="7843709C" w14:textId="77777777" w:rsidTr="00CB4150">
        <w:trPr>
          <w:tblHeader/>
        </w:trPr>
        <w:tc>
          <w:tcPr>
            <w:tcW w:w="9526" w:type="dxa"/>
            <w:gridSpan w:val="4"/>
            <w:shd w:val="clear" w:color="auto" w:fill="CCFFCC"/>
            <w:vAlign w:val="center"/>
          </w:tcPr>
          <w:p w14:paraId="51C11B5C" w14:textId="77777777" w:rsidR="004F582E" w:rsidRDefault="004F582E" w:rsidP="00CB4150">
            <w:r w:rsidRPr="000A066E">
              <w:rPr>
                <w:b/>
              </w:rPr>
              <w:t>Test description</w:t>
            </w:r>
          </w:p>
        </w:tc>
      </w:tr>
      <w:tr w:rsidR="004F582E" w14:paraId="2314A0E3" w14:textId="77777777" w:rsidTr="00CB4150">
        <w:trPr>
          <w:tblHeader/>
        </w:trPr>
        <w:tc>
          <w:tcPr>
            <w:tcW w:w="9526" w:type="dxa"/>
            <w:gridSpan w:val="4"/>
            <w:vAlign w:val="center"/>
          </w:tcPr>
          <w:p w14:paraId="4E4408DB" w14:textId="08FEB9C4" w:rsidR="004F582E" w:rsidRPr="00CE380E" w:rsidRDefault="00380B4B" w:rsidP="002164D3">
            <w:pPr>
              <w:jc w:val="left"/>
              <w:rPr>
                <w:i/>
              </w:rPr>
            </w:pPr>
            <w:r w:rsidRPr="00CE380E">
              <w:rPr>
                <w:i/>
              </w:rPr>
              <w:t xml:space="preserve">Confirm that the system correctly validates decrypted ENCs and checks the integrity of each ENC data file. Confirm that the system reports the correct SSE </w:t>
            </w:r>
            <w:r w:rsidR="00F06377">
              <w:rPr>
                <w:i/>
              </w:rPr>
              <w:t>1</w:t>
            </w:r>
            <w:r w:rsidRPr="00CE380E">
              <w:rPr>
                <w:i/>
              </w:rPr>
              <w:t xml:space="preserve">16 error message when the </w:t>
            </w:r>
            <w:r w:rsidR="008538F7">
              <w:rPr>
                <w:i/>
              </w:rPr>
              <w:t>digital signature</w:t>
            </w:r>
            <w:r w:rsidRPr="00CE380E">
              <w:rPr>
                <w:i/>
              </w:rPr>
              <w:t xml:space="preserve"> is incorrect or does not agree with the value contained in the corresponding CATALOG</w:t>
            </w:r>
            <w:r w:rsidR="008538F7">
              <w:rPr>
                <w:i/>
              </w:rPr>
              <w:t>.XML</w:t>
            </w:r>
            <w:r w:rsidRPr="00CE380E">
              <w:rPr>
                <w:i/>
              </w:rPr>
              <w:t xml:space="preserve"> record</w:t>
            </w:r>
            <w:r w:rsidR="008538F7">
              <w:rPr>
                <w:i/>
              </w:rPr>
              <w:t xml:space="preserve"> for the dataset</w:t>
            </w:r>
            <w:r w:rsidRPr="00CE380E">
              <w:rPr>
                <w:i/>
              </w:rPr>
              <w:t xml:space="preserve">. Also determine whether the system correctly reports the SSE </w:t>
            </w:r>
            <w:r w:rsidR="00F06377">
              <w:rPr>
                <w:i/>
              </w:rPr>
              <w:t>1</w:t>
            </w:r>
            <w:r w:rsidRPr="00CE380E">
              <w:rPr>
                <w:i/>
              </w:rPr>
              <w:t>23 (sequential update error).</w:t>
            </w:r>
          </w:p>
        </w:tc>
      </w:tr>
      <w:tr w:rsidR="004F582E" w14:paraId="126B0A48" w14:textId="77777777" w:rsidTr="00CB4150">
        <w:trPr>
          <w:tblHeader/>
        </w:trPr>
        <w:tc>
          <w:tcPr>
            <w:tcW w:w="9526" w:type="dxa"/>
            <w:gridSpan w:val="4"/>
            <w:shd w:val="clear" w:color="auto" w:fill="CCFFCC"/>
            <w:vAlign w:val="center"/>
          </w:tcPr>
          <w:p w14:paraId="696CEA72" w14:textId="77777777" w:rsidR="004F582E" w:rsidRPr="004065B1" w:rsidRDefault="004F582E" w:rsidP="00CB4150">
            <w:r w:rsidRPr="000A066E">
              <w:rPr>
                <w:b/>
              </w:rPr>
              <w:t>Setup</w:t>
            </w:r>
          </w:p>
        </w:tc>
      </w:tr>
      <w:tr w:rsidR="004F582E" w14:paraId="49F476FB" w14:textId="77777777" w:rsidTr="00CB4150">
        <w:trPr>
          <w:tblHeader/>
        </w:trPr>
        <w:tc>
          <w:tcPr>
            <w:tcW w:w="9526" w:type="dxa"/>
            <w:gridSpan w:val="4"/>
            <w:vAlign w:val="center"/>
          </w:tcPr>
          <w:p w14:paraId="2F763117" w14:textId="6B22DC6A" w:rsidR="00380B4B" w:rsidRPr="00CE380E" w:rsidRDefault="00380B4B" w:rsidP="00380B4B">
            <w:pPr>
              <w:rPr>
                <w:i/>
              </w:rPr>
            </w:pPr>
            <w:r w:rsidRPr="00CE380E">
              <w:rPr>
                <w:i/>
              </w:rPr>
              <w:t xml:space="preserve">IHO.CRT from previous test (2.5.6c) but no pre-installed permits or ENCs. </w:t>
            </w:r>
          </w:p>
          <w:p w14:paraId="64461D63" w14:textId="77777777" w:rsidR="00380B4B" w:rsidRPr="00CE380E" w:rsidRDefault="00380B4B" w:rsidP="00380B4B">
            <w:pPr>
              <w:rPr>
                <w:i/>
              </w:rPr>
            </w:pPr>
            <w:r w:rsidRPr="00CE380E">
              <w:rPr>
                <w:i/>
              </w:rPr>
              <w:t>Test data used:</w:t>
            </w:r>
          </w:p>
          <w:p w14:paraId="70E25D97" w14:textId="1EE7261B" w:rsidR="00380B4B" w:rsidRPr="00CE380E" w:rsidRDefault="00380B4B" w:rsidP="00380B4B">
            <w:pPr>
              <w:rPr>
                <w:i/>
              </w:rPr>
            </w:pPr>
            <w:r w:rsidRPr="00CE380E">
              <w:rPr>
                <w:i/>
              </w:rPr>
              <w:t>1) IHO.CRT</w:t>
            </w:r>
            <w:r w:rsidR="00077F07">
              <w:rPr>
                <w:i/>
              </w:rPr>
              <w:t xml:space="preserve"> </w:t>
            </w:r>
            <w:r w:rsidRPr="00CE380E">
              <w:rPr>
                <w:i/>
              </w:rPr>
              <w:t xml:space="preserve"> (Pre-installed)</w:t>
            </w:r>
          </w:p>
          <w:p w14:paraId="372D6902" w14:textId="24AD9EAB" w:rsidR="00380B4B" w:rsidRPr="00CE380E" w:rsidRDefault="00380B4B" w:rsidP="00380B4B">
            <w:pPr>
              <w:rPr>
                <w:i/>
              </w:rPr>
            </w:pPr>
            <w:r w:rsidRPr="00CE380E">
              <w:rPr>
                <w:i/>
              </w:rPr>
              <w:t xml:space="preserve">2) </w:t>
            </w:r>
            <w:r w:rsidR="00823D26">
              <w:rPr>
                <w:i/>
              </w:rPr>
              <w:t>PERMIT.XML</w:t>
            </w:r>
          </w:p>
          <w:p w14:paraId="64225501" w14:textId="7313FFE1" w:rsidR="00380B4B" w:rsidRPr="00CE380E" w:rsidRDefault="00380B4B" w:rsidP="00380B4B">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40162A, </w:t>
            </w:r>
            <w:r w:rsidR="008F01CB">
              <w:rPr>
                <w:i/>
              </w:rPr>
              <w:t>101GB00</w:t>
            </w:r>
            <w:r w:rsidRPr="00CE380E">
              <w:rPr>
                <w:i/>
              </w:rPr>
              <w:t xml:space="preserve">40162B, </w:t>
            </w:r>
            <w:r w:rsidR="008F01CB">
              <w:rPr>
                <w:i/>
              </w:rPr>
              <w:t>101GB00</w:t>
            </w:r>
            <w:r w:rsidRPr="00CE380E">
              <w:rPr>
                <w:i/>
              </w:rPr>
              <w:t xml:space="preserve">40162C &amp; </w:t>
            </w:r>
            <w:r w:rsidR="008F01CB">
              <w:rPr>
                <w:i/>
              </w:rPr>
              <w:t>101GB00</w:t>
            </w:r>
            <w:r w:rsidRPr="00CE380E">
              <w:rPr>
                <w:i/>
              </w:rPr>
              <w:t xml:space="preserve">40164A) </w:t>
            </w:r>
          </w:p>
          <w:p w14:paraId="1423FB0E" w14:textId="5707B865" w:rsidR="00380B4B" w:rsidRDefault="00380B4B" w:rsidP="00380B4B">
            <w:pPr>
              <w:rPr>
                <w:i/>
              </w:rPr>
            </w:pPr>
            <w:r w:rsidRPr="00CE380E">
              <w:rPr>
                <w:i/>
              </w:rPr>
              <w:t>Test data location:</w:t>
            </w:r>
          </w:p>
          <w:p w14:paraId="5E39D07C" w14:textId="792A7282" w:rsidR="00A507B1" w:rsidRPr="00A507B1" w:rsidRDefault="00A507B1">
            <w:pPr>
              <w:pStyle w:val="ListParagraph"/>
              <w:numPr>
                <w:ilvl w:val="0"/>
                <w:numId w:val="53"/>
              </w:numPr>
              <w:rPr>
                <w:b/>
                <w:bCs/>
                <w:i/>
              </w:rPr>
            </w:pPr>
            <w:proofErr w:type="spellStart"/>
            <w:r w:rsidRPr="00A507B1">
              <w:rPr>
                <w:b/>
                <w:bCs/>
                <w:i/>
              </w:rPr>
              <w:t>EncryptionD</w:t>
            </w:r>
            <w:proofErr w:type="spellEnd"/>
          </w:p>
          <w:p w14:paraId="43630CF2" w14:textId="12078CF2" w:rsidR="004F582E" w:rsidRPr="00CE380E" w:rsidRDefault="004F582E" w:rsidP="00380B4B">
            <w:pPr>
              <w:rPr>
                <w:i/>
              </w:rPr>
            </w:pPr>
          </w:p>
        </w:tc>
      </w:tr>
      <w:tr w:rsidR="004F582E" w14:paraId="107D5475" w14:textId="77777777" w:rsidTr="00CB4150">
        <w:trPr>
          <w:tblHeader/>
        </w:trPr>
        <w:tc>
          <w:tcPr>
            <w:tcW w:w="9526" w:type="dxa"/>
            <w:gridSpan w:val="4"/>
            <w:shd w:val="clear" w:color="auto" w:fill="CCFFCC"/>
            <w:vAlign w:val="center"/>
          </w:tcPr>
          <w:p w14:paraId="42855792" w14:textId="77777777" w:rsidR="004F582E" w:rsidRPr="004065B1" w:rsidRDefault="004F582E" w:rsidP="00CB4150">
            <w:r w:rsidRPr="000A066E">
              <w:rPr>
                <w:b/>
              </w:rPr>
              <w:t>Action</w:t>
            </w:r>
          </w:p>
        </w:tc>
      </w:tr>
      <w:tr w:rsidR="004F582E" w14:paraId="19493B9D" w14:textId="77777777" w:rsidTr="00CB4150">
        <w:trPr>
          <w:tblHeader/>
        </w:trPr>
        <w:tc>
          <w:tcPr>
            <w:tcW w:w="9526" w:type="dxa"/>
            <w:gridSpan w:val="4"/>
            <w:vAlign w:val="center"/>
          </w:tcPr>
          <w:p w14:paraId="331DCCDE" w14:textId="77777777" w:rsidR="004F582E" w:rsidRPr="00CE380E" w:rsidRDefault="00380B4B" w:rsidP="00CB4150">
            <w:pPr>
              <w:rPr>
                <w:i/>
              </w:rPr>
            </w:pPr>
            <w:r w:rsidRPr="00CE380E">
              <w:rPr>
                <w:i/>
              </w:rPr>
              <w:t>Install the ENC cell permits and exchange set from the location above.</w:t>
            </w:r>
          </w:p>
        </w:tc>
      </w:tr>
      <w:tr w:rsidR="004F582E" w14:paraId="4AE4F661" w14:textId="77777777" w:rsidTr="00CB4150">
        <w:trPr>
          <w:tblHeader/>
        </w:trPr>
        <w:tc>
          <w:tcPr>
            <w:tcW w:w="9526" w:type="dxa"/>
            <w:gridSpan w:val="4"/>
            <w:shd w:val="clear" w:color="auto" w:fill="CCFFCC"/>
            <w:vAlign w:val="center"/>
          </w:tcPr>
          <w:p w14:paraId="2980BD25" w14:textId="77777777" w:rsidR="004F582E" w:rsidRPr="004065B1" w:rsidRDefault="004F582E" w:rsidP="00CB4150">
            <w:r w:rsidRPr="000A066E">
              <w:rPr>
                <w:b/>
              </w:rPr>
              <w:t>Results</w:t>
            </w:r>
          </w:p>
        </w:tc>
      </w:tr>
      <w:tr w:rsidR="004F582E" w14:paraId="6CA5422C" w14:textId="77777777" w:rsidTr="00CB4150">
        <w:trPr>
          <w:tblHeader/>
        </w:trPr>
        <w:tc>
          <w:tcPr>
            <w:tcW w:w="9526" w:type="dxa"/>
            <w:gridSpan w:val="4"/>
            <w:vAlign w:val="center"/>
          </w:tcPr>
          <w:p w14:paraId="4CCCBB15" w14:textId="675ADCB4" w:rsidR="00380B4B" w:rsidRPr="00CE380E" w:rsidRDefault="00380B4B" w:rsidP="00380B4B">
            <w:pPr>
              <w:jc w:val="left"/>
              <w:rPr>
                <w:i/>
              </w:rPr>
            </w:pPr>
            <w:r w:rsidRPr="00CE380E">
              <w:rPr>
                <w:i/>
              </w:rPr>
              <w:t xml:space="preserve">1) The system must validate the </w:t>
            </w:r>
            <w:r w:rsidR="00904F18">
              <w:rPr>
                <w:i/>
              </w:rPr>
              <w:t>digital signature</w:t>
            </w:r>
            <w:r w:rsidRPr="00CE380E">
              <w:rPr>
                <w:i/>
              </w:rPr>
              <w:t xml:space="preserve"> of each </w:t>
            </w:r>
            <w:r w:rsidR="00904F18">
              <w:rPr>
                <w:i/>
              </w:rPr>
              <w:t>dataset</w:t>
            </w:r>
            <w:r w:rsidRPr="00CE380E">
              <w:rPr>
                <w:i/>
              </w:rPr>
              <w:t xml:space="preserve"> in the exchange set. The system must report the appropriate error message for all ENC files (see additional comments below) which fail to validate as follows: “</w:t>
            </w:r>
            <w:r w:rsidRPr="00CE380E">
              <w:rPr>
                <w:b/>
                <w:i/>
              </w:rPr>
              <w:t xml:space="preserve">SSE </w:t>
            </w:r>
            <w:r w:rsidR="00F06377">
              <w:rPr>
                <w:b/>
                <w:i/>
              </w:rPr>
              <w:t>1</w:t>
            </w:r>
            <w:r w:rsidRPr="00CE380E">
              <w:rPr>
                <w:b/>
                <w:i/>
              </w:rPr>
              <w:t xml:space="preserve">16 – </w:t>
            </w:r>
            <w:r w:rsidR="00F06377">
              <w:rPr>
                <w:b/>
                <w:i/>
              </w:rPr>
              <w:t>Dataset</w:t>
            </w:r>
            <w:r w:rsidR="00F06377" w:rsidRPr="00CE380E">
              <w:rPr>
                <w:b/>
                <w:i/>
              </w:rPr>
              <w:t xml:space="preserve"> </w:t>
            </w:r>
            <w:r w:rsidRPr="00CE380E">
              <w:rPr>
                <w:b/>
                <w:i/>
              </w:rPr>
              <w:t>&lt;</w:t>
            </w:r>
            <w:r w:rsidR="00F06377">
              <w:rPr>
                <w:b/>
                <w:i/>
              </w:rPr>
              <w:t>Dataset</w:t>
            </w:r>
            <w:r w:rsidRPr="00CE380E">
              <w:rPr>
                <w:b/>
                <w:i/>
              </w:rPr>
              <w:t xml:space="preserve"> Name&gt;</w:t>
            </w:r>
            <w:r w:rsidR="00F06377">
              <w:rPr>
                <w:b/>
                <w:i/>
              </w:rPr>
              <w:t xml:space="preserve"> Signature</w:t>
            </w:r>
            <w:r w:rsidRPr="00CE380E">
              <w:rPr>
                <w:b/>
                <w:i/>
              </w:rPr>
              <w:t xml:space="preserve"> is incorrect. Contact you</w:t>
            </w:r>
            <w:r w:rsidR="00904F18">
              <w:rPr>
                <w:b/>
                <w:i/>
              </w:rPr>
              <w:t>r</w:t>
            </w:r>
            <w:r w:rsidRPr="00CE380E">
              <w:rPr>
                <w:b/>
                <w:i/>
              </w:rPr>
              <w:t xml:space="preserve"> data supplier as ENC(s) may be corrupt or missing data</w:t>
            </w:r>
            <w:r w:rsidRPr="00CE380E">
              <w:rPr>
                <w:i/>
              </w:rPr>
              <w:t>”.</w:t>
            </w:r>
          </w:p>
          <w:p w14:paraId="6531F848" w14:textId="473BCB72" w:rsidR="00380B4B" w:rsidRPr="00CE380E" w:rsidRDefault="00380B4B" w:rsidP="00380B4B">
            <w:pPr>
              <w:jc w:val="left"/>
              <w:rPr>
                <w:i/>
              </w:rPr>
            </w:pPr>
            <w:r w:rsidRPr="00CE380E">
              <w:rPr>
                <w:i/>
              </w:rPr>
              <w:t>2) The system must also report an error message for any validated ENC files that cannot be imported resulting from (1) as follows: “</w:t>
            </w:r>
            <w:r w:rsidRPr="00CE380E">
              <w:rPr>
                <w:b/>
                <w:i/>
              </w:rPr>
              <w:t xml:space="preserve">SSE </w:t>
            </w:r>
            <w:r w:rsidR="00F06377">
              <w:rPr>
                <w:b/>
                <w:i/>
              </w:rPr>
              <w:t>1</w:t>
            </w:r>
            <w:r w:rsidRPr="00CE380E">
              <w:rPr>
                <w:b/>
                <w:i/>
              </w:rPr>
              <w:t>23 – Non sequential update, previous update(s) missing try reloading from the base media. If the problem persists contact your data supplier”.</w:t>
            </w:r>
          </w:p>
          <w:p w14:paraId="490ED253" w14:textId="2C08573E" w:rsidR="00380B4B" w:rsidRPr="00CE380E" w:rsidRDefault="00380B4B" w:rsidP="00380B4B">
            <w:pPr>
              <w:jc w:val="left"/>
              <w:rPr>
                <w:i/>
              </w:rPr>
            </w:pPr>
            <w:r w:rsidRPr="00CE380E">
              <w:rPr>
                <w:i/>
              </w:rPr>
              <w:t>(</w:t>
            </w:r>
            <w:r w:rsidR="008F01CB">
              <w:rPr>
                <w:i/>
              </w:rPr>
              <w:t>101GB00</w:t>
            </w:r>
            <w:r w:rsidRPr="00CE380E">
              <w:rPr>
                <w:i/>
              </w:rPr>
              <w:t xml:space="preserve">40162B.000 – </w:t>
            </w:r>
            <w:r w:rsidR="00A507B1">
              <w:rPr>
                <w:i/>
              </w:rPr>
              <w:t>digital signature</w:t>
            </w:r>
            <w:r w:rsidRPr="00CE380E">
              <w:rPr>
                <w:i/>
              </w:rPr>
              <w:t xml:space="preserve"> altered manually in CATALOG.</w:t>
            </w:r>
            <w:r w:rsidR="00A507B1">
              <w:rPr>
                <w:i/>
              </w:rPr>
              <w:t>XML</w:t>
            </w:r>
            <w:r w:rsidRPr="00CE380E">
              <w:rPr>
                <w:i/>
              </w:rPr>
              <w:t xml:space="preserve"> file</w:t>
            </w:r>
          </w:p>
          <w:p w14:paraId="58A790C5" w14:textId="48A28CC9" w:rsidR="00380B4B" w:rsidRPr="00CE380E" w:rsidRDefault="008F01CB" w:rsidP="00380B4B">
            <w:pPr>
              <w:jc w:val="left"/>
              <w:rPr>
                <w:i/>
              </w:rPr>
            </w:pPr>
            <w:r>
              <w:rPr>
                <w:i/>
              </w:rPr>
              <w:t>101GB00</w:t>
            </w:r>
            <w:r w:rsidR="00380B4B" w:rsidRPr="00CE380E">
              <w:rPr>
                <w:i/>
              </w:rPr>
              <w:t>40164A.003 – ENC data intentionally corrupted.)</w:t>
            </w:r>
          </w:p>
          <w:p w14:paraId="2F69AE82" w14:textId="1EFFE220" w:rsidR="00380B4B" w:rsidRPr="00CE380E" w:rsidRDefault="008F01CB" w:rsidP="00380B4B">
            <w:pPr>
              <w:jc w:val="left"/>
              <w:rPr>
                <w:i/>
              </w:rPr>
            </w:pPr>
            <w:r>
              <w:rPr>
                <w:i/>
              </w:rPr>
              <w:t>101GB00</w:t>
            </w:r>
            <w:r w:rsidR="00380B4B" w:rsidRPr="00CE380E">
              <w:rPr>
                <w:i/>
              </w:rPr>
              <w:t>40162A (edition # 9 update # 3) should be installed (without error or warning).</w:t>
            </w:r>
          </w:p>
          <w:p w14:paraId="04587C02" w14:textId="2E6986AE" w:rsidR="00380B4B" w:rsidRPr="00CE380E" w:rsidRDefault="008F01CB" w:rsidP="00380B4B">
            <w:pPr>
              <w:jc w:val="left"/>
              <w:rPr>
                <w:i/>
              </w:rPr>
            </w:pPr>
            <w:r>
              <w:rPr>
                <w:i/>
              </w:rPr>
              <w:t>101GB00</w:t>
            </w:r>
            <w:r w:rsidR="00380B4B" w:rsidRPr="00CE380E">
              <w:rPr>
                <w:i/>
              </w:rPr>
              <w:t xml:space="preserve">40162B (edition # 2 update # 1) should not be installed (with “SSE </w:t>
            </w:r>
            <w:r w:rsidR="00F06377">
              <w:rPr>
                <w:i/>
              </w:rPr>
              <w:t>1</w:t>
            </w:r>
            <w:r w:rsidR="00380B4B" w:rsidRPr="00CE380E">
              <w:rPr>
                <w:i/>
              </w:rPr>
              <w:t xml:space="preserve">16”followed by “SSE </w:t>
            </w:r>
            <w:r w:rsidR="00F06377">
              <w:rPr>
                <w:i/>
              </w:rPr>
              <w:t>1</w:t>
            </w:r>
            <w:r w:rsidR="00380B4B" w:rsidRPr="00CE380E">
              <w:rPr>
                <w:i/>
              </w:rPr>
              <w:t>23”).</w:t>
            </w:r>
          </w:p>
          <w:p w14:paraId="519A16D7" w14:textId="67AC5041" w:rsidR="00380B4B" w:rsidRPr="00CE380E" w:rsidRDefault="008F01CB" w:rsidP="00380B4B">
            <w:pPr>
              <w:jc w:val="left"/>
              <w:rPr>
                <w:i/>
              </w:rPr>
            </w:pPr>
            <w:r>
              <w:rPr>
                <w:i/>
              </w:rPr>
              <w:t>101GB00</w:t>
            </w:r>
            <w:r w:rsidR="00380B4B" w:rsidRPr="00CE380E">
              <w:rPr>
                <w:i/>
              </w:rPr>
              <w:t>40162C (edition # 1 update # 1) should be installed (</w:t>
            </w:r>
            <w:r w:rsidR="001825B9" w:rsidRPr="002164D3">
              <w:rPr>
                <w:i/>
                <w:color w:val="FF0000"/>
              </w:rPr>
              <w:t>without error or warning</w:t>
            </w:r>
            <w:r w:rsidR="00380B4B" w:rsidRPr="00CE380E">
              <w:rPr>
                <w:i/>
              </w:rPr>
              <w:t xml:space="preserve">). </w:t>
            </w:r>
          </w:p>
          <w:p w14:paraId="1F6B2633" w14:textId="38E20F49" w:rsidR="004F582E" w:rsidRPr="00CE380E" w:rsidRDefault="008F01CB" w:rsidP="00380B4B">
            <w:pPr>
              <w:jc w:val="left"/>
              <w:rPr>
                <w:i/>
              </w:rPr>
            </w:pPr>
            <w:r>
              <w:rPr>
                <w:i/>
              </w:rPr>
              <w:t>101GB00</w:t>
            </w:r>
            <w:r w:rsidR="00380B4B" w:rsidRPr="00CE380E">
              <w:rPr>
                <w:i/>
              </w:rPr>
              <w:t xml:space="preserve">40164A (edition # 1 update # 5) should be installed with only two updates (edition # 1 update # 2) (with “SSE </w:t>
            </w:r>
            <w:r w:rsidR="00F06377">
              <w:rPr>
                <w:i/>
              </w:rPr>
              <w:t>1</w:t>
            </w:r>
            <w:r w:rsidR="00380B4B" w:rsidRPr="00CE380E">
              <w:rPr>
                <w:i/>
              </w:rPr>
              <w:t xml:space="preserve">16” followed by “SSE </w:t>
            </w:r>
            <w:r w:rsidR="00F06377">
              <w:rPr>
                <w:i/>
              </w:rPr>
              <w:t>1</w:t>
            </w:r>
            <w:r w:rsidR="00380B4B" w:rsidRPr="00CE380E">
              <w:rPr>
                <w:i/>
              </w:rPr>
              <w:t>23”).</w:t>
            </w:r>
          </w:p>
        </w:tc>
      </w:tr>
    </w:tbl>
    <w:p w14:paraId="7FAC8A06" w14:textId="25A1AD4A" w:rsidR="004F582E" w:rsidRPr="003B7860" w:rsidRDefault="004F582E" w:rsidP="003B7860">
      <w:pPr>
        <w:widowControl/>
        <w:spacing w:line="240" w:lineRule="auto"/>
        <w:jc w:val="left"/>
        <w:rPr>
          <w:rFonts w:cs="Arial"/>
          <w:b/>
          <w:bCs/>
        </w:rPr>
      </w:pPr>
    </w:p>
    <w:p w14:paraId="193816D9" w14:textId="7014EEA5" w:rsidR="004F582E" w:rsidRDefault="00380B4B" w:rsidP="003B7860">
      <w:pPr>
        <w:pStyle w:val="Heading2"/>
      </w:pPr>
      <w:r>
        <w:br w:type="page"/>
      </w:r>
      <w:bookmarkStart w:id="996" w:name="_Toc152748576"/>
      <w:r w:rsidR="004F582E">
        <w:lastRenderedPageBreak/>
        <w:t>Data</w:t>
      </w:r>
      <w:r w:rsidR="003B7860">
        <w:t>set</w:t>
      </w:r>
      <w:r w:rsidR="004F582E">
        <w:t xml:space="preserve"> Management</w:t>
      </w:r>
      <w:bookmarkEnd w:id="996"/>
    </w:p>
    <w:p w14:paraId="17D13051" w14:textId="68EF0B19" w:rsidR="004F582E" w:rsidRPr="00A94802" w:rsidRDefault="003417A2" w:rsidP="003B7860">
      <w:pPr>
        <w:pStyle w:val="Heading3"/>
      </w:pPr>
      <w:r w:rsidRPr="003417A2">
        <w:t>Encrypted ENCs supplied by different Data Servers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66AA57A0" w14:textId="77777777" w:rsidTr="003B7860">
        <w:trPr>
          <w:cantSplit/>
          <w:trHeight w:val="454"/>
        </w:trPr>
        <w:tc>
          <w:tcPr>
            <w:tcW w:w="2381" w:type="dxa"/>
            <w:shd w:val="clear" w:color="auto" w:fill="CCFFCC"/>
            <w:vAlign w:val="center"/>
          </w:tcPr>
          <w:p w14:paraId="4F3750B7" w14:textId="77777777" w:rsidR="004F582E" w:rsidRPr="004065B1" w:rsidRDefault="004F582E" w:rsidP="00CB4150">
            <w:r w:rsidRPr="000A066E">
              <w:rPr>
                <w:b/>
              </w:rPr>
              <w:t>Test Reference</w:t>
            </w:r>
          </w:p>
        </w:tc>
        <w:tc>
          <w:tcPr>
            <w:tcW w:w="2381" w:type="dxa"/>
            <w:shd w:val="clear" w:color="auto" w:fill="CCFFCC"/>
            <w:vAlign w:val="center"/>
          </w:tcPr>
          <w:p w14:paraId="18206CA7" w14:textId="4CDF199C" w:rsidR="004F582E" w:rsidRPr="004065B1" w:rsidRDefault="00904F18" w:rsidP="00CB4150">
            <w:proofErr w:type="spellStart"/>
            <w:r>
              <w:t>DataManagement</w:t>
            </w:r>
            <w:proofErr w:type="spellEnd"/>
          </w:p>
        </w:tc>
        <w:tc>
          <w:tcPr>
            <w:tcW w:w="2382" w:type="dxa"/>
            <w:shd w:val="clear" w:color="auto" w:fill="CCFFCC"/>
            <w:vAlign w:val="center"/>
          </w:tcPr>
          <w:p w14:paraId="2EF4F2EC" w14:textId="77777777" w:rsidR="004F582E" w:rsidRPr="004065B1" w:rsidRDefault="004F582E" w:rsidP="00CB4150">
            <w:r w:rsidRPr="000A066E">
              <w:rPr>
                <w:b/>
              </w:rPr>
              <w:t>IHO Reference</w:t>
            </w:r>
          </w:p>
        </w:tc>
        <w:tc>
          <w:tcPr>
            <w:tcW w:w="2382" w:type="dxa"/>
            <w:shd w:val="clear" w:color="auto" w:fill="CCFFCC"/>
            <w:vAlign w:val="center"/>
          </w:tcPr>
          <w:p w14:paraId="061820AE" w14:textId="0DFB57FC" w:rsidR="004F582E" w:rsidRPr="004065B1" w:rsidRDefault="004F582E" w:rsidP="00CB4150"/>
        </w:tc>
      </w:tr>
      <w:tr w:rsidR="004F582E" w14:paraId="3775F90A" w14:textId="77777777" w:rsidTr="003B7860">
        <w:trPr>
          <w:cantSplit/>
        </w:trPr>
        <w:tc>
          <w:tcPr>
            <w:tcW w:w="9526" w:type="dxa"/>
            <w:gridSpan w:val="4"/>
            <w:shd w:val="clear" w:color="auto" w:fill="CCFFCC"/>
            <w:vAlign w:val="center"/>
          </w:tcPr>
          <w:p w14:paraId="2FF0799B" w14:textId="77777777" w:rsidR="004F582E" w:rsidRDefault="004F582E" w:rsidP="00CB4150">
            <w:r w:rsidRPr="000A066E">
              <w:rPr>
                <w:b/>
              </w:rPr>
              <w:t>Test description</w:t>
            </w:r>
          </w:p>
        </w:tc>
      </w:tr>
      <w:tr w:rsidR="004F582E" w14:paraId="7A79DB37" w14:textId="77777777" w:rsidTr="003B7860">
        <w:trPr>
          <w:cantSplit/>
        </w:trPr>
        <w:tc>
          <w:tcPr>
            <w:tcW w:w="9526" w:type="dxa"/>
            <w:gridSpan w:val="4"/>
            <w:vAlign w:val="center"/>
          </w:tcPr>
          <w:p w14:paraId="43DFC448" w14:textId="677316D7" w:rsidR="004F582E" w:rsidRPr="00CE380E" w:rsidRDefault="00380B4B" w:rsidP="002164D3">
            <w:pPr>
              <w:jc w:val="left"/>
              <w:rPr>
                <w:i/>
              </w:rPr>
            </w:pPr>
            <w:r w:rsidRPr="00CE380E">
              <w:rPr>
                <w:i/>
              </w:rPr>
              <w:t xml:space="preserve">To test how the system performs when loading </w:t>
            </w:r>
            <w:r w:rsidR="008538F7">
              <w:rPr>
                <w:i/>
              </w:rPr>
              <w:t>datasets</w:t>
            </w:r>
            <w:r w:rsidR="008538F7" w:rsidRPr="00CE380E">
              <w:rPr>
                <w:i/>
              </w:rPr>
              <w:t xml:space="preserve"> </w:t>
            </w:r>
            <w:r w:rsidRPr="00CE380E">
              <w:rPr>
                <w:i/>
              </w:rPr>
              <w:t>from two different data servers who have their own unique SA signed certificates and encrypt using their own unique encryption keys.</w:t>
            </w:r>
          </w:p>
        </w:tc>
      </w:tr>
      <w:tr w:rsidR="004F582E" w14:paraId="1C0B3077" w14:textId="77777777" w:rsidTr="003B7860">
        <w:trPr>
          <w:cantSplit/>
        </w:trPr>
        <w:tc>
          <w:tcPr>
            <w:tcW w:w="9526" w:type="dxa"/>
            <w:gridSpan w:val="4"/>
            <w:shd w:val="clear" w:color="auto" w:fill="CCFFCC"/>
            <w:vAlign w:val="center"/>
          </w:tcPr>
          <w:p w14:paraId="2FDBBDC0" w14:textId="77777777" w:rsidR="004F582E" w:rsidRPr="004065B1" w:rsidRDefault="004F582E" w:rsidP="00CB4150">
            <w:r w:rsidRPr="000A066E">
              <w:rPr>
                <w:b/>
              </w:rPr>
              <w:t>Setup</w:t>
            </w:r>
          </w:p>
        </w:tc>
      </w:tr>
      <w:tr w:rsidR="004F582E" w14:paraId="080CF27F" w14:textId="77777777" w:rsidTr="003B7860">
        <w:trPr>
          <w:cantSplit/>
        </w:trPr>
        <w:tc>
          <w:tcPr>
            <w:tcW w:w="9526" w:type="dxa"/>
            <w:gridSpan w:val="4"/>
            <w:vAlign w:val="center"/>
          </w:tcPr>
          <w:p w14:paraId="744F042B" w14:textId="45402500" w:rsidR="00380B4B" w:rsidRPr="00CE380E" w:rsidRDefault="00380B4B" w:rsidP="00380B4B">
            <w:pPr>
              <w:rPr>
                <w:i/>
              </w:rPr>
            </w:pPr>
            <w:r w:rsidRPr="00CE380E">
              <w:rPr>
                <w:i/>
              </w:rPr>
              <w:t xml:space="preserve">IHO.CRT from previous test (2.5.6d) but no pre-installed permits or ENCs. </w:t>
            </w:r>
          </w:p>
          <w:p w14:paraId="165FD5A4" w14:textId="77777777" w:rsidR="00380B4B" w:rsidRPr="00CE380E" w:rsidRDefault="00380B4B" w:rsidP="009300E2">
            <w:pPr>
              <w:rPr>
                <w:b/>
                <w:i/>
              </w:rPr>
            </w:pPr>
            <w:r w:rsidRPr="00CE380E">
              <w:rPr>
                <w:b/>
                <w:i/>
              </w:rPr>
              <w:t>a) Data Server 1 (DS1)</w:t>
            </w:r>
          </w:p>
          <w:p w14:paraId="7593BD55" w14:textId="77777777" w:rsidR="00380B4B" w:rsidRPr="00CE380E" w:rsidRDefault="00380B4B" w:rsidP="00380B4B">
            <w:pPr>
              <w:ind w:left="142"/>
              <w:rPr>
                <w:i/>
              </w:rPr>
            </w:pPr>
            <w:r w:rsidRPr="00CE380E">
              <w:rPr>
                <w:i/>
              </w:rPr>
              <w:t>Test data used:</w:t>
            </w:r>
          </w:p>
          <w:p w14:paraId="3FD34E08" w14:textId="5DD817F4" w:rsidR="00380B4B" w:rsidRPr="00CE380E" w:rsidRDefault="00380B4B" w:rsidP="00380B4B">
            <w:pPr>
              <w:ind w:left="142"/>
              <w:rPr>
                <w:i/>
              </w:rPr>
            </w:pPr>
            <w:r w:rsidRPr="00CE380E">
              <w:rPr>
                <w:i/>
              </w:rPr>
              <w:t>1)</w:t>
            </w:r>
            <w:r w:rsidR="008538F7">
              <w:rPr>
                <w:i/>
              </w:rPr>
              <w:t xml:space="preserve"> </w:t>
            </w:r>
            <w:r w:rsidRPr="00CE380E">
              <w:rPr>
                <w:i/>
              </w:rPr>
              <w:t>IHO.CRT</w:t>
            </w:r>
            <w:r w:rsidR="00077F07">
              <w:rPr>
                <w:i/>
              </w:rPr>
              <w:t xml:space="preserve"> </w:t>
            </w:r>
            <w:r w:rsidRPr="00CE380E">
              <w:rPr>
                <w:i/>
              </w:rPr>
              <w:t xml:space="preserve"> [Pre-installed]</w:t>
            </w:r>
          </w:p>
          <w:p w14:paraId="28654EF7" w14:textId="368A2248" w:rsidR="00380B4B" w:rsidRPr="00CE380E" w:rsidRDefault="00380B4B" w:rsidP="00380B4B">
            <w:pPr>
              <w:ind w:left="142"/>
              <w:rPr>
                <w:i/>
              </w:rPr>
            </w:pPr>
            <w:r w:rsidRPr="00CE380E">
              <w:rPr>
                <w:i/>
              </w:rPr>
              <w:t>2)</w:t>
            </w:r>
            <w:r w:rsidR="008538F7">
              <w:rPr>
                <w:i/>
              </w:rPr>
              <w:t xml:space="preserve"> </w:t>
            </w:r>
            <w:r w:rsidR="00823D26">
              <w:rPr>
                <w:i/>
              </w:rPr>
              <w:t>PERMIT.XML</w:t>
            </w:r>
          </w:p>
          <w:p w14:paraId="51932D33" w14:textId="56F7F53F" w:rsidR="00380B4B" w:rsidRPr="00CE380E" w:rsidRDefault="00380B4B" w:rsidP="00380B4B">
            <w:pPr>
              <w:ind w:left="142"/>
              <w:rPr>
                <w:i/>
              </w:rPr>
            </w:pPr>
            <w:r w:rsidRPr="00CE380E">
              <w:rPr>
                <w:i/>
              </w:rPr>
              <w:t>3)</w:t>
            </w:r>
            <w:r w:rsidR="008538F7">
              <w:rPr>
                <w:i/>
              </w:rPr>
              <w:t xml:space="preserve"> </w:t>
            </w:r>
            <w:r w:rsidR="00581282">
              <w:rPr>
                <w:i/>
              </w:rPr>
              <w:t>S100_ROOT</w:t>
            </w:r>
            <w:r w:rsidRPr="00CE380E">
              <w:rPr>
                <w:i/>
              </w:rPr>
              <w:t xml:space="preserve"> (Exchange Set -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1639E4B5" w14:textId="5090949A" w:rsidR="00380B4B" w:rsidRDefault="00380B4B" w:rsidP="00380B4B">
            <w:pPr>
              <w:rPr>
                <w:i/>
              </w:rPr>
            </w:pPr>
            <w:r w:rsidRPr="00CE380E">
              <w:rPr>
                <w:i/>
              </w:rPr>
              <w:t>Test data location:</w:t>
            </w:r>
          </w:p>
          <w:p w14:paraId="55A1A8A4" w14:textId="4948C002" w:rsidR="00904F18" w:rsidRPr="00904F18" w:rsidRDefault="00904F18">
            <w:pPr>
              <w:pStyle w:val="ListParagraph"/>
              <w:numPr>
                <w:ilvl w:val="0"/>
                <w:numId w:val="53"/>
              </w:numPr>
              <w:rPr>
                <w:b/>
                <w:bCs/>
                <w:i/>
              </w:rPr>
            </w:pPr>
            <w:r w:rsidRPr="00904F18">
              <w:rPr>
                <w:b/>
                <w:bCs/>
                <w:i/>
              </w:rPr>
              <w:t>DataManagementA1</w:t>
            </w:r>
          </w:p>
          <w:p w14:paraId="2F56AC38" w14:textId="77777777" w:rsidR="00380B4B" w:rsidRPr="00CE380E" w:rsidRDefault="00380B4B" w:rsidP="00380B4B">
            <w:pPr>
              <w:rPr>
                <w:b/>
                <w:i/>
              </w:rPr>
            </w:pPr>
            <w:r w:rsidRPr="00CE380E">
              <w:rPr>
                <w:b/>
                <w:i/>
              </w:rPr>
              <w:t>b) Data Server 2 (DS2)</w:t>
            </w:r>
          </w:p>
          <w:p w14:paraId="2B19A488" w14:textId="77777777" w:rsidR="00380B4B" w:rsidRPr="00CE380E" w:rsidRDefault="00380B4B" w:rsidP="009300E2">
            <w:pPr>
              <w:ind w:left="720" w:hanging="578"/>
              <w:rPr>
                <w:i/>
              </w:rPr>
            </w:pPr>
            <w:r w:rsidRPr="00CE380E">
              <w:rPr>
                <w:i/>
              </w:rPr>
              <w:t>Test data used:</w:t>
            </w:r>
          </w:p>
          <w:p w14:paraId="11C9B420" w14:textId="72C74842" w:rsidR="00380B4B" w:rsidRPr="00CE380E" w:rsidRDefault="00380B4B" w:rsidP="009300E2">
            <w:pPr>
              <w:ind w:left="720" w:hanging="578"/>
              <w:rPr>
                <w:i/>
              </w:rPr>
            </w:pPr>
            <w:r w:rsidRPr="00CE380E">
              <w:rPr>
                <w:i/>
              </w:rPr>
              <w:t>4)   IHO.CRT</w:t>
            </w:r>
            <w:r w:rsidR="00077F07">
              <w:rPr>
                <w:i/>
              </w:rPr>
              <w:t xml:space="preserve"> </w:t>
            </w:r>
            <w:r w:rsidRPr="00CE380E">
              <w:rPr>
                <w:i/>
              </w:rPr>
              <w:t xml:space="preserve"> [Pre-installed]</w:t>
            </w:r>
          </w:p>
          <w:p w14:paraId="020FE461" w14:textId="622BFFE4" w:rsidR="00380B4B" w:rsidRPr="00CE380E" w:rsidRDefault="00380B4B" w:rsidP="009300E2">
            <w:pPr>
              <w:ind w:left="720" w:hanging="578"/>
              <w:rPr>
                <w:i/>
              </w:rPr>
            </w:pPr>
            <w:r w:rsidRPr="00CE380E">
              <w:rPr>
                <w:i/>
              </w:rPr>
              <w:t xml:space="preserve">5)   </w:t>
            </w:r>
            <w:r w:rsidR="00823D26">
              <w:rPr>
                <w:i/>
              </w:rPr>
              <w:t>PERMIT.XML</w:t>
            </w:r>
          </w:p>
          <w:p w14:paraId="36B90BEB" w14:textId="3376FE4E" w:rsidR="00380B4B" w:rsidRPr="00CE380E" w:rsidRDefault="00380B4B" w:rsidP="009300E2">
            <w:pPr>
              <w:ind w:left="720" w:hanging="578"/>
              <w:rPr>
                <w:i/>
              </w:rPr>
            </w:pPr>
            <w:r w:rsidRPr="00CE380E">
              <w:rPr>
                <w:i/>
              </w:rPr>
              <w:t xml:space="preserve">6)   </w:t>
            </w:r>
            <w:r w:rsidR="00581282">
              <w:rPr>
                <w:i/>
              </w:rPr>
              <w:t>S100_ROOT</w:t>
            </w:r>
            <w:r w:rsidRPr="00CE380E">
              <w:rPr>
                <w:i/>
              </w:rPr>
              <w:t xml:space="preserve"> (Exchange Set - </w:t>
            </w:r>
            <w:r w:rsidR="008F01CB">
              <w:rPr>
                <w:i/>
              </w:rPr>
              <w:t>101GB00</w:t>
            </w:r>
            <w:r w:rsidRPr="00CE380E">
              <w:rPr>
                <w:i/>
              </w:rPr>
              <w:t xml:space="preserve">283000, </w:t>
            </w:r>
            <w:r w:rsidR="008F01CB">
              <w:rPr>
                <w:i/>
              </w:rPr>
              <w:t>101GB00</w:t>
            </w:r>
            <w:r w:rsidRPr="00CE380E">
              <w:rPr>
                <w:i/>
              </w:rPr>
              <w:t xml:space="preserve">283100, </w:t>
            </w:r>
            <w:r w:rsidR="008F01CB">
              <w:rPr>
                <w:i/>
              </w:rPr>
              <w:t>101GB00</w:t>
            </w:r>
            <w:r w:rsidRPr="00CE380E">
              <w:rPr>
                <w:i/>
              </w:rPr>
              <w:t xml:space="preserve">283200 &amp; </w:t>
            </w:r>
            <w:r w:rsidR="008F01CB">
              <w:rPr>
                <w:i/>
              </w:rPr>
              <w:t>101GB00</w:t>
            </w:r>
            <w:r w:rsidRPr="00CE380E">
              <w:rPr>
                <w:i/>
              </w:rPr>
              <w:t>283300)</w:t>
            </w:r>
          </w:p>
          <w:p w14:paraId="740B166E" w14:textId="06FAE020" w:rsidR="00380B4B" w:rsidRDefault="00380B4B" w:rsidP="00380B4B">
            <w:pPr>
              <w:rPr>
                <w:i/>
              </w:rPr>
            </w:pPr>
            <w:r w:rsidRPr="00CE380E">
              <w:rPr>
                <w:i/>
              </w:rPr>
              <w:t>Test data location:</w:t>
            </w:r>
          </w:p>
          <w:p w14:paraId="6174E578" w14:textId="4F124227" w:rsidR="00904F18" w:rsidRPr="00904F18" w:rsidRDefault="00904F18">
            <w:pPr>
              <w:pStyle w:val="ListParagraph"/>
              <w:numPr>
                <w:ilvl w:val="0"/>
                <w:numId w:val="53"/>
              </w:numPr>
              <w:rPr>
                <w:b/>
                <w:bCs/>
                <w:i/>
              </w:rPr>
            </w:pPr>
            <w:r w:rsidRPr="00904F18">
              <w:rPr>
                <w:b/>
                <w:bCs/>
                <w:i/>
              </w:rPr>
              <w:t>DataManagementA2</w:t>
            </w:r>
          </w:p>
          <w:p w14:paraId="6868658E" w14:textId="6AED3561" w:rsidR="004F582E" w:rsidRPr="00CE380E" w:rsidRDefault="004F582E" w:rsidP="009300E2">
            <w:pPr>
              <w:ind w:left="720" w:hanging="578"/>
              <w:rPr>
                <w:i/>
              </w:rPr>
            </w:pPr>
          </w:p>
        </w:tc>
      </w:tr>
      <w:tr w:rsidR="004F582E" w14:paraId="1D4C46AA" w14:textId="77777777" w:rsidTr="003B7860">
        <w:trPr>
          <w:cantSplit/>
        </w:trPr>
        <w:tc>
          <w:tcPr>
            <w:tcW w:w="9526" w:type="dxa"/>
            <w:gridSpan w:val="4"/>
            <w:shd w:val="clear" w:color="auto" w:fill="CCFFCC"/>
            <w:vAlign w:val="center"/>
          </w:tcPr>
          <w:p w14:paraId="73BFB9EA" w14:textId="77777777" w:rsidR="004F582E" w:rsidRPr="004065B1" w:rsidRDefault="004F582E" w:rsidP="00CB4150">
            <w:r w:rsidRPr="000A066E">
              <w:rPr>
                <w:b/>
              </w:rPr>
              <w:t>Action</w:t>
            </w:r>
          </w:p>
        </w:tc>
      </w:tr>
      <w:tr w:rsidR="004F582E" w14:paraId="2C80E67D" w14:textId="77777777" w:rsidTr="003B7860">
        <w:trPr>
          <w:cantSplit/>
        </w:trPr>
        <w:tc>
          <w:tcPr>
            <w:tcW w:w="9526" w:type="dxa"/>
            <w:gridSpan w:val="4"/>
            <w:vAlign w:val="center"/>
          </w:tcPr>
          <w:p w14:paraId="123F9697" w14:textId="77777777" w:rsidR="004F582E" w:rsidRPr="00CE380E" w:rsidRDefault="009300E2" w:rsidP="00CB4150">
            <w:pPr>
              <w:rPr>
                <w:i/>
              </w:rPr>
            </w:pPr>
            <w:r w:rsidRPr="00CE380E">
              <w:rPr>
                <w:i/>
              </w:rPr>
              <w:t>Install the permits and exchange set for Data Server 1 (DS1), then install the permits and exchange set for DS2 from locations above.</w:t>
            </w:r>
          </w:p>
        </w:tc>
      </w:tr>
      <w:tr w:rsidR="004F582E" w14:paraId="58AAB733" w14:textId="77777777" w:rsidTr="003B7860">
        <w:trPr>
          <w:cantSplit/>
        </w:trPr>
        <w:tc>
          <w:tcPr>
            <w:tcW w:w="9526" w:type="dxa"/>
            <w:gridSpan w:val="4"/>
            <w:shd w:val="clear" w:color="auto" w:fill="CCFFCC"/>
            <w:vAlign w:val="center"/>
          </w:tcPr>
          <w:p w14:paraId="681715C3" w14:textId="77777777" w:rsidR="004F582E" w:rsidRPr="004065B1" w:rsidRDefault="004F582E" w:rsidP="00CB4150">
            <w:r w:rsidRPr="000A066E">
              <w:rPr>
                <w:b/>
              </w:rPr>
              <w:t>Results</w:t>
            </w:r>
          </w:p>
        </w:tc>
      </w:tr>
      <w:tr w:rsidR="004F582E" w14:paraId="25B21649" w14:textId="77777777" w:rsidTr="003B7860">
        <w:trPr>
          <w:cantSplit/>
        </w:trPr>
        <w:tc>
          <w:tcPr>
            <w:tcW w:w="9526" w:type="dxa"/>
            <w:gridSpan w:val="4"/>
            <w:vAlign w:val="center"/>
          </w:tcPr>
          <w:p w14:paraId="284305CE" w14:textId="11C2952D" w:rsidR="009300E2" w:rsidRPr="00CE380E" w:rsidRDefault="009300E2" w:rsidP="009300E2">
            <w:pPr>
              <w:jc w:val="left"/>
              <w:rPr>
                <w:i/>
              </w:rPr>
            </w:pPr>
            <w:r w:rsidRPr="00CE380E">
              <w:rPr>
                <w:i/>
              </w:rPr>
              <w:t xml:space="preserve">Both exchange sets authenticate against the same installed </w:t>
            </w:r>
            <w:r w:rsidR="00904F18">
              <w:rPr>
                <w:i/>
              </w:rPr>
              <w:t>SA certificate and contain the correct data server certificate</w:t>
            </w:r>
            <w:r w:rsidRPr="00CE380E">
              <w:rPr>
                <w:i/>
              </w:rPr>
              <w:t>. The DSs’ permits must be stored independently and decrypt the relevant exchange sets when loaded.</w:t>
            </w:r>
          </w:p>
          <w:p w14:paraId="2E42875B" w14:textId="538FB382" w:rsidR="009300E2" w:rsidRPr="00CE380E" w:rsidRDefault="009300E2" w:rsidP="009300E2">
            <w:pPr>
              <w:jc w:val="left"/>
              <w:rPr>
                <w:i/>
              </w:rPr>
            </w:pPr>
            <w:r w:rsidRPr="00CE380E">
              <w:rPr>
                <w:i/>
              </w:rPr>
              <w:t xml:space="preserve">(In this test both Data Servers (DS) have ENC cell </w:t>
            </w:r>
            <w:r w:rsidR="008F01CB">
              <w:rPr>
                <w:i/>
              </w:rPr>
              <w:t>101GB00</w:t>
            </w:r>
            <w:r w:rsidRPr="00CE380E">
              <w:rPr>
                <w:i/>
              </w:rPr>
              <w:t xml:space="preserve">283000 common to both. DS1 has </w:t>
            </w:r>
            <w:r w:rsidR="008F01CB">
              <w:rPr>
                <w:i/>
              </w:rPr>
              <w:t>101GB00</w:t>
            </w:r>
            <w:r w:rsidRPr="00CE380E">
              <w:rPr>
                <w:i/>
              </w:rPr>
              <w:t xml:space="preserve">283000.000 – 002 and DS2 has </w:t>
            </w:r>
            <w:r w:rsidR="008F01CB">
              <w:rPr>
                <w:i/>
              </w:rPr>
              <w:t>101GB00</w:t>
            </w:r>
            <w:r w:rsidRPr="00CE380E">
              <w:rPr>
                <w:i/>
              </w:rPr>
              <w:t>283000.000 – 004.</w:t>
            </w:r>
          </w:p>
          <w:p w14:paraId="494F6787" w14:textId="77777777" w:rsidR="009300E2" w:rsidRPr="00CE380E" w:rsidRDefault="009300E2" w:rsidP="009300E2">
            <w:pPr>
              <w:jc w:val="left"/>
              <w:rPr>
                <w:i/>
              </w:rPr>
            </w:pPr>
            <w:r w:rsidRPr="00CE380E">
              <w:rPr>
                <w:i/>
              </w:rPr>
              <w:t>This test scenario considers how the ECDIS performs when a user obtains ENCs from two independent data providers.)</w:t>
            </w:r>
          </w:p>
          <w:p w14:paraId="06438C19" w14:textId="77777777" w:rsidR="009300E2" w:rsidRPr="00CE380E" w:rsidRDefault="009300E2" w:rsidP="009300E2">
            <w:pPr>
              <w:jc w:val="left"/>
              <w:rPr>
                <w:i/>
              </w:rPr>
            </w:pPr>
          </w:p>
          <w:p w14:paraId="68625DB1" w14:textId="77777777" w:rsidR="009300E2" w:rsidRPr="00CE380E" w:rsidRDefault="009300E2" w:rsidP="009300E2">
            <w:pPr>
              <w:jc w:val="left"/>
              <w:rPr>
                <w:i/>
              </w:rPr>
            </w:pPr>
            <w:r w:rsidRPr="00CE380E">
              <w:rPr>
                <w:i/>
              </w:rPr>
              <w:t>The system should be up to date as follows:</w:t>
            </w:r>
          </w:p>
          <w:p w14:paraId="20B13B80" w14:textId="77777777" w:rsidR="009300E2" w:rsidRPr="00CE380E" w:rsidRDefault="009300E2" w:rsidP="009300E2">
            <w:pPr>
              <w:jc w:val="left"/>
              <w:rPr>
                <w:i/>
              </w:rPr>
            </w:pPr>
          </w:p>
          <w:p w14:paraId="4A445C11" w14:textId="77777777" w:rsidR="009300E2" w:rsidRPr="00CE380E" w:rsidRDefault="009300E2" w:rsidP="009300E2">
            <w:pPr>
              <w:jc w:val="left"/>
              <w:rPr>
                <w:i/>
              </w:rPr>
            </w:pPr>
            <w:r w:rsidRPr="00CE380E">
              <w:rPr>
                <w:i/>
              </w:rPr>
              <w:t>after installation of cells from DS1 (a):</w:t>
            </w:r>
          </w:p>
          <w:p w14:paraId="3B8CC55A" w14:textId="4AE65ED6" w:rsidR="009300E2" w:rsidRPr="00CE380E" w:rsidRDefault="008F01CB" w:rsidP="009300E2">
            <w:pPr>
              <w:jc w:val="left"/>
              <w:rPr>
                <w:i/>
              </w:rPr>
            </w:pPr>
            <w:r>
              <w:rPr>
                <w:i/>
              </w:rPr>
              <w:t>101GB00</w:t>
            </w:r>
            <w:r w:rsidR="009300E2" w:rsidRPr="00CE380E">
              <w:rPr>
                <w:i/>
              </w:rPr>
              <w:t>281600 (edition # 1 update # 1)</w:t>
            </w:r>
          </w:p>
          <w:p w14:paraId="227BEAFC" w14:textId="02D12511" w:rsidR="009300E2" w:rsidRPr="00CE380E" w:rsidRDefault="008F01CB" w:rsidP="009300E2">
            <w:pPr>
              <w:jc w:val="left"/>
              <w:rPr>
                <w:i/>
              </w:rPr>
            </w:pPr>
            <w:r>
              <w:rPr>
                <w:i/>
              </w:rPr>
              <w:t>101GB00</w:t>
            </w:r>
            <w:r w:rsidR="009300E2" w:rsidRPr="00CE380E">
              <w:rPr>
                <w:i/>
              </w:rPr>
              <w:t>281800 (edition # 1 update # 0)</w:t>
            </w:r>
          </w:p>
          <w:p w14:paraId="06F27E7F" w14:textId="2C87B12D" w:rsidR="009300E2" w:rsidRPr="00CE380E" w:rsidRDefault="008F01CB" w:rsidP="009300E2">
            <w:pPr>
              <w:jc w:val="left"/>
              <w:rPr>
                <w:i/>
              </w:rPr>
            </w:pPr>
            <w:r>
              <w:rPr>
                <w:i/>
              </w:rPr>
              <w:t>101GB00</w:t>
            </w:r>
            <w:r w:rsidR="009300E2" w:rsidRPr="00CE380E">
              <w:rPr>
                <w:i/>
              </w:rPr>
              <w:t>282000 (edition # 1 update # 0)</w:t>
            </w:r>
          </w:p>
          <w:p w14:paraId="1FEB836A" w14:textId="6CA4E76F" w:rsidR="009300E2" w:rsidRPr="00CE380E" w:rsidRDefault="008F01CB" w:rsidP="009300E2">
            <w:pPr>
              <w:jc w:val="left"/>
              <w:rPr>
                <w:i/>
              </w:rPr>
            </w:pPr>
            <w:r>
              <w:rPr>
                <w:i/>
              </w:rPr>
              <w:t>101GB00</w:t>
            </w:r>
            <w:r w:rsidR="009300E2" w:rsidRPr="00CE380E">
              <w:rPr>
                <w:i/>
              </w:rPr>
              <w:t>283000 (edition # 1 update # 2)</w:t>
            </w:r>
          </w:p>
          <w:p w14:paraId="291D329B" w14:textId="77777777" w:rsidR="009300E2" w:rsidRPr="00CE380E" w:rsidRDefault="009300E2" w:rsidP="009300E2">
            <w:pPr>
              <w:jc w:val="left"/>
              <w:rPr>
                <w:i/>
              </w:rPr>
            </w:pPr>
          </w:p>
          <w:p w14:paraId="602B2785" w14:textId="77777777" w:rsidR="009300E2" w:rsidRPr="00CE380E" w:rsidRDefault="009300E2" w:rsidP="009300E2">
            <w:pPr>
              <w:jc w:val="left"/>
              <w:rPr>
                <w:i/>
              </w:rPr>
            </w:pPr>
            <w:r w:rsidRPr="00CE380E">
              <w:rPr>
                <w:i/>
              </w:rPr>
              <w:t>after installation of cells from DS2 (b):</w:t>
            </w:r>
          </w:p>
          <w:p w14:paraId="7297F088" w14:textId="0D4F873C" w:rsidR="009300E2" w:rsidRPr="00CE380E" w:rsidRDefault="008F01CB" w:rsidP="009300E2">
            <w:pPr>
              <w:jc w:val="left"/>
              <w:rPr>
                <w:i/>
              </w:rPr>
            </w:pPr>
            <w:r>
              <w:rPr>
                <w:i/>
              </w:rPr>
              <w:t>101GB00</w:t>
            </w:r>
            <w:r w:rsidR="009300E2" w:rsidRPr="00CE380E">
              <w:rPr>
                <w:i/>
              </w:rPr>
              <w:t>281600 (edition # 1 update # 1)</w:t>
            </w:r>
          </w:p>
          <w:p w14:paraId="49F37BBB" w14:textId="3F03D0A7" w:rsidR="009300E2" w:rsidRPr="00CE380E" w:rsidRDefault="008F01CB" w:rsidP="009300E2">
            <w:pPr>
              <w:jc w:val="left"/>
              <w:rPr>
                <w:i/>
              </w:rPr>
            </w:pPr>
            <w:r>
              <w:rPr>
                <w:i/>
              </w:rPr>
              <w:t>101GB00</w:t>
            </w:r>
            <w:r w:rsidR="009300E2" w:rsidRPr="00CE380E">
              <w:rPr>
                <w:i/>
              </w:rPr>
              <w:t>281800 (edition # 1 update # 0)</w:t>
            </w:r>
          </w:p>
          <w:p w14:paraId="1CDE852F" w14:textId="106877EE" w:rsidR="009300E2" w:rsidRPr="00CE380E" w:rsidRDefault="008F01CB" w:rsidP="009300E2">
            <w:pPr>
              <w:jc w:val="left"/>
              <w:rPr>
                <w:i/>
              </w:rPr>
            </w:pPr>
            <w:r>
              <w:rPr>
                <w:i/>
              </w:rPr>
              <w:t>101GB00</w:t>
            </w:r>
            <w:r w:rsidR="009300E2" w:rsidRPr="00CE380E">
              <w:rPr>
                <w:i/>
              </w:rPr>
              <w:t>282000 (edition # 1 update # 0)</w:t>
            </w:r>
          </w:p>
          <w:p w14:paraId="1FA82428" w14:textId="12CD9019" w:rsidR="009300E2" w:rsidRPr="00CE380E" w:rsidRDefault="008F01CB" w:rsidP="009300E2">
            <w:pPr>
              <w:jc w:val="left"/>
              <w:rPr>
                <w:i/>
              </w:rPr>
            </w:pPr>
            <w:r>
              <w:rPr>
                <w:i/>
              </w:rPr>
              <w:t>101GB00</w:t>
            </w:r>
            <w:r w:rsidR="009300E2" w:rsidRPr="00CE380E">
              <w:rPr>
                <w:i/>
              </w:rPr>
              <w:t>283000 (edition # 1 update # 4)</w:t>
            </w:r>
          </w:p>
          <w:p w14:paraId="107FE255" w14:textId="731DD01E" w:rsidR="009300E2" w:rsidRPr="00CE380E" w:rsidRDefault="008F01CB" w:rsidP="009300E2">
            <w:pPr>
              <w:jc w:val="left"/>
              <w:rPr>
                <w:i/>
              </w:rPr>
            </w:pPr>
            <w:r>
              <w:rPr>
                <w:i/>
              </w:rPr>
              <w:t>101GB00</w:t>
            </w:r>
            <w:r w:rsidR="009300E2" w:rsidRPr="00CE380E">
              <w:rPr>
                <w:i/>
              </w:rPr>
              <w:t>283100 (edition # 1 update # 3)</w:t>
            </w:r>
          </w:p>
          <w:p w14:paraId="151A9B84" w14:textId="59C60236" w:rsidR="009300E2" w:rsidRPr="00CE380E" w:rsidRDefault="008F01CB" w:rsidP="009300E2">
            <w:pPr>
              <w:jc w:val="left"/>
              <w:rPr>
                <w:i/>
              </w:rPr>
            </w:pPr>
            <w:r>
              <w:rPr>
                <w:i/>
              </w:rPr>
              <w:t>101GB00</w:t>
            </w:r>
            <w:r w:rsidR="009300E2" w:rsidRPr="00CE380E">
              <w:rPr>
                <w:i/>
              </w:rPr>
              <w:t>283200 (edition # 1 update # 0)</w:t>
            </w:r>
          </w:p>
          <w:p w14:paraId="38CCD91E" w14:textId="1C4FC070" w:rsidR="004F582E" w:rsidRPr="00CE380E" w:rsidRDefault="008F01CB" w:rsidP="009300E2">
            <w:pPr>
              <w:jc w:val="left"/>
              <w:rPr>
                <w:i/>
              </w:rPr>
            </w:pPr>
            <w:r>
              <w:rPr>
                <w:i/>
              </w:rPr>
              <w:t>101GB00</w:t>
            </w:r>
            <w:r w:rsidR="009300E2" w:rsidRPr="00CE380E">
              <w:rPr>
                <w:i/>
              </w:rPr>
              <w:t>283300 (edition # 1 update # 0)</w:t>
            </w:r>
          </w:p>
        </w:tc>
      </w:tr>
    </w:tbl>
    <w:p w14:paraId="776A877D" w14:textId="2F4F05C9" w:rsidR="004F582E" w:rsidRPr="00A94802" w:rsidRDefault="003417A2" w:rsidP="003B7860">
      <w:pPr>
        <w:pStyle w:val="Heading3"/>
      </w:pPr>
      <w:r w:rsidRPr="003417A2">
        <w:lastRenderedPageBreak/>
        <w:t xml:space="preserve">Loading additional </w:t>
      </w:r>
      <w:r w:rsidR="00846E03">
        <w:t>dataset</w:t>
      </w:r>
      <w:r w:rsidRPr="003417A2">
        <w:t xml:space="preserve"> permits and cells from a different data provider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E4D242E" w14:textId="77777777" w:rsidTr="00CB4150">
        <w:trPr>
          <w:trHeight w:val="454"/>
          <w:tblHeader/>
        </w:trPr>
        <w:tc>
          <w:tcPr>
            <w:tcW w:w="2381" w:type="dxa"/>
            <w:shd w:val="clear" w:color="auto" w:fill="CCFFCC"/>
            <w:vAlign w:val="center"/>
          </w:tcPr>
          <w:p w14:paraId="4CDCB8D3" w14:textId="77777777" w:rsidR="004F582E" w:rsidRPr="004065B1" w:rsidRDefault="004F582E" w:rsidP="00CB4150">
            <w:r w:rsidRPr="000A066E">
              <w:rPr>
                <w:b/>
              </w:rPr>
              <w:t>Test Reference</w:t>
            </w:r>
          </w:p>
        </w:tc>
        <w:tc>
          <w:tcPr>
            <w:tcW w:w="2381" w:type="dxa"/>
            <w:shd w:val="clear" w:color="auto" w:fill="CCFFCC"/>
            <w:vAlign w:val="center"/>
          </w:tcPr>
          <w:p w14:paraId="4AAB5E94" w14:textId="4328B0A4" w:rsidR="004F582E" w:rsidRPr="004065B1" w:rsidRDefault="00846E03" w:rsidP="00CB4150">
            <w:proofErr w:type="spellStart"/>
            <w:r>
              <w:t>AdditionalPermits</w:t>
            </w:r>
            <w:proofErr w:type="spellEnd"/>
          </w:p>
        </w:tc>
        <w:tc>
          <w:tcPr>
            <w:tcW w:w="2382" w:type="dxa"/>
            <w:shd w:val="clear" w:color="auto" w:fill="CCFFCC"/>
            <w:vAlign w:val="center"/>
          </w:tcPr>
          <w:p w14:paraId="2B582B22" w14:textId="77777777" w:rsidR="004F582E" w:rsidRPr="004065B1" w:rsidRDefault="004F582E" w:rsidP="00CB4150">
            <w:r w:rsidRPr="000A066E">
              <w:rPr>
                <w:b/>
              </w:rPr>
              <w:t>IHO Reference</w:t>
            </w:r>
          </w:p>
        </w:tc>
        <w:tc>
          <w:tcPr>
            <w:tcW w:w="2382" w:type="dxa"/>
            <w:shd w:val="clear" w:color="auto" w:fill="CCFFCC"/>
            <w:vAlign w:val="center"/>
          </w:tcPr>
          <w:p w14:paraId="707B893F" w14:textId="18BA7B15" w:rsidR="004F582E" w:rsidRPr="004065B1" w:rsidRDefault="004F582E" w:rsidP="00CB4150"/>
        </w:tc>
      </w:tr>
      <w:tr w:rsidR="004F582E" w14:paraId="2BCF2411" w14:textId="77777777" w:rsidTr="00CB4150">
        <w:trPr>
          <w:tblHeader/>
        </w:trPr>
        <w:tc>
          <w:tcPr>
            <w:tcW w:w="9526" w:type="dxa"/>
            <w:gridSpan w:val="4"/>
            <w:shd w:val="clear" w:color="auto" w:fill="CCFFCC"/>
            <w:vAlign w:val="center"/>
          </w:tcPr>
          <w:p w14:paraId="0071E0F1" w14:textId="77777777" w:rsidR="004F582E" w:rsidRDefault="004F582E" w:rsidP="00CB4150">
            <w:r w:rsidRPr="000A066E">
              <w:rPr>
                <w:b/>
              </w:rPr>
              <w:t>Test description</w:t>
            </w:r>
          </w:p>
        </w:tc>
      </w:tr>
      <w:tr w:rsidR="004F582E" w14:paraId="6457B2C9" w14:textId="77777777" w:rsidTr="00CB4150">
        <w:trPr>
          <w:tblHeader/>
        </w:trPr>
        <w:tc>
          <w:tcPr>
            <w:tcW w:w="9526" w:type="dxa"/>
            <w:gridSpan w:val="4"/>
            <w:vAlign w:val="center"/>
          </w:tcPr>
          <w:p w14:paraId="44A76197" w14:textId="77777777" w:rsidR="004F582E" w:rsidRPr="00CE380E" w:rsidRDefault="009300E2" w:rsidP="002164D3">
            <w:pPr>
              <w:jc w:val="left"/>
              <w:rPr>
                <w:i/>
              </w:rPr>
            </w:pPr>
            <w:r w:rsidRPr="00CE380E">
              <w:rPr>
                <w:i/>
              </w:rPr>
              <w:t>Check that a pre-existing licence subscription is not overwritten by the ECDIS for any subsequent additions. Confirm that any data already stored on the system is unaffected by any newly imported permits.</w:t>
            </w:r>
          </w:p>
        </w:tc>
      </w:tr>
      <w:tr w:rsidR="004F582E" w14:paraId="321AA9DC" w14:textId="77777777" w:rsidTr="00CB4150">
        <w:trPr>
          <w:tblHeader/>
        </w:trPr>
        <w:tc>
          <w:tcPr>
            <w:tcW w:w="9526" w:type="dxa"/>
            <w:gridSpan w:val="4"/>
            <w:shd w:val="clear" w:color="auto" w:fill="CCFFCC"/>
            <w:vAlign w:val="center"/>
          </w:tcPr>
          <w:p w14:paraId="1372B1C6" w14:textId="77777777" w:rsidR="004F582E" w:rsidRPr="004065B1" w:rsidRDefault="004F582E" w:rsidP="00CB4150">
            <w:r w:rsidRPr="000A066E">
              <w:rPr>
                <w:b/>
              </w:rPr>
              <w:t>Setup</w:t>
            </w:r>
          </w:p>
        </w:tc>
      </w:tr>
      <w:tr w:rsidR="004F582E" w14:paraId="3E1A6CB4" w14:textId="77777777" w:rsidTr="00CB4150">
        <w:trPr>
          <w:tblHeader/>
        </w:trPr>
        <w:tc>
          <w:tcPr>
            <w:tcW w:w="9526" w:type="dxa"/>
            <w:gridSpan w:val="4"/>
            <w:vAlign w:val="center"/>
          </w:tcPr>
          <w:p w14:paraId="43F327DA" w14:textId="77777777" w:rsidR="009300E2" w:rsidRPr="00CE380E" w:rsidRDefault="009300E2" w:rsidP="002164D3">
            <w:pPr>
              <w:jc w:val="left"/>
              <w:rPr>
                <w:i/>
              </w:rPr>
            </w:pPr>
            <w:r w:rsidRPr="00CE380E">
              <w:rPr>
                <w:i/>
              </w:rPr>
              <w:t>Use the data installed for test 2.5.7a for DS1 &amp; 2 (assuming that the data loaded as per the expected results)</w:t>
            </w:r>
          </w:p>
          <w:p w14:paraId="624CA23F" w14:textId="77777777" w:rsidR="009300E2" w:rsidRPr="00CE380E" w:rsidRDefault="009300E2" w:rsidP="009300E2">
            <w:pPr>
              <w:rPr>
                <w:i/>
              </w:rPr>
            </w:pPr>
            <w:r w:rsidRPr="00CE380E">
              <w:rPr>
                <w:i/>
              </w:rPr>
              <w:t>Test data used:</w:t>
            </w:r>
          </w:p>
          <w:p w14:paraId="30F932BD" w14:textId="0A95B5AA" w:rsidR="009300E2" w:rsidRPr="00CE380E" w:rsidRDefault="009300E2" w:rsidP="009300E2">
            <w:pPr>
              <w:rPr>
                <w:i/>
              </w:rPr>
            </w:pPr>
            <w:r w:rsidRPr="00CE380E">
              <w:rPr>
                <w:i/>
              </w:rPr>
              <w:t>1)  IHO.CRT</w:t>
            </w:r>
            <w:r w:rsidR="00077F07">
              <w:rPr>
                <w:i/>
              </w:rPr>
              <w:t xml:space="preserve"> </w:t>
            </w:r>
            <w:r w:rsidRPr="00CE380E">
              <w:rPr>
                <w:i/>
              </w:rPr>
              <w:t xml:space="preserve"> [Pre-installed]</w:t>
            </w:r>
          </w:p>
          <w:p w14:paraId="631C4D0E" w14:textId="2C66EB8A" w:rsidR="009300E2" w:rsidRPr="00CE380E" w:rsidRDefault="009300E2" w:rsidP="009300E2">
            <w:pPr>
              <w:rPr>
                <w:i/>
              </w:rPr>
            </w:pPr>
            <w:r w:rsidRPr="00CE380E">
              <w:rPr>
                <w:i/>
              </w:rPr>
              <w:t xml:space="preserve">2)  </w:t>
            </w:r>
            <w:r w:rsidR="00823D26">
              <w:rPr>
                <w:i/>
              </w:rPr>
              <w:t>PERMIT.XML</w:t>
            </w:r>
          </w:p>
          <w:p w14:paraId="4FC50E77" w14:textId="6DB1EB18" w:rsidR="009300E2" w:rsidRPr="00CE380E" w:rsidRDefault="009300E2" w:rsidP="009300E2">
            <w:pPr>
              <w:rPr>
                <w:i/>
              </w:rPr>
            </w:pPr>
            <w:r w:rsidRPr="00CE380E">
              <w:rPr>
                <w:i/>
              </w:rPr>
              <w:t xml:space="preserve">3)  </w:t>
            </w:r>
            <w:r w:rsidR="00581282">
              <w:rPr>
                <w:i/>
              </w:rPr>
              <w:t>S100_ROOT</w:t>
            </w:r>
            <w:r w:rsidRPr="00CE380E">
              <w:rPr>
                <w:i/>
              </w:rPr>
              <w:t xml:space="preserve"> (Exchange Set - </w:t>
            </w:r>
            <w:r w:rsidR="008F01CB">
              <w:rPr>
                <w:i/>
              </w:rPr>
              <w:t>101GB00</w:t>
            </w:r>
            <w:r w:rsidRPr="00CE380E">
              <w:rPr>
                <w:i/>
              </w:rPr>
              <w:t xml:space="preserve">255000, </w:t>
            </w:r>
            <w:r w:rsidR="008F01CB">
              <w:rPr>
                <w:i/>
              </w:rPr>
              <w:t>101GB00</w:t>
            </w:r>
            <w:r w:rsidRPr="00CE380E">
              <w:rPr>
                <w:i/>
              </w:rPr>
              <w:t xml:space="preserve">270000, </w:t>
            </w:r>
            <w:r w:rsidR="008F01CB">
              <w:rPr>
                <w:i/>
              </w:rPr>
              <w:t>101GB00</w:t>
            </w:r>
            <w:r w:rsidRPr="00CE380E">
              <w:rPr>
                <w:i/>
              </w:rPr>
              <w:t xml:space="preserve">281600, </w:t>
            </w:r>
            <w:r w:rsidR="008F01CB">
              <w:rPr>
                <w:i/>
              </w:rPr>
              <w:t>101GB00</w:t>
            </w:r>
            <w:r w:rsidRPr="00CE380E">
              <w:rPr>
                <w:i/>
              </w:rPr>
              <w:t xml:space="preserve">281800, </w:t>
            </w:r>
            <w:r w:rsidR="008F01CB">
              <w:rPr>
                <w:i/>
              </w:rPr>
              <w:t>101GB00</w:t>
            </w:r>
            <w:r w:rsidRPr="00CE380E">
              <w:rPr>
                <w:i/>
              </w:rPr>
              <w:t xml:space="preserve">282000 &amp; </w:t>
            </w:r>
            <w:r w:rsidR="008F01CB">
              <w:rPr>
                <w:i/>
              </w:rPr>
              <w:t>101GB00</w:t>
            </w:r>
            <w:r w:rsidRPr="00CE380E">
              <w:rPr>
                <w:i/>
              </w:rPr>
              <w:t>283000)</w:t>
            </w:r>
          </w:p>
          <w:p w14:paraId="55C8D926" w14:textId="30C02139" w:rsidR="009300E2" w:rsidRDefault="009300E2" w:rsidP="009300E2">
            <w:pPr>
              <w:rPr>
                <w:i/>
              </w:rPr>
            </w:pPr>
            <w:r w:rsidRPr="00CE380E">
              <w:rPr>
                <w:i/>
              </w:rPr>
              <w:t>Test data location:</w:t>
            </w:r>
          </w:p>
          <w:p w14:paraId="55C75AF4" w14:textId="67E6CAF5" w:rsidR="00846E03" w:rsidRPr="00846E03" w:rsidRDefault="00846E03">
            <w:pPr>
              <w:pStyle w:val="ListParagraph"/>
              <w:numPr>
                <w:ilvl w:val="0"/>
                <w:numId w:val="53"/>
              </w:numPr>
              <w:rPr>
                <w:b/>
                <w:bCs/>
                <w:i/>
              </w:rPr>
            </w:pPr>
            <w:proofErr w:type="spellStart"/>
            <w:r w:rsidRPr="00846E03">
              <w:rPr>
                <w:b/>
                <w:bCs/>
                <w:i/>
              </w:rPr>
              <w:t>DataManagementB</w:t>
            </w:r>
            <w:proofErr w:type="spellEnd"/>
          </w:p>
          <w:p w14:paraId="153F728E" w14:textId="45109CC9" w:rsidR="004F582E" w:rsidRPr="00CE380E" w:rsidRDefault="004F582E" w:rsidP="009300E2">
            <w:pPr>
              <w:rPr>
                <w:i/>
              </w:rPr>
            </w:pPr>
          </w:p>
        </w:tc>
      </w:tr>
      <w:tr w:rsidR="004F582E" w14:paraId="3C28E749" w14:textId="77777777" w:rsidTr="00CB4150">
        <w:trPr>
          <w:tblHeader/>
        </w:trPr>
        <w:tc>
          <w:tcPr>
            <w:tcW w:w="9526" w:type="dxa"/>
            <w:gridSpan w:val="4"/>
            <w:shd w:val="clear" w:color="auto" w:fill="CCFFCC"/>
            <w:vAlign w:val="center"/>
          </w:tcPr>
          <w:p w14:paraId="16C91B4C" w14:textId="77777777" w:rsidR="004F582E" w:rsidRPr="004065B1" w:rsidRDefault="004F582E" w:rsidP="00CB4150">
            <w:r w:rsidRPr="000A066E">
              <w:rPr>
                <w:b/>
              </w:rPr>
              <w:t>Action</w:t>
            </w:r>
          </w:p>
        </w:tc>
      </w:tr>
      <w:tr w:rsidR="004F582E" w14:paraId="40A01066" w14:textId="77777777" w:rsidTr="00CB4150">
        <w:trPr>
          <w:tblHeader/>
        </w:trPr>
        <w:tc>
          <w:tcPr>
            <w:tcW w:w="9526" w:type="dxa"/>
            <w:gridSpan w:val="4"/>
            <w:vAlign w:val="center"/>
          </w:tcPr>
          <w:p w14:paraId="083DA999" w14:textId="77777777" w:rsidR="004F582E" w:rsidRPr="00CE380E" w:rsidRDefault="009300E2" w:rsidP="00CB4150">
            <w:pPr>
              <w:rPr>
                <w:i/>
              </w:rPr>
            </w:pPr>
            <w:r w:rsidRPr="00CE380E">
              <w:rPr>
                <w:i/>
              </w:rPr>
              <w:t>Install the permit file from the location above followed by the exchange set at the same location.</w:t>
            </w:r>
          </w:p>
        </w:tc>
      </w:tr>
      <w:tr w:rsidR="004F582E" w14:paraId="7A18768F" w14:textId="77777777" w:rsidTr="00CB4150">
        <w:trPr>
          <w:tblHeader/>
        </w:trPr>
        <w:tc>
          <w:tcPr>
            <w:tcW w:w="9526" w:type="dxa"/>
            <w:gridSpan w:val="4"/>
            <w:shd w:val="clear" w:color="auto" w:fill="CCFFCC"/>
            <w:vAlign w:val="center"/>
          </w:tcPr>
          <w:p w14:paraId="57A1ED46" w14:textId="77777777" w:rsidR="004F582E" w:rsidRPr="004065B1" w:rsidRDefault="004F582E" w:rsidP="00CB4150">
            <w:r w:rsidRPr="000A066E">
              <w:rPr>
                <w:b/>
              </w:rPr>
              <w:t>Results</w:t>
            </w:r>
          </w:p>
        </w:tc>
      </w:tr>
      <w:tr w:rsidR="004F582E" w14:paraId="26EEA65E" w14:textId="77777777" w:rsidTr="00CB4150">
        <w:trPr>
          <w:tblHeader/>
        </w:trPr>
        <w:tc>
          <w:tcPr>
            <w:tcW w:w="9526" w:type="dxa"/>
            <w:gridSpan w:val="4"/>
            <w:vAlign w:val="center"/>
          </w:tcPr>
          <w:p w14:paraId="17894DE1" w14:textId="233F12FA" w:rsidR="009300E2" w:rsidRPr="00CE380E" w:rsidRDefault="009300E2" w:rsidP="009300E2">
            <w:pPr>
              <w:jc w:val="left"/>
              <w:rPr>
                <w:i/>
              </w:rPr>
            </w:pPr>
            <w:r w:rsidRPr="00CE380E">
              <w:rPr>
                <w:i/>
              </w:rPr>
              <w:t>The permit file must be merged with the previously installed one for the correct data server [DS1 - GB]. The exchange set must install all new cells as well as the updates for the previously installed ones [</w:t>
            </w:r>
            <w:r w:rsidR="008F01CB">
              <w:rPr>
                <w:i/>
              </w:rPr>
              <w:t>101GB00</w:t>
            </w:r>
            <w:r w:rsidRPr="00CE380E">
              <w:rPr>
                <w:i/>
              </w:rPr>
              <w:t xml:space="preserve">281600 &amp; </w:t>
            </w:r>
            <w:r w:rsidR="008F01CB">
              <w:rPr>
                <w:i/>
              </w:rPr>
              <w:t>101GB00</w:t>
            </w:r>
            <w:r w:rsidRPr="00CE380E">
              <w:rPr>
                <w:i/>
              </w:rPr>
              <w:t xml:space="preserve">281800]. The expected Status </w:t>
            </w:r>
            <w:r w:rsidR="00846E03">
              <w:rPr>
                <w:i/>
              </w:rPr>
              <w:t xml:space="preserve">within the ECDIS </w:t>
            </w:r>
            <w:r w:rsidRPr="00CE380E">
              <w:rPr>
                <w:i/>
              </w:rPr>
              <w:t>is listed below.</w:t>
            </w:r>
          </w:p>
          <w:p w14:paraId="097D6305" w14:textId="77777777" w:rsidR="009300E2" w:rsidRPr="00CE380E" w:rsidRDefault="009300E2" w:rsidP="009300E2">
            <w:pPr>
              <w:jc w:val="left"/>
              <w:rPr>
                <w:i/>
              </w:rPr>
            </w:pPr>
          </w:p>
          <w:p w14:paraId="2A4C65B9" w14:textId="67B28F2A" w:rsidR="009300E2" w:rsidRPr="00CE380E" w:rsidRDefault="009300E2" w:rsidP="009300E2">
            <w:pPr>
              <w:jc w:val="left"/>
              <w:rPr>
                <w:i/>
              </w:rPr>
            </w:pPr>
            <w:r w:rsidRPr="00CE380E">
              <w:rPr>
                <w:i/>
              </w:rPr>
              <w:t xml:space="preserve">The ENC cells loaded during test 2.5.7a for data server 2 [DS2] must still be viewable in the ECDIS to their expected state of correctness. The expected </w:t>
            </w:r>
            <w:r w:rsidR="00416AF5">
              <w:rPr>
                <w:i/>
              </w:rPr>
              <w:t>SYSTEM DATABASE</w:t>
            </w:r>
            <w:r w:rsidRPr="00CE380E">
              <w:rPr>
                <w:i/>
              </w:rPr>
              <w:t xml:space="preserve"> status listed below shows the expected results against 2.5.7a [DS2].</w:t>
            </w:r>
          </w:p>
          <w:p w14:paraId="4FE738CE" w14:textId="3B5A82E6" w:rsidR="009300E2" w:rsidRPr="00CE380E" w:rsidRDefault="009300E2" w:rsidP="009300E2">
            <w:pPr>
              <w:jc w:val="left"/>
              <w:rPr>
                <w:i/>
              </w:rPr>
            </w:pPr>
            <w:r w:rsidRPr="00CE380E">
              <w:rPr>
                <w:i/>
              </w:rPr>
              <w:t xml:space="preserve">The permit file </w:t>
            </w:r>
            <w:r w:rsidRPr="00CE380E">
              <w:rPr>
                <w:b/>
                <w:i/>
                <w:u w:val="single"/>
              </w:rPr>
              <w:t>only</w:t>
            </w:r>
            <w:r w:rsidRPr="00CE380E">
              <w:rPr>
                <w:i/>
              </w:rPr>
              <w:t xml:space="preserve"> contains new permits for cells </w:t>
            </w:r>
            <w:r w:rsidR="008F01CB">
              <w:rPr>
                <w:i/>
              </w:rPr>
              <w:t>101GB00</w:t>
            </w:r>
            <w:r w:rsidRPr="00CE380E">
              <w:rPr>
                <w:i/>
              </w:rPr>
              <w:t xml:space="preserve">255000 &amp; </w:t>
            </w:r>
            <w:r w:rsidR="008F01CB">
              <w:rPr>
                <w:i/>
              </w:rPr>
              <w:t>101GB00</w:t>
            </w:r>
            <w:r w:rsidRPr="00CE380E">
              <w:rPr>
                <w:i/>
              </w:rPr>
              <w:t xml:space="preserve">270000. The exchange set contains the new cells and the cells from the previous test, </w:t>
            </w:r>
            <w:proofErr w:type="spellStart"/>
            <w:r w:rsidR="009E133D" w:rsidRPr="009E133D">
              <w:rPr>
                <w:b/>
                <w:bCs/>
                <w:i/>
              </w:rPr>
              <w:t>DataManagementA</w:t>
            </w:r>
            <w:proofErr w:type="spellEnd"/>
            <w:r w:rsidRPr="00CE380E">
              <w:rPr>
                <w:i/>
              </w:rPr>
              <w:t>] plus additional updates.</w:t>
            </w:r>
          </w:p>
          <w:p w14:paraId="747B256D" w14:textId="77777777" w:rsidR="009300E2" w:rsidRPr="00CE380E" w:rsidRDefault="009300E2" w:rsidP="009300E2">
            <w:pPr>
              <w:jc w:val="left"/>
              <w:rPr>
                <w:i/>
              </w:rPr>
            </w:pPr>
            <w:r w:rsidRPr="00CE380E">
              <w:rPr>
                <w:i/>
              </w:rPr>
              <w:t>This test scenario considers how the ECDIS performs when presented with a subset of new additional ENC permits from a specific data provider.</w:t>
            </w:r>
          </w:p>
          <w:p w14:paraId="3357CAB3" w14:textId="77777777" w:rsidR="009300E2" w:rsidRPr="00CE380E" w:rsidRDefault="009300E2" w:rsidP="009300E2">
            <w:pPr>
              <w:jc w:val="left"/>
              <w:rPr>
                <w:i/>
              </w:rPr>
            </w:pPr>
            <w:r w:rsidRPr="00CE380E">
              <w:rPr>
                <w:i/>
              </w:rPr>
              <w:t>The system should be up to date as follows:</w:t>
            </w:r>
          </w:p>
          <w:p w14:paraId="4A07F17F" w14:textId="77777777" w:rsidR="009300E2" w:rsidRPr="00CE380E" w:rsidRDefault="009300E2" w:rsidP="009300E2">
            <w:pPr>
              <w:jc w:val="left"/>
              <w:rPr>
                <w:i/>
              </w:rPr>
            </w:pPr>
          </w:p>
          <w:p w14:paraId="2DC85F04" w14:textId="77777777" w:rsidR="009300E2" w:rsidRPr="00CE380E" w:rsidRDefault="009300E2" w:rsidP="009300E2">
            <w:pPr>
              <w:jc w:val="left"/>
              <w:rPr>
                <w:i/>
              </w:rPr>
            </w:pPr>
            <w:r w:rsidRPr="00CE380E">
              <w:rPr>
                <w:i/>
              </w:rPr>
              <w:t>after installation of cells from DS1:</w:t>
            </w:r>
          </w:p>
          <w:p w14:paraId="7AF1FA09" w14:textId="5B45E564" w:rsidR="009300E2" w:rsidRPr="00CE380E" w:rsidRDefault="008F01CB" w:rsidP="009300E2">
            <w:pPr>
              <w:jc w:val="left"/>
              <w:rPr>
                <w:i/>
              </w:rPr>
            </w:pPr>
            <w:r>
              <w:rPr>
                <w:i/>
              </w:rPr>
              <w:t>101GB00</w:t>
            </w:r>
            <w:r w:rsidR="009300E2" w:rsidRPr="00CE380E">
              <w:rPr>
                <w:i/>
              </w:rPr>
              <w:t>255000 (edition # 3 update # 3) new cell should be installed.</w:t>
            </w:r>
          </w:p>
          <w:p w14:paraId="30122674" w14:textId="237E2271" w:rsidR="009300E2" w:rsidRPr="00CE380E" w:rsidRDefault="008F01CB" w:rsidP="009300E2">
            <w:pPr>
              <w:jc w:val="left"/>
              <w:rPr>
                <w:i/>
              </w:rPr>
            </w:pPr>
            <w:r>
              <w:rPr>
                <w:i/>
              </w:rPr>
              <w:t>101GB00</w:t>
            </w:r>
            <w:r w:rsidR="009300E2" w:rsidRPr="00CE380E">
              <w:rPr>
                <w:i/>
              </w:rPr>
              <w:t>270000 (edition # 1 update # 1) new cell should be installed.</w:t>
            </w:r>
          </w:p>
          <w:p w14:paraId="4359FB4B" w14:textId="38FC1F38" w:rsidR="009300E2" w:rsidRPr="00CE380E" w:rsidRDefault="008F01CB" w:rsidP="009300E2">
            <w:pPr>
              <w:jc w:val="left"/>
              <w:rPr>
                <w:i/>
              </w:rPr>
            </w:pPr>
            <w:r>
              <w:rPr>
                <w:i/>
              </w:rPr>
              <w:t>101GB00</w:t>
            </w:r>
            <w:r w:rsidR="009300E2" w:rsidRPr="00CE380E">
              <w:rPr>
                <w:i/>
              </w:rPr>
              <w:t>281600 (edition # 1 update # 2) updated.</w:t>
            </w:r>
          </w:p>
          <w:p w14:paraId="6E0A4D33" w14:textId="3B467CD6" w:rsidR="009300E2" w:rsidRPr="00CE380E" w:rsidRDefault="008F01CB" w:rsidP="009300E2">
            <w:pPr>
              <w:jc w:val="left"/>
              <w:rPr>
                <w:i/>
              </w:rPr>
            </w:pPr>
            <w:r>
              <w:rPr>
                <w:i/>
              </w:rPr>
              <w:t>101GB00</w:t>
            </w:r>
            <w:r w:rsidR="009300E2" w:rsidRPr="00CE380E">
              <w:rPr>
                <w:i/>
              </w:rPr>
              <w:t>281800 (edition # 1 update # 1) updated.</w:t>
            </w:r>
          </w:p>
          <w:p w14:paraId="1C409F61" w14:textId="1A300140" w:rsidR="009300E2" w:rsidRPr="00CE380E" w:rsidRDefault="008F01CB" w:rsidP="009300E2">
            <w:pPr>
              <w:jc w:val="left"/>
              <w:rPr>
                <w:i/>
              </w:rPr>
            </w:pPr>
            <w:r>
              <w:rPr>
                <w:i/>
              </w:rPr>
              <w:t>101GB00</w:t>
            </w:r>
            <w:r w:rsidR="009300E2" w:rsidRPr="00CE380E">
              <w:rPr>
                <w:i/>
              </w:rPr>
              <w:t>282000 (edition # 1 update # 0)</w:t>
            </w:r>
          </w:p>
          <w:p w14:paraId="762F1DD5" w14:textId="3EACB01E" w:rsidR="009300E2" w:rsidRPr="00CE380E" w:rsidRDefault="008F01CB" w:rsidP="009300E2">
            <w:pPr>
              <w:jc w:val="left"/>
              <w:rPr>
                <w:i/>
              </w:rPr>
            </w:pPr>
            <w:r>
              <w:rPr>
                <w:i/>
              </w:rPr>
              <w:t>101GB00</w:t>
            </w:r>
            <w:r w:rsidR="009300E2" w:rsidRPr="00CE380E">
              <w:rPr>
                <w:i/>
              </w:rPr>
              <w:t>283000 (edition # 1 update # 4)</w:t>
            </w:r>
          </w:p>
          <w:p w14:paraId="08986D2B" w14:textId="77777777" w:rsidR="009300E2" w:rsidRPr="00CE380E" w:rsidRDefault="009300E2" w:rsidP="009300E2">
            <w:pPr>
              <w:jc w:val="left"/>
              <w:rPr>
                <w:i/>
              </w:rPr>
            </w:pPr>
          </w:p>
          <w:p w14:paraId="5AA0B69A" w14:textId="77777777" w:rsidR="009300E2" w:rsidRPr="00CE380E" w:rsidRDefault="009300E2" w:rsidP="009300E2">
            <w:pPr>
              <w:jc w:val="left"/>
              <w:rPr>
                <w:i/>
              </w:rPr>
            </w:pPr>
            <w:r w:rsidRPr="00CE380E">
              <w:rPr>
                <w:i/>
              </w:rPr>
              <w:t>installation of cells from DS2 unchanged from 2.5.7a:</w:t>
            </w:r>
          </w:p>
          <w:p w14:paraId="628A23AF" w14:textId="01ED4DC3" w:rsidR="009300E2" w:rsidRPr="00CE380E" w:rsidRDefault="008F01CB" w:rsidP="009300E2">
            <w:pPr>
              <w:jc w:val="left"/>
              <w:rPr>
                <w:i/>
              </w:rPr>
            </w:pPr>
            <w:r>
              <w:rPr>
                <w:i/>
              </w:rPr>
              <w:t>101GB00</w:t>
            </w:r>
            <w:r w:rsidR="009300E2" w:rsidRPr="00CE380E">
              <w:rPr>
                <w:i/>
              </w:rPr>
              <w:t>281600 (edition # 1 update # 2)</w:t>
            </w:r>
          </w:p>
          <w:p w14:paraId="6887E66F" w14:textId="07CCE3AC" w:rsidR="009300E2" w:rsidRPr="00CE380E" w:rsidRDefault="008F01CB" w:rsidP="009300E2">
            <w:pPr>
              <w:jc w:val="left"/>
              <w:rPr>
                <w:i/>
              </w:rPr>
            </w:pPr>
            <w:r>
              <w:rPr>
                <w:i/>
              </w:rPr>
              <w:t>101GB00</w:t>
            </w:r>
            <w:r w:rsidR="009300E2" w:rsidRPr="00CE380E">
              <w:rPr>
                <w:i/>
              </w:rPr>
              <w:t>281800 (edition # 1 update # 1)</w:t>
            </w:r>
          </w:p>
          <w:p w14:paraId="40A025D0" w14:textId="5A46E8F2" w:rsidR="009300E2" w:rsidRPr="00CE380E" w:rsidRDefault="008F01CB" w:rsidP="009300E2">
            <w:pPr>
              <w:jc w:val="left"/>
              <w:rPr>
                <w:i/>
              </w:rPr>
            </w:pPr>
            <w:r>
              <w:rPr>
                <w:i/>
              </w:rPr>
              <w:t>101GB00</w:t>
            </w:r>
            <w:r w:rsidR="009300E2" w:rsidRPr="00CE380E">
              <w:rPr>
                <w:i/>
              </w:rPr>
              <w:t>282000 (edition # 1 update # 0)</w:t>
            </w:r>
          </w:p>
          <w:p w14:paraId="5AD76F35" w14:textId="6D6363DE" w:rsidR="009300E2" w:rsidRPr="00CE380E" w:rsidRDefault="008F01CB" w:rsidP="009300E2">
            <w:pPr>
              <w:jc w:val="left"/>
              <w:rPr>
                <w:i/>
              </w:rPr>
            </w:pPr>
            <w:r>
              <w:rPr>
                <w:i/>
              </w:rPr>
              <w:t>101GB00</w:t>
            </w:r>
            <w:r w:rsidR="009300E2" w:rsidRPr="00CE380E">
              <w:rPr>
                <w:i/>
              </w:rPr>
              <w:t>283000 (edition # 1 update # 4)</w:t>
            </w:r>
          </w:p>
          <w:p w14:paraId="15D22B82" w14:textId="18FB3602" w:rsidR="009300E2" w:rsidRPr="00CE380E" w:rsidRDefault="008F01CB" w:rsidP="009300E2">
            <w:pPr>
              <w:jc w:val="left"/>
              <w:rPr>
                <w:i/>
              </w:rPr>
            </w:pPr>
            <w:r>
              <w:rPr>
                <w:i/>
              </w:rPr>
              <w:t>101GB00</w:t>
            </w:r>
            <w:r w:rsidR="009300E2" w:rsidRPr="00CE380E">
              <w:rPr>
                <w:i/>
              </w:rPr>
              <w:t>283100 (edition # 1 update # 3)</w:t>
            </w:r>
          </w:p>
          <w:p w14:paraId="3ADBD93E" w14:textId="7853B607" w:rsidR="009300E2" w:rsidRPr="00CE380E" w:rsidRDefault="008F01CB" w:rsidP="009300E2">
            <w:pPr>
              <w:jc w:val="left"/>
              <w:rPr>
                <w:i/>
              </w:rPr>
            </w:pPr>
            <w:r>
              <w:rPr>
                <w:i/>
              </w:rPr>
              <w:t>101GB00</w:t>
            </w:r>
            <w:r w:rsidR="009300E2" w:rsidRPr="00CE380E">
              <w:rPr>
                <w:i/>
              </w:rPr>
              <w:t>283200 (edition # 1 update # 0)</w:t>
            </w:r>
          </w:p>
          <w:p w14:paraId="1F29F026" w14:textId="3E7B1970" w:rsidR="004F582E" w:rsidRPr="00CE380E" w:rsidRDefault="008F01CB" w:rsidP="009300E2">
            <w:pPr>
              <w:jc w:val="left"/>
              <w:rPr>
                <w:i/>
              </w:rPr>
            </w:pPr>
            <w:r>
              <w:rPr>
                <w:i/>
              </w:rPr>
              <w:t>101GB00</w:t>
            </w:r>
            <w:r w:rsidR="009300E2" w:rsidRPr="00CE380E">
              <w:rPr>
                <w:i/>
              </w:rPr>
              <w:t>283300 (edition # 1 update # 0)</w:t>
            </w:r>
          </w:p>
        </w:tc>
      </w:tr>
    </w:tbl>
    <w:p w14:paraId="2C711F58" w14:textId="77777777" w:rsidR="004F582E" w:rsidRDefault="004F582E" w:rsidP="004F582E"/>
    <w:p w14:paraId="0ACC397B" w14:textId="5AE01295" w:rsidR="004F582E" w:rsidRPr="00A94802" w:rsidRDefault="005B4573" w:rsidP="003B7860">
      <w:pPr>
        <w:pStyle w:val="Heading3"/>
      </w:pPr>
      <w:r>
        <w:br w:type="page"/>
      </w:r>
      <w:r w:rsidR="003417A2" w:rsidRPr="003417A2">
        <w:lastRenderedPageBreak/>
        <w:t>Test that the system operates correctly in a multiple data provider environment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3189A6C8" w14:textId="77777777" w:rsidTr="008F067A">
        <w:trPr>
          <w:cantSplit/>
          <w:trHeight w:val="454"/>
        </w:trPr>
        <w:tc>
          <w:tcPr>
            <w:tcW w:w="2381" w:type="dxa"/>
            <w:shd w:val="clear" w:color="auto" w:fill="CCFFCC"/>
            <w:vAlign w:val="center"/>
          </w:tcPr>
          <w:p w14:paraId="57C5D43C" w14:textId="77777777" w:rsidR="004F582E" w:rsidRPr="004065B1" w:rsidRDefault="004F582E" w:rsidP="00CB4150">
            <w:r w:rsidRPr="000A066E">
              <w:rPr>
                <w:b/>
              </w:rPr>
              <w:t>Test Reference</w:t>
            </w:r>
          </w:p>
        </w:tc>
        <w:tc>
          <w:tcPr>
            <w:tcW w:w="2381" w:type="dxa"/>
            <w:shd w:val="clear" w:color="auto" w:fill="CCFFCC"/>
            <w:vAlign w:val="center"/>
          </w:tcPr>
          <w:p w14:paraId="5B6BF69C" w14:textId="5D37EC2D" w:rsidR="004F582E" w:rsidRPr="004065B1" w:rsidRDefault="00383D69" w:rsidP="00CB4150">
            <w:proofErr w:type="spellStart"/>
            <w:r>
              <w:t>ProviderChange</w:t>
            </w:r>
            <w:proofErr w:type="spellEnd"/>
          </w:p>
        </w:tc>
        <w:tc>
          <w:tcPr>
            <w:tcW w:w="2382" w:type="dxa"/>
            <w:shd w:val="clear" w:color="auto" w:fill="CCFFCC"/>
            <w:vAlign w:val="center"/>
          </w:tcPr>
          <w:p w14:paraId="57E09F54" w14:textId="77777777" w:rsidR="004F582E" w:rsidRPr="004065B1" w:rsidRDefault="004F582E" w:rsidP="00CB4150">
            <w:r w:rsidRPr="000A066E">
              <w:rPr>
                <w:b/>
              </w:rPr>
              <w:t>IHO Reference</w:t>
            </w:r>
          </w:p>
        </w:tc>
        <w:tc>
          <w:tcPr>
            <w:tcW w:w="2382" w:type="dxa"/>
            <w:shd w:val="clear" w:color="auto" w:fill="CCFFCC"/>
            <w:vAlign w:val="center"/>
          </w:tcPr>
          <w:p w14:paraId="5F4D3F7E" w14:textId="6BB21B65" w:rsidR="004F582E" w:rsidRPr="004065B1" w:rsidRDefault="004F582E" w:rsidP="00CB4150">
            <w:r w:rsidRPr="00A94802">
              <w:t>S</w:t>
            </w:r>
          </w:p>
        </w:tc>
      </w:tr>
      <w:tr w:rsidR="004F582E" w14:paraId="311A153A" w14:textId="77777777" w:rsidTr="008F067A">
        <w:trPr>
          <w:cantSplit/>
        </w:trPr>
        <w:tc>
          <w:tcPr>
            <w:tcW w:w="9526" w:type="dxa"/>
            <w:gridSpan w:val="4"/>
            <w:shd w:val="clear" w:color="auto" w:fill="CCFFCC"/>
            <w:vAlign w:val="center"/>
          </w:tcPr>
          <w:p w14:paraId="08D0109D" w14:textId="77777777" w:rsidR="004F582E" w:rsidRDefault="004F582E" w:rsidP="00CB4150">
            <w:r w:rsidRPr="000A066E">
              <w:rPr>
                <w:b/>
              </w:rPr>
              <w:t>Test description</w:t>
            </w:r>
          </w:p>
        </w:tc>
      </w:tr>
      <w:tr w:rsidR="004F582E" w14:paraId="1D1BAB19" w14:textId="77777777" w:rsidTr="008F067A">
        <w:trPr>
          <w:cantSplit/>
        </w:trPr>
        <w:tc>
          <w:tcPr>
            <w:tcW w:w="9526" w:type="dxa"/>
            <w:gridSpan w:val="4"/>
            <w:vAlign w:val="center"/>
          </w:tcPr>
          <w:p w14:paraId="50AD22C4" w14:textId="77777777" w:rsidR="004F582E" w:rsidRPr="00CE380E" w:rsidRDefault="009300E2" w:rsidP="002164D3">
            <w:pPr>
              <w:jc w:val="left"/>
              <w:rPr>
                <w:i/>
              </w:rPr>
            </w:pPr>
            <w:r w:rsidRPr="00CE380E">
              <w:rPr>
                <w:i/>
              </w:rPr>
              <w:t>Check that ENCs existing within both subscriptions do not cause corruption across service providers. Confirm that both providers information is managed independently without conflict.</w:t>
            </w:r>
          </w:p>
        </w:tc>
      </w:tr>
      <w:tr w:rsidR="004F582E" w14:paraId="3E89E66A" w14:textId="77777777" w:rsidTr="008F067A">
        <w:trPr>
          <w:cantSplit/>
        </w:trPr>
        <w:tc>
          <w:tcPr>
            <w:tcW w:w="9526" w:type="dxa"/>
            <w:gridSpan w:val="4"/>
            <w:shd w:val="clear" w:color="auto" w:fill="CCFFCC"/>
            <w:vAlign w:val="center"/>
          </w:tcPr>
          <w:p w14:paraId="497F9527" w14:textId="77777777" w:rsidR="004F582E" w:rsidRPr="004065B1" w:rsidRDefault="004F582E" w:rsidP="00CB4150">
            <w:r w:rsidRPr="000A066E">
              <w:rPr>
                <w:b/>
              </w:rPr>
              <w:t>Setup</w:t>
            </w:r>
          </w:p>
        </w:tc>
      </w:tr>
      <w:tr w:rsidR="004F582E" w14:paraId="246B3CA1" w14:textId="77777777" w:rsidTr="008F067A">
        <w:trPr>
          <w:cantSplit/>
        </w:trPr>
        <w:tc>
          <w:tcPr>
            <w:tcW w:w="9526" w:type="dxa"/>
            <w:gridSpan w:val="4"/>
            <w:vAlign w:val="center"/>
          </w:tcPr>
          <w:p w14:paraId="4B5943E7" w14:textId="42534057" w:rsidR="009300E2" w:rsidRPr="00CE380E" w:rsidRDefault="009300E2" w:rsidP="009300E2">
            <w:pPr>
              <w:jc w:val="left"/>
              <w:rPr>
                <w:i/>
              </w:rPr>
            </w:pPr>
            <w:r w:rsidRPr="00CE380E">
              <w:rPr>
                <w:i/>
              </w:rPr>
              <w:t xml:space="preserve">IHO </w:t>
            </w:r>
            <w:proofErr w:type="spellStart"/>
            <w:r w:rsidRPr="00CE380E">
              <w:rPr>
                <w:i/>
              </w:rPr>
              <w:t>certificat</w:t>
            </w:r>
            <w:proofErr w:type="spellEnd"/>
            <w:r w:rsidRPr="00CE380E">
              <w:rPr>
                <w:i/>
              </w:rPr>
              <w:t xml:space="preserve"> installed from previous tests 2.5.7a &amp; 2.5.7b. No pre-installed permits or ENCs.</w:t>
            </w:r>
          </w:p>
          <w:p w14:paraId="3A8ED520" w14:textId="77777777" w:rsidR="009300E2" w:rsidRPr="00CE380E" w:rsidRDefault="009300E2" w:rsidP="009300E2">
            <w:pPr>
              <w:jc w:val="left"/>
              <w:rPr>
                <w:i/>
              </w:rPr>
            </w:pPr>
          </w:p>
          <w:p w14:paraId="14930F29" w14:textId="77777777" w:rsidR="009300E2" w:rsidRPr="00CE380E" w:rsidRDefault="009300E2" w:rsidP="009300E2">
            <w:pPr>
              <w:jc w:val="left"/>
              <w:rPr>
                <w:b/>
                <w:i/>
              </w:rPr>
            </w:pPr>
            <w:r w:rsidRPr="00CE380E">
              <w:rPr>
                <w:b/>
                <w:i/>
              </w:rPr>
              <w:t>a)</w:t>
            </w:r>
            <w:r w:rsidRPr="00CE380E">
              <w:rPr>
                <w:b/>
                <w:i/>
              </w:rPr>
              <w:tab/>
              <w:t>Data Server 1 (DS1)</w:t>
            </w:r>
          </w:p>
          <w:p w14:paraId="68B945E6" w14:textId="77777777" w:rsidR="009300E2" w:rsidRPr="00CE380E" w:rsidRDefault="009300E2" w:rsidP="009300E2">
            <w:pPr>
              <w:jc w:val="left"/>
              <w:rPr>
                <w:i/>
              </w:rPr>
            </w:pPr>
            <w:r w:rsidRPr="00CE380E">
              <w:rPr>
                <w:i/>
              </w:rPr>
              <w:t>Test data used:</w:t>
            </w:r>
          </w:p>
          <w:p w14:paraId="26BB76A0" w14:textId="5552B778"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00C2AB73" w14:textId="31CA3465"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&amp; </w:t>
            </w:r>
            <w:r w:rsidR="008F01CB">
              <w:rPr>
                <w:i/>
              </w:rPr>
              <w:t>101GB00</w:t>
            </w:r>
            <w:r w:rsidR="009300E2" w:rsidRPr="00CE380E">
              <w:rPr>
                <w:i/>
              </w:rPr>
              <w:t xml:space="preserve">283000) </w:t>
            </w:r>
          </w:p>
          <w:p w14:paraId="47380DA7" w14:textId="6A5CC8A3" w:rsidR="009300E2" w:rsidRDefault="009300E2" w:rsidP="009300E2">
            <w:pPr>
              <w:jc w:val="left"/>
              <w:rPr>
                <w:i/>
              </w:rPr>
            </w:pPr>
            <w:r w:rsidRPr="00CE380E">
              <w:rPr>
                <w:i/>
              </w:rPr>
              <w:t>Test data location:</w:t>
            </w:r>
          </w:p>
          <w:p w14:paraId="048A01DD" w14:textId="10DD5987" w:rsidR="009E133D" w:rsidRPr="009E133D" w:rsidRDefault="009E133D">
            <w:pPr>
              <w:pStyle w:val="ListParagraph"/>
              <w:numPr>
                <w:ilvl w:val="0"/>
                <w:numId w:val="53"/>
              </w:numPr>
              <w:jc w:val="left"/>
              <w:rPr>
                <w:b/>
                <w:bCs/>
                <w:i/>
              </w:rPr>
            </w:pPr>
            <w:r w:rsidRPr="009E133D">
              <w:rPr>
                <w:b/>
                <w:bCs/>
                <w:i/>
              </w:rPr>
              <w:t>DataManagementC1</w:t>
            </w:r>
          </w:p>
          <w:p w14:paraId="18A97740" w14:textId="77777777" w:rsidR="009300E2" w:rsidRPr="00CE380E" w:rsidRDefault="009300E2" w:rsidP="009300E2">
            <w:pPr>
              <w:jc w:val="left"/>
              <w:rPr>
                <w:b/>
                <w:i/>
              </w:rPr>
            </w:pPr>
            <w:r w:rsidRPr="00CE380E">
              <w:rPr>
                <w:b/>
                <w:i/>
              </w:rPr>
              <w:t>b)</w:t>
            </w:r>
            <w:r w:rsidRPr="00CE380E">
              <w:rPr>
                <w:b/>
                <w:i/>
              </w:rPr>
              <w:tab/>
              <w:t>Data Server 2 (DS2)</w:t>
            </w:r>
          </w:p>
          <w:p w14:paraId="38509576" w14:textId="77777777" w:rsidR="009300E2" w:rsidRPr="00CE380E" w:rsidRDefault="009300E2" w:rsidP="009300E2">
            <w:pPr>
              <w:jc w:val="left"/>
              <w:rPr>
                <w:i/>
              </w:rPr>
            </w:pPr>
            <w:r w:rsidRPr="00CE380E">
              <w:rPr>
                <w:i/>
              </w:rPr>
              <w:t>Test data used:</w:t>
            </w:r>
          </w:p>
          <w:p w14:paraId="0682A716" w14:textId="648E8926" w:rsidR="009300E2" w:rsidRPr="00CE380E" w:rsidRDefault="009300E2" w:rsidP="009300E2">
            <w:pPr>
              <w:ind w:left="720"/>
              <w:jc w:val="left"/>
              <w:rPr>
                <w:i/>
              </w:rPr>
            </w:pPr>
            <w:r w:rsidRPr="00CE380E">
              <w:rPr>
                <w:i/>
              </w:rPr>
              <w:t>IHO.CRT</w:t>
            </w:r>
            <w:r w:rsidR="00077F07">
              <w:rPr>
                <w:i/>
              </w:rPr>
              <w:t xml:space="preserve"> </w:t>
            </w:r>
            <w:r w:rsidRPr="00CE380E">
              <w:rPr>
                <w:i/>
              </w:rPr>
              <w:t xml:space="preserve"> [Pre-installed] </w:t>
            </w:r>
            <w:r w:rsidR="00823D26">
              <w:rPr>
                <w:i/>
              </w:rPr>
              <w:t>PERMIT.XML</w:t>
            </w:r>
          </w:p>
          <w:p w14:paraId="5D50BAF3" w14:textId="67B3DA7E" w:rsidR="009300E2" w:rsidRPr="00CE380E" w:rsidRDefault="00581282" w:rsidP="009300E2">
            <w:pPr>
              <w:ind w:left="720"/>
              <w:jc w:val="left"/>
              <w:rPr>
                <w:i/>
              </w:rPr>
            </w:pPr>
            <w:r>
              <w:rPr>
                <w:i/>
              </w:rPr>
              <w:t>S100_ROOT</w:t>
            </w:r>
            <w:r w:rsidR="009300E2" w:rsidRPr="00CE380E">
              <w:rPr>
                <w:i/>
              </w:rPr>
              <w:t xml:space="preserve"> (Exchange Set - </w:t>
            </w:r>
            <w:r w:rsidR="008F01CB">
              <w:rPr>
                <w:i/>
              </w:rPr>
              <w:t>101GB00</w:t>
            </w:r>
            <w:r w:rsidR="009300E2" w:rsidRPr="00CE380E">
              <w:rPr>
                <w:i/>
              </w:rPr>
              <w:t xml:space="preserve">281600, </w:t>
            </w:r>
            <w:r w:rsidR="008F01CB">
              <w:rPr>
                <w:i/>
              </w:rPr>
              <w:t>101GB00</w:t>
            </w:r>
            <w:r w:rsidR="009300E2" w:rsidRPr="00CE380E">
              <w:rPr>
                <w:i/>
              </w:rPr>
              <w:t xml:space="preserve">281800, </w:t>
            </w:r>
            <w:r w:rsidR="008F01CB">
              <w:rPr>
                <w:i/>
              </w:rPr>
              <w:t>101GB00</w:t>
            </w:r>
            <w:r w:rsidR="009300E2" w:rsidRPr="00CE380E">
              <w:rPr>
                <w:i/>
              </w:rPr>
              <w:t xml:space="preserve">282000, </w:t>
            </w:r>
            <w:r w:rsidR="008F01CB">
              <w:rPr>
                <w:i/>
              </w:rPr>
              <w:t>101GB00</w:t>
            </w:r>
            <w:r w:rsidR="009300E2" w:rsidRPr="00CE380E">
              <w:rPr>
                <w:i/>
              </w:rPr>
              <w:t xml:space="preserve">283000, </w:t>
            </w:r>
            <w:r w:rsidR="008F01CB">
              <w:rPr>
                <w:i/>
              </w:rPr>
              <w:t>101GB00</w:t>
            </w:r>
            <w:r w:rsidR="009300E2" w:rsidRPr="00CE380E">
              <w:rPr>
                <w:i/>
              </w:rPr>
              <w:t xml:space="preserve">283100 &amp; </w:t>
            </w:r>
            <w:r w:rsidR="008F01CB">
              <w:rPr>
                <w:i/>
              </w:rPr>
              <w:t>101GB00</w:t>
            </w:r>
            <w:r w:rsidR="009300E2" w:rsidRPr="00CE380E">
              <w:rPr>
                <w:i/>
              </w:rPr>
              <w:t>283200)</w:t>
            </w:r>
          </w:p>
          <w:p w14:paraId="7D20F2CF" w14:textId="16C04A6A" w:rsidR="009300E2" w:rsidRDefault="009300E2" w:rsidP="009300E2">
            <w:pPr>
              <w:jc w:val="left"/>
              <w:rPr>
                <w:i/>
              </w:rPr>
            </w:pPr>
            <w:r w:rsidRPr="00CE380E">
              <w:rPr>
                <w:i/>
              </w:rPr>
              <w:t>Test data location:</w:t>
            </w:r>
          </w:p>
          <w:p w14:paraId="69F38B17" w14:textId="62EC7239" w:rsidR="009E133D" w:rsidRPr="009E133D" w:rsidRDefault="009E133D">
            <w:pPr>
              <w:pStyle w:val="ListParagraph"/>
              <w:numPr>
                <w:ilvl w:val="0"/>
                <w:numId w:val="53"/>
              </w:numPr>
              <w:jc w:val="left"/>
              <w:rPr>
                <w:b/>
                <w:bCs/>
                <w:i/>
              </w:rPr>
            </w:pPr>
            <w:r w:rsidRPr="009E133D">
              <w:rPr>
                <w:b/>
                <w:bCs/>
                <w:i/>
              </w:rPr>
              <w:t>DataManagementC2</w:t>
            </w:r>
          </w:p>
          <w:p w14:paraId="740FFD09" w14:textId="1E63E5B6" w:rsidR="004F582E" w:rsidRPr="00CE380E" w:rsidRDefault="009300E2" w:rsidP="009300E2">
            <w:pPr>
              <w:ind w:left="720"/>
              <w:jc w:val="left"/>
              <w:rPr>
                <w:i/>
              </w:rPr>
            </w:pPr>
            <w:r w:rsidRPr="00E012C8">
              <w:rPr>
                <w:i/>
                <w:color w:val="BFBFBF" w:themeColor="background1" w:themeShade="BF"/>
              </w:rPr>
              <w:t>2</w:t>
            </w:r>
          </w:p>
        </w:tc>
      </w:tr>
      <w:tr w:rsidR="004F582E" w14:paraId="79F4AF46" w14:textId="77777777" w:rsidTr="008F067A">
        <w:trPr>
          <w:cantSplit/>
        </w:trPr>
        <w:tc>
          <w:tcPr>
            <w:tcW w:w="9526" w:type="dxa"/>
            <w:gridSpan w:val="4"/>
            <w:shd w:val="clear" w:color="auto" w:fill="CCFFCC"/>
            <w:vAlign w:val="center"/>
          </w:tcPr>
          <w:p w14:paraId="4101B7CB" w14:textId="77777777" w:rsidR="004F582E" w:rsidRPr="004065B1" w:rsidRDefault="004F582E" w:rsidP="00CB4150">
            <w:r w:rsidRPr="000A066E">
              <w:rPr>
                <w:b/>
              </w:rPr>
              <w:t>Action</w:t>
            </w:r>
          </w:p>
        </w:tc>
      </w:tr>
      <w:tr w:rsidR="004F582E" w14:paraId="7E092A94" w14:textId="77777777" w:rsidTr="008F067A">
        <w:trPr>
          <w:cantSplit/>
        </w:trPr>
        <w:tc>
          <w:tcPr>
            <w:tcW w:w="9526" w:type="dxa"/>
            <w:gridSpan w:val="4"/>
            <w:vAlign w:val="center"/>
          </w:tcPr>
          <w:p w14:paraId="3AF50A0A" w14:textId="11D337A3"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(a) above.</w:t>
            </w:r>
          </w:p>
          <w:p w14:paraId="658EF3FA" w14:textId="6F0A2906" w:rsidR="009300E2" w:rsidRPr="00DC4578" w:rsidRDefault="009300E2">
            <w:pPr>
              <w:numPr>
                <w:ilvl w:val="0"/>
                <w:numId w:val="7"/>
              </w:numPr>
              <w:rPr>
                <w:i/>
              </w:rPr>
            </w:pPr>
            <w:r w:rsidRPr="00DC4578">
              <w:rPr>
                <w:i/>
              </w:rPr>
              <w:t>Load the Exchange Set (</w:t>
            </w:r>
            <w:r w:rsidR="00581282">
              <w:rPr>
                <w:i/>
              </w:rPr>
              <w:t>S100_ROOT</w:t>
            </w:r>
            <w:r w:rsidRPr="00DC4578">
              <w:rPr>
                <w:i/>
              </w:rPr>
              <w:t>) from (a).</w:t>
            </w:r>
          </w:p>
          <w:p w14:paraId="3832AF90" w14:textId="73D4CFF3" w:rsidR="009300E2" w:rsidRPr="00DC4578" w:rsidRDefault="009300E2">
            <w:pPr>
              <w:numPr>
                <w:ilvl w:val="0"/>
                <w:numId w:val="7"/>
              </w:numPr>
              <w:rPr>
                <w:i/>
              </w:rPr>
            </w:pPr>
            <w:r w:rsidRPr="00DC4578">
              <w:rPr>
                <w:i/>
              </w:rPr>
              <w:t>Load the Exchange Set (</w:t>
            </w:r>
            <w:r w:rsidR="00581282">
              <w:rPr>
                <w:i/>
              </w:rPr>
              <w:t>S100_ROOT</w:t>
            </w:r>
            <w:r w:rsidRPr="00DC4578">
              <w:rPr>
                <w:i/>
              </w:rPr>
              <w:t>) from (b).</w:t>
            </w:r>
          </w:p>
          <w:p w14:paraId="0B85F6D1" w14:textId="7D026BBF" w:rsidR="009300E2" w:rsidRPr="00DC4578" w:rsidRDefault="009300E2">
            <w:pPr>
              <w:numPr>
                <w:ilvl w:val="0"/>
                <w:numId w:val="7"/>
              </w:numPr>
              <w:rPr>
                <w:i/>
              </w:rPr>
            </w:pPr>
            <w:r w:rsidRPr="00DC4578">
              <w:rPr>
                <w:i/>
              </w:rPr>
              <w:t xml:space="preserve">Install the </w:t>
            </w:r>
            <w:r w:rsidR="009E133D">
              <w:rPr>
                <w:i/>
              </w:rPr>
              <w:t>PERMIT.XML</w:t>
            </w:r>
            <w:r w:rsidRPr="00DC4578">
              <w:rPr>
                <w:i/>
              </w:rPr>
              <w:t xml:space="preserve"> from location (b)</w:t>
            </w:r>
          </w:p>
          <w:p w14:paraId="2D5A58B0" w14:textId="60EC754C" w:rsidR="004F582E" w:rsidRPr="00DC4578" w:rsidRDefault="009300E2">
            <w:pPr>
              <w:numPr>
                <w:ilvl w:val="0"/>
                <w:numId w:val="7"/>
              </w:numPr>
              <w:rPr>
                <w:i/>
              </w:rPr>
            </w:pPr>
            <w:r w:rsidRPr="00DC4578">
              <w:rPr>
                <w:i/>
              </w:rPr>
              <w:t>Load the Exchange Set (</w:t>
            </w:r>
            <w:r w:rsidR="00581282">
              <w:rPr>
                <w:i/>
              </w:rPr>
              <w:t>S100_ROOT</w:t>
            </w:r>
            <w:r w:rsidRPr="00DC4578">
              <w:rPr>
                <w:i/>
              </w:rPr>
              <w:t xml:space="preserve">) from (b). This exchange set contains new base </w:t>
            </w:r>
            <w:r w:rsidR="008538F7">
              <w:rPr>
                <w:i/>
              </w:rPr>
              <w:t>datasets</w:t>
            </w:r>
            <w:r w:rsidR="008538F7" w:rsidRPr="00DC4578">
              <w:rPr>
                <w:i/>
              </w:rPr>
              <w:t xml:space="preserve"> </w:t>
            </w:r>
            <w:r w:rsidRPr="00DC4578">
              <w:rPr>
                <w:i/>
              </w:rPr>
              <w:t>and updates to previously installed cells. One cell is already installed with no updates. This test scenario considers how the ECDIS performs when the user changes from one data provider to another.</w:t>
            </w:r>
          </w:p>
        </w:tc>
      </w:tr>
      <w:tr w:rsidR="004F582E" w14:paraId="40DDD7C4" w14:textId="77777777" w:rsidTr="008F067A">
        <w:trPr>
          <w:cantSplit/>
        </w:trPr>
        <w:tc>
          <w:tcPr>
            <w:tcW w:w="9526" w:type="dxa"/>
            <w:gridSpan w:val="4"/>
            <w:shd w:val="clear" w:color="auto" w:fill="CCFFCC"/>
            <w:vAlign w:val="center"/>
          </w:tcPr>
          <w:p w14:paraId="40B37D61" w14:textId="77777777" w:rsidR="004F582E" w:rsidRPr="00DC4578" w:rsidRDefault="004F582E" w:rsidP="00CB4150">
            <w:pPr>
              <w:rPr>
                <w:i/>
              </w:rPr>
            </w:pPr>
            <w:r w:rsidRPr="00DC4578">
              <w:rPr>
                <w:b/>
                <w:i/>
              </w:rPr>
              <w:t>Results</w:t>
            </w:r>
          </w:p>
        </w:tc>
      </w:tr>
      <w:tr w:rsidR="004F582E" w14:paraId="76C5FDE4" w14:textId="77777777" w:rsidTr="008F067A">
        <w:trPr>
          <w:cantSplit/>
        </w:trPr>
        <w:tc>
          <w:tcPr>
            <w:tcW w:w="9526" w:type="dxa"/>
            <w:gridSpan w:val="4"/>
            <w:vAlign w:val="center"/>
          </w:tcPr>
          <w:p w14:paraId="19AB58C4" w14:textId="1B1F070D" w:rsidR="009300E2" w:rsidRPr="00DC4578" w:rsidRDefault="00383D69">
            <w:pPr>
              <w:numPr>
                <w:ilvl w:val="0"/>
                <w:numId w:val="8"/>
              </w:numPr>
              <w:jc w:val="left"/>
              <w:rPr>
                <w:i/>
              </w:rPr>
            </w:pPr>
            <w:r>
              <w:rPr>
                <w:i/>
              </w:rPr>
              <w:lastRenderedPageBreak/>
              <w:t>Permits</w:t>
            </w:r>
            <w:r w:rsidR="009300E2" w:rsidRPr="00DC4578">
              <w:rPr>
                <w:i/>
              </w:rPr>
              <w:t xml:space="preserve"> at (a) shall install without error or warning.</w:t>
            </w:r>
          </w:p>
          <w:p w14:paraId="5D791385" w14:textId="0265DDEA" w:rsidR="009300E2" w:rsidRPr="00DC4578" w:rsidRDefault="009300E2">
            <w:pPr>
              <w:numPr>
                <w:ilvl w:val="0"/>
                <w:numId w:val="8"/>
              </w:numPr>
              <w:jc w:val="left"/>
              <w:rPr>
                <w:i/>
              </w:rPr>
            </w:pPr>
            <w:r w:rsidRPr="00DC4578">
              <w:rPr>
                <w:i/>
              </w:rPr>
              <w:t>Exchange Set (</w:t>
            </w:r>
            <w:r w:rsidR="00581282">
              <w:rPr>
                <w:i/>
              </w:rPr>
              <w:t>S100_ROOT</w:t>
            </w:r>
            <w:r w:rsidRPr="00DC4578">
              <w:rPr>
                <w:i/>
              </w:rPr>
              <w:t>) at (a) shall load without error or warning.</w:t>
            </w:r>
          </w:p>
          <w:p w14:paraId="08EEB7A0" w14:textId="06AFCC77" w:rsidR="009300E2" w:rsidRPr="00DC4578" w:rsidRDefault="009300E2">
            <w:pPr>
              <w:numPr>
                <w:ilvl w:val="0"/>
                <w:numId w:val="8"/>
              </w:numPr>
              <w:jc w:val="left"/>
              <w:rPr>
                <w:i/>
              </w:rPr>
            </w:pPr>
            <w:r w:rsidRPr="00DC4578">
              <w:rPr>
                <w:i/>
              </w:rPr>
              <w:t>Exchange Set (</w:t>
            </w:r>
            <w:r w:rsidR="00581282">
              <w:rPr>
                <w:i/>
              </w:rPr>
              <w:t>S100_ROOT</w:t>
            </w:r>
            <w:r w:rsidRPr="00DC4578">
              <w:rPr>
                <w:i/>
              </w:rPr>
              <w:t xml:space="preserve">) at (b) must </w:t>
            </w:r>
            <w:r w:rsidRPr="00DC4578">
              <w:rPr>
                <w:b/>
                <w:i/>
                <w:u w:val="single"/>
              </w:rPr>
              <w:t>not</w:t>
            </w:r>
            <w:r w:rsidRPr="00DC4578">
              <w:rPr>
                <w:i/>
              </w:rPr>
              <w:t xml:space="preserve"> load as there are no valid permits for data server 2 [DS2] installed in the ECDIS. A SSE </w:t>
            </w:r>
            <w:r w:rsidR="00F06377">
              <w:rPr>
                <w:i/>
              </w:rPr>
              <w:t>1</w:t>
            </w:r>
            <w:r w:rsidRPr="00DC4578">
              <w:rPr>
                <w:i/>
              </w:rPr>
              <w:t>10 warning must be displayed stating “</w:t>
            </w:r>
            <w:r w:rsidRPr="00DC4578">
              <w:rPr>
                <w:b/>
                <w:i/>
              </w:rPr>
              <w:t xml:space="preserve">SSE </w:t>
            </w:r>
            <w:r w:rsidR="00F06377">
              <w:rPr>
                <w:b/>
                <w:i/>
              </w:rPr>
              <w:t>1</w:t>
            </w:r>
            <w:r w:rsidRPr="00DC4578">
              <w:rPr>
                <w:b/>
                <w:i/>
              </w:rPr>
              <w:t>10 – Permits not available for this data provider</w:t>
            </w:r>
            <w:r w:rsidRPr="00DC4578">
              <w:rPr>
                <w:i/>
              </w:rPr>
              <w:t>”.</w:t>
            </w:r>
          </w:p>
          <w:p w14:paraId="49073497" w14:textId="7F772540" w:rsidR="009300E2" w:rsidRPr="00DC4578" w:rsidRDefault="00383D69">
            <w:pPr>
              <w:numPr>
                <w:ilvl w:val="0"/>
                <w:numId w:val="8"/>
              </w:numPr>
              <w:jc w:val="left"/>
              <w:rPr>
                <w:i/>
              </w:rPr>
            </w:pPr>
            <w:r>
              <w:rPr>
                <w:i/>
              </w:rPr>
              <w:t>P</w:t>
            </w:r>
            <w:r w:rsidR="009300E2" w:rsidRPr="00DC4578">
              <w:rPr>
                <w:i/>
              </w:rPr>
              <w:t>ermits at (b) shall install without error or warning.</w:t>
            </w:r>
          </w:p>
          <w:p w14:paraId="347958ED" w14:textId="26275F7F" w:rsidR="009300E2" w:rsidRPr="00DC4578" w:rsidRDefault="009300E2">
            <w:pPr>
              <w:numPr>
                <w:ilvl w:val="0"/>
                <w:numId w:val="8"/>
              </w:numPr>
              <w:jc w:val="left"/>
              <w:rPr>
                <w:i/>
              </w:rPr>
            </w:pPr>
            <w:r w:rsidRPr="00DC4578">
              <w:rPr>
                <w:i/>
              </w:rPr>
              <w:t>Exchange Set (</w:t>
            </w:r>
            <w:r w:rsidR="00581282">
              <w:rPr>
                <w:i/>
              </w:rPr>
              <w:t>S100_ROOT</w:t>
            </w:r>
            <w:r w:rsidRPr="00DC4578">
              <w:rPr>
                <w:i/>
              </w:rPr>
              <w:t>) at (b) shall install the new bases and updates.  Warning messages relating to “cells/updates already installed” may be displayed.</w:t>
            </w:r>
          </w:p>
          <w:p w14:paraId="2E554E4C" w14:textId="3B3C46BE" w:rsidR="009300E2" w:rsidRPr="00DC4578" w:rsidRDefault="009300E2" w:rsidP="009300E2">
            <w:pPr>
              <w:jc w:val="left"/>
              <w:rPr>
                <w:i/>
              </w:rPr>
            </w:pPr>
            <w:r w:rsidRPr="00DC4578">
              <w:rPr>
                <w:i/>
              </w:rPr>
              <w:t xml:space="preserve">The content of the ECDIS </w:t>
            </w:r>
            <w:r w:rsidR="00416AF5">
              <w:rPr>
                <w:i/>
              </w:rPr>
              <w:t>SYSTEM DATABASE</w:t>
            </w:r>
            <w:r w:rsidRPr="00DC4578">
              <w:rPr>
                <w:i/>
              </w:rPr>
              <w:t xml:space="preserve"> must be the same as that described below</w:t>
            </w:r>
          </w:p>
          <w:p w14:paraId="19A9770E" w14:textId="77777777" w:rsidR="009300E2" w:rsidRPr="00DC4578" w:rsidRDefault="009300E2" w:rsidP="009300E2">
            <w:pPr>
              <w:jc w:val="left"/>
              <w:rPr>
                <w:i/>
              </w:rPr>
            </w:pPr>
          </w:p>
          <w:p w14:paraId="15490577" w14:textId="77777777" w:rsidR="009300E2" w:rsidRPr="00DC4578" w:rsidRDefault="009300E2" w:rsidP="009300E2">
            <w:pPr>
              <w:jc w:val="left"/>
              <w:rPr>
                <w:i/>
              </w:rPr>
            </w:pPr>
            <w:r w:rsidRPr="00DC4578">
              <w:rPr>
                <w:i/>
              </w:rPr>
              <w:t xml:space="preserve">The system should be up to date as follows: </w:t>
            </w:r>
          </w:p>
          <w:p w14:paraId="2D63749B" w14:textId="77777777" w:rsidR="009300E2" w:rsidRPr="00DC4578" w:rsidRDefault="009300E2" w:rsidP="009300E2">
            <w:pPr>
              <w:jc w:val="left"/>
              <w:rPr>
                <w:i/>
              </w:rPr>
            </w:pPr>
            <w:r w:rsidRPr="00DC4578">
              <w:rPr>
                <w:i/>
              </w:rPr>
              <w:t>after installation of cells from DS1:</w:t>
            </w:r>
          </w:p>
          <w:p w14:paraId="5B7D37FF" w14:textId="7F555F85" w:rsidR="009300E2" w:rsidRPr="00DC4578" w:rsidRDefault="008F01CB" w:rsidP="009300E2">
            <w:pPr>
              <w:jc w:val="left"/>
              <w:rPr>
                <w:i/>
              </w:rPr>
            </w:pPr>
            <w:r>
              <w:rPr>
                <w:i/>
              </w:rPr>
              <w:t>101GB00</w:t>
            </w:r>
            <w:r w:rsidR="009300E2" w:rsidRPr="00DC4578">
              <w:rPr>
                <w:i/>
              </w:rPr>
              <w:t>281600 (edition # 1 update # 1)</w:t>
            </w:r>
          </w:p>
          <w:p w14:paraId="6DDA1BBC" w14:textId="093E5C18" w:rsidR="009300E2" w:rsidRPr="00DC4578" w:rsidRDefault="008F01CB" w:rsidP="009300E2">
            <w:pPr>
              <w:jc w:val="left"/>
              <w:rPr>
                <w:i/>
              </w:rPr>
            </w:pPr>
            <w:r>
              <w:rPr>
                <w:i/>
              </w:rPr>
              <w:t>101GB00</w:t>
            </w:r>
            <w:r w:rsidR="009300E2" w:rsidRPr="00DC4578">
              <w:rPr>
                <w:i/>
              </w:rPr>
              <w:t>281800 (edition # 1 update # 0)</w:t>
            </w:r>
          </w:p>
          <w:p w14:paraId="6366DCED" w14:textId="385FBD97" w:rsidR="009300E2" w:rsidRPr="00DC4578" w:rsidRDefault="008F01CB" w:rsidP="009300E2">
            <w:pPr>
              <w:jc w:val="left"/>
              <w:rPr>
                <w:i/>
              </w:rPr>
            </w:pPr>
            <w:r>
              <w:rPr>
                <w:i/>
              </w:rPr>
              <w:t>101GB00</w:t>
            </w:r>
            <w:r w:rsidR="009300E2" w:rsidRPr="00DC4578">
              <w:rPr>
                <w:i/>
              </w:rPr>
              <w:t>282000 (edition # 1 update # 0)</w:t>
            </w:r>
          </w:p>
          <w:p w14:paraId="7C366402" w14:textId="4BF91E86" w:rsidR="009300E2" w:rsidRPr="00DC4578" w:rsidRDefault="008F01CB" w:rsidP="009300E2">
            <w:pPr>
              <w:jc w:val="left"/>
              <w:rPr>
                <w:i/>
              </w:rPr>
            </w:pPr>
            <w:r>
              <w:rPr>
                <w:i/>
              </w:rPr>
              <w:t>101GB00</w:t>
            </w:r>
            <w:r w:rsidR="009300E2" w:rsidRPr="00DC4578">
              <w:rPr>
                <w:i/>
              </w:rPr>
              <w:t>283000 (edition # 1 update # 2)</w:t>
            </w:r>
          </w:p>
          <w:p w14:paraId="4DA7A0DA" w14:textId="77777777" w:rsidR="009300E2" w:rsidRPr="00DC4578" w:rsidRDefault="009300E2" w:rsidP="009300E2">
            <w:pPr>
              <w:jc w:val="left"/>
              <w:rPr>
                <w:i/>
              </w:rPr>
            </w:pPr>
          </w:p>
          <w:p w14:paraId="32D2BC6A" w14:textId="77777777" w:rsidR="009300E2" w:rsidRPr="00DC4578" w:rsidRDefault="009300E2" w:rsidP="009300E2">
            <w:pPr>
              <w:jc w:val="left"/>
              <w:rPr>
                <w:i/>
              </w:rPr>
            </w:pPr>
            <w:r w:rsidRPr="00DC4578">
              <w:rPr>
                <w:i/>
              </w:rPr>
              <w:t>After installation of cells from DS2:</w:t>
            </w:r>
          </w:p>
          <w:p w14:paraId="5992F397" w14:textId="2F14DE43" w:rsidR="009300E2" w:rsidRPr="00DC4578" w:rsidRDefault="008F01CB" w:rsidP="009300E2">
            <w:pPr>
              <w:jc w:val="left"/>
              <w:rPr>
                <w:i/>
              </w:rPr>
            </w:pPr>
            <w:r>
              <w:rPr>
                <w:i/>
              </w:rPr>
              <w:t>101GB00</w:t>
            </w:r>
            <w:r w:rsidR="009300E2" w:rsidRPr="00DC4578">
              <w:rPr>
                <w:i/>
              </w:rPr>
              <w:t>281600 (edition # 1 update # 2)</w:t>
            </w:r>
          </w:p>
          <w:p w14:paraId="7597D3D3" w14:textId="4E9F732D" w:rsidR="009300E2" w:rsidRPr="00DC4578" w:rsidRDefault="008F01CB" w:rsidP="009300E2">
            <w:pPr>
              <w:jc w:val="left"/>
              <w:rPr>
                <w:i/>
              </w:rPr>
            </w:pPr>
            <w:r>
              <w:rPr>
                <w:i/>
              </w:rPr>
              <w:t>101GB00</w:t>
            </w:r>
            <w:r w:rsidR="009300E2" w:rsidRPr="00DC4578">
              <w:rPr>
                <w:i/>
              </w:rPr>
              <w:t>281800 (edition # 1 update # 1)</w:t>
            </w:r>
          </w:p>
          <w:p w14:paraId="5CA63C0A" w14:textId="56126016" w:rsidR="009300E2" w:rsidRPr="00DC4578" w:rsidRDefault="008F01CB" w:rsidP="009300E2">
            <w:pPr>
              <w:jc w:val="left"/>
              <w:rPr>
                <w:i/>
              </w:rPr>
            </w:pPr>
            <w:r>
              <w:rPr>
                <w:i/>
              </w:rPr>
              <w:t>101GB00</w:t>
            </w:r>
            <w:r w:rsidR="009300E2" w:rsidRPr="00DC4578">
              <w:rPr>
                <w:i/>
              </w:rPr>
              <w:t>282000 (edition # 1 update # 0)</w:t>
            </w:r>
          </w:p>
          <w:p w14:paraId="705A252B" w14:textId="19FD048F" w:rsidR="009300E2" w:rsidRPr="00DC4578" w:rsidRDefault="008F01CB" w:rsidP="009300E2">
            <w:pPr>
              <w:jc w:val="left"/>
              <w:rPr>
                <w:i/>
              </w:rPr>
            </w:pPr>
            <w:r>
              <w:rPr>
                <w:i/>
              </w:rPr>
              <w:t>101GB00</w:t>
            </w:r>
            <w:r w:rsidR="009300E2" w:rsidRPr="00DC4578">
              <w:rPr>
                <w:i/>
              </w:rPr>
              <w:t>283000 (edition # 1 update # 4)</w:t>
            </w:r>
          </w:p>
          <w:p w14:paraId="4D50E525" w14:textId="1AA4B040" w:rsidR="009300E2" w:rsidRPr="00DC4578" w:rsidRDefault="008F01CB" w:rsidP="009300E2">
            <w:pPr>
              <w:jc w:val="left"/>
              <w:rPr>
                <w:i/>
              </w:rPr>
            </w:pPr>
            <w:r>
              <w:rPr>
                <w:i/>
              </w:rPr>
              <w:t>101GB00</w:t>
            </w:r>
            <w:r w:rsidR="009300E2" w:rsidRPr="00DC4578">
              <w:rPr>
                <w:i/>
              </w:rPr>
              <w:t>283100 (edition # 1 update # 3)</w:t>
            </w:r>
          </w:p>
          <w:p w14:paraId="3373A677" w14:textId="3B0A59F9" w:rsidR="004F582E" w:rsidRPr="0015247B" w:rsidRDefault="008F01CB" w:rsidP="009300E2">
            <w:pPr>
              <w:jc w:val="left"/>
            </w:pPr>
            <w:r>
              <w:rPr>
                <w:i/>
              </w:rPr>
              <w:t>101GB00</w:t>
            </w:r>
            <w:r w:rsidR="009300E2" w:rsidRPr="00DC4578">
              <w:rPr>
                <w:i/>
              </w:rPr>
              <w:t>283200 (edition # 1 update # 0)</w:t>
            </w:r>
          </w:p>
        </w:tc>
      </w:tr>
    </w:tbl>
    <w:p w14:paraId="24AA0BCA" w14:textId="77777777" w:rsidR="004F582E" w:rsidRDefault="004F582E" w:rsidP="004F582E"/>
    <w:p w14:paraId="4FFE895A" w14:textId="77777777" w:rsidR="00467FAD" w:rsidRDefault="00467FAD">
      <w:pPr>
        <w:widowControl/>
        <w:spacing w:line="240" w:lineRule="auto"/>
        <w:jc w:val="left"/>
        <w:rPr>
          <w:b/>
        </w:rPr>
      </w:pPr>
      <w:r>
        <w:br w:type="page"/>
      </w:r>
    </w:p>
    <w:p w14:paraId="78906B8E" w14:textId="79AF2A81" w:rsidR="00C915C5" w:rsidRDefault="00C915C5" w:rsidP="00C915C5">
      <w:pPr>
        <w:pStyle w:val="Heading2"/>
      </w:pPr>
      <w:bookmarkStart w:id="997" w:name="_Toc152748577"/>
      <w:r>
        <w:lastRenderedPageBreak/>
        <w:t>ECDIS management of data services.</w:t>
      </w:r>
      <w:bookmarkEnd w:id="997"/>
    </w:p>
    <w:p w14:paraId="429EEC31" w14:textId="5377B1C7" w:rsidR="00C915C5" w:rsidRDefault="00C915C5" w:rsidP="00C915C5">
      <w:pPr>
        <w:pStyle w:val="Heading3"/>
      </w:pPr>
      <w:r w:rsidRPr="003417A2">
        <w:t>ECDIS management of cancelled cells</w:t>
      </w:r>
    </w:p>
    <w:p w14:paraId="0F261276" w14:textId="77777777" w:rsidR="00C915C5" w:rsidRPr="00C915C5" w:rsidRDefault="00C915C5" w:rsidP="00C915C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67FAD" w:rsidRPr="00467FAD" w14:paraId="1E592F05" w14:textId="77777777" w:rsidTr="00CB4150">
        <w:trPr>
          <w:trHeight w:val="454"/>
          <w:tblHeader/>
        </w:trPr>
        <w:tc>
          <w:tcPr>
            <w:tcW w:w="2381" w:type="dxa"/>
            <w:shd w:val="clear" w:color="auto" w:fill="CCFFCC"/>
            <w:vAlign w:val="center"/>
          </w:tcPr>
          <w:p w14:paraId="67E18F0D" w14:textId="77777777" w:rsidR="004F582E" w:rsidRPr="00467FAD" w:rsidRDefault="004F582E" w:rsidP="00CB4150">
            <w:r w:rsidRPr="00467FAD">
              <w:rPr>
                <w:b/>
              </w:rPr>
              <w:t>Test Reference</w:t>
            </w:r>
          </w:p>
        </w:tc>
        <w:tc>
          <w:tcPr>
            <w:tcW w:w="2381" w:type="dxa"/>
            <w:shd w:val="clear" w:color="auto" w:fill="CCFFCC"/>
            <w:vAlign w:val="center"/>
          </w:tcPr>
          <w:p w14:paraId="5339D358" w14:textId="05F1E143" w:rsidR="004F582E" w:rsidRPr="00467FAD" w:rsidRDefault="004A7876" w:rsidP="00CB4150">
            <w:proofErr w:type="spellStart"/>
            <w:r>
              <w:t>CancelledDatasets</w:t>
            </w:r>
            <w:proofErr w:type="spellEnd"/>
          </w:p>
        </w:tc>
        <w:tc>
          <w:tcPr>
            <w:tcW w:w="2382" w:type="dxa"/>
            <w:shd w:val="clear" w:color="auto" w:fill="CCFFCC"/>
            <w:vAlign w:val="center"/>
          </w:tcPr>
          <w:p w14:paraId="6C6DA6D7" w14:textId="77777777" w:rsidR="004F582E" w:rsidRPr="00467FAD" w:rsidRDefault="004F582E" w:rsidP="00CB4150">
            <w:r w:rsidRPr="00467FAD">
              <w:rPr>
                <w:b/>
              </w:rPr>
              <w:t>IHO Reference</w:t>
            </w:r>
          </w:p>
        </w:tc>
        <w:tc>
          <w:tcPr>
            <w:tcW w:w="2382" w:type="dxa"/>
            <w:shd w:val="clear" w:color="auto" w:fill="CCFFCC"/>
            <w:vAlign w:val="center"/>
          </w:tcPr>
          <w:p w14:paraId="45A67812" w14:textId="2B5B88D4" w:rsidR="004F582E" w:rsidRPr="00467FAD" w:rsidRDefault="004F582E" w:rsidP="00517158"/>
        </w:tc>
      </w:tr>
      <w:tr w:rsidR="00467FAD" w:rsidRPr="00467FAD" w14:paraId="2E1B7682" w14:textId="77777777" w:rsidTr="00CB4150">
        <w:trPr>
          <w:tblHeader/>
        </w:trPr>
        <w:tc>
          <w:tcPr>
            <w:tcW w:w="9526" w:type="dxa"/>
            <w:gridSpan w:val="4"/>
            <w:shd w:val="clear" w:color="auto" w:fill="CCFFCC"/>
            <w:vAlign w:val="center"/>
          </w:tcPr>
          <w:p w14:paraId="5E6D9C8B" w14:textId="77777777" w:rsidR="004F582E" w:rsidRPr="00467FAD" w:rsidRDefault="004F582E" w:rsidP="00CB4150">
            <w:pPr>
              <w:rPr>
                <w:i/>
              </w:rPr>
            </w:pPr>
            <w:r w:rsidRPr="00467FAD">
              <w:rPr>
                <w:b/>
                <w:i/>
              </w:rPr>
              <w:t>Test description</w:t>
            </w:r>
          </w:p>
        </w:tc>
      </w:tr>
      <w:tr w:rsidR="00467FAD" w:rsidRPr="00467FAD" w14:paraId="7040FB98" w14:textId="77777777" w:rsidTr="00CB4150">
        <w:trPr>
          <w:tblHeader/>
        </w:trPr>
        <w:tc>
          <w:tcPr>
            <w:tcW w:w="9526" w:type="dxa"/>
            <w:gridSpan w:val="4"/>
            <w:vAlign w:val="center"/>
          </w:tcPr>
          <w:p w14:paraId="46957F49" w14:textId="68320E3F" w:rsidR="004F582E" w:rsidRPr="00467FAD" w:rsidRDefault="00517158" w:rsidP="002164D3">
            <w:pPr>
              <w:jc w:val="left"/>
              <w:rPr>
                <w:i/>
              </w:rPr>
            </w:pPr>
            <w:r w:rsidRPr="00467FAD">
              <w:rPr>
                <w:i/>
              </w:rPr>
              <w:t xml:space="preserve">To test how the system responds when a </w:t>
            </w:r>
            <w:r w:rsidR="00467FAD">
              <w:rPr>
                <w:i/>
              </w:rPr>
              <w:t>dataset</w:t>
            </w:r>
            <w:r w:rsidRPr="00467FAD">
              <w:rPr>
                <w:i/>
              </w:rPr>
              <w:t xml:space="preserve"> is cancelled.</w:t>
            </w:r>
          </w:p>
        </w:tc>
      </w:tr>
      <w:tr w:rsidR="00467FAD" w:rsidRPr="00467FAD" w14:paraId="23F26D56" w14:textId="77777777" w:rsidTr="00CB4150">
        <w:trPr>
          <w:tblHeader/>
        </w:trPr>
        <w:tc>
          <w:tcPr>
            <w:tcW w:w="9526" w:type="dxa"/>
            <w:gridSpan w:val="4"/>
            <w:shd w:val="clear" w:color="auto" w:fill="CCFFCC"/>
            <w:vAlign w:val="center"/>
          </w:tcPr>
          <w:p w14:paraId="0800DB87" w14:textId="77777777" w:rsidR="004F582E" w:rsidRPr="00467FAD" w:rsidRDefault="004F582E" w:rsidP="00CB4150">
            <w:r w:rsidRPr="00467FAD">
              <w:rPr>
                <w:b/>
              </w:rPr>
              <w:t>Setup</w:t>
            </w:r>
          </w:p>
        </w:tc>
      </w:tr>
      <w:tr w:rsidR="00467FAD" w:rsidRPr="00467FAD" w14:paraId="4EE2EC0F" w14:textId="77777777" w:rsidTr="00CB4150">
        <w:trPr>
          <w:tblHeader/>
        </w:trPr>
        <w:tc>
          <w:tcPr>
            <w:tcW w:w="9526" w:type="dxa"/>
            <w:gridSpan w:val="4"/>
            <w:vAlign w:val="center"/>
          </w:tcPr>
          <w:p w14:paraId="265944ED" w14:textId="77777777" w:rsidR="00517158" w:rsidRPr="00467FAD" w:rsidRDefault="00517158" w:rsidP="00517158">
            <w:pPr>
              <w:rPr>
                <w:i/>
              </w:rPr>
            </w:pPr>
            <w:r w:rsidRPr="00467FAD">
              <w:rPr>
                <w:i/>
              </w:rPr>
              <w:t>IHO certificate/public key installed from previous test 2.5.7c. No pre-installed permits or ENCs.</w:t>
            </w:r>
          </w:p>
          <w:p w14:paraId="49B5F2EB" w14:textId="77777777" w:rsidR="00517158" w:rsidRPr="00467FAD" w:rsidRDefault="00517158" w:rsidP="00517158">
            <w:pPr>
              <w:rPr>
                <w:i/>
              </w:rPr>
            </w:pPr>
            <w:r w:rsidRPr="00467FAD">
              <w:rPr>
                <w:i/>
              </w:rPr>
              <w:t>Test data used:</w:t>
            </w:r>
          </w:p>
          <w:p w14:paraId="6434EB66" w14:textId="79DE55C9" w:rsidR="00517158" w:rsidRPr="00467FAD" w:rsidRDefault="00517158" w:rsidP="00517158">
            <w:pPr>
              <w:rPr>
                <w:i/>
              </w:rPr>
            </w:pPr>
            <w:r w:rsidRPr="00467FAD">
              <w:rPr>
                <w:i/>
              </w:rPr>
              <w:t>1) IHO.CRT</w:t>
            </w:r>
            <w:r w:rsidR="00077F07" w:rsidRPr="00467FAD">
              <w:rPr>
                <w:i/>
              </w:rPr>
              <w:t xml:space="preserve"> </w:t>
            </w:r>
            <w:r w:rsidRPr="00467FAD">
              <w:rPr>
                <w:i/>
              </w:rPr>
              <w:t xml:space="preserve"> [Pre-installed]</w:t>
            </w:r>
          </w:p>
          <w:p w14:paraId="5D379393" w14:textId="618DE76B" w:rsidR="00517158" w:rsidRPr="00467FAD" w:rsidRDefault="00517158" w:rsidP="00517158">
            <w:pPr>
              <w:rPr>
                <w:i/>
              </w:rPr>
            </w:pPr>
            <w:r w:rsidRPr="00467FAD">
              <w:rPr>
                <w:i/>
              </w:rPr>
              <w:t xml:space="preserve">2) </w:t>
            </w:r>
            <w:r w:rsidR="00823D26" w:rsidRPr="00467FAD">
              <w:rPr>
                <w:i/>
              </w:rPr>
              <w:t>PERMIT.XML</w:t>
            </w:r>
          </w:p>
          <w:p w14:paraId="38256158" w14:textId="19E0986F" w:rsidR="00517158" w:rsidRPr="00467FAD" w:rsidRDefault="00517158" w:rsidP="00517158">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251200</w:t>
            </w:r>
            <w:r w:rsidR="008538F7" w:rsidRPr="00467FAD">
              <w:rPr>
                <w:i/>
              </w:rPr>
              <w:t xml:space="preserve"> </w:t>
            </w:r>
            <w:r w:rsidR="008F01CB" w:rsidRPr="00467FAD">
              <w:rPr>
                <w:i/>
              </w:rPr>
              <w:t>101GB00</w:t>
            </w:r>
            <w:r w:rsidRPr="00467FAD">
              <w:rPr>
                <w:i/>
              </w:rPr>
              <w:t>255000</w:t>
            </w:r>
            <w:r w:rsidR="008538F7" w:rsidRPr="00467FAD">
              <w:rPr>
                <w:i/>
              </w:rPr>
              <w:t xml:space="preserve">, </w:t>
            </w:r>
            <w:r w:rsidR="008F01CB" w:rsidRPr="00467FAD">
              <w:rPr>
                <w:i/>
              </w:rPr>
              <w:t>101GB00</w:t>
            </w:r>
            <w:r w:rsidRPr="00467FAD">
              <w:rPr>
                <w:i/>
              </w:rPr>
              <w:t>280200</w:t>
            </w:r>
            <w:r w:rsidR="008538F7" w:rsidRPr="00467FAD">
              <w:rPr>
                <w:i/>
              </w:rPr>
              <w:t xml:space="preserve">, </w:t>
            </w:r>
            <w:r w:rsidR="008F01CB" w:rsidRPr="00467FAD">
              <w:rPr>
                <w:i/>
              </w:rPr>
              <w:t>101GB00</w:t>
            </w:r>
            <w:r w:rsidRPr="00467FAD">
              <w:rPr>
                <w:i/>
              </w:rPr>
              <w:t xml:space="preserve">301620) </w:t>
            </w:r>
          </w:p>
          <w:p w14:paraId="0D1438E0" w14:textId="63598417" w:rsidR="00517158" w:rsidRDefault="00517158" w:rsidP="00517158">
            <w:pPr>
              <w:rPr>
                <w:i/>
              </w:rPr>
            </w:pPr>
            <w:r w:rsidRPr="00467FAD">
              <w:rPr>
                <w:i/>
              </w:rPr>
              <w:t>Test data location:</w:t>
            </w:r>
          </w:p>
          <w:p w14:paraId="7C2D5432" w14:textId="26FEE377" w:rsidR="00467FAD" w:rsidRDefault="00467FAD">
            <w:pPr>
              <w:pStyle w:val="ListParagraph"/>
              <w:numPr>
                <w:ilvl w:val="0"/>
                <w:numId w:val="53"/>
              </w:numPr>
              <w:rPr>
                <w:b/>
                <w:bCs/>
                <w:i/>
              </w:rPr>
            </w:pPr>
            <w:proofErr w:type="spellStart"/>
            <w:r w:rsidRPr="00467FAD">
              <w:rPr>
                <w:b/>
                <w:bCs/>
                <w:i/>
              </w:rPr>
              <w:t>DataManagement</w:t>
            </w:r>
            <w:r>
              <w:rPr>
                <w:b/>
                <w:bCs/>
                <w:i/>
              </w:rPr>
              <w:t>CancelBase</w:t>
            </w:r>
            <w:proofErr w:type="spellEnd"/>
          </w:p>
          <w:p w14:paraId="1B6914EA" w14:textId="080EDAB4" w:rsidR="00467FAD" w:rsidRPr="00467FAD" w:rsidRDefault="00467FAD">
            <w:pPr>
              <w:pStyle w:val="ListParagraph"/>
              <w:numPr>
                <w:ilvl w:val="0"/>
                <w:numId w:val="53"/>
              </w:numPr>
              <w:rPr>
                <w:b/>
                <w:bCs/>
                <w:i/>
              </w:rPr>
            </w:pPr>
            <w:proofErr w:type="spellStart"/>
            <w:r w:rsidRPr="00467FAD">
              <w:rPr>
                <w:b/>
                <w:bCs/>
                <w:i/>
              </w:rPr>
              <w:t>DataManagement</w:t>
            </w:r>
            <w:r>
              <w:rPr>
                <w:b/>
                <w:bCs/>
                <w:i/>
              </w:rPr>
              <w:t>CancelUpdate</w:t>
            </w:r>
            <w:proofErr w:type="spellEnd"/>
          </w:p>
          <w:p w14:paraId="1A0F0FEE" w14:textId="068AFC55" w:rsidR="004F582E" w:rsidRPr="00467FAD" w:rsidRDefault="004F582E" w:rsidP="00517158">
            <w:pPr>
              <w:rPr>
                <w:i/>
              </w:rPr>
            </w:pPr>
          </w:p>
        </w:tc>
      </w:tr>
      <w:tr w:rsidR="00467FAD" w:rsidRPr="00467FAD" w14:paraId="3CCD85BB" w14:textId="77777777" w:rsidTr="00CB4150">
        <w:trPr>
          <w:tblHeader/>
        </w:trPr>
        <w:tc>
          <w:tcPr>
            <w:tcW w:w="9526" w:type="dxa"/>
            <w:gridSpan w:val="4"/>
            <w:shd w:val="clear" w:color="auto" w:fill="CCFFCC"/>
            <w:vAlign w:val="center"/>
          </w:tcPr>
          <w:p w14:paraId="7286EA0A" w14:textId="77777777" w:rsidR="004F582E" w:rsidRPr="00467FAD" w:rsidRDefault="004F582E" w:rsidP="00CB4150">
            <w:r w:rsidRPr="00467FAD">
              <w:rPr>
                <w:b/>
              </w:rPr>
              <w:t>Action</w:t>
            </w:r>
          </w:p>
        </w:tc>
      </w:tr>
      <w:tr w:rsidR="00467FAD" w:rsidRPr="00467FAD" w14:paraId="38C8A937" w14:textId="77777777" w:rsidTr="00CB4150">
        <w:trPr>
          <w:tblHeader/>
        </w:trPr>
        <w:tc>
          <w:tcPr>
            <w:tcW w:w="9526" w:type="dxa"/>
            <w:gridSpan w:val="4"/>
            <w:vAlign w:val="center"/>
          </w:tcPr>
          <w:p w14:paraId="339039C4" w14:textId="19354202" w:rsidR="00107C49" w:rsidRDefault="00107C49" w:rsidP="00467FAD">
            <w:pPr>
              <w:rPr>
                <w:b/>
                <w:bCs/>
                <w:i/>
              </w:rPr>
            </w:pPr>
            <w:r w:rsidRPr="00467FAD">
              <w:rPr>
                <w:i/>
              </w:rPr>
              <w:t xml:space="preserve">Install the ENC permits. Load the exchange set </w:t>
            </w:r>
            <w:proofErr w:type="spellStart"/>
            <w:r w:rsidR="00467FAD" w:rsidRPr="00467FAD">
              <w:rPr>
                <w:b/>
                <w:bCs/>
                <w:i/>
              </w:rPr>
              <w:t>DataManagementCancelBase</w:t>
            </w:r>
            <w:proofErr w:type="spellEnd"/>
            <w:r w:rsidRPr="00467FAD">
              <w:rPr>
                <w:i/>
              </w:rPr>
              <w:t xml:space="preserve"> then update using the exchange set</w:t>
            </w:r>
            <w:r w:rsidR="00467FAD" w:rsidRPr="00467FAD">
              <w:rPr>
                <w:i/>
              </w:rPr>
              <w:t xml:space="preserve"> </w:t>
            </w:r>
            <w:proofErr w:type="spellStart"/>
            <w:r w:rsidR="00467FAD" w:rsidRPr="00467FAD">
              <w:rPr>
                <w:b/>
                <w:bCs/>
                <w:i/>
              </w:rPr>
              <w:t>DataManagementCancelUpdate</w:t>
            </w:r>
            <w:proofErr w:type="spellEnd"/>
          </w:p>
          <w:p w14:paraId="2B321361" w14:textId="77777777" w:rsidR="00467FAD" w:rsidRPr="00467FAD" w:rsidRDefault="00467FAD" w:rsidP="00467FAD">
            <w:pPr>
              <w:rPr>
                <w:b/>
                <w:bCs/>
                <w:i/>
              </w:rPr>
            </w:pPr>
          </w:p>
          <w:p w14:paraId="3F04DE15" w14:textId="77777777" w:rsidR="004F582E" w:rsidRPr="00467FAD" w:rsidRDefault="00107C49" w:rsidP="00107C49">
            <w:pPr>
              <w:rPr>
                <w:i/>
              </w:rPr>
            </w:pPr>
            <w:r w:rsidRPr="00467FAD">
              <w:rPr>
                <w:i/>
              </w:rPr>
              <w:t>Attempt to view all imported cells in the ECDIS and determine their status.</w:t>
            </w:r>
          </w:p>
        </w:tc>
      </w:tr>
      <w:tr w:rsidR="00467FAD" w:rsidRPr="00467FAD" w14:paraId="63D0BEA0" w14:textId="77777777" w:rsidTr="00CB4150">
        <w:trPr>
          <w:tblHeader/>
        </w:trPr>
        <w:tc>
          <w:tcPr>
            <w:tcW w:w="9526" w:type="dxa"/>
            <w:gridSpan w:val="4"/>
            <w:shd w:val="clear" w:color="auto" w:fill="CCFFCC"/>
            <w:vAlign w:val="center"/>
          </w:tcPr>
          <w:p w14:paraId="051077CE" w14:textId="77777777" w:rsidR="004F582E" w:rsidRPr="00467FAD" w:rsidRDefault="004F582E" w:rsidP="00CB4150">
            <w:r w:rsidRPr="00467FAD">
              <w:rPr>
                <w:b/>
              </w:rPr>
              <w:t>Results</w:t>
            </w:r>
          </w:p>
        </w:tc>
      </w:tr>
      <w:tr w:rsidR="00467FAD" w:rsidRPr="00467FAD" w14:paraId="55BBE8F0" w14:textId="77777777" w:rsidTr="00CB4150">
        <w:trPr>
          <w:tblHeader/>
        </w:trPr>
        <w:tc>
          <w:tcPr>
            <w:tcW w:w="9526" w:type="dxa"/>
            <w:gridSpan w:val="4"/>
            <w:vAlign w:val="center"/>
          </w:tcPr>
          <w:p w14:paraId="5A2DE115" w14:textId="77777777" w:rsidR="00107C49" w:rsidRPr="00467FAD" w:rsidRDefault="00107C49" w:rsidP="00107C49">
            <w:pPr>
              <w:jc w:val="left"/>
              <w:rPr>
                <w:i/>
              </w:rPr>
            </w:pPr>
            <w:r w:rsidRPr="00467FAD">
              <w:rPr>
                <w:i/>
              </w:rPr>
              <w:t>The system shall report any cell(s) that have been identified as cancelled at load time.</w:t>
            </w:r>
          </w:p>
          <w:p w14:paraId="2D20BE1E" w14:textId="584493F1" w:rsidR="00107C49" w:rsidRPr="00467FAD" w:rsidRDefault="00107C49" w:rsidP="00107C49">
            <w:pPr>
              <w:jc w:val="left"/>
              <w:rPr>
                <w:i/>
              </w:rPr>
            </w:pPr>
            <w:r w:rsidRPr="00467FAD">
              <w:rPr>
                <w:i/>
              </w:rPr>
              <w:t xml:space="preserve">(Cell </w:t>
            </w:r>
            <w:r w:rsidR="008F01CB" w:rsidRPr="00467FAD">
              <w:rPr>
                <w:i/>
              </w:rPr>
              <w:t>101GB00</w:t>
            </w:r>
            <w:r w:rsidRPr="00467FAD">
              <w:rPr>
                <w:i/>
              </w:rPr>
              <w:t>280200 is cancelled.)</w:t>
            </w:r>
          </w:p>
          <w:p w14:paraId="5C2A566B" w14:textId="77777777" w:rsidR="00107C49" w:rsidRPr="00467FAD" w:rsidRDefault="00107C49" w:rsidP="00107C49">
            <w:pPr>
              <w:jc w:val="left"/>
              <w:rPr>
                <w:i/>
              </w:rPr>
            </w:pPr>
            <w:r w:rsidRPr="00467FAD">
              <w:rPr>
                <w:i/>
              </w:rPr>
              <w:t>A message shall be displayed informing the user of the cell name.</w:t>
            </w:r>
          </w:p>
          <w:p w14:paraId="5F4238B0" w14:textId="77777777" w:rsidR="00107C49" w:rsidRPr="00467FAD" w:rsidRDefault="00107C49" w:rsidP="00107C49">
            <w:pPr>
              <w:jc w:val="left"/>
              <w:rPr>
                <w:i/>
              </w:rPr>
            </w:pPr>
            <w:r w:rsidRPr="00467FAD">
              <w:rPr>
                <w:i/>
              </w:rPr>
              <w:t>Depending on the method adopted by the OEM for managing cancelled cells one of the following conditions shall be observed:</w:t>
            </w:r>
          </w:p>
          <w:p w14:paraId="0A858E69" w14:textId="77777777" w:rsidR="00107C49" w:rsidRPr="00467FAD" w:rsidRDefault="00107C49">
            <w:pPr>
              <w:numPr>
                <w:ilvl w:val="0"/>
                <w:numId w:val="9"/>
              </w:numPr>
              <w:jc w:val="left"/>
              <w:rPr>
                <w:i/>
              </w:rPr>
            </w:pPr>
            <w:r w:rsidRPr="00467FAD">
              <w:rPr>
                <w:i/>
              </w:rPr>
              <w:t>The cancelled cell cannot be viewed in the ECDIS</w:t>
            </w:r>
          </w:p>
          <w:p w14:paraId="40B4F6C9" w14:textId="77777777" w:rsidR="00107C49" w:rsidRPr="00467FAD" w:rsidRDefault="00107C49">
            <w:pPr>
              <w:numPr>
                <w:ilvl w:val="0"/>
                <w:numId w:val="9"/>
              </w:numPr>
              <w:jc w:val="left"/>
              <w:rPr>
                <w:i/>
              </w:rPr>
            </w:pPr>
            <w:r w:rsidRPr="00467FAD">
              <w:rPr>
                <w:i/>
              </w:rPr>
              <w:t>The cancelled cell can be viewed in the ECDIS with the warning message defined in S-63 and specified below:</w:t>
            </w:r>
          </w:p>
          <w:p w14:paraId="796C5009" w14:textId="77777777" w:rsidR="00107C49" w:rsidRPr="00467FAD" w:rsidRDefault="00107C49" w:rsidP="00107C49">
            <w:pPr>
              <w:jc w:val="left"/>
              <w:rPr>
                <w:i/>
              </w:rPr>
            </w:pPr>
            <w:r w:rsidRPr="00467FAD">
              <w:rPr>
                <w:i/>
              </w:rPr>
              <w:t>“Cell &lt;name&gt; has been cancelled and may not be up to date. Under no circumstances should it be used for primary navigation”.</w:t>
            </w:r>
          </w:p>
          <w:p w14:paraId="4B47735D" w14:textId="77777777" w:rsidR="00107C49" w:rsidRPr="00467FAD" w:rsidRDefault="00107C49" w:rsidP="00107C49">
            <w:pPr>
              <w:jc w:val="left"/>
              <w:rPr>
                <w:i/>
              </w:rPr>
            </w:pPr>
            <w:r w:rsidRPr="00467FAD">
              <w:rPr>
                <w:i/>
              </w:rPr>
              <w:t xml:space="preserve">Clarification: Systems that remove cells without consulting the user do not have to provide a warning message at load time. </w:t>
            </w:r>
          </w:p>
          <w:p w14:paraId="0F2187A3" w14:textId="77777777" w:rsidR="00107C49" w:rsidRPr="00467FAD" w:rsidRDefault="00107C49" w:rsidP="00107C49">
            <w:pPr>
              <w:jc w:val="left"/>
              <w:rPr>
                <w:i/>
              </w:rPr>
            </w:pPr>
            <w:r w:rsidRPr="00467FAD">
              <w:rPr>
                <w:i/>
              </w:rPr>
              <w:t>The system should be up to date as follows: after installation of cells from 2.5.7d [Base]:</w:t>
            </w:r>
          </w:p>
          <w:p w14:paraId="145D2B52" w14:textId="77777777" w:rsidR="00107C49" w:rsidRPr="00467FAD" w:rsidRDefault="00107C49" w:rsidP="00107C49">
            <w:pPr>
              <w:jc w:val="left"/>
              <w:rPr>
                <w:i/>
              </w:rPr>
            </w:pPr>
          </w:p>
          <w:p w14:paraId="5553979E" w14:textId="59EC788A" w:rsidR="00107C49" w:rsidRPr="00467FAD" w:rsidRDefault="008F01CB" w:rsidP="00107C49">
            <w:pPr>
              <w:jc w:val="left"/>
              <w:rPr>
                <w:i/>
              </w:rPr>
            </w:pPr>
            <w:r w:rsidRPr="00467FAD">
              <w:rPr>
                <w:i/>
              </w:rPr>
              <w:t>101GB00</w:t>
            </w:r>
            <w:r w:rsidR="00107C49" w:rsidRPr="00467FAD">
              <w:rPr>
                <w:i/>
              </w:rPr>
              <w:t>251200 (edition # 1 update # 4)</w:t>
            </w:r>
          </w:p>
          <w:p w14:paraId="02EC7666" w14:textId="5FD926DD" w:rsidR="00107C49" w:rsidRPr="00467FAD" w:rsidRDefault="008F01CB" w:rsidP="00107C49">
            <w:pPr>
              <w:jc w:val="left"/>
              <w:rPr>
                <w:i/>
              </w:rPr>
            </w:pPr>
            <w:r w:rsidRPr="00467FAD">
              <w:rPr>
                <w:i/>
              </w:rPr>
              <w:t>101GB00</w:t>
            </w:r>
            <w:r w:rsidR="00107C49" w:rsidRPr="00467FAD">
              <w:rPr>
                <w:i/>
              </w:rPr>
              <w:t xml:space="preserve">255000 (edition # 2 update # 2) </w:t>
            </w:r>
          </w:p>
          <w:p w14:paraId="4486CD0B" w14:textId="28B4D93C" w:rsidR="00107C49" w:rsidRPr="00467FAD" w:rsidRDefault="008F01CB" w:rsidP="00107C49">
            <w:pPr>
              <w:jc w:val="left"/>
              <w:rPr>
                <w:i/>
              </w:rPr>
            </w:pPr>
            <w:r w:rsidRPr="00467FAD">
              <w:rPr>
                <w:i/>
              </w:rPr>
              <w:t>101GB00</w:t>
            </w:r>
            <w:r w:rsidR="00107C49" w:rsidRPr="00467FAD">
              <w:rPr>
                <w:i/>
              </w:rPr>
              <w:t xml:space="preserve">280200 (edition # 2 update # 0) </w:t>
            </w:r>
          </w:p>
          <w:p w14:paraId="0274FC5D" w14:textId="3CFE8A52" w:rsidR="00107C49" w:rsidRPr="00467FAD" w:rsidRDefault="008F01CB" w:rsidP="00107C49">
            <w:pPr>
              <w:jc w:val="left"/>
              <w:rPr>
                <w:i/>
              </w:rPr>
            </w:pPr>
            <w:r w:rsidRPr="00467FAD">
              <w:rPr>
                <w:i/>
              </w:rPr>
              <w:t>101GB00</w:t>
            </w:r>
            <w:r w:rsidR="00107C49" w:rsidRPr="00467FAD">
              <w:rPr>
                <w:i/>
              </w:rPr>
              <w:t>301620 (edition # 2 update # 1)</w:t>
            </w:r>
          </w:p>
          <w:p w14:paraId="5D022C56" w14:textId="77777777" w:rsidR="00107C49" w:rsidRPr="00467FAD" w:rsidRDefault="00107C49" w:rsidP="00107C49">
            <w:pPr>
              <w:jc w:val="left"/>
              <w:rPr>
                <w:i/>
              </w:rPr>
            </w:pPr>
          </w:p>
          <w:p w14:paraId="376BD40F" w14:textId="77777777" w:rsidR="00107C49" w:rsidRPr="00467FAD" w:rsidRDefault="00107C49" w:rsidP="00107C49">
            <w:pPr>
              <w:jc w:val="left"/>
              <w:rPr>
                <w:i/>
              </w:rPr>
            </w:pPr>
            <w:r w:rsidRPr="00467FAD">
              <w:rPr>
                <w:i/>
              </w:rPr>
              <w:t>After installation of cells from 2.5.7d [Update]:</w:t>
            </w:r>
          </w:p>
          <w:p w14:paraId="3EB314BF" w14:textId="77777777" w:rsidR="00107C49" w:rsidRPr="00467FAD" w:rsidRDefault="00107C49" w:rsidP="00107C49">
            <w:pPr>
              <w:jc w:val="left"/>
              <w:rPr>
                <w:i/>
              </w:rPr>
            </w:pPr>
          </w:p>
          <w:p w14:paraId="772FC04B" w14:textId="0C0D361F" w:rsidR="00107C49" w:rsidRPr="00467FAD" w:rsidRDefault="008F01CB" w:rsidP="00107C49">
            <w:pPr>
              <w:jc w:val="left"/>
              <w:rPr>
                <w:i/>
              </w:rPr>
            </w:pPr>
            <w:r w:rsidRPr="00467FAD">
              <w:rPr>
                <w:i/>
              </w:rPr>
              <w:t>101GB00</w:t>
            </w:r>
            <w:r w:rsidR="00107C49" w:rsidRPr="00467FAD">
              <w:rPr>
                <w:i/>
              </w:rPr>
              <w:t xml:space="preserve">251200 (edition # 1 update # 8) </w:t>
            </w:r>
          </w:p>
          <w:p w14:paraId="7DF10670" w14:textId="71E1FDEE" w:rsidR="00107C49" w:rsidRPr="00467FAD" w:rsidRDefault="008F01CB" w:rsidP="00107C49">
            <w:pPr>
              <w:jc w:val="left"/>
              <w:rPr>
                <w:i/>
              </w:rPr>
            </w:pPr>
            <w:r w:rsidRPr="00467FAD">
              <w:rPr>
                <w:i/>
              </w:rPr>
              <w:t>101GB00</w:t>
            </w:r>
            <w:r w:rsidR="00107C49" w:rsidRPr="00467FAD">
              <w:rPr>
                <w:i/>
              </w:rPr>
              <w:t>255000 (edition # 3 update # 0)</w:t>
            </w:r>
          </w:p>
          <w:p w14:paraId="2290E702" w14:textId="05D2D255" w:rsidR="00107C49" w:rsidRPr="00467FAD" w:rsidRDefault="008F01CB" w:rsidP="00107C49">
            <w:pPr>
              <w:jc w:val="left"/>
              <w:rPr>
                <w:i/>
              </w:rPr>
            </w:pPr>
            <w:r w:rsidRPr="00467FAD">
              <w:rPr>
                <w:i/>
              </w:rPr>
              <w:t>101GB00</w:t>
            </w:r>
            <w:r w:rsidR="00107C49" w:rsidRPr="00467FAD">
              <w:rPr>
                <w:i/>
              </w:rPr>
              <w:t>280200 cancelled cell (</w:t>
            </w:r>
            <w:r w:rsidRPr="00467FAD">
              <w:rPr>
                <w:i/>
              </w:rPr>
              <w:t>101GB00</w:t>
            </w:r>
            <w:r w:rsidR="00107C49" w:rsidRPr="00467FAD">
              <w:rPr>
                <w:i/>
              </w:rPr>
              <w:t xml:space="preserve">280200) should be reported by the system and either removed from the </w:t>
            </w:r>
            <w:r w:rsidR="00467FAD">
              <w:rPr>
                <w:i/>
              </w:rPr>
              <w:t>system database</w:t>
            </w:r>
            <w:r w:rsidR="00107C49" w:rsidRPr="00467FAD">
              <w:rPr>
                <w:i/>
              </w:rPr>
              <w:t xml:space="preserve"> or displayed with the appropriate warning.</w:t>
            </w:r>
          </w:p>
          <w:p w14:paraId="2BFAF5FE" w14:textId="0EC58880" w:rsidR="004F582E" w:rsidRPr="00467FAD" w:rsidRDefault="008F01CB" w:rsidP="00107C49">
            <w:pPr>
              <w:jc w:val="left"/>
              <w:rPr>
                <w:i/>
              </w:rPr>
            </w:pPr>
            <w:r w:rsidRPr="00467FAD">
              <w:rPr>
                <w:i/>
              </w:rPr>
              <w:t>101GB00</w:t>
            </w:r>
            <w:r w:rsidR="00107C49" w:rsidRPr="00467FAD">
              <w:rPr>
                <w:i/>
              </w:rPr>
              <w:t>301620 (edition # 2 update # 4)</w:t>
            </w:r>
          </w:p>
        </w:tc>
      </w:tr>
    </w:tbl>
    <w:p w14:paraId="24E42CF6" w14:textId="77777777" w:rsidR="004F582E" w:rsidRDefault="004F582E" w:rsidP="004F582E"/>
    <w:p w14:paraId="609D90D0" w14:textId="7D0E85CC" w:rsidR="004F582E" w:rsidRPr="00A94802" w:rsidRDefault="005B4573" w:rsidP="00C915C5">
      <w:pPr>
        <w:pStyle w:val="Heading3"/>
      </w:pPr>
      <w:r>
        <w:br w:type="page"/>
      </w:r>
      <w:r w:rsidR="003417A2" w:rsidRPr="003417A2">
        <w:lastRenderedPageBreak/>
        <w:t>ECDIS Display of Replacement ENC Cells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
        <w:gridCol w:w="878"/>
        <w:gridCol w:w="1598"/>
        <w:gridCol w:w="1071"/>
        <w:gridCol w:w="1071"/>
        <w:gridCol w:w="137"/>
        <w:gridCol w:w="965"/>
        <w:gridCol w:w="1158"/>
        <w:gridCol w:w="506"/>
        <w:gridCol w:w="1576"/>
        <w:gridCol w:w="321"/>
      </w:tblGrid>
      <w:tr w:rsidR="004F582E" w14:paraId="12A1D305" w14:textId="77777777" w:rsidTr="00B558AD">
        <w:trPr>
          <w:trHeight w:val="454"/>
          <w:tblHeader/>
        </w:trPr>
        <w:tc>
          <w:tcPr>
            <w:tcW w:w="2383" w:type="dxa"/>
            <w:gridSpan w:val="3"/>
            <w:shd w:val="clear" w:color="auto" w:fill="CCFFCC"/>
            <w:vAlign w:val="center"/>
          </w:tcPr>
          <w:p w14:paraId="17C9654A" w14:textId="77777777" w:rsidR="004F582E" w:rsidRPr="00467FAD" w:rsidRDefault="004F582E" w:rsidP="00CB4150">
            <w:r w:rsidRPr="00467FAD">
              <w:rPr>
                <w:b/>
              </w:rPr>
              <w:t>Test Reference</w:t>
            </w:r>
          </w:p>
        </w:tc>
        <w:tc>
          <w:tcPr>
            <w:tcW w:w="2403" w:type="dxa"/>
            <w:gridSpan w:val="3"/>
            <w:shd w:val="clear" w:color="auto" w:fill="CCFFCC"/>
            <w:vAlign w:val="center"/>
          </w:tcPr>
          <w:p w14:paraId="243F86AD" w14:textId="594B102B" w:rsidR="004F582E" w:rsidRPr="004A7876" w:rsidRDefault="004A7876" w:rsidP="00CB4150">
            <w:pPr>
              <w:rPr>
                <w:color w:val="000000" w:themeColor="text1"/>
              </w:rPr>
            </w:pPr>
            <w:proofErr w:type="spellStart"/>
            <w:r>
              <w:rPr>
                <w:color w:val="000000" w:themeColor="text1"/>
              </w:rPr>
              <w:t>CancelReplace</w:t>
            </w:r>
            <w:proofErr w:type="spellEnd"/>
          </w:p>
        </w:tc>
        <w:tc>
          <w:tcPr>
            <w:tcW w:w="2690" w:type="dxa"/>
            <w:gridSpan w:val="3"/>
            <w:shd w:val="clear" w:color="auto" w:fill="CCFFCC"/>
            <w:vAlign w:val="center"/>
          </w:tcPr>
          <w:p w14:paraId="341E5691" w14:textId="77777777" w:rsidR="004F582E" w:rsidRPr="004A7876" w:rsidRDefault="004F582E" w:rsidP="00CB4150">
            <w:pPr>
              <w:rPr>
                <w:color w:val="000000" w:themeColor="text1"/>
              </w:rPr>
            </w:pPr>
            <w:r w:rsidRPr="004A7876">
              <w:rPr>
                <w:b/>
                <w:color w:val="000000" w:themeColor="text1"/>
              </w:rPr>
              <w:t>IHO Reference</w:t>
            </w:r>
          </w:p>
        </w:tc>
        <w:tc>
          <w:tcPr>
            <w:tcW w:w="2050" w:type="dxa"/>
            <w:gridSpan w:val="2"/>
            <w:shd w:val="clear" w:color="auto" w:fill="CCFFCC"/>
            <w:vAlign w:val="center"/>
          </w:tcPr>
          <w:p w14:paraId="0AEBC99A" w14:textId="4901A180" w:rsidR="004F582E" w:rsidRPr="004A7876" w:rsidRDefault="004F582E" w:rsidP="00CB4150">
            <w:pPr>
              <w:rPr>
                <w:color w:val="000000" w:themeColor="text1"/>
              </w:rPr>
            </w:pPr>
          </w:p>
        </w:tc>
      </w:tr>
      <w:tr w:rsidR="004F582E" w14:paraId="7392300C" w14:textId="77777777" w:rsidTr="00B558AD">
        <w:trPr>
          <w:tblHeader/>
        </w:trPr>
        <w:tc>
          <w:tcPr>
            <w:tcW w:w="9526" w:type="dxa"/>
            <w:gridSpan w:val="11"/>
            <w:shd w:val="clear" w:color="auto" w:fill="CCFFCC"/>
            <w:vAlign w:val="center"/>
          </w:tcPr>
          <w:p w14:paraId="65291186" w14:textId="77777777" w:rsidR="004F582E" w:rsidRPr="00467FAD" w:rsidRDefault="004F582E" w:rsidP="00CB4150">
            <w:r w:rsidRPr="00467FAD">
              <w:rPr>
                <w:b/>
              </w:rPr>
              <w:t>Test description</w:t>
            </w:r>
          </w:p>
        </w:tc>
      </w:tr>
      <w:tr w:rsidR="004F582E" w14:paraId="1EAEB780" w14:textId="77777777" w:rsidTr="00B558AD">
        <w:trPr>
          <w:tblHeader/>
        </w:trPr>
        <w:tc>
          <w:tcPr>
            <w:tcW w:w="9526" w:type="dxa"/>
            <w:gridSpan w:val="11"/>
            <w:vAlign w:val="center"/>
          </w:tcPr>
          <w:p w14:paraId="4A4A2B8D" w14:textId="04BDDE9D" w:rsidR="00107C49" w:rsidRPr="00467FAD" w:rsidRDefault="00107C49" w:rsidP="002164D3">
            <w:pPr>
              <w:jc w:val="left"/>
              <w:rPr>
                <w:i/>
              </w:rPr>
            </w:pPr>
            <w:r w:rsidRPr="00467FAD">
              <w:rPr>
                <w:i/>
              </w:rPr>
              <w:t>To test how the system responds when a cell is cancelled and replaced in a</w:t>
            </w:r>
            <w:r w:rsidR="00467FAD">
              <w:rPr>
                <w:i/>
              </w:rPr>
              <w:t xml:space="preserve"> </w:t>
            </w:r>
            <w:r w:rsidRPr="00467FAD">
              <w:rPr>
                <w:i/>
              </w:rPr>
              <w:t>service</w:t>
            </w:r>
            <w:r w:rsidR="00467FAD">
              <w:rPr>
                <w:i/>
              </w:rPr>
              <w:t>.</w:t>
            </w:r>
            <w:r w:rsidRPr="00467FAD">
              <w:rPr>
                <w:i/>
              </w:rPr>
              <w:t>.</w:t>
            </w:r>
          </w:p>
          <w:p w14:paraId="1A75AF58" w14:textId="77777777" w:rsidR="00107C49" w:rsidRPr="00467FAD" w:rsidRDefault="00107C49" w:rsidP="00107C49">
            <w:pPr>
              <w:rPr>
                <w:i/>
              </w:rPr>
            </w:pPr>
          </w:p>
          <w:p w14:paraId="2FD484C2" w14:textId="63BA2A1F" w:rsidR="00107C49" w:rsidRPr="00467FAD" w:rsidRDefault="008F01CB" w:rsidP="00107C49">
            <w:pPr>
              <w:rPr>
                <w:i/>
              </w:rPr>
            </w:pPr>
            <w:r w:rsidRPr="00467FAD">
              <w:rPr>
                <w:i/>
              </w:rPr>
              <w:t>101GB00</w:t>
            </w:r>
            <w:r w:rsidR="00107C49" w:rsidRPr="00467FAD">
              <w:rPr>
                <w:i/>
              </w:rPr>
              <w:t xml:space="preserve">380620 is cancelled and replaced by </w:t>
            </w:r>
            <w:r w:rsidRPr="00467FAD">
              <w:rPr>
                <w:i/>
              </w:rPr>
              <w:t>101GB00</w:t>
            </w:r>
            <w:r w:rsidR="00107C49" w:rsidRPr="00467FAD">
              <w:rPr>
                <w:i/>
              </w:rPr>
              <w:t xml:space="preserve">383710 &amp; </w:t>
            </w:r>
            <w:r w:rsidRPr="00467FAD">
              <w:rPr>
                <w:i/>
              </w:rPr>
              <w:t>101GB00</w:t>
            </w:r>
            <w:r w:rsidR="00107C49" w:rsidRPr="00467FAD">
              <w:rPr>
                <w:i/>
              </w:rPr>
              <w:t>383720</w:t>
            </w:r>
            <w:r w:rsidR="00C03F7F">
              <w:rPr>
                <w:i/>
              </w:rPr>
              <w:t xml:space="preserve"> [</w:t>
            </w:r>
            <w:r w:rsidR="00C03F7F" w:rsidRPr="00357E05">
              <w:rPr>
                <w:b/>
                <w:bCs/>
                <w:i/>
              </w:rPr>
              <w:t>Fileless Cancel]</w:t>
            </w:r>
          </w:p>
          <w:p w14:paraId="06F5CC63" w14:textId="64D3603A" w:rsidR="004F582E" w:rsidRPr="00467FAD" w:rsidRDefault="008F01CB" w:rsidP="00107C49">
            <w:pPr>
              <w:rPr>
                <w:i/>
              </w:rPr>
            </w:pPr>
            <w:r w:rsidRPr="00467FAD">
              <w:rPr>
                <w:i/>
              </w:rPr>
              <w:t>101GB00</w:t>
            </w:r>
            <w:r w:rsidR="00107C49" w:rsidRPr="00467FAD">
              <w:rPr>
                <w:i/>
              </w:rPr>
              <w:t xml:space="preserve">380720 is cancelled and replaced by </w:t>
            </w:r>
            <w:r w:rsidRPr="00467FAD">
              <w:rPr>
                <w:i/>
              </w:rPr>
              <w:t>101GB00</w:t>
            </w:r>
            <w:r w:rsidR="00107C49" w:rsidRPr="00467FAD">
              <w:rPr>
                <w:i/>
              </w:rPr>
              <w:t>389320</w:t>
            </w:r>
            <w:r w:rsidR="00C03F7F">
              <w:rPr>
                <w:i/>
              </w:rPr>
              <w:t xml:space="preserve"> </w:t>
            </w:r>
            <w:r w:rsidR="00C03F7F" w:rsidRPr="00357E05">
              <w:rPr>
                <w:b/>
                <w:bCs/>
                <w:i/>
              </w:rPr>
              <w:t>[by Cancellation Update]</w:t>
            </w:r>
          </w:p>
        </w:tc>
      </w:tr>
      <w:tr w:rsidR="004F582E" w14:paraId="51B18F3F" w14:textId="77777777" w:rsidTr="00B558AD">
        <w:trPr>
          <w:tblHeader/>
        </w:trPr>
        <w:tc>
          <w:tcPr>
            <w:tcW w:w="9526" w:type="dxa"/>
            <w:gridSpan w:val="11"/>
            <w:shd w:val="clear" w:color="auto" w:fill="CCFFCC"/>
            <w:vAlign w:val="center"/>
          </w:tcPr>
          <w:p w14:paraId="2FC2728E" w14:textId="77777777" w:rsidR="004F582E" w:rsidRPr="00467FAD" w:rsidRDefault="004F582E" w:rsidP="00CB4150">
            <w:r w:rsidRPr="00467FAD">
              <w:rPr>
                <w:b/>
              </w:rPr>
              <w:t>Setup</w:t>
            </w:r>
          </w:p>
        </w:tc>
      </w:tr>
      <w:tr w:rsidR="004F582E" w14:paraId="6F646418" w14:textId="77777777" w:rsidTr="00B558AD">
        <w:trPr>
          <w:tblHeader/>
        </w:trPr>
        <w:tc>
          <w:tcPr>
            <w:tcW w:w="9526" w:type="dxa"/>
            <w:gridSpan w:val="11"/>
            <w:vAlign w:val="center"/>
          </w:tcPr>
          <w:p w14:paraId="23D13FAD" w14:textId="77777777" w:rsidR="00107C49" w:rsidRPr="00467FAD" w:rsidRDefault="00107C49" w:rsidP="00107C49">
            <w:pPr>
              <w:rPr>
                <w:i/>
              </w:rPr>
            </w:pPr>
            <w:r w:rsidRPr="00467FAD">
              <w:rPr>
                <w:i/>
              </w:rPr>
              <w:t>Status as per successful completion of test 2.5.7 d)</w:t>
            </w:r>
          </w:p>
          <w:p w14:paraId="2D8496E2" w14:textId="77777777" w:rsidR="00107C49" w:rsidRPr="00467FAD" w:rsidRDefault="00107C49" w:rsidP="00107C49">
            <w:pPr>
              <w:rPr>
                <w:i/>
              </w:rPr>
            </w:pPr>
            <w:r w:rsidRPr="00467FAD">
              <w:rPr>
                <w:i/>
              </w:rPr>
              <w:t>Test data used:</w:t>
            </w:r>
          </w:p>
          <w:p w14:paraId="529D1712" w14:textId="0EBA118B" w:rsidR="00107C49" w:rsidRPr="00467FAD" w:rsidRDefault="00107C49" w:rsidP="00107C49">
            <w:pPr>
              <w:rPr>
                <w:i/>
              </w:rPr>
            </w:pPr>
            <w:r w:rsidRPr="00467FAD">
              <w:rPr>
                <w:i/>
              </w:rPr>
              <w:t>1) IHO.CRT  [Pre-installed]</w:t>
            </w:r>
          </w:p>
          <w:p w14:paraId="6F8AE581" w14:textId="133FCB14" w:rsidR="00107C49" w:rsidRPr="00467FAD" w:rsidRDefault="00107C49" w:rsidP="00107C49">
            <w:pPr>
              <w:rPr>
                <w:i/>
              </w:rPr>
            </w:pPr>
            <w:r w:rsidRPr="00467FAD">
              <w:rPr>
                <w:i/>
              </w:rPr>
              <w:t xml:space="preserve">2) </w:t>
            </w:r>
            <w:r w:rsidR="00823D26" w:rsidRPr="00467FAD">
              <w:rPr>
                <w:i/>
              </w:rPr>
              <w:t>PERMIT.XML</w:t>
            </w:r>
          </w:p>
          <w:p w14:paraId="3E936925" w14:textId="04A2DC05" w:rsidR="00107C49" w:rsidRPr="00467FAD" w:rsidRDefault="00107C49" w:rsidP="00107C49">
            <w:pPr>
              <w:rPr>
                <w:i/>
              </w:rPr>
            </w:pPr>
            <w:r w:rsidRPr="00467FAD">
              <w:rPr>
                <w:i/>
              </w:rPr>
              <w:t xml:space="preserve">3) </w:t>
            </w:r>
            <w:r w:rsidR="00581282" w:rsidRPr="00467FAD">
              <w:rPr>
                <w:i/>
              </w:rPr>
              <w:t>S100_ROOT</w:t>
            </w:r>
            <w:r w:rsidRPr="00467FAD">
              <w:rPr>
                <w:i/>
              </w:rPr>
              <w:t xml:space="preserve"> (2 Exchange Sets - </w:t>
            </w:r>
            <w:r w:rsidR="008F01CB" w:rsidRPr="00467FAD">
              <w:rPr>
                <w:i/>
              </w:rPr>
              <w:t>101GB00</w:t>
            </w:r>
            <w:r w:rsidRPr="00467FAD">
              <w:rPr>
                <w:i/>
              </w:rPr>
              <w:t xml:space="preserve">380620, </w:t>
            </w:r>
            <w:r w:rsidR="008F01CB" w:rsidRPr="00467FAD">
              <w:rPr>
                <w:i/>
              </w:rPr>
              <w:t>101GB00</w:t>
            </w:r>
            <w:r w:rsidRPr="00467FAD">
              <w:rPr>
                <w:i/>
              </w:rPr>
              <w:t xml:space="preserve">380720, </w:t>
            </w:r>
            <w:r w:rsidR="008F01CB" w:rsidRPr="00467FAD">
              <w:rPr>
                <w:i/>
              </w:rPr>
              <w:t>101GB00</w:t>
            </w:r>
            <w:r w:rsidRPr="00467FAD">
              <w:rPr>
                <w:i/>
              </w:rPr>
              <w:t xml:space="preserve">40162A, </w:t>
            </w:r>
            <w:r w:rsidR="008F01CB" w:rsidRPr="00467FAD">
              <w:rPr>
                <w:i/>
              </w:rPr>
              <w:t>101GB00</w:t>
            </w:r>
            <w:r w:rsidRPr="00467FAD">
              <w:rPr>
                <w:i/>
              </w:rPr>
              <w:t xml:space="preserve">40162B &amp; </w:t>
            </w:r>
            <w:r w:rsidR="008F01CB" w:rsidRPr="00467FAD">
              <w:rPr>
                <w:i/>
              </w:rPr>
              <w:t>101GB00</w:t>
            </w:r>
            <w:r w:rsidRPr="00467FAD">
              <w:rPr>
                <w:i/>
              </w:rPr>
              <w:t>40182A)</w:t>
            </w:r>
          </w:p>
          <w:p w14:paraId="38357DD8" w14:textId="1B0724CC" w:rsidR="00107C49" w:rsidRDefault="00107C49" w:rsidP="00107C49">
            <w:pPr>
              <w:rPr>
                <w:i/>
              </w:rPr>
            </w:pPr>
            <w:r w:rsidRPr="00467FAD">
              <w:rPr>
                <w:i/>
              </w:rPr>
              <w:t>Test data location:</w:t>
            </w:r>
          </w:p>
          <w:p w14:paraId="68028F96" w14:textId="77777777" w:rsidR="00467FAD" w:rsidRPr="00467FAD" w:rsidRDefault="00467FAD">
            <w:pPr>
              <w:pStyle w:val="ListParagraph"/>
              <w:numPr>
                <w:ilvl w:val="0"/>
                <w:numId w:val="53"/>
              </w:numPr>
              <w:rPr>
                <w:b/>
                <w:bCs/>
                <w:i/>
              </w:rPr>
            </w:pPr>
            <w:proofErr w:type="spellStart"/>
            <w:r w:rsidRPr="00467FAD">
              <w:rPr>
                <w:b/>
                <w:bCs/>
                <w:i/>
              </w:rPr>
              <w:t>DataManagementCancel</w:t>
            </w:r>
            <w:r>
              <w:rPr>
                <w:b/>
                <w:bCs/>
                <w:i/>
              </w:rPr>
              <w:t>Replace</w:t>
            </w:r>
            <w:r w:rsidRPr="00467FAD">
              <w:rPr>
                <w:b/>
                <w:bCs/>
                <w:i/>
              </w:rPr>
              <w:t>Base</w:t>
            </w:r>
            <w:proofErr w:type="spellEnd"/>
            <w:r w:rsidRPr="00467FAD">
              <w:rPr>
                <w:i/>
              </w:rPr>
              <w:t xml:space="preserve"> </w:t>
            </w:r>
          </w:p>
          <w:p w14:paraId="7C1B7169" w14:textId="31FD9324" w:rsidR="00467FAD" w:rsidRPr="00467FAD" w:rsidRDefault="00467FAD">
            <w:pPr>
              <w:pStyle w:val="ListParagraph"/>
              <w:numPr>
                <w:ilvl w:val="0"/>
                <w:numId w:val="53"/>
              </w:numPr>
              <w:rPr>
                <w:b/>
                <w:bCs/>
                <w:i/>
              </w:rPr>
            </w:pPr>
            <w:proofErr w:type="spellStart"/>
            <w:r w:rsidRPr="00467FAD">
              <w:rPr>
                <w:b/>
                <w:bCs/>
                <w:i/>
              </w:rPr>
              <w:t>DataManagementCancelReplaceUpdate</w:t>
            </w:r>
            <w:proofErr w:type="spellEnd"/>
          </w:p>
          <w:p w14:paraId="791D2D6B" w14:textId="1A1AB366" w:rsidR="004F582E" w:rsidRPr="00467FAD" w:rsidRDefault="004F582E" w:rsidP="00107C49">
            <w:pPr>
              <w:rPr>
                <w:i/>
              </w:rPr>
            </w:pPr>
          </w:p>
        </w:tc>
      </w:tr>
      <w:tr w:rsidR="004F582E" w14:paraId="14AD7FA9" w14:textId="77777777" w:rsidTr="00B558AD">
        <w:trPr>
          <w:tblHeader/>
        </w:trPr>
        <w:tc>
          <w:tcPr>
            <w:tcW w:w="9526" w:type="dxa"/>
            <w:gridSpan w:val="11"/>
            <w:shd w:val="clear" w:color="auto" w:fill="CCFFCC"/>
            <w:vAlign w:val="center"/>
          </w:tcPr>
          <w:p w14:paraId="7960E13B" w14:textId="77777777" w:rsidR="004F582E" w:rsidRPr="00467FAD" w:rsidRDefault="004F582E" w:rsidP="00CB4150">
            <w:r w:rsidRPr="00467FAD">
              <w:rPr>
                <w:b/>
              </w:rPr>
              <w:t>Action</w:t>
            </w:r>
          </w:p>
        </w:tc>
      </w:tr>
      <w:tr w:rsidR="004F582E" w14:paraId="52D82BE6" w14:textId="77777777" w:rsidTr="00B558AD">
        <w:trPr>
          <w:tblHeader/>
        </w:trPr>
        <w:tc>
          <w:tcPr>
            <w:tcW w:w="9526" w:type="dxa"/>
            <w:gridSpan w:val="11"/>
            <w:vAlign w:val="center"/>
          </w:tcPr>
          <w:p w14:paraId="5F07272C" w14:textId="2B3AB90D" w:rsidR="00107C49" w:rsidRDefault="00467FAD" w:rsidP="00107C49">
            <w:pPr>
              <w:rPr>
                <w:b/>
                <w:bCs/>
                <w:i/>
              </w:rPr>
            </w:pPr>
            <w:r w:rsidRPr="00467FAD">
              <w:rPr>
                <w:i/>
              </w:rPr>
              <w:t xml:space="preserve">Install the ENC permits. Load the exchange set </w:t>
            </w:r>
            <w:proofErr w:type="spellStart"/>
            <w:r w:rsidRPr="00467FAD">
              <w:rPr>
                <w:b/>
                <w:bCs/>
                <w:i/>
              </w:rPr>
              <w:t>DataManagementCancel</w:t>
            </w:r>
            <w:r>
              <w:rPr>
                <w:b/>
                <w:bCs/>
                <w:i/>
              </w:rPr>
              <w:t>Replace</w:t>
            </w:r>
            <w:r w:rsidRPr="00467FAD">
              <w:rPr>
                <w:b/>
                <w:bCs/>
                <w:i/>
              </w:rPr>
              <w:t>Base</w:t>
            </w:r>
            <w:proofErr w:type="spellEnd"/>
            <w:r w:rsidRPr="00467FAD">
              <w:rPr>
                <w:i/>
              </w:rPr>
              <w:t xml:space="preserve"> then update using the exchange set </w:t>
            </w:r>
            <w:proofErr w:type="spellStart"/>
            <w:r w:rsidRPr="00467FAD">
              <w:rPr>
                <w:b/>
                <w:bCs/>
                <w:i/>
              </w:rPr>
              <w:t>DataManagementCancel</w:t>
            </w:r>
            <w:r>
              <w:rPr>
                <w:b/>
                <w:bCs/>
                <w:i/>
              </w:rPr>
              <w:t>Replace</w:t>
            </w:r>
            <w:r w:rsidRPr="00467FAD">
              <w:rPr>
                <w:b/>
                <w:bCs/>
                <w:i/>
              </w:rPr>
              <w:t>Update</w:t>
            </w:r>
            <w:proofErr w:type="spellEnd"/>
          </w:p>
          <w:p w14:paraId="06D9F6ED" w14:textId="77777777" w:rsidR="00467FAD" w:rsidRPr="00467FAD" w:rsidRDefault="00467FAD" w:rsidP="00107C49">
            <w:pPr>
              <w:rPr>
                <w:b/>
                <w:bCs/>
                <w:i/>
              </w:rPr>
            </w:pPr>
          </w:p>
          <w:p w14:paraId="3076A657" w14:textId="77777777" w:rsidR="004F582E" w:rsidRPr="00467FAD" w:rsidRDefault="00107C49" w:rsidP="00107C49">
            <w:pPr>
              <w:rPr>
                <w:i/>
              </w:rPr>
            </w:pPr>
            <w:r w:rsidRPr="00467FAD">
              <w:rPr>
                <w:i/>
              </w:rPr>
              <w:t>Attempt to view all imported cells in the ECDIS and determine their status.</w:t>
            </w:r>
          </w:p>
        </w:tc>
      </w:tr>
      <w:tr w:rsidR="004F582E" w14:paraId="3BC7ED79" w14:textId="77777777" w:rsidTr="00B558AD">
        <w:trPr>
          <w:tblHeader/>
        </w:trPr>
        <w:tc>
          <w:tcPr>
            <w:tcW w:w="9526" w:type="dxa"/>
            <w:gridSpan w:val="11"/>
            <w:tcBorders>
              <w:bottom w:val="single" w:sz="4" w:space="0" w:color="auto"/>
            </w:tcBorders>
            <w:shd w:val="clear" w:color="auto" w:fill="CCFFCC"/>
            <w:vAlign w:val="center"/>
          </w:tcPr>
          <w:p w14:paraId="4A18FDA8" w14:textId="77777777" w:rsidR="004F582E" w:rsidRPr="00467FAD" w:rsidRDefault="004F582E" w:rsidP="00CB4150">
            <w:r w:rsidRPr="00467FAD">
              <w:rPr>
                <w:b/>
              </w:rPr>
              <w:t>Results</w:t>
            </w:r>
          </w:p>
        </w:tc>
      </w:tr>
      <w:tr w:rsidR="004F582E" w14:paraId="73BE1C8A" w14:textId="77777777" w:rsidTr="00B558AD">
        <w:trPr>
          <w:tblHeader/>
        </w:trPr>
        <w:tc>
          <w:tcPr>
            <w:tcW w:w="9526" w:type="dxa"/>
            <w:gridSpan w:val="11"/>
            <w:tcBorders>
              <w:bottom w:val="nil"/>
            </w:tcBorders>
            <w:vAlign w:val="center"/>
          </w:tcPr>
          <w:p w14:paraId="7FEE13D2" w14:textId="5CBF54DB" w:rsidR="00107C49" w:rsidRPr="00467FAD" w:rsidRDefault="00107C49" w:rsidP="00107C49">
            <w:pPr>
              <w:jc w:val="left"/>
              <w:rPr>
                <w:i/>
              </w:rPr>
            </w:pPr>
            <w:r w:rsidRPr="00467FAD">
              <w:rPr>
                <w:i/>
              </w:rPr>
              <w:t xml:space="preserve">The system must report any cell(s) that have been identified as cancelled at load time. A message must be displayed as specified in test 2.5.7 d). </w:t>
            </w:r>
            <w:r w:rsidR="00467FAD">
              <w:rPr>
                <w:i/>
              </w:rPr>
              <w:t>R</w:t>
            </w:r>
            <w:r w:rsidRPr="00467FAD">
              <w:rPr>
                <w:i/>
              </w:rPr>
              <w:t>eplacement cells must be presented to the user as follows:</w:t>
            </w:r>
          </w:p>
          <w:p w14:paraId="30A73E20" w14:textId="77777777" w:rsidR="00467FAD" w:rsidRDefault="00107C49" w:rsidP="00107C49">
            <w:pPr>
              <w:jc w:val="left"/>
              <w:rPr>
                <w:i/>
              </w:rPr>
            </w:pPr>
            <w:r w:rsidRPr="00467FAD">
              <w:rPr>
                <w:i/>
              </w:rPr>
              <w:t>“Cell &lt;name&gt; has been cancelled and has been replaced by cell(s), &lt;name1&gt;; &lt;name2&gt;.”</w:t>
            </w:r>
          </w:p>
          <w:p w14:paraId="6B7B4976" w14:textId="03C4D18A" w:rsidR="00A52CD5" w:rsidRPr="00467FAD" w:rsidRDefault="00107C49" w:rsidP="00107C49">
            <w:pPr>
              <w:jc w:val="left"/>
              <w:rPr>
                <w:i/>
              </w:rPr>
            </w:pPr>
            <w:r w:rsidRPr="00467FAD">
              <w:rPr>
                <w:i/>
              </w:rPr>
              <w:t>.</w:t>
            </w:r>
          </w:p>
        </w:tc>
      </w:tr>
      <w:tr w:rsidR="00467FAD" w:rsidRPr="00467FAD" w14:paraId="610D444D" w14:textId="77777777" w:rsidTr="00B558AD">
        <w:trPr>
          <w:trHeight w:val="28"/>
          <w:tblHeader/>
        </w:trPr>
        <w:tc>
          <w:tcPr>
            <w:tcW w:w="251" w:type="dxa"/>
            <w:vMerge w:val="restart"/>
            <w:tcBorders>
              <w:top w:val="nil"/>
            </w:tcBorders>
            <w:shd w:val="clear" w:color="auto" w:fill="auto"/>
          </w:tcPr>
          <w:p w14:paraId="5F59D0E4" w14:textId="77777777" w:rsidR="00B558AD" w:rsidRPr="00467FAD" w:rsidRDefault="00B558AD" w:rsidP="00730835">
            <w:pPr>
              <w:jc w:val="center"/>
              <w:rPr>
                <w:rFonts w:cs="Arial"/>
                <w:b/>
                <w:sz w:val="18"/>
                <w:szCs w:val="18"/>
              </w:rPr>
            </w:pPr>
          </w:p>
        </w:tc>
        <w:tc>
          <w:tcPr>
            <w:tcW w:w="898" w:type="dxa"/>
            <w:vMerge w:val="restart"/>
            <w:tcBorders>
              <w:top w:val="single" w:sz="4" w:space="0" w:color="auto"/>
            </w:tcBorders>
            <w:shd w:val="clear" w:color="auto" w:fill="8DB3E2"/>
            <w:vAlign w:val="center"/>
          </w:tcPr>
          <w:p w14:paraId="13AFB749" w14:textId="77777777" w:rsidR="00B558AD" w:rsidRPr="00467FAD" w:rsidRDefault="00B558AD" w:rsidP="00730835">
            <w:pPr>
              <w:jc w:val="center"/>
              <w:rPr>
                <w:rFonts w:cs="Arial"/>
                <w:b/>
                <w:sz w:val="18"/>
                <w:szCs w:val="18"/>
              </w:rPr>
            </w:pPr>
            <w:r w:rsidRPr="00467FAD">
              <w:rPr>
                <w:rFonts w:cs="Arial"/>
                <w:b/>
                <w:sz w:val="18"/>
                <w:szCs w:val="18"/>
              </w:rPr>
              <w:t>Test</w:t>
            </w:r>
          </w:p>
        </w:tc>
        <w:tc>
          <w:tcPr>
            <w:tcW w:w="1234" w:type="dxa"/>
            <w:vMerge w:val="restart"/>
            <w:tcBorders>
              <w:top w:val="single" w:sz="4" w:space="0" w:color="auto"/>
            </w:tcBorders>
            <w:shd w:val="clear" w:color="auto" w:fill="8DB3E2"/>
            <w:vAlign w:val="center"/>
          </w:tcPr>
          <w:p w14:paraId="57173A0B" w14:textId="77777777" w:rsidR="00B558AD" w:rsidRPr="00467FAD" w:rsidRDefault="00B558AD" w:rsidP="00730835">
            <w:pPr>
              <w:jc w:val="left"/>
              <w:rPr>
                <w:rFonts w:cs="Arial"/>
                <w:b/>
                <w:sz w:val="18"/>
                <w:szCs w:val="18"/>
              </w:rPr>
            </w:pPr>
            <w:r w:rsidRPr="00467FAD">
              <w:rPr>
                <w:rFonts w:cs="Arial"/>
                <w:b/>
                <w:sz w:val="18"/>
                <w:szCs w:val="18"/>
              </w:rPr>
              <w:t>Cell Name</w:t>
            </w:r>
          </w:p>
        </w:tc>
        <w:tc>
          <w:tcPr>
            <w:tcW w:w="2266" w:type="dxa"/>
            <w:gridSpan w:val="2"/>
            <w:tcBorders>
              <w:top w:val="single" w:sz="4" w:space="0" w:color="auto"/>
            </w:tcBorders>
            <w:shd w:val="clear" w:color="auto" w:fill="8DB3E2"/>
            <w:vAlign w:val="center"/>
          </w:tcPr>
          <w:p w14:paraId="311A9FA0" w14:textId="77777777" w:rsidR="00B558AD" w:rsidRPr="00467FAD" w:rsidRDefault="00B558AD" w:rsidP="00730835">
            <w:pPr>
              <w:jc w:val="center"/>
              <w:rPr>
                <w:rFonts w:cs="Arial"/>
                <w:b/>
                <w:sz w:val="18"/>
                <w:szCs w:val="18"/>
              </w:rPr>
            </w:pPr>
            <w:r w:rsidRPr="00467FAD">
              <w:rPr>
                <w:rFonts w:cs="Arial"/>
                <w:b/>
                <w:sz w:val="18"/>
                <w:szCs w:val="18"/>
              </w:rPr>
              <w:t>Exchange Set Content</w:t>
            </w:r>
          </w:p>
        </w:tc>
        <w:tc>
          <w:tcPr>
            <w:tcW w:w="2321" w:type="dxa"/>
            <w:gridSpan w:val="3"/>
            <w:tcBorders>
              <w:top w:val="single" w:sz="4" w:space="0" w:color="auto"/>
            </w:tcBorders>
            <w:shd w:val="clear" w:color="auto" w:fill="8DB3E2"/>
            <w:vAlign w:val="center"/>
          </w:tcPr>
          <w:p w14:paraId="656A789E" w14:textId="6E005C8A" w:rsidR="00B558AD" w:rsidRPr="00467FAD" w:rsidRDefault="00B558AD" w:rsidP="00730835">
            <w:pPr>
              <w:jc w:val="center"/>
              <w:rPr>
                <w:rFonts w:cs="Arial"/>
                <w:b/>
                <w:sz w:val="18"/>
                <w:szCs w:val="18"/>
              </w:rPr>
            </w:pPr>
            <w:r w:rsidRPr="00467FAD">
              <w:rPr>
                <w:rFonts w:cs="Arial"/>
                <w:b/>
                <w:sz w:val="18"/>
                <w:szCs w:val="18"/>
              </w:rPr>
              <w:t xml:space="preserve">Expected </w:t>
            </w:r>
            <w:r w:rsidR="00416AF5" w:rsidRPr="00467FAD">
              <w:rPr>
                <w:rFonts w:cs="Arial"/>
                <w:b/>
                <w:sz w:val="18"/>
                <w:szCs w:val="18"/>
              </w:rPr>
              <w:t>SYSTEM DATABASE</w:t>
            </w:r>
            <w:r w:rsidRPr="00467FAD">
              <w:rPr>
                <w:rFonts w:cs="Arial"/>
                <w:b/>
                <w:sz w:val="18"/>
                <w:szCs w:val="18"/>
              </w:rPr>
              <w:t xml:space="preserve"> Content</w:t>
            </w:r>
          </w:p>
        </w:tc>
        <w:tc>
          <w:tcPr>
            <w:tcW w:w="2210" w:type="dxa"/>
            <w:gridSpan w:val="2"/>
            <w:vMerge w:val="restart"/>
            <w:tcBorders>
              <w:top w:val="single" w:sz="4" w:space="0" w:color="auto"/>
            </w:tcBorders>
            <w:shd w:val="clear" w:color="auto" w:fill="8DB3E2"/>
            <w:vAlign w:val="center"/>
          </w:tcPr>
          <w:p w14:paraId="40A227C8" w14:textId="77777777" w:rsidR="00B558AD" w:rsidRPr="00467FAD" w:rsidRDefault="00B558AD" w:rsidP="00730835">
            <w:pPr>
              <w:jc w:val="center"/>
              <w:rPr>
                <w:rFonts w:cs="Arial"/>
                <w:b/>
                <w:sz w:val="18"/>
                <w:szCs w:val="18"/>
              </w:rPr>
            </w:pPr>
            <w:r w:rsidRPr="00467FAD">
              <w:rPr>
                <w:rFonts w:cs="Arial"/>
                <w:b/>
                <w:sz w:val="18"/>
                <w:szCs w:val="18"/>
              </w:rPr>
              <w:t>Notes</w:t>
            </w:r>
          </w:p>
        </w:tc>
        <w:tc>
          <w:tcPr>
            <w:tcW w:w="346" w:type="dxa"/>
            <w:vMerge w:val="restart"/>
            <w:tcBorders>
              <w:top w:val="nil"/>
            </w:tcBorders>
            <w:shd w:val="clear" w:color="auto" w:fill="auto"/>
          </w:tcPr>
          <w:p w14:paraId="27DCEA17" w14:textId="77777777" w:rsidR="00B558AD" w:rsidRPr="00467FAD" w:rsidRDefault="00B558AD" w:rsidP="00730835">
            <w:pPr>
              <w:jc w:val="center"/>
              <w:rPr>
                <w:rFonts w:cs="Arial"/>
                <w:b/>
                <w:sz w:val="18"/>
                <w:szCs w:val="18"/>
              </w:rPr>
            </w:pPr>
          </w:p>
        </w:tc>
      </w:tr>
      <w:tr w:rsidR="00467FAD" w:rsidRPr="00467FAD" w14:paraId="331AA8A1" w14:textId="77777777" w:rsidTr="00B558AD">
        <w:trPr>
          <w:trHeight w:val="22"/>
          <w:tblHeader/>
        </w:trPr>
        <w:tc>
          <w:tcPr>
            <w:tcW w:w="251" w:type="dxa"/>
            <w:vMerge/>
            <w:shd w:val="clear" w:color="auto" w:fill="auto"/>
          </w:tcPr>
          <w:p w14:paraId="550236E8" w14:textId="77777777" w:rsidR="00B558AD" w:rsidRPr="00467FAD" w:rsidRDefault="00B558AD" w:rsidP="00730835">
            <w:pPr>
              <w:jc w:val="left"/>
              <w:rPr>
                <w:rFonts w:cs="Arial"/>
                <w:sz w:val="18"/>
                <w:szCs w:val="18"/>
              </w:rPr>
            </w:pPr>
          </w:p>
        </w:tc>
        <w:tc>
          <w:tcPr>
            <w:tcW w:w="898" w:type="dxa"/>
            <w:vMerge/>
            <w:shd w:val="clear" w:color="auto" w:fill="6699FF"/>
            <w:vAlign w:val="center"/>
          </w:tcPr>
          <w:p w14:paraId="51014290" w14:textId="77777777" w:rsidR="00B558AD" w:rsidRPr="00467FAD" w:rsidRDefault="00B558AD" w:rsidP="00730835">
            <w:pPr>
              <w:jc w:val="left"/>
              <w:rPr>
                <w:rFonts w:cs="Arial"/>
                <w:sz w:val="18"/>
                <w:szCs w:val="18"/>
              </w:rPr>
            </w:pPr>
          </w:p>
        </w:tc>
        <w:tc>
          <w:tcPr>
            <w:tcW w:w="1234" w:type="dxa"/>
            <w:vMerge/>
            <w:shd w:val="clear" w:color="auto" w:fill="6699FF"/>
            <w:vAlign w:val="center"/>
          </w:tcPr>
          <w:p w14:paraId="386377D0" w14:textId="77777777" w:rsidR="00B558AD" w:rsidRPr="00467FAD" w:rsidRDefault="00B558AD" w:rsidP="00730835">
            <w:pPr>
              <w:jc w:val="left"/>
              <w:rPr>
                <w:rFonts w:cs="Arial"/>
                <w:sz w:val="18"/>
                <w:szCs w:val="18"/>
              </w:rPr>
            </w:pPr>
          </w:p>
        </w:tc>
        <w:tc>
          <w:tcPr>
            <w:tcW w:w="1133" w:type="dxa"/>
            <w:shd w:val="clear" w:color="auto" w:fill="8DB3E2"/>
            <w:vAlign w:val="center"/>
          </w:tcPr>
          <w:p w14:paraId="5AF836CF"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33" w:type="dxa"/>
            <w:shd w:val="clear" w:color="auto" w:fill="8DB3E2"/>
            <w:vAlign w:val="center"/>
          </w:tcPr>
          <w:p w14:paraId="7F5B91A4" w14:textId="77777777" w:rsidR="00B558AD" w:rsidRPr="00467FAD" w:rsidRDefault="00B558AD" w:rsidP="00730835">
            <w:pPr>
              <w:jc w:val="left"/>
              <w:rPr>
                <w:rFonts w:cs="Arial"/>
                <w:b/>
                <w:sz w:val="18"/>
                <w:szCs w:val="18"/>
              </w:rPr>
            </w:pPr>
            <w:r w:rsidRPr="00467FAD">
              <w:rPr>
                <w:rFonts w:cs="Arial"/>
                <w:b/>
                <w:sz w:val="18"/>
                <w:szCs w:val="18"/>
              </w:rPr>
              <w:t>Update N°</w:t>
            </w:r>
          </w:p>
        </w:tc>
        <w:tc>
          <w:tcPr>
            <w:tcW w:w="1133" w:type="dxa"/>
            <w:gridSpan w:val="2"/>
            <w:shd w:val="clear" w:color="auto" w:fill="8DB3E2"/>
            <w:vAlign w:val="center"/>
          </w:tcPr>
          <w:p w14:paraId="76EF36BD" w14:textId="77777777" w:rsidR="00B558AD" w:rsidRPr="00467FAD" w:rsidRDefault="00B558AD" w:rsidP="00730835">
            <w:pPr>
              <w:jc w:val="left"/>
              <w:rPr>
                <w:rFonts w:cs="Arial"/>
                <w:b/>
                <w:sz w:val="18"/>
                <w:szCs w:val="18"/>
              </w:rPr>
            </w:pPr>
            <w:r w:rsidRPr="00467FAD">
              <w:rPr>
                <w:rFonts w:cs="Arial"/>
                <w:b/>
                <w:sz w:val="18"/>
                <w:szCs w:val="18"/>
              </w:rPr>
              <w:t>Edition N°</w:t>
            </w:r>
          </w:p>
        </w:tc>
        <w:tc>
          <w:tcPr>
            <w:tcW w:w="1188" w:type="dxa"/>
            <w:shd w:val="clear" w:color="auto" w:fill="8DB3E2"/>
            <w:vAlign w:val="center"/>
          </w:tcPr>
          <w:p w14:paraId="5213DBBB" w14:textId="77777777" w:rsidR="00B558AD" w:rsidRPr="00467FAD" w:rsidRDefault="00B558AD" w:rsidP="00730835">
            <w:pPr>
              <w:jc w:val="left"/>
              <w:rPr>
                <w:rFonts w:cs="Arial"/>
                <w:b/>
                <w:sz w:val="18"/>
                <w:szCs w:val="18"/>
              </w:rPr>
            </w:pPr>
            <w:r w:rsidRPr="00467FAD">
              <w:rPr>
                <w:rFonts w:cs="Arial"/>
                <w:b/>
                <w:sz w:val="18"/>
                <w:szCs w:val="18"/>
              </w:rPr>
              <w:t>Update N°</w:t>
            </w:r>
          </w:p>
        </w:tc>
        <w:tc>
          <w:tcPr>
            <w:tcW w:w="2210" w:type="dxa"/>
            <w:gridSpan w:val="2"/>
            <w:vMerge/>
            <w:shd w:val="clear" w:color="auto" w:fill="6699FF"/>
            <w:vAlign w:val="center"/>
          </w:tcPr>
          <w:p w14:paraId="5EE18480" w14:textId="77777777" w:rsidR="00B558AD" w:rsidRPr="00467FAD" w:rsidRDefault="00B558AD" w:rsidP="00730835">
            <w:pPr>
              <w:jc w:val="left"/>
              <w:rPr>
                <w:rFonts w:cs="Arial"/>
                <w:sz w:val="18"/>
                <w:szCs w:val="18"/>
              </w:rPr>
            </w:pPr>
          </w:p>
        </w:tc>
        <w:tc>
          <w:tcPr>
            <w:tcW w:w="346" w:type="dxa"/>
            <w:vMerge/>
            <w:shd w:val="clear" w:color="auto" w:fill="auto"/>
          </w:tcPr>
          <w:p w14:paraId="0CA50E1A" w14:textId="77777777" w:rsidR="00B558AD" w:rsidRPr="00467FAD" w:rsidRDefault="00B558AD" w:rsidP="00730835">
            <w:pPr>
              <w:jc w:val="left"/>
              <w:rPr>
                <w:rFonts w:cs="Arial"/>
                <w:sz w:val="18"/>
                <w:szCs w:val="18"/>
              </w:rPr>
            </w:pPr>
          </w:p>
        </w:tc>
      </w:tr>
      <w:tr w:rsidR="00467FAD" w:rsidRPr="00467FAD" w14:paraId="61CCF0A0" w14:textId="77777777" w:rsidTr="00B558AD">
        <w:trPr>
          <w:trHeight w:val="22"/>
          <w:tblHeader/>
        </w:trPr>
        <w:tc>
          <w:tcPr>
            <w:tcW w:w="251" w:type="dxa"/>
            <w:vMerge/>
            <w:shd w:val="clear" w:color="auto" w:fill="auto"/>
          </w:tcPr>
          <w:p w14:paraId="20C3F046" w14:textId="77777777" w:rsidR="00B558AD" w:rsidRPr="00467FAD" w:rsidRDefault="00B558AD" w:rsidP="00730835">
            <w:pPr>
              <w:jc w:val="left"/>
              <w:rPr>
                <w:rFonts w:cs="Arial"/>
                <w:sz w:val="18"/>
                <w:szCs w:val="18"/>
              </w:rPr>
            </w:pPr>
          </w:p>
        </w:tc>
        <w:tc>
          <w:tcPr>
            <w:tcW w:w="898" w:type="dxa"/>
            <w:vMerge w:val="restart"/>
            <w:shd w:val="clear" w:color="auto" w:fill="DBE5F1"/>
          </w:tcPr>
          <w:p w14:paraId="55D4B52D" w14:textId="017EEBD3" w:rsidR="00B558AD" w:rsidRPr="00467FAD" w:rsidRDefault="00B558AD" w:rsidP="00730835">
            <w:pPr>
              <w:jc w:val="left"/>
              <w:rPr>
                <w:rFonts w:cs="Arial"/>
                <w:sz w:val="18"/>
                <w:szCs w:val="18"/>
              </w:rPr>
            </w:pPr>
            <w:r w:rsidRPr="00467FAD">
              <w:rPr>
                <w:rFonts w:cs="Arial"/>
                <w:sz w:val="18"/>
                <w:szCs w:val="18"/>
              </w:rPr>
              <w:t>Base</w:t>
            </w:r>
          </w:p>
        </w:tc>
        <w:tc>
          <w:tcPr>
            <w:tcW w:w="1234" w:type="dxa"/>
            <w:shd w:val="clear" w:color="auto" w:fill="DBE5F1"/>
          </w:tcPr>
          <w:p w14:paraId="5C37665F" w14:textId="76DF7159"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545F4159"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655AD051"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67F69D39"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AFA7FD3"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restart"/>
            <w:shd w:val="clear" w:color="auto" w:fill="DBE5F1"/>
          </w:tcPr>
          <w:p w14:paraId="7706C5F9" w14:textId="77777777" w:rsidR="00B558AD" w:rsidRPr="00467FAD" w:rsidRDefault="00B558AD" w:rsidP="00730835">
            <w:pPr>
              <w:jc w:val="left"/>
              <w:rPr>
                <w:rFonts w:cs="Arial"/>
                <w:sz w:val="18"/>
                <w:szCs w:val="18"/>
              </w:rPr>
            </w:pPr>
            <w:r w:rsidRPr="00467FAD">
              <w:rPr>
                <w:rFonts w:cs="Arial"/>
                <w:sz w:val="18"/>
                <w:szCs w:val="18"/>
              </w:rPr>
              <w:t>All ENC cells installed without error or warning</w:t>
            </w:r>
          </w:p>
        </w:tc>
        <w:tc>
          <w:tcPr>
            <w:tcW w:w="346" w:type="dxa"/>
            <w:vMerge/>
            <w:shd w:val="clear" w:color="auto" w:fill="auto"/>
          </w:tcPr>
          <w:p w14:paraId="59E5D944" w14:textId="77777777" w:rsidR="00B558AD" w:rsidRPr="00467FAD" w:rsidRDefault="00B558AD" w:rsidP="00730835">
            <w:pPr>
              <w:jc w:val="left"/>
              <w:rPr>
                <w:rFonts w:cs="Arial"/>
                <w:sz w:val="18"/>
                <w:szCs w:val="18"/>
              </w:rPr>
            </w:pPr>
          </w:p>
        </w:tc>
      </w:tr>
      <w:tr w:rsidR="00467FAD" w:rsidRPr="00467FAD" w14:paraId="6C94A431" w14:textId="77777777" w:rsidTr="00B558AD">
        <w:trPr>
          <w:trHeight w:val="22"/>
          <w:tblHeader/>
        </w:trPr>
        <w:tc>
          <w:tcPr>
            <w:tcW w:w="251" w:type="dxa"/>
            <w:vMerge/>
            <w:shd w:val="clear" w:color="auto" w:fill="auto"/>
          </w:tcPr>
          <w:p w14:paraId="0E380BA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724FF16" w14:textId="77777777" w:rsidR="00B558AD" w:rsidRPr="00467FAD" w:rsidRDefault="00B558AD" w:rsidP="00730835">
            <w:pPr>
              <w:jc w:val="left"/>
              <w:rPr>
                <w:rFonts w:cs="Arial"/>
                <w:sz w:val="18"/>
                <w:szCs w:val="18"/>
              </w:rPr>
            </w:pPr>
          </w:p>
        </w:tc>
        <w:tc>
          <w:tcPr>
            <w:tcW w:w="1234" w:type="dxa"/>
            <w:shd w:val="clear" w:color="auto" w:fill="DBE5F1"/>
          </w:tcPr>
          <w:p w14:paraId="015A9F8D" w14:textId="750C52BF"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CA78C50"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2BE935C"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3427FB8A"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7CE9A7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AC8CAF7" w14:textId="77777777" w:rsidR="00B558AD" w:rsidRPr="00467FAD" w:rsidRDefault="00B558AD" w:rsidP="00730835">
            <w:pPr>
              <w:jc w:val="left"/>
              <w:rPr>
                <w:rFonts w:cs="Arial"/>
                <w:sz w:val="18"/>
                <w:szCs w:val="18"/>
              </w:rPr>
            </w:pPr>
          </w:p>
        </w:tc>
        <w:tc>
          <w:tcPr>
            <w:tcW w:w="346" w:type="dxa"/>
            <w:vMerge/>
            <w:shd w:val="clear" w:color="auto" w:fill="auto"/>
          </w:tcPr>
          <w:p w14:paraId="741F372D" w14:textId="77777777" w:rsidR="00B558AD" w:rsidRPr="00467FAD" w:rsidRDefault="00B558AD" w:rsidP="00730835">
            <w:pPr>
              <w:jc w:val="left"/>
              <w:rPr>
                <w:rFonts w:cs="Arial"/>
                <w:sz w:val="18"/>
                <w:szCs w:val="18"/>
              </w:rPr>
            </w:pPr>
          </w:p>
        </w:tc>
      </w:tr>
      <w:tr w:rsidR="00467FAD" w:rsidRPr="00467FAD" w14:paraId="35F95EC3" w14:textId="77777777" w:rsidTr="00B558AD">
        <w:trPr>
          <w:trHeight w:val="22"/>
          <w:tblHeader/>
        </w:trPr>
        <w:tc>
          <w:tcPr>
            <w:tcW w:w="251" w:type="dxa"/>
            <w:vMerge/>
            <w:shd w:val="clear" w:color="auto" w:fill="auto"/>
          </w:tcPr>
          <w:p w14:paraId="1D6BECE8"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06C328F" w14:textId="77777777" w:rsidR="00B558AD" w:rsidRPr="00467FAD" w:rsidRDefault="00B558AD" w:rsidP="00730835">
            <w:pPr>
              <w:jc w:val="left"/>
              <w:rPr>
                <w:rFonts w:cs="Arial"/>
                <w:sz w:val="18"/>
                <w:szCs w:val="18"/>
              </w:rPr>
            </w:pPr>
          </w:p>
        </w:tc>
        <w:tc>
          <w:tcPr>
            <w:tcW w:w="1234" w:type="dxa"/>
            <w:shd w:val="clear" w:color="auto" w:fill="DBE5F1"/>
          </w:tcPr>
          <w:p w14:paraId="61DC6D37" w14:textId="74CF6D7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056CBF1"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shd w:val="clear" w:color="auto" w:fill="DBE5F1"/>
          </w:tcPr>
          <w:p w14:paraId="7CDACB24"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gridSpan w:val="2"/>
            <w:shd w:val="clear" w:color="auto" w:fill="DBE5F1"/>
          </w:tcPr>
          <w:p w14:paraId="70B0282D" w14:textId="77777777" w:rsidR="00B558AD" w:rsidRPr="00467FAD" w:rsidRDefault="00B558AD" w:rsidP="00730835">
            <w:pPr>
              <w:jc w:val="center"/>
              <w:rPr>
                <w:rFonts w:cs="Arial"/>
                <w:sz w:val="18"/>
                <w:szCs w:val="18"/>
              </w:rPr>
            </w:pPr>
            <w:r w:rsidRPr="00467FAD">
              <w:rPr>
                <w:rFonts w:cs="Arial"/>
                <w:sz w:val="18"/>
                <w:szCs w:val="18"/>
              </w:rPr>
              <w:t>8</w:t>
            </w:r>
          </w:p>
        </w:tc>
        <w:tc>
          <w:tcPr>
            <w:tcW w:w="1188" w:type="dxa"/>
            <w:shd w:val="clear" w:color="auto" w:fill="DBE5F1"/>
          </w:tcPr>
          <w:p w14:paraId="3102292E" w14:textId="77777777" w:rsidR="00B558AD" w:rsidRPr="00467FAD" w:rsidRDefault="00B558AD" w:rsidP="00730835">
            <w:pPr>
              <w:jc w:val="center"/>
              <w:rPr>
                <w:rFonts w:cs="Arial"/>
                <w:sz w:val="18"/>
                <w:szCs w:val="18"/>
              </w:rPr>
            </w:pPr>
            <w:r w:rsidRPr="00467FAD">
              <w:rPr>
                <w:rFonts w:cs="Arial"/>
                <w:sz w:val="18"/>
                <w:szCs w:val="18"/>
              </w:rPr>
              <w:t>3</w:t>
            </w:r>
          </w:p>
        </w:tc>
        <w:tc>
          <w:tcPr>
            <w:tcW w:w="2210" w:type="dxa"/>
            <w:gridSpan w:val="2"/>
            <w:vMerge/>
            <w:shd w:val="clear" w:color="auto" w:fill="DBE5F1"/>
          </w:tcPr>
          <w:p w14:paraId="3AF293AA" w14:textId="77777777" w:rsidR="00B558AD" w:rsidRPr="00467FAD" w:rsidRDefault="00B558AD" w:rsidP="00730835">
            <w:pPr>
              <w:jc w:val="left"/>
              <w:rPr>
                <w:rFonts w:cs="Arial"/>
                <w:sz w:val="18"/>
                <w:szCs w:val="18"/>
              </w:rPr>
            </w:pPr>
          </w:p>
        </w:tc>
        <w:tc>
          <w:tcPr>
            <w:tcW w:w="346" w:type="dxa"/>
            <w:vMerge/>
            <w:shd w:val="clear" w:color="auto" w:fill="auto"/>
          </w:tcPr>
          <w:p w14:paraId="0717C551" w14:textId="77777777" w:rsidR="00B558AD" w:rsidRPr="00467FAD" w:rsidRDefault="00B558AD" w:rsidP="00730835">
            <w:pPr>
              <w:jc w:val="left"/>
              <w:rPr>
                <w:rFonts w:cs="Arial"/>
                <w:sz w:val="18"/>
                <w:szCs w:val="18"/>
              </w:rPr>
            </w:pPr>
          </w:p>
        </w:tc>
      </w:tr>
      <w:tr w:rsidR="00467FAD" w:rsidRPr="00467FAD" w14:paraId="3DCE767C" w14:textId="77777777" w:rsidTr="00B558AD">
        <w:trPr>
          <w:trHeight w:val="22"/>
          <w:tblHeader/>
        </w:trPr>
        <w:tc>
          <w:tcPr>
            <w:tcW w:w="251" w:type="dxa"/>
            <w:vMerge/>
            <w:shd w:val="clear" w:color="auto" w:fill="auto"/>
          </w:tcPr>
          <w:p w14:paraId="3AB52A5E"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53273595" w14:textId="77777777" w:rsidR="00B558AD" w:rsidRPr="00467FAD" w:rsidRDefault="00B558AD" w:rsidP="00730835">
            <w:pPr>
              <w:jc w:val="left"/>
              <w:rPr>
                <w:rFonts w:cs="Arial"/>
                <w:sz w:val="18"/>
                <w:szCs w:val="18"/>
              </w:rPr>
            </w:pPr>
          </w:p>
        </w:tc>
        <w:tc>
          <w:tcPr>
            <w:tcW w:w="1234" w:type="dxa"/>
            <w:shd w:val="clear" w:color="auto" w:fill="DBE5F1"/>
          </w:tcPr>
          <w:p w14:paraId="223F8260" w14:textId="54A810E0"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7979704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2D4E74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CB94AF5"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6B7D93BC"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B998184" w14:textId="77777777" w:rsidR="00B558AD" w:rsidRPr="00467FAD" w:rsidRDefault="00B558AD" w:rsidP="00730835">
            <w:pPr>
              <w:jc w:val="left"/>
              <w:rPr>
                <w:rFonts w:cs="Arial"/>
                <w:sz w:val="18"/>
                <w:szCs w:val="18"/>
              </w:rPr>
            </w:pPr>
          </w:p>
        </w:tc>
        <w:tc>
          <w:tcPr>
            <w:tcW w:w="346" w:type="dxa"/>
            <w:vMerge/>
            <w:shd w:val="clear" w:color="auto" w:fill="auto"/>
          </w:tcPr>
          <w:p w14:paraId="5B0A8649" w14:textId="77777777" w:rsidR="00B558AD" w:rsidRPr="00467FAD" w:rsidRDefault="00B558AD" w:rsidP="00730835">
            <w:pPr>
              <w:jc w:val="left"/>
              <w:rPr>
                <w:rFonts w:cs="Arial"/>
                <w:sz w:val="18"/>
                <w:szCs w:val="18"/>
              </w:rPr>
            </w:pPr>
          </w:p>
        </w:tc>
      </w:tr>
      <w:tr w:rsidR="00467FAD" w:rsidRPr="00467FAD" w14:paraId="192E4B6C" w14:textId="77777777" w:rsidTr="00B558AD">
        <w:trPr>
          <w:trHeight w:val="22"/>
          <w:tblHeader/>
        </w:trPr>
        <w:tc>
          <w:tcPr>
            <w:tcW w:w="251" w:type="dxa"/>
            <w:vMerge/>
            <w:shd w:val="clear" w:color="auto" w:fill="auto"/>
          </w:tcPr>
          <w:p w14:paraId="34A45654"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1F90A1D8" w14:textId="77777777" w:rsidR="00B558AD" w:rsidRPr="00467FAD" w:rsidRDefault="00B558AD" w:rsidP="00730835">
            <w:pPr>
              <w:jc w:val="left"/>
              <w:rPr>
                <w:rFonts w:cs="Arial"/>
                <w:sz w:val="18"/>
                <w:szCs w:val="18"/>
              </w:rPr>
            </w:pPr>
          </w:p>
        </w:tc>
        <w:tc>
          <w:tcPr>
            <w:tcW w:w="1234" w:type="dxa"/>
            <w:shd w:val="clear" w:color="auto" w:fill="DBE5F1"/>
          </w:tcPr>
          <w:p w14:paraId="0A9DA055" w14:textId="4E9C51B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5C1C8D95"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4E706984"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498CC55E"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7C8DE0"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1D5BA557" w14:textId="77777777" w:rsidR="00B558AD" w:rsidRPr="00467FAD" w:rsidRDefault="00B558AD" w:rsidP="00730835">
            <w:pPr>
              <w:jc w:val="left"/>
              <w:rPr>
                <w:rFonts w:cs="Arial"/>
                <w:sz w:val="18"/>
                <w:szCs w:val="18"/>
              </w:rPr>
            </w:pPr>
          </w:p>
        </w:tc>
        <w:tc>
          <w:tcPr>
            <w:tcW w:w="346" w:type="dxa"/>
            <w:vMerge/>
            <w:shd w:val="clear" w:color="auto" w:fill="auto"/>
          </w:tcPr>
          <w:p w14:paraId="5FE2C1B6" w14:textId="77777777" w:rsidR="00B558AD" w:rsidRPr="00467FAD" w:rsidRDefault="00B558AD" w:rsidP="00730835">
            <w:pPr>
              <w:jc w:val="left"/>
              <w:rPr>
                <w:rFonts w:cs="Arial"/>
                <w:sz w:val="18"/>
                <w:szCs w:val="18"/>
              </w:rPr>
            </w:pPr>
          </w:p>
        </w:tc>
      </w:tr>
      <w:tr w:rsidR="00467FAD" w:rsidRPr="00467FAD" w14:paraId="76A4F482" w14:textId="77777777" w:rsidTr="00B558AD">
        <w:trPr>
          <w:trHeight w:val="22"/>
          <w:tblHeader/>
        </w:trPr>
        <w:tc>
          <w:tcPr>
            <w:tcW w:w="251" w:type="dxa"/>
            <w:vMerge/>
            <w:shd w:val="clear" w:color="auto" w:fill="auto"/>
          </w:tcPr>
          <w:p w14:paraId="20101BB8" w14:textId="77777777" w:rsidR="00B558AD" w:rsidRPr="00467FAD" w:rsidRDefault="00B558AD" w:rsidP="00730835">
            <w:pPr>
              <w:jc w:val="left"/>
              <w:rPr>
                <w:rFonts w:cs="Arial"/>
                <w:sz w:val="18"/>
                <w:szCs w:val="18"/>
              </w:rPr>
            </w:pPr>
          </w:p>
        </w:tc>
        <w:tc>
          <w:tcPr>
            <w:tcW w:w="898" w:type="dxa"/>
            <w:vMerge w:val="restart"/>
            <w:shd w:val="clear" w:color="auto" w:fill="DBE5F1"/>
          </w:tcPr>
          <w:p w14:paraId="25041F23" w14:textId="03B8C447" w:rsidR="00B558AD" w:rsidRPr="00467FAD" w:rsidRDefault="00B558AD" w:rsidP="00730835">
            <w:pPr>
              <w:jc w:val="left"/>
              <w:rPr>
                <w:rFonts w:cs="Arial"/>
                <w:sz w:val="18"/>
                <w:szCs w:val="18"/>
              </w:rPr>
            </w:pPr>
            <w:r w:rsidRPr="00467FAD">
              <w:rPr>
                <w:rFonts w:cs="Arial"/>
                <w:sz w:val="18"/>
                <w:szCs w:val="18"/>
              </w:rPr>
              <w:t>Update</w:t>
            </w:r>
          </w:p>
        </w:tc>
        <w:tc>
          <w:tcPr>
            <w:tcW w:w="1234" w:type="dxa"/>
            <w:shd w:val="clear" w:color="auto" w:fill="DBE5F1"/>
          </w:tcPr>
          <w:p w14:paraId="2A2B4B85" w14:textId="5DF6D7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251200</w:t>
            </w:r>
          </w:p>
        </w:tc>
        <w:tc>
          <w:tcPr>
            <w:tcW w:w="1133" w:type="dxa"/>
            <w:shd w:val="clear" w:color="auto" w:fill="DBE5F1"/>
          </w:tcPr>
          <w:p w14:paraId="59FD03E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5A8CC0C3" w14:textId="77777777" w:rsidR="00B558AD" w:rsidRPr="00467FAD" w:rsidRDefault="00B558AD" w:rsidP="00730835">
            <w:pPr>
              <w:jc w:val="center"/>
              <w:rPr>
                <w:rFonts w:cs="Arial"/>
                <w:sz w:val="18"/>
                <w:szCs w:val="18"/>
              </w:rPr>
            </w:pPr>
            <w:r w:rsidRPr="00467FAD">
              <w:rPr>
                <w:rFonts w:cs="Arial"/>
                <w:sz w:val="18"/>
                <w:szCs w:val="18"/>
              </w:rPr>
              <w:t>8</w:t>
            </w:r>
          </w:p>
        </w:tc>
        <w:tc>
          <w:tcPr>
            <w:tcW w:w="1133" w:type="dxa"/>
            <w:gridSpan w:val="2"/>
            <w:shd w:val="clear" w:color="auto" w:fill="DBE5F1"/>
          </w:tcPr>
          <w:p w14:paraId="64CBE9FB"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7DDC26A9" w14:textId="77777777" w:rsidR="00B558AD" w:rsidRPr="00467FAD" w:rsidRDefault="00B558AD" w:rsidP="00730835">
            <w:pPr>
              <w:jc w:val="center"/>
              <w:rPr>
                <w:rFonts w:cs="Arial"/>
                <w:sz w:val="18"/>
                <w:szCs w:val="18"/>
              </w:rPr>
            </w:pPr>
            <w:r w:rsidRPr="00467FAD">
              <w:rPr>
                <w:rFonts w:cs="Arial"/>
                <w:sz w:val="18"/>
                <w:szCs w:val="18"/>
              </w:rPr>
              <w:t>8</w:t>
            </w:r>
          </w:p>
        </w:tc>
        <w:tc>
          <w:tcPr>
            <w:tcW w:w="2210" w:type="dxa"/>
            <w:gridSpan w:val="2"/>
            <w:vMerge w:val="restart"/>
            <w:shd w:val="clear" w:color="auto" w:fill="DBE5F1"/>
          </w:tcPr>
          <w:p w14:paraId="01C4117E" w14:textId="7618FE80" w:rsidR="00B558AD" w:rsidRPr="00467FAD" w:rsidRDefault="00B558AD" w:rsidP="00730835">
            <w:pPr>
              <w:jc w:val="left"/>
              <w:rPr>
                <w:rFonts w:cs="Arial"/>
                <w:sz w:val="18"/>
                <w:szCs w:val="18"/>
              </w:rPr>
            </w:pPr>
            <w:r w:rsidRPr="00467FAD">
              <w:rPr>
                <w:rFonts w:cs="Arial"/>
                <w:sz w:val="18"/>
                <w:szCs w:val="18"/>
              </w:rPr>
              <w:t>Cells from the previous test</w:t>
            </w:r>
            <w:r w:rsidR="004A7876">
              <w:rPr>
                <w:rFonts w:cs="Arial"/>
                <w:sz w:val="18"/>
                <w:szCs w:val="18"/>
              </w:rPr>
              <w:t xml:space="preserve"> </w:t>
            </w:r>
            <w:r w:rsidRPr="00467FAD">
              <w:rPr>
                <w:rFonts w:cs="Arial"/>
                <w:sz w:val="18"/>
                <w:szCs w:val="18"/>
              </w:rPr>
              <w:t>(same status)</w:t>
            </w:r>
          </w:p>
        </w:tc>
        <w:tc>
          <w:tcPr>
            <w:tcW w:w="346" w:type="dxa"/>
            <w:vMerge/>
            <w:shd w:val="clear" w:color="auto" w:fill="auto"/>
          </w:tcPr>
          <w:p w14:paraId="59DFB80F" w14:textId="77777777" w:rsidR="00B558AD" w:rsidRPr="00467FAD" w:rsidRDefault="00B558AD" w:rsidP="00730835">
            <w:pPr>
              <w:jc w:val="left"/>
              <w:rPr>
                <w:rFonts w:cs="Arial"/>
                <w:sz w:val="18"/>
                <w:szCs w:val="18"/>
              </w:rPr>
            </w:pPr>
          </w:p>
        </w:tc>
      </w:tr>
      <w:tr w:rsidR="00467FAD" w:rsidRPr="00467FAD" w14:paraId="5779A967" w14:textId="77777777" w:rsidTr="00B558AD">
        <w:trPr>
          <w:trHeight w:val="22"/>
          <w:tblHeader/>
        </w:trPr>
        <w:tc>
          <w:tcPr>
            <w:tcW w:w="251" w:type="dxa"/>
            <w:vMerge/>
            <w:shd w:val="clear" w:color="auto" w:fill="auto"/>
          </w:tcPr>
          <w:p w14:paraId="314526FF"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44F5E392" w14:textId="77777777" w:rsidR="00B558AD" w:rsidRPr="00467FAD" w:rsidRDefault="00B558AD" w:rsidP="00730835">
            <w:pPr>
              <w:jc w:val="left"/>
              <w:rPr>
                <w:rFonts w:cs="Arial"/>
                <w:sz w:val="18"/>
                <w:szCs w:val="18"/>
              </w:rPr>
            </w:pPr>
          </w:p>
        </w:tc>
        <w:tc>
          <w:tcPr>
            <w:tcW w:w="1234" w:type="dxa"/>
            <w:shd w:val="clear" w:color="auto" w:fill="DBE5F1"/>
          </w:tcPr>
          <w:p w14:paraId="28283733" w14:textId="61C3BD4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255000</w:t>
            </w:r>
          </w:p>
        </w:tc>
        <w:tc>
          <w:tcPr>
            <w:tcW w:w="1133" w:type="dxa"/>
            <w:shd w:val="clear" w:color="auto" w:fill="DBE5F1"/>
          </w:tcPr>
          <w:p w14:paraId="29DA6D3B" w14:textId="77777777" w:rsidR="00B558AD" w:rsidRPr="00467FAD" w:rsidRDefault="00B558AD" w:rsidP="00730835">
            <w:pPr>
              <w:jc w:val="center"/>
              <w:rPr>
                <w:rFonts w:cs="Arial"/>
                <w:sz w:val="18"/>
                <w:szCs w:val="18"/>
              </w:rPr>
            </w:pPr>
            <w:r w:rsidRPr="00467FAD">
              <w:rPr>
                <w:rFonts w:cs="Arial"/>
                <w:sz w:val="18"/>
                <w:szCs w:val="18"/>
              </w:rPr>
              <w:t>3</w:t>
            </w:r>
          </w:p>
        </w:tc>
        <w:tc>
          <w:tcPr>
            <w:tcW w:w="1133" w:type="dxa"/>
            <w:shd w:val="clear" w:color="auto" w:fill="DBE5F1"/>
          </w:tcPr>
          <w:p w14:paraId="3B9D31C6"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88B3B65" w14:textId="77777777" w:rsidR="00B558AD" w:rsidRPr="00467FAD" w:rsidRDefault="00B558AD" w:rsidP="00730835">
            <w:pPr>
              <w:jc w:val="center"/>
              <w:rPr>
                <w:rFonts w:cs="Arial"/>
                <w:sz w:val="18"/>
                <w:szCs w:val="18"/>
              </w:rPr>
            </w:pPr>
            <w:r w:rsidRPr="00467FAD">
              <w:rPr>
                <w:rFonts w:cs="Arial"/>
                <w:sz w:val="18"/>
                <w:szCs w:val="18"/>
              </w:rPr>
              <w:t>3</w:t>
            </w:r>
          </w:p>
        </w:tc>
        <w:tc>
          <w:tcPr>
            <w:tcW w:w="1188" w:type="dxa"/>
            <w:shd w:val="clear" w:color="auto" w:fill="DBE5F1"/>
          </w:tcPr>
          <w:p w14:paraId="30724997"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shd w:val="clear" w:color="auto" w:fill="DBE5F1"/>
          </w:tcPr>
          <w:p w14:paraId="2B7DECAA" w14:textId="77777777" w:rsidR="00B558AD" w:rsidRPr="00467FAD" w:rsidRDefault="00B558AD" w:rsidP="00730835">
            <w:pPr>
              <w:jc w:val="left"/>
              <w:rPr>
                <w:rFonts w:cs="Arial"/>
                <w:sz w:val="18"/>
                <w:szCs w:val="18"/>
              </w:rPr>
            </w:pPr>
          </w:p>
        </w:tc>
        <w:tc>
          <w:tcPr>
            <w:tcW w:w="346" w:type="dxa"/>
            <w:vMerge/>
            <w:shd w:val="clear" w:color="auto" w:fill="auto"/>
          </w:tcPr>
          <w:p w14:paraId="18ED0230" w14:textId="77777777" w:rsidR="00B558AD" w:rsidRPr="00467FAD" w:rsidRDefault="00B558AD" w:rsidP="00730835">
            <w:pPr>
              <w:jc w:val="left"/>
              <w:rPr>
                <w:rFonts w:cs="Arial"/>
                <w:sz w:val="18"/>
                <w:szCs w:val="18"/>
              </w:rPr>
            </w:pPr>
          </w:p>
        </w:tc>
      </w:tr>
      <w:tr w:rsidR="00467FAD" w:rsidRPr="00467FAD" w14:paraId="0B71F099" w14:textId="77777777" w:rsidTr="00B558AD">
        <w:trPr>
          <w:trHeight w:val="22"/>
          <w:tblHeader/>
        </w:trPr>
        <w:tc>
          <w:tcPr>
            <w:tcW w:w="251" w:type="dxa"/>
            <w:vMerge/>
            <w:shd w:val="clear" w:color="auto" w:fill="auto"/>
          </w:tcPr>
          <w:p w14:paraId="7164B692"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3FBCFD4B" w14:textId="77777777" w:rsidR="00B558AD" w:rsidRPr="00467FAD" w:rsidRDefault="00B558AD" w:rsidP="00730835">
            <w:pPr>
              <w:jc w:val="left"/>
              <w:rPr>
                <w:rFonts w:cs="Arial"/>
                <w:sz w:val="18"/>
                <w:szCs w:val="18"/>
              </w:rPr>
            </w:pPr>
          </w:p>
        </w:tc>
        <w:tc>
          <w:tcPr>
            <w:tcW w:w="1234" w:type="dxa"/>
            <w:shd w:val="clear" w:color="auto" w:fill="DBE5F1"/>
          </w:tcPr>
          <w:p w14:paraId="504E02A2" w14:textId="2D405881"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280200</w:t>
            </w:r>
          </w:p>
        </w:tc>
        <w:tc>
          <w:tcPr>
            <w:tcW w:w="1133" w:type="dxa"/>
            <w:shd w:val="clear" w:color="auto" w:fill="DBE5F1"/>
          </w:tcPr>
          <w:p w14:paraId="5BC7D9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1CE6EC6F"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620912EC"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1127D535"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shd w:val="clear" w:color="auto" w:fill="DBE5F1"/>
          </w:tcPr>
          <w:p w14:paraId="402B1431" w14:textId="77777777" w:rsidR="00B558AD" w:rsidRPr="00467FAD" w:rsidRDefault="00B558AD" w:rsidP="00730835">
            <w:pPr>
              <w:jc w:val="left"/>
              <w:rPr>
                <w:rFonts w:cs="Arial"/>
                <w:sz w:val="18"/>
                <w:szCs w:val="18"/>
              </w:rPr>
            </w:pPr>
          </w:p>
        </w:tc>
        <w:tc>
          <w:tcPr>
            <w:tcW w:w="346" w:type="dxa"/>
            <w:vMerge/>
            <w:shd w:val="clear" w:color="auto" w:fill="auto"/>
          </w:tcPr>
          <w:p w14:paraId="4FB26FA5" w14:textId="77777777" w:rsidR="00B558AD" w:rsidRPr="00467FAD" w:rsidRDefault="00B558AD" w:rsidP="00730835">
            <w:pPr>
              <w:jc w:val="left"/>
              <w:rPr>
                <w:rFonts w:cs="Arial"/>
                <w:sz w:val="18"/>
                <w:szCs w:val="18"/>
              </w:rPr>
            </w:pPr>
          </w:p>
        </w:tc>
      </w:tr>
      <w:tr w:rsidR="00467FAD" w:rsidRPr="00467FAD" w14:paraId="358616D4" w14:textId="77777777" w:rsidTr="00B558AD">
        <w:trPr>
          <w:trHeight w:val="22"/>
          <w:tblHeader/>
        </w:trPr>
        <w:tc>
          <w:tcPr>
            <w:tcW w:w="251" w:type="dxa"/>
            <w:vMerge/>
            <w:shd w:val="clear" w:color="auto" w:fill="auto"/>
          </w:tcPr>
          <w:p w14:paraId="2D27E763"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6EE49794" w14:textId="77777777" w:rsidR="00B558AD" w:rsidRPr="00467FAD" w:rsidRDefault="00B558AD" w:rsidP="00730835">
            <w:pPr>
              <w:jc w:val="left"/>
              <w:rPr>
                <w:rFonts w:cs="Arial"/>
                <w:sz w:val="18"/>
                <w:szCs w:val="18"/>
              </w:rPr>
            </w:pPr>
          </w:p>
        </w:tc>
        <w:tc>
          <w:tcPr>
            <w:tcW w:w="1234" w:type="dxa"/>
            <w:shd w:val="clear" w:color="auto" w:fill="DBE5F1"/>
          </w:tcPr>
          <w:p w14:paraId="52980811" w14:textId="18902A4D"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301620</w:t>
            </w:r>
          </w:p>
        </w:tc>
        <w:tc>
          <w:tcPr>
            <w:tcW w:w="1133" w:type="dxa"/>
            <w:shd w:val="clear" w:color="auto" w:fill="DBE5F1"/>
          </w:tcPr>
          <w:p w14:paraId="2D7A656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4B9098C6" w14:textId="77777777" w:rsidR="00B558AD" w:rsidRPr="00467FAD" w:rsidRDefault="00B558AD" w:rsidP="00730835">
            <w:pPr>
              <w:jc w:val="center"/>
              <w:rPr>
                <w:rFonts w:cs="Arial"/>
                <w:sz w:val="18"/>
                <w:szCs w:val="18"/>
              </w:rPr>
            </w:pPr>
            <w:r w:rsidRPr="00467FAD">
              <w:rPr>
                <w:rFonts w:cs="Arial"/>
                <w:sz w:val="18"/>
                <w:szCs w:val="18"/>
              </w:rPr>
              <w:t>4</w:t>
            </w:r>
          </w:p>
        </w:tc>
        <w:tc>
          <w:tcPr>
            <w:tcW w:w="1133" w:type="dxa"/>
            <w:gridSpan w:val="2"/>
            <w:shd w:val="clear" w:color="auto" w:fill="DBE5F1"/>
          </w:tcPr>
          <w:p w14:paraId="0541CFE8"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48D1A0F1" w14:textId="77777777" w:rsidR="00B558AD" w:rsidRPr="00467FAD" w:rsidRDefault="00B558AD" w:rsidP="00730835">
            <w:pPr>
              <w:jc w:val="center"/>
              <w:rPr>
                <w:rFonts w:cs="Arial"/>
                <w:sz w:val="18"/>
                <w:szCs w:val="18"/>
              </w:rPr>
            </w:pPr>
            <w:r w:rsidRPr="00467FAD">
              <w:rPr>
                <w:rFonts w:cs="Arial"/>
                <w:sz w:val="18"/>
                <w:szCs w:val="18"/>
              </w:rPr>
              <w:t>4</w:t>
            </w:r>
          </w:p>
        </w:tc>
        <w:tc>
          <w:tcPr>
            <w:tcW w:w="2210" w:type="dxa"/>
            <w:gridSpan w:val="2"/>
            <w:vMerge/>
            <w:shd w:val="clear" w:color="auto" w:fill="DBE5F1"/>
          </w:tcPr>
          <w:p w14:paraId="2D181717" w14:textId="77777777" w:rsidR="00B558AD" w:rsidRPr="00467FAD" w:rsidRDefault="00B558AD" w:rsidP="00730835">
            <w:pPr>
              <w:jc w:val="left"/>
              <w:rPr>
                <w:rFonts w:cs="Arial"/>
                <w:sz w:val="18"/>
                <w:szCs w:val="18"/>
              </w:rPr>
            </w:pPr>
          </w:p>
        </w:tc>
        <w:tc>
          <w:tcPr>
            <w:tcW w:w="346" w:type="dxa"/>
            <w:vMerge/>
            <w:shd w:val="clear" w:color="auto" w:fill="auto"/>
          </w:tcPr>
          <w:p w14:paraId="103AA985" w14:textId="77777777" w:rsidR="00B558AD" w:rsidRPr="00467FAD" w:rsidRDefault="00B558AD" w:rsidP="00730835">
            <w:pPr>
              <w:jc w:val="left"/>
              <w:rPr>
                <w:rFonts w:cs="Arial"/>
                <w:sz w:val="18"/>
                <w:szCs w:val="18"/>
              </w:rPr>
            </w:pPr>
          </w:p>
        </w:tc>
      </w:tr>
      <w:tr w:rsidR="00467FAD" w:rsidRPr="00467FAD" w14:paraId="54166B1C" w14:textId="77777777" w:rsidTr="00B558AD">
        <w:trPr>
          <w:trHeight w:val="22"/>
          <w:tblHeader/>
        </w:trPr>
        <w:tc>
          <w:tcPr>
            <w:tcW w:w="251" w:type="dxa"/>
            <w:vMerge/>
            <w:shd w:val="clear" w:color="auto" w:fill="auto"/>
          </w:tcPr>
          <w:p w14:paraId="74268FBD" w14:textId="77777777" w:rsidR="00B558AD" w:rsidRPr="00467FAD" w:rsidRDefault="00B558AD" w:rsidP="00730835">
            <w:pPr>
              <w:jc w:val="left"/>
              <w:rPr>
                <w:rFonts w:cs="Arial"/>
                <w:sz w:val="18"/>
                <w:szCs w:val="18"/>
              </w:rPr>
            </w:pPr>
          </w:p>
        </w:tc>
        <w:tc>
          <w:tcPr>
            <w:tcW w:w="898" w:type="dxa"/>
            <w:vMerge/>
            <w:shd w:val="clear" w:color="auto" w:fill="DBE5F1"/>
            <w:vAlign w:val="center"/>
          </w:tcPr>
          <w:p w14:paraId="066545DE" w14:textId="77777777" w:rsidR="00B558AD" w:rsidRPr="00467FAD" w:rsidRDefault="00B558AD" w:rsidP="00730835">
            <w:pPr>
              <w:jc w:val="left"/>
              <w:rPr>
                <w:rFonts w:cs="Arial"/>
                <w:sz w:val="18"/>
                <w:szCs w:val="18"/>
              </w:rPr>
            </w:pPr>
          </w:p>
        </w:tc>
        <w:tc>
          <w:tcPr>
            <w:tcW w:w="1234" w:type="dxa"/>
            <w:shd w:val="clear" w:color="auto" w:fill="DBE5F1"/>
          </w:tcPr>
          <w:p w14:paraId="76360107" w14:textId="6DB392DA"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380620</w:t>
            </w:r>
          </w:p>
        </w:tc>
        <w:tc>
          <w:tcPr>
            <w:tcW w:w="1133" w:type="dxa"/>
            <w:shd w:val="clear" w:color="auto" w:fill="DBE5F1"/>
          </w:tcPr>
          <w:p w14:paraId="10D27044"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429AAF4"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7D905310" w14:textId="6F80B2EC"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24CF99E8" w14:textId="375CFACA" w:rsidR="00B558AD" w:rsidRPr="00467FAD" w:rsidRDefault="00B558AD" w:rsidP="00730835">
            <w:pPr>
              <w:jc w:val="center"/>
              <w:rPr>
                <w:rFonts w:cs="Arial"/>
                <w:sz w:val="18"/>
                <w:szCs w:val="18"/>
              </w:rPr>
            </w:pPr>
          </w:p>
        </w:tc>
        <w:tc>
          <w:tcPr>
            <w:tcW w:w="2210" w:type="dxa"/>
            <w:gridSpan w:val="2"/>
            <w:vMerge w:val="restart"/>
            <w:shd w:val="clear" w:color="auto" w:fill="DBE5F1"/>
          </w:tcPr>
          <w:p w14:paraId="59343E14" w14:textId="23D7705D" w:rsidR="00B558AD" w:rsidRPr="00467FAD" w:rsidRDefault="00B558AD" w:rsidP="00730835">
            <w:pPr>
              <w:jc w:val="left"/>
              <w:rPr>
                <w:rFonts w:cs="Arial"/>
                <w:sz w:val="18"/>
                <w:szCs w:val="18"/>
              </w:rPr>
            </w:pPr>
            <w:r w:rsidRPr="00467FAD">
              <w:rPr>
                <w:rFonts w:cs="Arial"/>
                <w:sz w:val="18"/>
                <w:szCs w:val="18"/>
              </w:rPr>
              <w:t xml:space="preserve">Messages should be displayed as for </w:t>
            </w:r>
            <w:r w:rsidR="004A7876">
              <w:rPr>
                <w:rFonts w:cs="Arial"/>
                <w:sz w:val="18"/>
                <w:szCs w:val="18"/>
              </w:rPr>
              <w:t xml:space="preserve">previous test </w:t>
            </w:r>
            <w:r w:rsidRPr="00467FAD">
              <w:rPr>
                <w:rFonts w:cs="Arial"/>
                <w:sz w:val="18"/>
                <w:szCs w:val="18"/>
              </w:rPr>
              <w:t>plus message relating to replaced cells:</w:t>
            </w:r>
          </w:p>
          <w:p w14:paraId="443E6972" w14:textId="7C41953B"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380620 is cancelled and replaced by </w:t>
            </w:r>
            <w:r w:rsidRPr="00467FAD">
              <w:rPr>
                <w:rFonts w:cs="Arial"/>
                <w:sz w:val="18"/>
                <w:szCs w:val="18"/>
              </w:rPr>
              <w:t>101GB00</w:t>
            </w:r>
            <w:r w:rsidR="00B558AD" w:rsidRPr="00467FAD">
              <w:rPr>
                <w:rFonts w:cs="Arial"/>
                <w:sz w:val="18"/>
                <w:szCs w:val="18"/>
              </w:rPr>
              <w:t xml:space="preserve">383710 &amp; </w:t>
            </w:r>
            <w:r w:rsidRPr="00467FAD">
              <w:rPr>
                <w:rFonts w:cs="Arial"/>
                <w:sz w:val="18"/>
                <w:szCs w:val="18"/>
              </w:rPr>
              <w:t>101GB00</w:t>
            </w:r>
            <w:r w:rsidR="00B558AD" w:rsidRPr="00467FAD">
              <w:rPr>
                <w:rFonts w:cs="Arial"/>
                <w:sz w:val="18"/>
                <w:szCs w:val="18"/>
              </w:rPr>
              <w:t>383720</w:t>
            </w:r>
          </w:p>
          <w:p w14:paraId="29600EA3" w14:textId="540D6784"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 xml:space="preserve">380720 is cancelled and replaced by </w:t>
            </w:r>
            <w:r w:rsidRPr="00467FAD">
              <w:rPr>
                <w:rFonts w:cs="Arial"/>
                <w:sz w:val="18"/>
                <w:szCs w:val="18"/>
              </w:rPr>
              <w:t>101GB00</w:t>
            </w:r>
            <w:r w:rsidR="00B558AD" w:rsidRPr="00467FAD">
              <w:rPr>
                <w:rFonts w:cs="Arial"/>
                <w:sz w:val="18"/>
                <w:szCs w:val="18"/>
              </w:rPr>
              <w:t>389320</w:t>
            </w:r>
          </w:p>
        </w:tc>
        <w:tc>
          <w:tcPr>
            <w:tcW w:w="346" w:type="dxa"/>
            <w:vMerge/>
            <w:shd w:val="clear" w:color="auto" w:fill="auto"/>
          </w:tcPr>
          <w:p w14:paraId="651E3CFC" w14:textId="77777777" w:rsidR="00B558AD" w:rsidRPr="00467FAD" w:rsidRDefault="00B558AD" w:rsidP="00730835">
            <w:pPr>
              <w:jc w:val="left"/>
              <w:rPr>
                <w:rFonts w:cs="Arial"/>
                <w:sz w:val="18"/>
                <w:szCs w:val="18"/>
              </w:rPr>
            </w:pPr>
          </w:p>
        </w:tc>
      </w:tr>
      <w:tr w:rsidR="00467FAD" w:rsidRPr="00467FAD" w14:paraId="7D483C52" w14:textId="77777777" w:rsidTr="00B558AD">
        <w:trPr>
          <w:trHeight w:val="22"/>
          <w:tblHeader/>
        </w:trPr>
        <w:tc>
          <w:tcPr>
            <w:tcW w:w="251" w:type="dxa"/>
            <w:vMerge/>
            <w:shd w:val="clear" w:color="auto" w:fill="auto"/>
          </w:tcPr>
          <w:p w14:paraId="7B17E9A9" w14:textId="77777777" w:rsidR="00B558AD" w:rsidRPr="00467FAD" w:rsidRDefault="00B558AD" w:rsidP="00730835">
            <w:pPr>
              <w:jc w:val="left"/>
              <w:rPr>
                <w:rFonts w:cs="Arial"/>
                <w:sz w:val="18"/>
                <w:szCs w:val="18"/>
              </w:rPr>
            </w:pPr>
          </w:p>
        </w:tc>
        <w:tc>
          <w:tcPr>
            <w:tcW w:w="898" w:type="dxa"/>
            <w:vMerge/>
            <w:vAlign w:val="center"/>
          </w:tcPr>
          <w:p w14:paraId="5F6BE617" w14:textId="77777777" w:rsidR="00B558AD" w:rsidRPr="00467FAD" w:rsidRDefault="00B558AD" w:rsidP="00730835">
            <w:pPr>
              <w:jc w:val="left"/>
              <w:rPr>
                <w:rFonts w:cs="Arial"/>
                <w:sz w:val="18"/>
                <w:szCs w:val="18"/>
              </w:rPr>
            </w:pPr>
          </w:p>
        </w:tc>
        <w:tc>
          <w:tcPr>
            <w:tcW w:w="1234" w:type="dxa"/>
            <w:shd w:val="clear" w:color="auto" w:fill="DBE5F1"/>
          </w:tcPr>
          <w:p w14:paraId="4966D732" w14:textId="214909CC"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380720</w:t>
            </w:r>
          </w:p>
        </w:tc>
        <w:tc>
          <w:tcPr>
            <w:tcW w:w="1133" w:type="dxa"/>
            <w:shd w:val="clear" w:color="auto" w:fill="DBE5F1"/>
          </w:tcPr>
          <w:p w14:paraId="095A8703"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70FA3C81"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4AF00677" w14:textId="050DDA99" w:rsidR="00B558AD" w:rsidRPr="00467FAD" w:rsidRDefault="00FC5A9F" w:rsidP="00730835">
            <w:pPr>
              <w:jc w:val="center"/>
              <w:rPr>
                <w:rFonts w:cs="Arial"/>
                <w:sz w:val="18"/>
                <w:szCs w:val="18"/>
              </w:rPr>
            </w:pPr>
            <w:r w:rsidRPr="00467FAD">
              <w:rPr>
                <w:rFonts w:cs="Arial"/>
                <w:sz w:val="18"/>
                <w:szCs w:val="18"/>
              </w:rPr>
              <w:t>cancelled</w:t>
            </w:r>
          </w:p>
        </w:tc>
        <w:tc>
          <w:tcPr>
            <w:tcW w:w="1188" w:type="dxa"/>
            <w:shd w:val="clear" w:color="auto" w:fill="DBE5F1"/>
          </w:tcPr>
          <w:p w14:paraId="7534E8C1" w14:textId="7F87D06F" w:rsidR="00B558AD" w:rsidRPr="00467FAD" w:rsidRDefault="00B558AD" w:rsidP="00730835">
            <w:pPr>
              <w:jc w:val="center"/>
              <w:rPr>
                <w:rFonts w:cs="Arial"/>
                <w:sz w:val="18"/>
                <w:szCs w:val="18"/>
              </w:rPr>
            </w:pPr>
          </w:p>
        </w:tc>
        <w:tc>
          <w:tcPr>
            <w:tcW w:w="2210" w:type="dxa"/>
            <w:gridSpan w:val="2"/>
            <w:vMerge/>
            <w:vAlign w:val="center"/>
          </w:tcPr>
          <w:p w14:paraId="09D2390A" w14:textId="77777777" w:rsidR="00B558AD" w:rsidRPr="00467FAD" w:rsidRDefault="00B558AD" w:rsidP="00730835">
            <w:pPr>
              <w:jc w:val="left"/>
              <w:rPr>
                <w:rFonts w:cs="Arial"/>
                <w:sz w:val="18"/>
                <w:szCs w:val="18"/>
              </w:rPr>
            </w:pPr>
          </w:p>
        </w:tc>
        <w:tc>
          <w:tcPr>
            <w:tcW w:w="346" w:type="dxa"/>
            <w:vMerge/>
            <w:shd w:val="clear" w:color="auto" w:fill="auto"/>
          </w:tcPr>
          <w:p w14:paraId="60E2F119" w14:textId="77777777" w:rsidR="00B558AD" w:rsidRPr="00467FAD" w:rsidRDefault="00B558AD" w:rsidP="00730835">
            <w:pPr>
              <w:jc w:val="left"/>
              <w:rPr>
                <w:rFonts w:cs="Arial"/>
                <w:sz w:val="18"/>
                <w:szCs w:val="18"/>
              </w:rPr>
            </w:pPr>
          </w:p>
        </w:tc>
      </w:tr>
      <w:tr w:rsidR="00467FAD" w:rsidRPr="00467FAD" w14:paraId="61F16601" w14:textId="77777777" w:rsidTr="00B558AD">
        <w:trPr>
          <w:trHeight w:val="22"/>
          <w:tblHeader/>
        </w:trPr>
        <w:tc>
          <w:tcPr>
            <w:tcW w:w="251" w:type="dxa"/>
            <w:vMerge/>
            <w:shd w:val="clear" w:color="auto" w:fill="auto"/>
          </w:tcPr>
          <w:p w14:paraId="573F19BD" w14:textId="77777777" w:rsidR="00B558AD" w:rsidRPr="00467FAD" w:rsidRDefault="00B558AD" w:rsidP="00730835">
            <w:pPr>
              <w:jc w:val="left"/>
              <w:rPr>
                <w:rFonts w:cs="Arial"/>
                <w:sz w:val="18"/>
                <w:szCs w:val="18"/>
              </w:rPr>
            </w:pPr>
          </w:p>
        </w:tc>
        <w:tc>
          <w:tcPr>
            <w:tcW w:w="898" w:type="dxa"/>
            <w:vMerge/>
            <w:vAlign w:val="center"/>
          </w:tcPr>
          <w:p w14:paraId="2ACB3C8E" w14:textId="77777777" w:rsidR="00B558AD" w:rsidRPr="00467FAD" w:rsidRDefault="00B558AD" w:rsidP="00730835">
            <w:pPr>
              <w:jc w:val="left"/>
              <w:rPr>
                <w:rFonts w:cs="Arial"/>
                <w:sz w:val="18"/>
                <w:szCs w:val="18"/>
              </w:rPr>
            </w:pPr>
          </w:p>
        </w:tc>
        <w:tc>
          <w:tcPr>
            <w:tcW w:w="1234" w:type="dxa"/>
            <w:shd w:val="clear" w:color="auto" w:fill="DBE5F1"/>
          </w:tcPr>
          <w:p w14:paraId="51DEE5B5" w14:textId="0A099E98"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40162A</w:t>
            </w:r>
          </w:p>
        </w:tc>
        <w:tc>
          <w:tcPr>
            <w:tcW w:w="1133" w:type="dxa"/>
            <w:shd w:val="clear" w:color="auto" w:fill="DBE5F1"/>
          </w:tcPr>
          <w:p w14:paraId="6F1F2D96" w14:textId="77777777" w:rsidR="00B558AD" w:rsidRPr="00467FAD" w:rsidRDefault="00B558AD" w:rsidP="00730835">
            <w:pPr>
              <w:jc w:val="center"/>
              <w:rPr>
                <w:rFonts w:cs="Arial"/>
                <w:sz w:val="18"/>
                <w:szCs w:val="18"/>
              </w:rPr>
            </w:pPr>
            <w:r w:rsidRPr="00467FAD">
              <w:rPr>
                <w:rFonts w:cs="Arial"/>
                <w:sz w:val="18"/>
                <w:szCs w:val="18"/>
              </w:rPr>
              <w:t>9</w:t>
            </w:r>
          </w:p>
        </w:tc>
        <w:tc>
          <w:tcPr>
            <w:tcW w:w="1133" w:type="dxa"/>
            <w:shd w:val="clear" w:color="auto" w:fill="DBE5F1"/>
          </w:tcPr>
          <w:p w14:paraId="1A24D5B8" w14:textId="77777777" w:rsidR="00B558AD" w:rsidRPr="00467FAD" w:rsidRDefault="00B558AD" w:rsidP="00730835">
            <w:pPr>
              <w:jc w:val="center"/>
              <w:rPr>
                <w:rFonts w:cs="Arial"/>
                <w:sz w:val="18"/>
                <w:szCs w:val="18"/>
              </w:rPr>
            </w:pPr>
            <w:r w:rsidRPr="00467FAD">
              <w:rPr>
                <w:rFonts w:cs="Arial"/>
                <w:sz w:val="18"/>
                <w:szCs w:val="18"/>
              </w:rPr>
              <w:t>0</w:t>
            </w:r>
          </w:p>
        </w:tc>
        <w:tc>
          <w:tcPr>
            <w:tcW w:w="1133" w:type="dxa"/>
            <w:gridSpan w:val="2"/>
            <w:shd w:val="clear" w:color="auto" w:fill="DBE5F1"/>
          </w:tcPr>
          <w:p w14:paraId="1227C1FF" w14:textId="77777777" w:rsidR="00B558AD" w:rsidRPr="00467FAD" w:rsidRDefault="00B558AD" w:rsidP="00730835">
            <w:pPr>
              <w:jc w:val="center"/>
              <w:rPr>
                <w:rFonts w:cs="Arial"/>
                <w:sz w:val="18"/>
                <w:szCs w:val="18"/>
              </w:rPr>
            </w:pPr>
            <w:r w:rsidRPr="00467FAD">
              <w:rPr>
                <w:rFonts w:cs="Arial"/>
                <w:sz w:val="18"/>
                <w:szCs w:val="18"/>
              </w:rPr>
              <w:t>9</w:t>
            </w:r>
          </w:p>
        </w:tc>
        <w:tc>
          <w:tcPr>
            <w:tcW w:w="1188" w:type="dxa"/>
            <w:shd w:val="clear" w:color="auto" w:fill="DBE5F1"/>
          </w:tcPr>
          <w:p w14:paraId="1A4A186C" w14:textId="77777777" w:rsidR="00B558AD" w:rsidRPr="00467FAD" w:rsidRDefault="00B558AD" w:rsidP="00730835">
            <w:pPr>
              <w:jc w:val="center"/>
              <w:rPr>
                <w:rFonts w:cs="Arial"/>
                <w:sz w:val="18"/>
                <w:szCs w:val="18"/>
              </w:rPr>
            </w:pPr>
            <w:r w:rsidRPr="00467FAD">
              <w:rPr>
                <w:rFonts w:cs="Arial"/>
                <w:sz w:val="18"/>
                <w:szCs w:val="18"/>
              </w:rPr>
              <w:t>0</w:t>
            </w:r>
          </w:p>
        </w:tc>
        <w:tc>
          <w:tcPr>
            <w:tcW w:w="2210" w:type="dxa"/>
            <w:gridSpan w:val="2"/>
            <w:vMerge/>
            <w:vAlign w:val="center"/>
          </w:tcPr>
          <w:p w14:paraId="2797B756" w14:textId="77777777" w:rsidR="00B558AD" w:rsidRPr="00467FAD" w:rsidRDefault="00B558AD" w:rsidP="00730835">
            <w:pPr>
              <w:jc w:val="left"/>
              <w:rPr>
                <w:rFonts w:cs="Arial"/>
                <w:sz w:val="18"/>
                <w:szCs w:val="18"/>
              </w:rPr>
            </w:pPr>
          </w:p>
        </w:tc>
        <w:tc>
          <w:tcPr>
            <w:tcW w:w="346" w:type="dxa"/>
            <w:vMerge/>
            <w:shd w:val="clear" w:color="auto" w:fill="auto"/>
          </w:tcPr>
          <w:p w14:paraId="02611864" w14:textId="77777777" w:rsidR="00B558AD" w:rsidRPr="00467FAD" w:rsidRDefault="00B558AD" w:rsidP="00730835">
            <w:pPr>
              <w:jc w:val="left"/>
              <w:rPr>
                <w:rFonts w:cs="Arial"/>
                <w:sz w:val="18"/>
                <w:szCs w:val="18"/>
              </w:rPr>
            </w:pPr>
          </w:p>
        </w:tc>
      </w:tr>
      <w:tr w:rsidR="00467FAD" w:rsidRPr="00467FAD" w14:paraId="1D16A41E" w14:textId="77777777" w:rsidTr="00B558AD">
        <w:trPr>
          <w:trHeight w:val="22"/>
          <w:tblHeader/>
        </w:trPr>
        <w:tc>
          <w:tcPr>
            <w:tcW w:w="251" w:type="dxa"/>
            <w:vMerge/>
            <w:shd w:val="clear" w:color="auto" w:fill="auto"/>
          </w:tcPr>
          <w:p w14:paraId="04E31E9E" w14:textId="77777777" w:rsidR="00B558AD" w:rsidRPr="00467FAD" w:rsidRDefault="00B558AD" w:rsidP="00730835">
            <w:pPr>
              <w:jc w:val="left"/>
              <w:rPr>
                <w:rFonts w:cs="Arial"/>
                <w:sz w:val="18"/>
                <w:szCs w:val="18"/>
              </w:rPr>
            </w:pPr>
          </w:p>
        </w:tc>
        <w:tc>
          <w:tcPr>
            <w:tcW w:w="898" w:type="dxa"/>
            <w:vMerge/>
            <w:vAlign w:val="center"/>
          </w:tcPr>
          <w:p w14:paraId="181A4D3F" w14:textId="77777777" w:rsidR="00B558AD" w:rsidRPr="00467FAD" w:rsidRDefault="00B558AD" w:rsidP="00730835">
            <w:pPr>
              <w:jc w:val="left"/>
              <w:rPr>
                <w:rFonts w:cs="Arial"/>
                <w:sz w:val="18"/>
                <w:szCs w:val="18"/>
              </w:rPr>
            </w:pPr>
          </w:p>
        </w:tc>
        <w:tc>
          <w:tcPr>
            <w:tcW w:w="1234" w:type="dxa"/>
            <w:shd w:val="clear" w:color="auto" w:fill="DBE5F1"/>
          </w:tcPr>
          <w:p w14:paraId="4412260E" w14:textId="2E15EBA3"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40162B</w:t>
            </w:r>
          </w:p>
        </w:tc>
        <w:tc>
          <w:tcPr>
            <w:tcW w:w="1133" w:type="dxa"/>
            <w:shd w:val="clear" w:color="auto" w:fill="DBE5F1"/>
          </w:tcPr>
          <w:p w14:paraId="074ABB75" w14:textId="77777777" w:rsidR="00B558AD" w:rsidRPr="00467FAD" w:rsidRDefault="00B558AD" w:rsidP="00730835">
            <w:pPr>
              <w:jc w:val="center"/>
              <w:rPr>
                <w:rFonts w:cs="Arial"/>
                <w:sz w:val="18"/>
                <w:szCs w:val="18"/>
              </w:rPr>
            </w:pPr>
            <w:r w:rsidRPr="00467FAD">
              <w:rPr>
                <w:rFonts w:cs="Arial"/>
                <w:sz w:val="18"/>
                <w:szCs w:val="18"/>
              </w:rPr>
              <w:t>2</w:t>
            </w:r>
          </w:p>
        </w:tc>
        <w:tc>
          <w:tcPr>
            <w:tcW w:w="1133" w:type="dxa"/>
            <w:shd w:val="clear" w:color="auto" w:fill="DBE5F1"/>
          </w:tcPr>
          <w:p w14:paraId="59063F36"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gridSpan w:val="2"/>
            <w:shd w:val="clear" w:color="auto" w:fill="DBE5F1"/>
          </w:tcPr>
          <w:p w14:paraId="5FB3CDF0" w14:textId="77777777" w:rsidR="00B558AD" w:rsidRPr="00467FAD" w:rsidRDefault="00B558AD" w:rsidP="00730835">
            <w:pPr>
              <w:jc w:val="center"/>
              <w:rPr>
                <w:rFonts w:cs="Arial"/>
                <w:sz w:val="18"/>
                <w:szCs w:val="18"/>
              </w:rPr>
            </w:pPr>
            <w:r w:rsidRPr="00467FAD">
              <w:rPr>
                <w:rFonts w:cs="Arial"/>
                <w:sz w:val="18"/>
                <w:szCs w:val="18"/>
              </w:rPr>
              <w:t>2</w:t>
            </w:r>
          </w:p>
        </w:tc>
        <w:tc>
          <w:tcPr>
            <w:tcW w:w="1188" w:type="dxa"/>
            <w:shd w:val="clear" w:color="auto" w:fill="DBE5F1"/>
          </w:tcPr>
          <w:p w14:paraId="0FF0496E" w14:textId="77777777" w:rsidR="00B558AD" w:rsidRPr="00467FAD" w:rsidRDefault="00B558AD" w:rsidP="00730835">
            <w:pPr>
              <w:jc w:val="center"/>
              <w:rPr>
                <w:rFonts w:cs="Arial"/>
                <w:sz w:val="18"/>
                <w:szCs w:val="18"/>
              </w:rPr>
            </w:pPr>
            <w:r w:rsidRPr="00467FAD">
              <w:rPr>
                <w:rFonts w:cs="Arial"/>
                <w:sz w:val="18"/>
                <w:szCs w:val="18"/>
              </w:rPr>
              <w:t>1</w:t>
            </w:r>
          </w:p>
        </w:tc>
        <w:tc>
          <w:tcPr>
            <w:tcW w:w="2210" w:type="dxa"/>
            <w:gridSpan w:val="2"/>
            <w:vMerge/>
            <w:vAlign w:val="center"/>
          </w:tcPr>
          <w:p w14:paraId="103DC141" w14:textId="77777777" w:rsidR="00B558AD" w:rsidRPr="00467FAD" w:rsidRDefault="00B558AD" w:rsidP="00730835">
            <w:pPr>
              <w:jc w:val="left"/>
              <w:rPr>
                <w:rFonts w:cs="Arial"/>
                <w:sz w:val="18"/>
                <w:szCs w:val="18"/>
              </w:rPr>
            </w:pPr>
          </w:p>
        </w:tc>
        <w:tc>
          <w:tcPr>
            <w:tcW w:w="346" w:type="dxa"/>
            <w:vMerge/>
            <w:shd w:val="clear" w:color="auto" w:fill="auto"/>
          </w:tcPr>
          <w:p w14:paraId="2C2B883F" w14:textId="77777777" w:rsidR="00B558AD" w:rsidRPr="00467FAD" w:rsidRDefault="00B558AD" w:rsidP="00730835">
            <w:pPr>
              <w:jc w:val="left"/>
              <w:rPr>
                <w:rFonts w:cs="Arial"/>
                <w:sz w:val="18"/>
                <w:szCs w:val="18"/>
              </w:rPr>
            </w:pPr>
          </w:p>
        </w:tc>
      </w:tr>
      <w:tr w:rsidR="00467FAD" w:rsidRPr="00467FAD" w14:paraId="0EEC5B02" w14:textId="77777777" w:rsidTr="00B558AD">
        <w:trPr>
          <w:trHeight w:val="22"/>
          <w:tblHeader/>
        </w:trPr>
        <w:tc>
          <w:tcPr>
            <w:tcW w:w="251" w:type="dxa"/>
            <w:vMerge/>
            <w:shd w:val="clear" w:color="auto" w:fill="auto"/>
          </w:tcPr>
          <w:p w14:paraId="08A2D477" w14:textId="77777777" w:rsidR="00B558AD" w:rsidRPr="00467FAD" w:rsidRDefault="00B558AD" w:rsidP="00730835">
            <w:pPr>
              <w:jc w:val="left"/>
              <w:rPr>
                <w:rFonts w:cs="Arial"/>
                <w:sz w:val="18"/>
                <w:szCs w:val="18"/>
              </w:rPr>
            </w:pPr>
          </w:p>
        </w:tc>
        <w:tc>
          <w:tcPr>
            <w:tcW w:w="898" w:type="dxa"/>
            <w:vMerge/>
            <w:vAlign w:val="center"/>
          </w:tcPr>
          <w:p w14:paraId="69BD8A3B" w14:textId="77777777" w:rsidR="00B558AD" w:rsidRPr="00467FAD" w:rsidRDefault="00B558AD" w:rsidP="00730835">
            <w:pPr>
              <w:jc w:val="left"/>
              <w:rPr>
                <w:rFonts w:cs="Arial"/>
                <w:sz w:val="18"/>
                <w:szCs w:val="18"/>
              </w:rPr>
            </w:pPr>
          </w:p>
        </w:tc>
        <w:tc>
          <w:tcPr>
            <w:tcW w:w="1234" w:type="dxa"/>
            <w:shd w:val="clear" w:color="auto" w:fill="DBE5F1"/>
          </w:tcPr>
          <w:p w14:paraId="276CF1B2" w14:textId="19FD8B75" w:rsidR="00B558AD" w:rsidRPr="00467FAD" w:rsidRDefault="008F01CB" w:rsidP="00730835">
            <w:pPr>
              <w:jc w:val="left"/>
              <w:rPr>
                <w:rFonts w:cs="Arial"/>
                <w:sz w:val="18"/>
                <w:szCs w:val="18"/>
              </w:rPr>
            </w:pPr>
            <w:r w:rsidRPr="00467FAD">
              <w:rPr>
                <w:rFonts w:cs="Arial"/>
                <w:sz w:val="18"/>
                <w:szCs w:val="18"/>
              </w:rPr>
              <w:t>101GB00</w:t>
            </w:r>
            <w:r w:rsidR="00B558AD" w:rsidRPr="00467FAD">
              <w:rPr>
                <w:rFonts w:cs="Arial"/>
                <w:sz w:val="18"/>
                <w:szCs w:val="18"/>
              </w:rPr>
              <w:t>40182A</w:t>
            </w:r>
          </w:p>
        </w:tc>
        <w:tc>
          <w:tcPr>
            <w:tcW w:w="1133" w:type="dxa"/>
            <w:shd w:val="clear" w:color="auto" w:fill="DBE5F1"/>
          </w:tcPr>
          <w:p w14:paraId="19810199" w14:textId="77777777" w:rsidR="00B558AD" w:rsidRPr="00467FAD" w:rsidRDefault="00B558AD" w:rsidP="00730835">
            <w:pPr>
              <w:jc w:val="center"/>
              <w:rPr>
                <w:rFonts w:cs="Arial"/>
                <w:sz w:val="18"/>
                <w:szCs w:val="18"/>
              </w:rPr>
            </w:pPr>
            <w:r w:rsidRPr="00467FAD">
              <w:rPr>
                <w:rFonts w:cs="Arial"/>
                <w:sz w:val="18"/>
                <w:szCs w:val="18"/>
              </w:rPr>
              <w:t>1</w:t>
            </w:r>
          </w:p>
        </w:tc>
        <w:tc>
          <w:tcPr>
            <w:tcW w:w="1133" w:type="dxa"/>
            <w:shd w:val="clear" w:color="auto" w:fill="DBE5F1"/>
          </w:tcPr>
          <w:p w14:paraId="05270C73" w14:textId="77777777" w:rsidR="00B558AD" w:rsidRPr="00467FAD" w:rsidRDefault="00B558AD" w:rsidP="00730835">
            <w:pPr>
              <w:jc w:val="center"/>
              <w:rPr>
                <w:rFonts w:cs="Arial"/>
                <w:sz w:val="18"/>
                <w:szCs w:val="18"/>
              </w:rPr>
            </w:pPr>
            <w:r w:rsidRPr="00467FAD">
              <w:rPr>
                <w:rFonts w:cs="Arial"/>
                <w:sz w:val="18"/>
                <w:szCs w:val="18"/>
              </w:rPr>
              <w:t>5</w:t>
            </w:r>
          </w:p>
        </w:tc>
        <w:tc>
          <w:tcPr>
            <w:tcW w:w="1133" w:type="dxa"/>
            <w:gridSpan w:val="2"/>
            <w:shd w:val="clear" w:color="auto" w:fill="DBE5F1"/>
          </w:tcPr>
          <w:p w14:paraId="46153E4A" w14:textId="77777777" w:rsidR="00B558AD" w:rsidRPr="00467FAD" w:rsidRDefault="00B558AD" w:rsidP="00730835">
            <w:pPr>
              <w:jc w:val="center"/>
              <w:rPr>
                <w:rFonts w:cs="Arial"/>
                <w:sz w:val="18"/>
                <w:szCs w:val="18"/>
              </w:rPr>
            </w:pPr>
            <w:r w:rsidRPr="00467FAD">
              <w:rPr>
                <w:rFonts w:cs="Arial"/>
                <w:sz w:val="18"/>
                <w:szCs w:val="18"/>
              </w:rPr>
              <w:t>1</w:t>
            </w:r>
          </w:p>
        </w:tc>
        <w:tc>
          <w:tcPr>
            <w:tcW w:w="1188" w:type="dxa"/>
            <w:shd w:val="clear" w:color="auto" w:fill="DBE5F1"/>
          </w:tcPr>
          <w:p w14:paraId="380384A9" w14:textId="77777777" w:rsidR="00B558AD" w:rsidRPr="00467FAD" w:rsidRDefault="00B558AD" w:rsidP="00730835">
            <w:pPr>
              <w:jc w:val="center"/>
              <w:rPr>
                <w:rFonts w:cs="Arial"/>
                <w:sz w:val="18"/>
                <w:szCs w:val="18"/>
              </w:rPr>
            </w:pPr>
            <w:r w:rsidRPr="00467FAD">
              <w:rPr>
                <w:rFonts w:cs="Arial"/>
                <w:sz w:val="18"/>
                <w:szCs w:val="18"/>
              </w:rPr>
              <w:t>5</w:t>
            </w:r>
          </w:p>
        </w:tc>
        <w:tc>
          <w:tcPr>
            <w:tcW w:w="2210" w:type="dxa"/>
            <w:gridSpan w:val="2"/>
            <w:vMerge/>
            <w:vAlign w:val="center"/>
          </w:tcPr>
          <w:p w14:paraId="7A0510D2" w14:textId="77777777" w:rsidR="00B558AD" w:rsidRPr="00467FAD" w:rsidRDefault="00B558AD" w:rsidP="00730835">
            <w:pPr>
              <w:jc w:val="left"/>
              <w:rPr>
                <w:rFonts w:cs="Arial"/>
                <w:sz w:val="18"/>
                <w:szCs w:val="18"/>
              </w:rPr>
            </w:pPr>
          </w:p>
        </w:tc>
        <w:tc>
          <w:tcPr>
            <w:tcW w:w="346" w:type="dxa"/>
            <w:vMerge/>
            <w:shd w:val="clear" w:color="auto" w:fill="auto"/>
          </w:tcPr>
          <w:p w14:paraId="2F6348CB" w14:textId="77777777" w:rsidR="00B558AD" w:rsidRPr="00467FAD" w:rsidRDefault="00B558AD" w:rsidP="00730835">
            <w:pPr>
              <w:jc w:val="left"/>
              <w:rPr>
                <w:rFonts w:cs="Arial"/>
                <w:sz w:val="18"/>
                <w:szCs w:val="18"/>
              </w:rPr>
            </w:pPr>
          </w:p>
        </w:tc>
      </w:tr>
    </w:tbl>
    <w:p w14:paraId="1C6C053D" w14:textId="77777777" w:rsidR="004D04AE" w:rsidRPr="00467FAD" w:rsidRDefault="004D04AE" w:rsidP="004F582E">
      <w:pPr>
        <w:rPr>
          <w:rFonts w:cs="Arial"/>
          <w:sz w:val="18"/>
          <w:szCs w:val="18"/>
        </w:rPr>
      </w:pPr>
    </w:p>
    <w:p w14:paraId="7711C0C3" w14:textId="5C2AF548" w:rsidR="004F582E" w:rsidRPr="00467FAD" w:rsidRDefault="00000AB3" w:rsidP="00C915C5">
      <w:pPr>
        <w:pStyle w:val="Heading3"/>
      </w:pPr>
      <w:r w:rsidRPr="00467FAD">
        <w:br w:type="page"/>
      </w:r>
      <w:r w:rsidR="003417A2" w:rsidRPr="00467FAD">
        <w:lastRenderedPageBreak/>
        <w:t xml:space="preserve">ECDIS management of ENC re-issued </w:t>
      </w:r>
      <w:r w:rsidR="00467FAD">
        <w:t>datasets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
        <w:gridCol w:w="897"/>
        <w:gridCol w:w="1608"/>
        <w:gridCol w:w="1070"/>
        <w:gridCol w:w="1070"/>
        <w:gridCol w:w="111"/>
        <w:gridCol w:w="960"/>
        <w:gridCol w:w="1227"/>
        <w:gridCol w:w="85"/>
        <w:gridCol w:w="1933"/>
        <w:gridCol w:w="321"/>
      </w:tblGrid>
      <w:tr w:rsidR="00467FAD" w:rsidRPr="00467FAD" w14:paraId="113D59AD" w14:textId="77777777" w:rsidTr="00B558AD">
        <w:trPr>
          <w:trHeight w:val="454"/>
          <w:tblHeader/>
        </w:trPr>
        <w:tc>
          <w:tcPr>
            <w:tcW w:w="2382" w:type="dxa"/>
            <w:gridSpan w:val="3"/>
            <w:shd w:val="clear" w:color="auto" w:fill="CCFFCC"/>
            <w:vAlign w:val="center"/>
          </w:tcPr>
          <w:p w14:paraId="7F1CDD3D" w14:textId="77777777" w:rsidR="004F582E" w:rsidRPr="00467FAD" w:rsidRDefault="004F582E" w:rsidP="00CB4150">
            <w:r w:rsidRPr="00467FAD">
              <w:rPr>
                <w:b/>
              </w:rPr>
              <w:t>Test Reference</w:t>
            </w:r>
          </w:p>
        </w:tc>
        <w:tc>
          <w:tcPr>
            <w:tcW w:w="2379" w:type="dxa"/>
            <w:gridSpan w:val="3"/>
            <w:shd w:val="clear" w:color="auto" w:fill="CCFFCC"/>
            <w:vAlign w:val="center"/>
          </w:tcPr>
          <w:p w14:paraId="11607CA7" w14:textId="175050B7" w:rsidR="004F582E" w:rsidRPr="00467FAD" w:rsidRDefault="004A7876" w:rsidP="00CB4150">
            <w:r>
              <w:t>Reissues</w:t>
            </w:r>
          </w:p>
        </w:tc>
        <w:tc>
          <w:tcPr>
            <w:tcW w:w="2380" w:type="dxa"/>
            <w:gridSpan w:val="3"/>
            <w:shd w:val="clear" w:color="auto" w:fill="CCFFCC"/>
            <w:vAlign w:val="center"/>
          </w:tcPr>
          <w:p w14:paraId="3D9AC026" w14:textId="77777777" w:rsidR="004F582E" w:rsidRPr="00467FAD" w:rsidRDefault="004F582E" w:rsidP="00CB4150">
            <w:r w:rsidRPr="00467FAD">
              <w:rPr>
                <w:b/>
              </w:rPr>
              <w:t>IHO Reference</w:t>
            </w:r>
          </w:p>
        </w:tc>
        <w:tc>
          <w:tcPr>
            <w:tcW w:w="2385" w:type="dxa"/>
            <w:gridSpan w:val="2"/>
            <w:shd w:val="clear" w:color="auto" w:fill="CCFFCC"/>
            <w:vAlign w:val="center"/>
          </w:tcPr>
          <w:p w14:paraId="74CA5575" w14:textId="358C268A" w:rsidR="004F582E" w:rsidRPr="00467FAD" w:rsidRDefault="004F582E" w:rsidP="00CB4150"/>
        </w:tc>
      </w:tr>
      <w:tr w:rsidR="00467FAD" w:rsidRPr="00467FAD" w14:paraId="6E488841" w14:textId="77777777" w:rsidTr="00B558AD">
        <w:trPr>
          <w:tblHeader/>
        </w:trPr>
        <w:tc>
          <w:tcPr>
            <w:tcW w:w="9526" w:type="dxa"/>
            <w:gridSpan w:val="11"/>
            <w:shd w:val="clear" w:color="auto" w:fill="CCFFCC"/>
            <w:vAlign w:val="center"/>
          </w:tcPr>
          <w:p w14:paraId="79A5F22C" w14:textId="77777777" w:rsidR="004F582E" w:rsidRPr="00467FAD" w:rsidRDefault="004F582E" w:rsidP="00CB4150">
            <w:r w:rsidRPr="00467FAD">
              <w:rPr>
                <w:b/>
              </w:rPr>
              <w:t>Test description</w:t>
            </w:r>
          </w:p>
        </w:tc>
      </w:tr>
      <w:tr w:rsidR="00467FAD" w:rsidRPr="00467FAD" w14:paraId="6AF7B5C7" w14:textId="77777777" w:rsidTr="00B558AD">
        <w:trPr>
          <w:tblHeader/>
        </w:trPr>
        <w:tc>
          <w:tcPr>
            <w:tcW w:w="9526" w:type="dxa"/>
            <w:gridSpan w:val="11"/>
            <w:vAlign w:val="center"/>
          </w:tcPr>
          <w:p w14:paraId="6FA012A2" w14:textId="77777777" w:rsidR="004F582E" w:rsidRPr="00467FAD" w:rsidRDefault="00C526F9" w:rsidP="002164D3">
            <w:pPr>
              <w:jc w:val="left"/>
              <w:rPr>
                <w:i/>
              </w:rPr>
            </w:pPr>
            <w:r w:rsidRPr="00467FAD">
              <w:rPr>
                <w:i/>
              </w:rPr>
              <w:t>To test how the system responds when a cell is published as a re-issue. Confirm that the system operates correctly as defined in the S-63 standard. (The PRODUCTS.TXT file has “Base cell update number” field in each cell record that identifies and flags the update that carries any re-issued cell)</w:t>
            </w:r>
          </w:p>
        </w:tc>
      </w:tr>
      <w:tr w:rsidR="00467FAD" w:rsidRPr="00467FAD" w14:paraId="3B15569C" w14:textId="77777777" w:rsidTr="00B558AD">
        <w:trPr>
          <w:tblHeader/>
        </w:trPr>
        <w:tc>
          <w:tcPr>
            <w:tcW w:w="9526" w:type="dxa"/>
            <w:gridSpan w:val="11"/>
            <w:shd w:val="clear" w:color="auto" w:fill="CCFFCC"/>
            <w:vAlign w:val="center"/>
          </w:tcPr>
          <w:p w14:paraId="3C0586E8" w14:textId="77777777" w:rsidR="004F582E" w:rsidRPr="00467FAD" w:rsidRDefault="004F582E" w:rsidP="00CB4150">
            <w:r w:rsidRPr="00467FAD">
              <w:rPr>
                <w:b/>
              </w:rPr>
              <w:t>Setup</w:t>
            </w:r>
          </w:p>
        </w:tc>
      </w:tr>
      <w:tr w:rsidR="00467FAD" w:rsidRPr="00467FAD" w14:paraId="7E65C97F" w14:textId="77777777" w:rsidTr="00B558AD">
        <w:trPr>
          <w:tblHeader/>
        </w:trPr>
        <w:tc>
          <w:tcPr>
            <w:tcW w:w="9526" w:type="dxa"/>
            <w:gridSpan w:val="11"/>
            <w:vAlign w:val="center"/>
          </w:tcPr>
          <w:p w14:paraId="3CA880D4" w14:textId="03786DC1" w:rsidR="00C526F9" w:rsidRPr="00467FAD" w:rsidRDefault="00C526F9" w:rsidP="00C526F9">
            <w:pPr>
              <w:rPr>
                <w:i/>
              </w:rPr>
            </w:pPr>
            <w:r w:rsidRPr="00467FAD">
              <w:rPr>
                <w:i/>
              </w:rPr>
              <w:t xml:space="preserve">IHO certificate/public key installed from previous test </w:t>
            </w:r>
          </w:p>
          <w:p w14:paraId="27631CE9" w14:textId="77777777" w:rsidR="00C526F9" w:rsidRPr="00467FAD" w:rsidRDefault="00C526F9" w:rsidP="00C526F9">
            <w:pPr>
              <w:rPr>
                <w:i/>
              </w:rPr>
            </w:pPr>
            <w:r w:rsidRPr="00467FAD">
              <w:rPr>
                <w:i/>
              </w:rPr>
              <w:t>No pre-installed permits or ENCs.</w:t>
            </w:r>
          </w:p>
          <w:p w14:paraId="2058CC98" w14:textId="77777777" w:rsidR="00C526F9" w:rsidRPr="00467FAD" w:rsidRDefault="00C526F9" w:rsidP="00C526F9">
            <w:pPr>
              <w:rPr>
                <w:i/>
              </w:rPr>
            </w:pPr>
            <w:r w:rsidRPr="00467FAD">
              <w:rPr>
                <w:i/>
              </w:rPr>
              <w:t>Test data used:</w:t>
            </w:r>
          </w:p>
          <w:p w14:paraId="09ADB4AB" w14:textId="2EDBC6AB" w:rsidR="00C526F9" w:rsidRPr="00467FAD" w:rsidRDefault="00C526F9" w:rsidP="00C526F9">
            <w:pPr>
              <w:rPr>
                <w:i/>
              </w:rPr>
            </w:pPr>
            <w:r w:rsidRPr="00467FAD">
              <w:rPr>
                <w:i/>
              </w:rPr>
              <w:t>1) IHO.CRT  [Pre-installed]</w:t>
            </w:r>
          </w:p>
          <w:p w14:paraId="67F8C89A" w14:textId="40616CAE" w:rsidR="00C526F9" w:rsidRPr="00467FAD" w:rsidRDefault="00C526F9" w:rsidP="00C526F9">
            <w:pPr>
              <w:rPr>
                <w:i/>
              </w:rPr>
            </w:pPr>
            <w:r w:rsidRPr="00467FAD">
              <w:rPr>
                <w:i/>
              </w:rPr>
              <w:t xml:space="preserve">2) </w:t>
            </w:r>
            <w:r w:rsidR="00823D26" w:rsidRPr="00467FAD">
              <w:rPr>
                <w:i/>
              </w:rPr>
              <w:t>PERMIT.XML</w:t>
            </w:r>
          </w:p>
          <w:p w14:paraId="4E34BCE5" w14:textId="749331E3" w:rsidR="00C526F9" w:rsidRPr="00467FAD" w:rsidRDefault="00C526F9" w:rsidP="00C526F9">
            <w:pPr>
              <w:rPr>
                <w:i/>
              </w:rPr>
            </w:pPr>
            <w:r w:rsidRPr="00467FAD">
              <w:rPr>
                <w:i/>
              </w:rPr>
              <w:t xml:space="preserve">3) Base [Exchange Set – </w:t>
            </w:r>
            <w:r w:rsidR="008F01CB" w:rsidRPr="00467FAD">
              <w:rPr>
                <w:i/>
              </w:rPr>
              <w:t>101GB00</w:t>
            </w:r>
            <w:r w:rsidRPr="00467FAD">
              <w:rPr>
                <w:i/>
              </w:rPr>
              <w:t>303040]</w:t>
            </w:r>
          </w:p>
          <w:p w14:paraId="583F8E2F" w14:textId="38D6302E" w:rsidR="00C526F9" w:rsidRPr="00467FAD" w:rsidRDefault="00C526F9" w:rsidP="00C526F9">
            <w:pPr>
              <w:rPr>
                <w:i/>
              </w:rPr>
            </w:pPr>
            <w:r w:rsidRPr="00467FAD">
              <w:rPr>
                <w:i/>
              </w:rPr>
              <w:t xml:space="preserve">4) Update [Exchange Set – </w:t>
            </w:r>
            <w:r w:rsidR="008F01CB" w:rsidRPr="00467FAD">
              <w:rPr>
                <w:i/>
              </w:rPr>
              <w:t>101GB00</w:t>
            </w:r>
            <w:r w:rsidRPr="00467FAD">
              <w:rPr>
                <w:i/>
              </w:rPr>
              <w:t xml:space="preserve">303040 &amp; </w:t>
            </w:r>
            <w:r w:rsidR="008F01CB" w:rsidRPr="00467FAD">
              <w:rPr>
                <w:i/>
              </w:rPr>
              <w:t>101GB00</w:t>
            </w:r>
            <w:r w:rsidRPr="00467FAD">
              <w:rPr>
                <w:i/>
              </w:rPr>
              <w:t>50162D]</w:t>
            </w:r>
          </w:p>
          <w:p w14:paraId="193E779E" w14:textId="04ACFA77" w:rsidR="00C526F9" w:rsidRDefault="00C526F9" w:rsidP="00C526F9">
            <w:pPr>
              <w:rPr>
                <w:i/>
              </w:rPr>
            </w:pPr>
            <w:r w:rsidRPr="00467FAD">
              <w:rPr>
                <w:i/>
              </w:rPr>
              <w:t>Test data location:</w:t>
            </w:r>
          </w:p>
          <w:p w14:paraId="7B1167BE" w14:textId="257BA15C" w:rsidR="004A7876" w:rsidRPr="004A7876" w:rsidRDefault="004A7876">
            <w:pPr>
              <w:pStyle w:val="ListParagraph"/>
              <w:numPr>
                <w:ilvl w:val="0"/>
                <w:numId w:val="64"/>
              </w:numPr>
              <w:rPr>
                <w:b/>
                <w:bCs/>
                <w:i/>
              </w:rPr>
            </w:pPr>
            <w:r w:rsidRPr="004A7876">
              <w:rPr>
                <w:b/>
                <w:bCs/>
                <w:i/>
              </w:rPr>
              <w:t>DataManagementF1</w:t>
            </w:r>
          </w:p>
          <w:p w14:paraId="6BA583DF" w14:textId="7209B831" w:rsidR="004A7876" w:rsidRPr="004A7876" w:rsidRDefault="004A7876">
            <w:pPr>
              <w:pStyle w:val="ListParagraph"/>
              <w:numPr>
                <w:ilvl w:val="0"/>
                <w:numId w:val="64"/>
              </w:numPr>
              <w:rPr>
                <w:b/>
                <w:bCs/>
                <w:i/>
              </w:rPr>
            </w:pPr>
            <w:r w:rsidRPr="004A7876">
              <w:rPr>
                <w:b/>
                <w:bCs/>
                <w:i/>
              </w:rPr>
              <w:t>DataManagementF2</w:t>
            </w:r>
          </w:p>
          <w:p w14:paraId="5A2CA93F" w14:textId="4361F316" w:rsidR="004F582E" w:rsidRPr="00467FAD" w:rsidRDefault="004F582E" w:rsidP="00C526F9">
            <w:pPr>
              <w:rPr>
                <w:i/>
              </w:rPr>
            </w:pPr>
          </w:p>
        </w:tc>
      </w:tr>
      <w:tr w:rsidR="00467FAD" w:rsidRPr="00467FAD" w14:paraId="12CC2274" w14:textId="77777777" w:rsidTr="00B558AD">
        <w:trPr>
          <w:tblHeader/>
        </w:trPr>
        <w:tc>
          <w:tcPr>
            <w:tcW w:w="9526" w:type="dxa"/>
            <w:gridSpan w:val="11"/>
            <w:shd w:val="clear" w:color="auto" w:fill="CCFFCC"/>
            <w:vAlign w:val="center"/>
          </w:tcPr>
          <w:p w14:paraId="21F017C2" w14:textId="77777777" w:rsidR="004F582E" w:rsidRPr="00467FAD" w:rsidRDefault="004F582E" w:rsidP="00CB4150">
            <w:r w:rsidRPr="00467FAD">
              <w:rPr>
                <w:b/>
              </w:rPr>
              <w:t>Action</w:t>
            </w:r>
          </w:p>
        </w:tc>
      </w:tr>
      <w:tr w:rsidR="00467FAD" w:rsidRPr="00467FAD" w14:paraId="08FAC46D" w14:textId="77777777" w:rsidTr="00B558AD">
        <w:trPr>
          <w:tblHeader/>
        </w:trPr>
        <w:tc>
          <w:tcPr>
            <w:tcW w:w="9526" w:type="dxa"/>
            <w:gridSpan w:val="11"/>
            <w:vAlign w:val="center"/>
          </w:tcPr>
          <w:p w14:paraId="4160D02E" w14:textId="7AE664C3" w:rsidR="004A7876" w:rsidRPr="004A7876" w:rsidRDefault="004A7876" w:rsidP="004A7876">
            <w:pPr>
              <w:pStyle w:val="ListParagraph"/>
              <w:ind w:left="0"/>
              <w:rPr>
                <w:b/>
                <w:bCs/>
                <w:i/>
              </w:rPr>
            </w:pPr>
            <w:r w:rsidRPr="00467FAD">
              <w:rPr>
                <w:i/>
              </w:rPr>
              <w:t xml:space="preserve">Install the ENC permits. Load the exchange set </w:t>
            </w:r>
            <w:r w:rsidRPr="004A7876">
              <w:rPr>
                <w:b/>
                <w:bCs/>
                <w:i/>
              </w:rPr>
              <w:t>DataManagementF1</w:t>
            </w:r>
            <w:r>
              <w:rPr>
                <w:b/>
                <w:bCs/>
                <w:i/>
              </w:rPr>
              <w:t xml:space="preserve"> </w:t>
            </w:r>
            <w:r w:rsidRPr="00467FAD">
              <w:rPr>
                <w:i/>
              </w:rPr>
              <w:t xml:space="preserve">then update using the exchange set </w:t>
            </w:r>
            <w:r w:rsidRPr="004A7876">
              <w:rPr>
                <w:b/>
                <w:bCs/>
                <w:i/>
              </w:rPr>
              <w:t>DataManagementF2</w:t>
            </w:r>
          </w:p>
          <w:p w14:paraId="50EE28CA" w14:textId="3A1F3E4B" w:rsidR="004A7876" w:rsidRDefault="004A7876" w:rsidP="004A7876">
            <w:pPr>
              <w:rPr>
                <w:b/>
                <w:bCs/>
                <w:i/>
              </w:rPr>
            </w:pPr>
          </w:p>
          <w:p w14:paraId="43FAD644" w14:textId="08918028" w:rsidR="004F582E" w:rsidRPr="00467FAD" w:rsidRDefault="004F582E" w:rsidP="00C526F9">
            <w:pPr>
              <w:rPr>
                <w:i/>
              </w:rPr>
            </w:pPr>
          </w:p>
        </w:tc>
      </w:tr>
      <w:tr w:rsidR="00467FAD" w:rsidRPr="00467FAD" w14:paraId="2E5EE107" w14:textId="77777777" w:rsidTr="00B558AD">
        <w:trPr>
          <w:tblHeader/>
        </w:trPr>
        <w:tc>
          <w:tcPr>
            <w:tcW w:w="9526" w:type="dxa"/>
            <w:gridSpan w:val="11"/>
            <w:tcBorders>
              <w:bottom w:val="single" w:sz="4" w:space="0" w:color="auto"/>
            </w:tcBorders>
            <w:shd w:val="clear" w:color="auto" w:fill="CCFFCC"/>
            <w:vAlign w:val="center"/>
          </w:tcPr>
          <w:p w14:paraId="174E3549" w14:textId="77777777" w:rsidR="004F582E" w:rsidRPr="00467FAD" w:rsidRDefault="004F582E" w:rsidP="00CB4150">
            <w:r w:rsidRPr="00467FAD">
              <w:rPr>
                <w:b/>
              </w:rPr>
              <w:t>Results</w:t>
            </w:r>
          </w:p>
        </w:tc>
      </w:tr>
      <w:tr w:rsidR="00467FAD" w:rsidRPr="00467FAD" w14:paraId="7E55CCF5" w14:textId="77777777" w:rsidTr="00B558AD">
        <w:trPr>
          <w:tblHeader/>
        </w:trPr>
        <w:tc>
          <w:tcPr>
            <w:tcW w:w="9526" w:type="dxa"/>
            <w:gridSpan w:val="11"/>
            <w:tcBorders>
              <w:bottom w:val="nil"/>
            </w:tcBorders>
            <w:vAlign w:val="center"/>
          </w:tcPr>
          <w:p w14:paraId="08EB832B" w14:textId="77777777" w:rsidR="00C526F9" w:rsidRPr="00467FAD" w:rsidRDefault="00C526F9" w:rsidP="00C526F9">
            <w:pPr>
              <w:jc w:val="left"/>
              <w:rPr>
                <w:i/>
              </w:rPr>
            </w:pPr>
            <w:r w:rsidRPr="00467FAD">
              <w:rPr>
                <w:i/>
              </w:rPr>
              <w:t>The system must load the base exchange set and then the re-issued cells</w:t>
            </w:r>
          </w:p>
          <w:p w14:paraId="4E13AFE2" w14:textId="0ADE2CBF" w:rsidR="00C526F9" w:rsidRPr="00467FAD" w:rsidRDefault="00C526F9" w:rsidP="00C526F9">
            <w:pPr>
              <w:jc w:val="left"/>
              <w:rPr>
                <w:i/>
              </w:rPr>
            </w:pPr>
            <w:r w:rsidRPr="00467FAD">
              <w:rPr>
                <w:i/>
              </w:rPr>
              <w:t>(</w:t>
            </w:r>
            <w:r w:rsidR="008F01CB" w:rsidRPr="00467FAD">
              <w:rPr>
                <w:i/>
              </w:rPr>
              <w:t>101GB00</w:t>
            </w:r>
            <w:r w:rsidRPr="00467FAD">
              <w:rPr>
                <w:i/>
              </w:rPr>
              <w:t xml:space="preserve">303040 &amp; </w:t>
            </w:r>
            <w:r w:rsidR="008F01CB" w:rsidRPr="00467FAD">
              <w:rPr>
                <w:i/>
              </w:rPr>
              <w:t>101GB00</w:t>
            </w:r>
            <w:r w:rsidRPr="00467FAD">
              <w:rPr>
                <w:i/>
              </w:rPr>
              <w:t xml:space="preserve">50162D) on the update as though they were a new data set or a new edition of a data set. The system must also install the subsequent updates </w:t>
            </w:r>
            <w:r w:rsidR="008F01CB" w:rsidRPr="00467FAD">
              <w:rPr>
                <w:i/>
              </w:rPr>
              <w:t>101GB00</w:t>
            </w:r>
            <w:r w:rsidRPr="00467FAD">
              <w:rPr>
                <w:i/>
              </w:rPr>
              <w:t xml:space="preserve">303040 [Ed 11 Up10] and </w:t>
            </w:r>
            <w:r w:rsidR="008F01CB" w:rsidRPr="00467FAD">
              <w:rPr>
                <w:i/>
              </w:rPr>
              <w:t>101GB00</w:t>
            </w:r>
            <w:r w:rsidRPr="00467FAD">
              <w:rPr>
                <w:i/>
              </w:rPr>
              <w:t>50162D [Ed 6 Up 6].</w:t>
            </w:r>
          </w:p>
          <w:p w14:paraId="644F51D5" w14:textId="77777777" w:rsidR="00C526F9" w:rsidRPr="00467FAD" w:rsidRDefault="00C526F9" w:rsidP="00C526F9">
            <w:pPr>
              <w:jc w:val="left"/>
              <w:rPr>
                <w:i/>
              </w:rPr>
            </w:pPr>
          </w:p>
          <w:p w14:paraId="52034553" w14:textId="73B483E6" w:rsidR="004F582E" w:rsidRPr="00467FAD" w:rsidRDefault="008F01CB" w:rsidP="00C526F9">
            <w:pPr>
              <w:jc w:val="left"/>
              <w:rPr>
                <w:i/>
              </w:rPr>
            </w:pPr>
            <w:r w:rsidRPr="00467FAD">
              <w:rPr>
                <w:i/>
              </w:rPr>
              <w:t>101GB00</w:t>
            </w:r>
            <w:r w:rsidR="00C526F9" w:rsidRPr="00467FAD">
              <w:rPr>
                <w:i/>
              </w:rPr>
              <w:t xml:space="preserve">50162D is a re-issue with no previous history, i.e. new cell. </w:t>
            </w:r>
            <w:r w:rsidRPr="00467FAD">
              <w:rPr>
                <w:i/>
              </w:rPr>
              <w:t>101GB00</w:t>
            </w:r>
            <w:r w:rsidR="00C526F9" w:rsidRPr="00467FAD">
              <w:rPr>
                <w:i/>
              </w:rPr>
              <w:t>303040 is a re-issued cell with history, i.e. base cell already installed in the ECDIS. Both re-issued cells have subsequent updates to test the loading sequence is continuous.</w:t>
            </w:r>
          </w:p>
          <w:p w14:paraId="62875F09" w14:textId="77777777" w:rsidR="00C526F9" w:rsidRPr="00467FAD" w:rsidRDefault="00C526F9" w:rsidP="00C526F9">
            <w:pPr>
              <w:jc w:val="left"/>
              <w:rPr>
                <w:i/>
              </w:rPr>
            </w:pPr>
          </w:p>
        </w:tc>
      </w:tr>
      <w:tr w:rsidR="00B558AD" w14:paraId="691B5465" w14:textId="77777777" w:rsidTr="00B558AD">
        <w:trPr>
          <w:trHeight w:val="28"/>
          <w:tblHeader/>
        </w:trPr>
        <w:tc>
          <w:tcPr>
            <w:tcW w:w="251" w:type="dxa"/>
            <w:vMerge w:val="restart"/>
            <w:tcBorders>
              <w:top w:val="nil"/>
              <w:bottom w:val="nil"/>
            </w:tcBorders>
            <w:shd w:val="clear" w:color="auto" w:fill="auto"/>
          </w:tcPr>
          <w:p w14:paraId="3CA4DA66" w14:textId="77777777" w:rsidR="00B558AD" w:rsidRPr="00383D69" w:rsidRDefault="00B558AD" w:rsidP="00730835">
            <w:pPr>
              <w:jc w:val="center"/>
              <w:rPr>
                <w:b/>
                <w:color w:val="D9D9D9" w:themeColor="background1" w:themeShade="D9"/>
                <w:sz w:val="18"/>
                <w:szCs w:val="18"/>
              </w:rPr>
            </w:pPr>
          </w:p>
        </w:tc>
        <w:tc>
          <w:tcPr>
            <w:tcW w:w="897" w:type="dxa"/>
            <w:vMerge w:val="restart"/>
            <w:tcBorders>
              <w:top w:val="single" w:sz="4" w:space="0" w:color="auto"/>
            </w:tcBorders>
            <w:shd w:val="clear" w:color="auto" w:fill="8DB3E2"/>
            <w:vAlign w:val="center"/>
          </w:tcPr>
          <w:p w14:paraId="1B5B5D97" w14:textId="77777777" w:rsidR="00B558AD" w:rsidRPr="00467FAD" w:rsidRDefault="00B558AD" w:rsidP="00730835">
            <w:pPr>
              <w:jc w:val="center"/>
              <w:rPr>
                <w:b/>
                <w:color w:val="000000" w:themeColor="text1"/>
                <w:sz w:val="18"/>
                <w:szCs w:val="18"/>
              </w:rPr>
            </w:pPr>
            <w:r w:rsidRPr="00467FAD">
              <w:rPr>
                <w:b/>
                <w:color w:val="000000" w:themeColor="text1"/>
                <w:sz w:val="18"/>
                <w:szCs w:val="18"/>
              </w:rPr>
              <w:t>Test</w:t>
            </w:r>
          </w:p>
        </w:tc>
        <w:tc>
          <w:tcPr>
            <w:tcW w:w="1234" w:type="dxa"/>
            <w:vMerge w:val="restart"/>
            <w:tcBorders>
              <w:top w:val="single" w:sz="4" w:space="0" w:color="auto"/>
            </w:tcBorders>
            <w:shd w:val="clear" w:color="auto" w:fill="8DB3E2"/>
            <w:vAlign w:val="center"/>
          </w:tcPr>
          <w:p w14:paraId="1B2217DD" w14:textId="77777777" w:rsidR="00B558AD" w:rsidRPr="00467FAD" w:rsidRDefault="00B558AD" w:rsidP="00730835">
            <w:pPr>
              <w:jc w:val="left"/>
              <w:rPr>
                <w:b/>
                <w:color w:val="000000" w:themeColor="text1"/>
                <w:sz w:val="18"/>
                <w:szCs w:val="18"/>
              </w:rPr>
            </w:pPr>
            <w:r w:rsidRPr="00467FAD">
              <w:rPr>
                <w:b/>
                <w:color w:val="000000" w:themeColor="text1"/>
                <w:sz w:val="18"/>
                <w:szCs w:val="18"/>
              </w:rPr>
              <w:t>Cell Name</w:t>
            </w:r>
          </w:p>
        </w:tc>
        <w:tc>
          <w:tcPr>
            <w:tcW w:w="2266" w:type="dxa"/>
            <w:gridSpan w:val="2"/>
            <w:tcBorders>
              <w:top w:val="single" w:sz="4" w:space="0" w:color="auto"/>
            </w:tcBorders>
            <w:shd w:val="clear" w:color="auto" w:fill="8DB3E2"/>
            <w:vAlign w:val="center"/>
          </w:tcPr>
          <w:p w14:paraId="05FA40FF" w14:textId="77777777" w:rsidR="00B558AD" w:rsidRPr="00467FAD" w:rsidRDefault="00B558AD" w:rsidP="00730835">
            <w:pPr>
              <w:jc w:val="center"/>
              <w:rPr>
                <w:b/>
                <w:color w:val="000000" w:themeColor="text1"/>
                <w:sz w:val="18"/>
                <w:szCs w:val="18"/>
              </w:rPr>
            </w:pPr>
            <w:r w:rsidRPr="00467FAD">
              <w:rPr>
                <w:b/>
                <w:color w:val="000000" w:themeColor="text1"/>
                <w:sz w:val="18"/>
                <w:szCs w:val="18"/>
              </w:rPr>
              <w:t>Exchange Set Content</w:t>
            </w:r>
          </w:p>
        </w:tc>
        <w:tc>
          <w:tcPr>
            <w:tcW w:w="2408" w:type="dxa"/>
            <w:gridSpan w:val="3"/>
            <w:tcBorders>
              <w:top w:val="single" w:sz="4" w:space="0" w:color="auto"/>
            </w:tcBorders>
            <w:shd w:val="clear" w:color="auto" w:fill="8DB3E2"/>
            <w:vAlign w:val="center"/>
          </w:tcPr>
          <w:p w14:paraId="6C9C2397" w14:textId="3C83853C" w:rsidR="00B558AD" w:rsidRPr="00467FAD" w:rsidRDefault="00B558AD" w:rsidP="00730835">
            <w:pPr>
              <w:jc w:val="center"/>
              <w:rPr>
                <w:b/>
                <w:color w:val="000000" w:themeColor="text1"/>
                <w:sz w:val="18"/>
                <w:szCs w:val="18"/>
              </w:rPr>
            </w:pPr>
            <w:r w:rsidRPr="00467FAD">
              <w:rPr>
                <w:b/>
                <w:color w:val="000000" w:themeColor="text1"/>
                <w:sz w:val="18"/>
                <w:szCs w:val="18"/>
              </w:rPr>
              <w:t xml:space="preserve">Expected </w:t>
            </w:r>
            <w:r w:rsidR="00416AF5" w:rsidRPr="00467FAD">
              <w:rPr>
                <w:b/>
                <w:color w:val="000000" w:themeColor="text1"/>
                <w:sz w:val="18"/>
                <w:szCs w:val="18"/>
              </w:rPr>
              <w:t>SYSTEM DATABASE</w:t>
            </w:r>
            <w:r w:rsidRPr="00467FAD">
              <w:rPr>
                <w:b/>
                <w:color w:val="000000" w:themeColor="text1"/>
                <w:sz w:val="18"/>
                <w:szCs w:val="18"/>
              </w:rPr>
              <w:t xml:space="preserve"> Content</w:t>
            </w:r>
          </w:p>
        </w:tc>
        <w:tc>
          <w:tcPr>
            <w:tcW w:w="2124" w:type="dxa"/>
            <w:gridSpan w:val="2"/>
            <w:vMerge w:val="restart"/>
            <w:tcBorders>
              <w:top w:val="single" w:sz="4" w:space="0" w:color="auto"/>
            </w:tcBorders>
            <w:shd w:val="clear" w:color="auto" w:fill="8DB3E2"/>
            <w:vAlign w:val="center"/>
          </w:tcPr>
          <w:p w14:paraId="3D0E5775" w14:textId="77777777" w:rsidR="00B558AD" w:rsidRPr="00467FAD" w:rsidRDefault="00B558AD" w:rsidP="00730835">
            <w:pPr>
              <w:jc w:val="center"/>
              <w:rPr>
                <w:b/>
                <w:color w:val="000000" w:themeColor="text1"/>
                <w:sz w:val="18"/>
                <w:szCs w:val="18"/>
              </w:rPr>
            </w:pPr>
            <w:r w:rsidRPr="00467FAD">
              <w:rPr>
                <w:b/>
                <w:color w:val="000000" w:themeColor="text1"/>
                <w:sz w:val="18"/>
                <w:szCs w:val="18"/>
              </w:rPr>
              <w:t>Comments</w:t>
            </w:r>
          </w:p>
        </w:tc>
        <w:tc>
          <w:tcPr>
            <w:tcW w:w="346" w:type="dxa"/>
            <w:vMerge w:val="restart"/>
            <w:tcBorders>
              <w:top w:val="nil"/>
            </w:tcBorders>
            <w:shd w:val="clear" w:color="auto" w:fill="auto"/>
          </w:tcPr>
          <w:p w14:paraId="6A3E0A3A" w14:textId="77777777" w:rsidR="00B558AD" w:rsidRPr="00467FAD" w:rsidRDefault="00B558AD" w:rsidP="00730835">
            <w:pPr>
              <w:jc w:val="center"/>
              <w:rPr>
                <w:b/>
                <w:color w:val="000000" w:themeColor="text1"/>
                <w:sz w:val="18"/>
                <w:szCs w:val="18"/>
              </w:rPr>
            </w:pPr>
          </w:p>
        </w:tc>
      </w:tr>
      <w:tr w:rsidR="00B558AD" w14:paraId="38CC8A88" w14:textId="77777777" w:rsidTr="00B558AD">
        <w:trPr>
          <w:trHeight w:val="22"/>
          <w:tblHeader/>
        </w:trPr>
        <w:tc>
          <w:tcPr>
            <w:tcW w:w="251" w:type="dxa"/>
            <w:vMerge/>
            <w:tcBorders>
              <w:bottom w:val="nil"/>
            </w:tcBorders>
            <w:shd w:val="clear" w:color="auto" w:fill="auto"/>
          </w:tcPr>
          <w:p w14:paraId="58819429" w14:textId="77777777" w:rsidR="00B558AD" w:rsidRPr="00383D69" w:rsidRDefault="00B558AD" w:rsidP="00730835">
            <w:pPr>
              <w:jc w:val="left"/>
              <w:rPr>
                <w:color w:val="D9D9D9" w:themeColor="background1" w:themeShade="D9"/>
                <w:sz w:val="18"/>
                <w:szCs w:val="18"/>
              </w:rPr>
            </w:pPr>
          </w:p>
        </w:tc>
        <w:tc>
          <w:tcPr>
            <w:tcW w:w="897" w:type="dxa"/>
            <w:vMerge/>
            <w:shd w:val="clear" w:color="auto" w:fill="6699FF"/>
            <w:vAlign w:val="center"/>
          </w:tcPr>
          <w:p w14:paraId="7E1DD131" w14:textId="77777777" w:rsidR="00B558AD" w:rsidRPr="00467FAD" w:rsidRDefault="00B558AD" w:rsidP="00730835">
            <w:pPr>
              <w:jc w:val="left"/>
              <w:rPr>
                <w:color w:val="000000" w:themeColor="text1"/>
                <w:sz w:val="18"/>
                <w:szCs w:val="18"/>
              </w:rPr>
            </w:pPr>
          </w:p>
        </w:tc>
        <w:tc>
          <w:tcPr>
            <w:tcW w:w="1234" w:type="dxa"/>
            <w:vMerge/>
            <w:shd w:val="clear" w:color="auto" w:fill="6699FF"/>
            <w:vAlign w:val="center"/>
          </w:tcPr>
          <w:p w14:paraId="58EF3F02" w14:textId="77777777" w:rsidR="00B558AD" w:rsidRPr="00467FAD" w:rsidRDefault="00B558AD" w:rsidP="00730835">
            <w:pPr>
              <w:jc w:val="left"/>
              <w:rPr>
                <w:color w:val="000000" w:themeColor="text1"/>
                <w:sz w:val="18"/>
                <w:szCs w:val="18"/>
              </w:rPr>
            </w:pPr>
          </w:p>
        </w:tc>
        <w:tc>
          <w:tcPr>
            <w:tcW w:w="1133" w:type="dxa"/>
            <w:shd w:val="clear" w:color="auto" w:fill="8DB3E2"/>
            <w:vAlign w:val="center"/>
          </w:tcPr>
          <w:p w14:paraId="6D511374"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133" w:type="dxa"/>
            <w:shd w:val="clear" w:color="auto" w:fill="8DB3E2"/>
            <w:vAlign w:val="center"/>
          </w:tcPr>
          <w:p w14:paraId="5A644046"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1133" w:type="dxa"/>
            <w:gridSpan w:val="2"/>
            <w:shd w:val="clear" w:color="auto" w:fill="8DB3E2"/>
            <w:vAlign w:val="center"/>
          </w:tcPr>
          <w:p w14:paraId="5302B670" w14:textId="77777777" w:rsidR="00B558AD" w:rsidRPr="00467FAD" w:rsidRDefault="00B558AD" w:rsidP="00730835">
            <w:pPr>
              <w:jc w:val="left"/>
              <w:rPr>
                <w:b/>
                <w:color w:val="000000" w:themeColor="text1"/>
                <w:sz w:val="18"/>
                <w:szCs w:val="18"/>
              </w:rPr>
            </w:pPr>
            <w:r w:rsidRPr="00467FAD">
              <w:rPr>
                <w:b/>
                <w:color w:val="000000" w:themeColor="text1"/>
                <w:sz w:val="18"/>
                <w:szCs w:val="18"/>
              </w:rPr>
              <w:t>Edition N°</w:t>
            </w:r>
          </w:p>
        </w:tc>
        <w:tc>
          <w:tcPr>
            <w:tcW w:w="1275" w:type="dxa"/>
            <w:shd w:val="clear" w:color="auto" w:fill="8DB3E2"/>
            <w:vAlign w:val="center"/>
          </w:tcPr>
          <w:p w14:paraId="2A1DCDF1" w14:textId="77777777" w:rsidR="00B558AD" w:rsidRPr="00467FAD" w:rsidRDefault="00B558AD" w:rsidP="00730835">
            <w:pPr>
              <w:jc w:val="left"/>
              <w:rPr>
                <w:b/>
                <w:color w:val="000000" w:themeColor="text1"/>
                <w:sz w:val="18"/>
                <w:szCs w:val="18"/>
              </w:rPr>
            </w:pPr>
            <w:r w:rsidRPr="00467FAD">
              <w:rPr>
                <w:b/>
                <w:color w:val="000000" w:themeColor="text1"/>
                <w:sz w:val="18"/>
                <w:szCs w:val="18"/>
              </w:rPr>
              <w:t>Update N°</w:t>
            </w:r>
          </w:p>
        </w:tc>
        <w:tc>
          <w:tcPr>
            <w:tcW w:w="2124" w:type="dxa"/>
            <w:gridSpan w:val="2"/>
            <w:vMerge/>
            <w:shd w:val="clear" w:color="auto" w:fill="6699FF"/>
            <w:vAlign w:val="center"/>
          </w:tcPr>
          <w:p w14:paraId="54725591" w14:textId="77777777" w:rsidR="00B558AD" w:rsidRPr="00467FAD" w:rsidRDefault="00B558AD" w:rsidP="00730835">
            <w:pPr>
              <w:jc w:val="left"/>
              <w:rPr>
                <w:color w:val="000000" w:themeColor="text1"/>
                <w:sz w:val="18"/>
                <w:szCs w:val="18"/>
              </w:rPr>
            </w:pPr>
          </w:p>
        </w:tc>
        <w:tc>
          <w:tcPr>
            <w:tcW w:w="346" w:type="dxa"/>
            <w:vMerge/>
            <w:shd w:val="clear" w:color="auto" w:fill="auto"/>
          </w:tcPr>
          <w:p w14:paraId="41496C4D" w14:textId="77777777" w:rsidR="00B558AD" w:rsidRPr="00467FAD" w:rsidRDefault="00B558AD" w:rsidP="00730835">
            <w:pPr>
              <w:jc w:val="left"/>
              <w:rPr>
                <w:color w:val="000000" w:themeColor="text1"/>
                <w:sz w:val="18"/>
                <w:szCs w:val="18"/>
              </w:rPr>
            </w:pPr>
          </w:p>
        </w:tc>
      </w:tr>
      <w:tr w:rsidR="00B558AD" w14:paraId="13C02650" w14:textId="77777777" w:rsidTr="00B558AD">
        <w:trPr>
          <w:trHeight w:val="842"/>
          <w:tblHeader/>
        </w:trPr>
        <w:tc>
          <w:tcPr>
            <w:tcW w:w="251" w:type="dxa"/>
            <w:vMerge/>
            <w:tcBorders>
              <w:bottom w:val="nil"/>
            </w:tcBorders>
            <w:shd w:val="clear" w:color="auto" w:fill="auto"/>
          </w:tcPr>
          <w:p w14:paraId="19EB64F7" w14:textId="77777777" w:rsidR="00B558AD" w:rsidRPr="00383D69" w:rsidRDefault="00B558AD" w:rsidP="00730835">
            <w:pPr>
              <w:jc w:val="left"/>
              <w:rPr>
                <w:color w:val="D9D9D9" w:themeColor="background1" w:themeShade="D9"/>
                <w:sz w:val="18"/>
                <w:szCs w:val="18"/>
              </w:rPr>
            </w:pPr>
          </w:p>
        </w:tc>
        <w:tc>
          <w:tcPr>
            <w:tcW w:w="897" w:type="dxa"/>
            <w:tcBorders>
              <w:bottom w:val="single" w:sz="4" w:space="0" w:color="auto"/>
            </w:tcBorders>
            <w:shd w:val="clear" w:color="auto" w:fill="DBE5F1"/>
          </w:tcPr>
          <w:p w14:paraId="768D1E3C" w14:textId="77777777" w:rsidR="00B558AD" w:rsidRPr="00467FAD" w:rsidRDefault="00B558AD" w:rsidP="00730835">
            <w:pPr>
              <w:jc w:val="left"/>
              <w:rPr>
                <w:color w:val="000000" w:themeColor="text1"/>
                <w:sz w:val="18"/>
                <w:szCs w:val="18"/>
              </w:rPr>
            </w:pPr>
            <w:r w:rsidRPr="00467FAD">
              <w:rPr>
                <w:color w:val="000000" w:themeColor="text1"/>
                <w:sz w:val="18"/>
                <w:szCs w:val="18"/>
              </w:rPr>
              <w:t>2.5.7f</w:t>
            </w:r>
          </w:p>
          <w:p w14:paraId="1ECDE114" w14:textId="77777777" w:rsidR="00B558AD" w:rsidRPr="00467FAD" w:rsidRDefault="00B558AD" w:rsidP="00730835">
            <w:pPr>
              <w:jc w:val="left"/>
              <w:rPr>
                <w:color w:val="000000" w:themeColor="text1"/>
                <w:sz w:val="18"/>
                <w:szCs w:val="18"/>
              </w:rPr>
            </w:pPr>
            <w:r w:rsidRPr="00467FAD">
              <w:rPr>
                <w:color w:val="000000" w:themeColor="text1"/>
                <w:sz w:val="18"/>
                <w:szCs w:val="18"/>
              </w:rPr>
              <w:t>[Base]</w:t>
            </w:r>
          </w:p>
        </w:tc>
        <w:tc>
          <w:tcPr>
            <w:tcW w:w="1234" w:type="dxa"/>
            <w:tcBorders>
              <w:bottom w:val="single" w:sz="4" w:space="0" w:color="auto"/>
            </w:tcBorders>
            <w:shd w:val="clear" w:color="auto" w:fill="DBE5F1"/>
          </w:tcPr>
          <w:p w14:paraId="5B408AB7" w14:textId="623EC203"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tcBorders>
              <w:bottom w:val="single" w:sz="4" w:space="0" w:color="auto"/>
            </w:tcBorders>
            <w:shd w:val="clear" w:color="auto" w:fill="DBE5F1"/>
          </w:tcPr>
          <w:p w14:paraId="56166F23"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tcBorders>
              <w:bottom w:val="single" w:sz="4" w:space="0" w:color="auto"/>
            </w:tcBorders>
            <w:shd w:val="clear" w:color="auto" w:fill="DBE5F1"/>
          </w:tcPr>
          <w:p w14:paraId="35B277B1"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1133" w:type="dxa"/>
            <w:gridSpan w:val="2"/>
            <w:tcBorders>
              <w:bottom w:val="single" w:sz="4" w:space="0" w:color="auto"/>
            </w:tcBorders>
            <w:shd w:val="clear" w:color="auto" w:fill="DBE5F1"/>
          </w:tcPr>
          <w:p w14:paraId="1AA6A34F"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tcBorders>
              <w:bottom w:val="single" w:sz="4" w:space="0" w:color="auto"/>
            </w:tcBorders>
            <w:shd w:val="clear" w:color="auto" w:fill="DBE5F1"/>
          </w:tcPr>
          <w:p w14:paraId="05D3D7A8" w14:textId="77777777" w:rsidR="00B558AD" w:rsidRPr="00467FAD" w:rsidRDefault="00B558AD" w:rsidP="00730835">
            <w:pPr>
              <w:jc w:val="center"/>
              <w:rPr>
                <w:color w:val="000000" w:themeColor="text1"/>
                <w:sz w:val="18"/>
                <w:szCs w:val="18"/>
              </w:rPr>
            </w:pPr>
            <w:r w:rsidRPr="00467FAD">
              <w:rPr>
                <w:color w:val="000000" w:themeColor="text1"/>
                <w:sz w:val="18"/>
                <w:szCs w:val="18"/>
              </w:rPr>
              <w:t>9</w:t>
            </w:r>
          </w:p>
        </w:tc>
        <w:tc>
          <w:tcPr>
            <w:tcW w:w="2124" w:type="dxa"/>
            <w:gridSpan w:val="2"/>
            <w:tcBorders>
              <w:bottom w:val="single" w:sz="4" w:space="0" w:color="auto"/>
            </w:tcBorders>
            <w:shd w:val="clear" w:color="auto" w:fill="DBE5F1"/>
          </w:tcPr>
          <w:p w14:paraId="2B050639" w14:textId="1CA5CF2C" w:rsidR="00B558AD" w:rsidRPr="00467FAD" w:rsidRDefault="00B558AD" w:rsidP="00730835">
            <w:pPr>
              <w:jc w:val="left"/>
              <w:rPr>
                <w:color w:val="000000" w:themeColor="text1"/>
                <w:sz w:val="18"/>
                <w:szCs w:val="18"/>
              </w:rPr>
            </w:pPr>
            <w:r w:rsidRPr="00467FAD">
              <w:rPr>
                <w:color w:val="000000" w:themeColor="text1"/>
                <w:sz w:val="18"/>
                <w:szCs w:val="18"/>
              </w:rPr>
              <w:t xml:space="preserve">Edition 11 of </w:t>
            </w:r>
            <w:r w:rsidR="008F01CB" w:rsidRPr="00467FAD">
              <w:rPr>
                <w:color w:val="000000" w:themeColor="text1"/>
                <w:sz w:val="18"/>
                <w:szCs w:val="18"/>
              </w:rPr>
              <w:t>101GB00</w:t>
            </w:r>
            <w:r w:rsidRPr="00467FAD">
              <w:rPr>
                <w:color w:val="000000" w:themeColor="text1"/>
                <w:sz w:val="18"/>
                <w:szCs w:val="18"/>
              </w:rPr>
              <w:t>303040 installed with updates  1-9</w:t>
            </w:r>
          </w:p>
        </w:tc>
        <w:tc>
          <w:tcPr>
            <w:tcW w:w="346" w:type="dxa"/>
            <w:vMerge/>
            <w:shd w:val="clear" w:color="auto" w:fill="auto"/>
          </w:tcPr>
          <w:p w14:paraId="7ACC8967" w14:textId="77777777" w:rsidR="00B558AD" w:rsidRPr="00467FAD" w:rsidRDefault="00B558AD" w:rsidP="00730835">
            <w:pPr>
              <w:jc w:val="left"/>
              <w:rPr>
                <w:color w:val="000000" w:themeColor="text1"/>
                <w:sz w:val="18"/>
                <w:szCs w:val="18"/>
              </w:rPr>
            </w:pPr>
          </w:p>
        </w:tc>
      </w:tr>
      <w:tr w:rsidR="00B558AD" w14:paraId="08B7F658" w14:textId="77777777" w:rsidTr="00B558AD">
        <w:trPr>
          <w:trHeight w:val="973"/>
          <w:tblHeader/>
        </w:trPr>
        <w:tc>
          <w:tcPr>
            <w:tcW w:w="251" w:type="dxa"/>
            <w:vMerge/>
            <w:tcBorders>
              <w:bottom w:val="nil"/>
            </w:tcBorders>
            <w:shd w:val="clear" w:color="auto" w:fill="auto"/>
          </w:tcPr>
          <w:p w14:paraId="4D8A8222" w14:textId="77777777" w:rsidR="00B558AD" w:rsidRPr="00383D69" w:rsidRDefault="00B558AD" w:rsidP="00730835">
            <w:pPr>
              <w:jc w:val="left"/>
              <w:rPr>
                <w:color w:val="D9D9D9" w:themeColor="background1" w:themeShade="D9"/>
                <w:sz w:val="18"/>
                <w:szCs w:val="18"/>
              </w:rPr>
            </w:pPr>
          </w:p>
        </w:tc>
        <w:tc>
          <w:tcPr>
            <w:tcW w:w="897" w:type="dxa"/>
            <w:vMerge w:val="restart"/>
            <w:shd w:val="clear" w:color="auto" w:fill="DBE5F1"/>
          </w:tcPr>
          <w:p w14:paraId="55AF3F99" w14:textId="77777777" w:rsidR="00B558AD" w:rsidRPr="00467FAD" w:rsidRDefault="00B558AD" w:rsidP="00730835">
            <w:pPr>
              <w:jc w:val="left"/>
              <w:rPr>
                <w:color w:val="000000" w:themeColor="text1"/>
                <w:sz w:val="18"/>
                <w:szCs w:val="18"/>
              </w:rPr>
            </w:pPr>
            <w:r w:rsidRPr="00467FAD">
              <w:rPr>
                <w:color w:val="000000" w:themeColor="text1"/>
                <w:sz w:val="18"/>
                <w:szCs w:val="18"/>
              </w:rPr>
              <w:t>2.5.7f [Update]</w:t>
            </w:r>
          </w:p>
        </w:tc>
        <w:tc>
          <w:tcPr>
            <w:tcW w:w="1234" w:type="dxa"/>
            <w:shd w:val="clear" w:color="auto" w:fill="DBE5F1"/>
          </w:tcPr>
          <w:p w14:paraId="3F27A3FA" w14:textId="20099BE9"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303040</w:t>
            </w:r>
          </w:p>
        </w:tc>
        <w:tc>
          <w:tcPr>
            <w:tcW w:w="1133" w:type="dxa"/>
            <w:shd w:val="clear" w:color="auto" w:fill="DBE5F1"/>
          </w:tcPr>
          <w:p w14:paraId="6ECA8E07"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133" w:type="dxa"/>
            <w:shd w:val="clear" w:color="auto" w:fill="DBE5F1"/>
          </w:tcPr>
          <w:p w14:paraId="6BB78512"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1133" w:type="dxa"/>
            <w:gridSpan w:val="2"/>
            <w:shd w:val="clear" w:color="auto" w:fill="DBE5F1"/>
          </w:tcPr>
          <w:p w14:paraId="7A78FE58" w14:textId="77777777" w:rsidR="00B558AD" w:rsidRPr="00467FAD" w:rsidRDefault="00B558AD" w:rsidP="00730835">
            <w:pPr>
              <w:jc w:val="center"/>
              <w:rPr>
                <w:color w:val="000000" w:themeColor="text1"/>
                <w:sz w:val="18"/>
                <w:szCs w:val="18"/>
              </w:rPr>
            </w:pPr>
            <w:r w:rsidRPr="00467FAD">
              <w:rPr>
                <w:color w:val="000000" w:themeColor="text1"/>
                <w:sz w:val="18"/>
                <w:szCs w:val="18"/>
              </w:rPr>
              <w:t>11</w:t>
            </w:r>
          </w:p>
        </w:tc>
        <w:tc>
          <w:tcPr>
            <w:tcW w:w="1275" w:type="dxa"/>
            <w:shd w:val="clear" w:color="auto" w:fill="DBE5F1"/>
          </w:tcPr>
          <w:p w14:paraId="0EC26B16" w14:textId="77777777" w:rsidR="00B558AD" w:rsidRPr="00467FAD" w:rsidRDefault="00B558AD" w:rsidP="00730835">
            <w:pPr>
              <w:jc w:val="center"/>
              <w:rPr>
                <w:color w:val="000000" w:themeColor="text1"/>
                <w:sz w:val="18"/>
                <w:szCs w:val="18"/>
              </w:rPr>
            </w:pPr>
            <w:r w:rsidRPr="00467FAD">
              <w:rPr>
                <w:color w:val="000000" w:themeColor="text1"/>
                <w:sz w:val="18"/>
                <w:szCs w:val="18"/>
              </w:rPr>
              <w:t>10</w:t>
            </w:r>
          </w:p>
        </w:tc>
        <w:tc>
          <w:tcPr>
            <w:tcW w:w="2124" w:type="dxa"/>
            <w:gridSpan w:val="2"/>
            <w:vMerge w:val="restart"/>
            <w:shd w:val="clear" w:color="auto" w:fill="DBE5F1"/>
          </w:tcPr>
          <w:p w14:paraId="5392DADF" w14:textId="48100B3A" w:rsidR="00B558AD" w:rsidRPr="00467FAD" w:rsidRDefault="008F01CB" w:rsidP="00730835">
            <w:pPr>
              <w:jc w:val="left"/>
              <w:rPr>
                <w:color w:val="000000" w:themeColor="text1"/>
                <w:sz w:val="18"/>
                <w:szCs w:val="18"/>
              </w:rPr>
            </w:pPr>
            <w:r w:rsidRPr="00467FAD">
              <w:rPr>
                <w:color w:val="000000" w:themeColor="text1"/>
                <w:sz w:val="18"/>
                <w:szCs w:val="18"/>
              </w:rPr>
              <w:t>101GB00</w:t>
            </w:r>
            <w:r w:rsidR="00B558AD" w:rsidRPr="00467FAD">
              <w:rPr>
                <w:color w:val="000000" w:themeColor="text1"/>
                <w:sz w:val="18"/>
                <w:szCs w:val="18"/>
              </w:rPr>
              <w:t xml:space="preserve">50162D is  straight re-issue with no previous history, i.e. new cell. </w:t>
            </w:r>
            <w:r w:rsidRPr="00467FAD">
              <w:rPr>
                <w:color w:val="000000" w:themeColor="text1"/>
                <w:sz w:val="18"/>
                <w:szCs w:val="18"/>
              </w:rPr>
              <w:t>101GB00</w:t>
            </w:r>
            <w:r w:rsidR="00B558AD" w:rsidRPr="00467FAD">
              <w:rPr>
                <w:color w:val="000000" w:themeColor="text1"/>
                <w:sz w:val="18"/>
                <w:szCs w:val="18"/>
              </w:rPr>
              <w:t>303040 is a re-issued cell with history, i.e. base cell already installed in the ECDIS.</w:t>
            </w:r>
          </w:p>
        </w:tc>
        <w:tc>
          <w:tcPr>
            <w:tcW w:w="346" w:type="dxa"/>
            <w:vMerge/>
            <w:shd w:val="clear" w:color="auto" w:fill="auto"/>
          </w:tcPr>
          <w:p w14:paraId="43E37979" w14:textId="77777777" w:rsidR="00B558AD" w:rsidRPr="00467FAD" w:rsidRDefault="00B558AD" w:rsidP="00730835">
            <w:pPr>
              <w:jc w:val="left"/>
              <w:rPr>
                <w:color w:val="000000" w:themeColor="text1"/>
                <w:sz w:val="18"/>
                <w:szCs w:val="18"/>
              </w:rPr>
            </w:pPr>
          </w:p>
        </w:tc>
      </w:tr>
      <w:tr w:rsidR="00B558AD" w:rsidRPr="00B558AD" w14:paraId="21C7ED46" w14:textId="77777777" w:rsidTr="00E012C8">
        <w:trPr>
          <w:trHeight w:val="53"/>
          <w:tblHeader/>
        </w:trPr>
        <w:tc>
          <w:tcPr>
            <w:tcW w:w="251" w:type="dxa"/>
            <w:vMerge/>
            <w:tcBorders>
              <w:bottom w:val="nil"/>
            </w:tcBorders>
            <w:shd w:val="clear" w:color="auto" w:fill="auto"/>
          </w:tcPr>
          <w:p w14:paraId="14724A37" w14:textId="77777777" w:rsidR="00B558AD" w:rsidRPr="00B558AD" w:rsidRDefault="00B558AD" w:rsidP="00730835">
            <w:pPr>
              <w:jc w:val="left"/>
              <w:rPr>
                <w:sz w:val="18"/>
                <w:szCs w:val="18"/>
              </w:rPr>
            </w:pPr>
          </w:p>
        </w:tc>
        <w:tc>
          <w:tcPr>
            <w:tcW w:w="897" w:type="dxa"/>
            <w:vMerge/>
            <w:tcBorders>
              <w:bottom w:val="single" w:sz="4" w:space="0" w:color="auto"/>
            </w:tcBorders>
            <w:shd w:val="clear" w:color="auto" w:fill="DBE5F1"/>
            <w:vAlign w:val="center"/>
          </w:tcPr>
          <w:p w14:paraId="7F95D4F4" w14:textId="77777777" w:rsidR="00B558AD" w:rsidRPr="00B558AD" w:rsidRDefault="00B558AD" w:rsidP="00730835">
            <w:pPr>
              <w:jc w:val="left"/>
              <w:rPr>
                <w:sz w:val="18"/>
                <w:szCs w:val="18"/>
              </w:rPr>
            </w:pPr>
          </w:p>
        </w:tc>
        <w:tc>
          <w:tcPr>
            <w:tcW w:w="1234" w:type="dxa"/>
            <w:tcBorders>
              <w:bottom w:val="single" w:sz="4" w:space="0" w:color="auto"/>
            </w:tcBorders>
            <w:shd w:val="clear" w:color="auto" w:fill="DBE5F1"/>
          </w:tcPr>
          <w:p w14:paraId="32177E97" w14:textId="34920398" w:rsidR="00B558AD" w:rsidRPr="00B558AD" w:rsidRDefault="008F01CB" w:rsidP="00730835">
            <w:pPr>
              <w:jc w:val="left"/>
              <w:rPr>
                <w:sz w:val="18"/>
                <w:szCs w:val="18"/>
              </w:rPr>
            </w:pPr>
            <w:r>
              <w:rPr>
                <w:sz w:val="18"/>
                <w:szCs w:val="18"/>
              </w:rPr>
              <w:t>101GB00</w:t>
            </w:r>
            <w:r w:rsidR="00B558AD" w:rsidRPr="00B558AD">
              <w:rPr>
                <w:sz w:val="18"/>
                <w:szCs w:val="18"/>
              </w:rPr>
              <w:t>50162D</w:t>
            </w:r>
          </w:p>
        </w:tc>
        <w:tc>
          <w:tcPr>
            <w:tcW w:w="1133" w:type="dxa"/>
            <w:tcBorders>
              <w:bottom w:val="single" w:sz="4" w:space="0" w:color="auto"/>
            </w:tcBorders>
            <w:shd w:val="clear" w:color="auto" w:fill="DBE5F1"/>
          </w:tcPr>
          <w:p w14:paraId="4A603AB3" w14:textId="77777777" w:rsidR="00B558AD" w:rsidRPr="00B558AD" w:rsidRDefault="00B558AD" w:rsidP="00730835">
            <w:pPr>
              <w:jc w:val="center"/>
              <w:rPr>
                <w:sz w:val="18"/>
                <w:szCs w:val="18"/>
              </w:rPr>
            </w:pPr>
            <w:r w:rsidRPr="00B558AD">
              <w:rPr>
                <w:sz w:val="18"/>
                <w:szCs w:val="18"/>
              </w:rPr>
              <w:t>6</w:t>
            </w:r>
          </w:p>
        </w:tc>
        <w:tc>
          <w:tcPr>
            <w:tcW w:w="1133" w:type="dxa"/>
            <w:tcBorders>
              <w:bottom w:val="single" w:sz="4" w:space="0" w:color="auto"/>
            </w:tcBorders>
            <w:shd w:val="clear" w:color="auto" w:fill="DBE5F1"/>
          </w:tcPr>
          <w:p w14:paraId="68B8C8AE" w14:textId="77777777" w:rsidR="00B558AD" w:rsidRPr="00B558AD" w:rsidRDefault="00B558AD" w:rsidP="00730835">
            <w:pPr>
              <w:jc w:val="center"/>
              <w:rPr>
                <w:sz w:val="18"/>
                <w:szCs w:val="18"/>
              </w:rPr>
            </w:pPr>
            <w:r w:rsidRPr="00B558AD">
              <w:rPr>
                <w:sz w:val="18"/>
                <w:szCs w:val="18"/>
              </w:rPr>
              <w:t>6</w:t>
            </w:r>
          </w:p>
        </w:tc>
        <w:tc>
          <w:tcPr>
            <w:tcW w:w="1133" w:type="dxa"/>
            <w:gridSpan w:val="2"/>
            <w:tcBorders>
              <w:bottom w:val="single" w:sz="4" w:space="0" w:color="auto"/>
            </w:tcBorders>
            <w:shd w:val="clear" w:color="auto" w:fill="DBE5F1"/>
          </w:tcPr>
          <w:p w14:paraId="13F7AB62" w14:textId="77777777" w:rsidR="00B558AD" w:rsidRPr="00B558AD" w:rsidRDefault="00B558AD" w:rsidP="00730835">
            <w:pPr>
              <w:jc w:val="center"/>
              <w:rPr>
                <w:sz w:val="18"/>
                <w:szCs w:val="18"/>
              </w:rPr>
            </w:pPr>
            <w:r w:rsidRPr="00B558AD">
              <w:rPr>
                <w:sz w:val="18"/>
                <w:szCs w:val="18"/>
              </w:rPr>
              <w:t>6</w:t>
            </w:r>
          </w:p>
        </w:tc>
        <w:tc>
          <w:tcPr>
            <w:tcW w:w="1275" w:type="dxa"/>
            <w:tcBorders>
              <w:bottom w:val="single" w:sz="4" w:space="0" w:color="auto"/>
            </w:tcBorders>
            <w:shd w:val="clear" w:color="auto" w:fill="DBE5F1"/>
          </w:tcPr>
          <w:p w14:paraId="1F767EDC" w14:textId="77777777" w:rsidR="00B558AD" w:rsidRPr="00B558AD" w:rsidRDefault="00B558AD" w:rsidP="00730835">
            <w:pPr>
              <w:jc w:val="center"/>
              <w:rPr>
                <w:sz w:val="18"/>
                <w:szCs w:val="18"/>
              </w:rPr>
            </w:pPr>
            <w:r w:rsidRPr="00B558AD">
              <w:rPr>
                <w:sz w:val="18"/>
                <w:szCs w:val="18"/>
              </w:rPr>
              <w:t>6</w:t>
            </w:r>
          </w:p>
        </w:tc>
        <w:tc>
          <w:tcPr>
            <w:tcW w:w="2124" w:type="dxa"/>
            <w:gridSpan w:val="2"/>
            <w:vMerge/>
            <w:tcBorders>
              <w:bottom w:val="single" w:sz="4" w:space="0" w:color="auto"/>
            </w:tcBorders>
            <w:shd w:val="clear" w:color="auto" w:fill="DBE5F1"/>
          </w:tcPr>
          <w:p w14:paraId="1FED7080" w14:textId="77777777" w:rsidR="00B558AD" w:rsidRPr="00B558AD" w:rsidRDefault="00B558AD" w:rsidP="00730835">
            <w:pPr>
              <w:jc w:val="left"/>
              <w:rPr>
                <w:sz w:val="18"/>
                <w:szCs w:val="18"/>
              </w:rPr>
            </w:pPr>
          </w:p>
        </w:tc>
        <w:tc>
          <w:tcPr>
            <w:tcW w:w="346" w:type="dxa"/>
            <w:vMerge/>
            <w:tcBorders>
              <w:bottom w:val="nil"/>
            </w:tcBorders>
            <w:shd w:val="clear" w:color="auto" w:fill="auto"/>
          </w:tcPr>
          <w:p w14:paraId="7301A947" w14:textId="77777777" w:rsidR="00B558AD" w:rsidRPr="00B558AD" w:rsidRDefault="00B558AD" w:rsidP="00730835">
            <w:pPr>
              <w:jc w:val="left"/>
              <w:rPr>
                <w:sz w:val="18"/>
                <w:szCs w:val="18"/>
              </w:rPr>
            </w:pPr>
          </w:p>
        </w:tc>
      </w:tr>
      <w:tr w:rsidR="00B558AD" w14:paraId="5A06B46A" w14:textId="77777777" w:rsidTr="00B558AD">
        <w:trPr>
          <w:tblHeader/>
        </w:trPr>
        <w:tc>
          <w:tcPr>
            <w:tcW w:w="9526" w:type="dxa"/>
            <w:gridSpan w:val="11"/>
            <w:tcBorders>
              <w:top w:val="nil"/>
            </w:tcBorders>
            <w:vAlign w:val="center"/>
          </w:tcPr>
          <w:p w14:paraId="0DE6603D" w14:textId="77777777" w:rsidR="00B558AD" w:rsidRDefault="00B558AD" w:rsidP="00730835">
            <w:pPr>
              <w:jc w:val="left"/>
            </w:pPr>
          </w:p>
        </w:tc>
      </w:tr>
    </w:tbl>
    <w:p w14:paraId="4E441F72" w14:textId="77777777" w:rsidR="00B558AD" w:rsidRDefault="00B558AD" w:rsidP="004F582E"/>
    <w:p w14:paraId="2677498F" w14:textId="77777777" w:rsidR="00B558AD" w:rsidRDefault="00B558AD" w:rsidP="004F582E"/>
    <w:p w14:paraId="494DB111" w14:textId="65E124EC" w:rsidR="004F582E" w:rsidRDefault="003417A2" w:rsidP="00C915C5">
      <w:pPr>
        <w:pStyle w:val="Heading3"/>
      </w:pPr>
      <w:r w:rsidRPr="003417A2">
        <w:lastRenderedPageBreak/>
        <w:t>ECDIS management of Exchange 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344"/>
        <w:gridCol w:w="2350"/>
        <w:gridCol w:w="2304"/>
      </w:tblGrid>
      <w:tr w:rsidR="00000AB3" w14:paraId="344630A1" w14:textId="77777777" w:rsidTr="008F067A">
        <w:trPr>
          <w:cantSplit/>
          <w:trHeight w:val="454"/>
        </w:trPr>
        <w:tc>
          <w:tcPr>
            <w:tcW w:w="2528" w:type="dxa"/>
            <w:shd w:val="clear" w:color="auto" w:fill="CCFFCC"/>
            <w:vAlign w:val="center"/>
          </w:tcPr>
          <w:p w14:paraId="448EA2E8" w14:textId="77777777" w:rsidR="00000AB3" w:rsidRPr="004065B1" w:rsidRDefault="00000AB3" w:rsidP="000946D3">
            <w:r w:rsidRPr="000A066E">
              <w:rPr>
                <w:b/>
              </w:rPr>
              <w:t>Test Reference</w:t>
            </w:r>
          </w:p>
        </w:tc>
        <w:tc>
          <w:tcPr>
            <w:tcW w:w="2344" w:type="dxa"/>
            <w:shd w:val="clear" w:color="auto" w:fill="CCFFCC"/>
            <w:vAlign w:val="center"/>
          </w:tcPr>
          <w:p w14:paraId="2F0C6DEE" w14:textId="21423719" w:rsidR="00000AB3" w:rsidRPr="004065B1" w:rsidRDefault="00E00FE9" w:rsidP="000946D3">
            <w:proofErr w:type="spellStart"/>
            <w:r>
              <w:t>ECDISManagement</w:t>
            </w:r>
            <w:proofErr w:type="spellEnd"/>
          </w:p>
        </w:tc>
        <w:tc>
          <w:tcPr>
            <w:tcW w:w="2350" w:type="dxa"/>
            <w:shd w:val="clear" w:color="auto" w:fill="CCFFCC"/>
            <w:vAlign w:val="center"/>
          </w:tcPr>
          <w:p w14:paraId="0AE22087" w14:textId="77777777" w:rsidR="00000AB3" w:rsidRPr="004065B1" w:rsidRDefault="00000AB3" w:rsidP="000946D3">
            <w:r w:rsidRPr="000A066E">
              <w:rPr>
                <w:b/>
              </w:rPr>
              <w:t>IHO Reference</w:t>
            </w:r>
          </w:p>
        </w:tc>
        <w:tc>
          <w:tcPr>
            <w:tcW w:w="2304" w:type="dxa"/>
            <w:shd w:val="clear" w:color="auto" w:fill="CCFFCC"/>
            <w:vAlign w:val="center"/>
          </w:tcPr>
          <w:p w14:paraId="20067F16" w14:textId="6AD64AA7" w:rsidR="00000AB3" w:rsidRPr="004065B1" w:rsidRDefault="00000AB3" w:rsidP="000946D3"/>
        </w:tc>
      </w:tr>
      <w:tr w:rsidR="00000AB3" w14:paraId="21DC626E" w14:textId="77777777" w:rsidTr="008F067A">
        <w:trPr>
          <w:cantSplit/>
        </w:trPr>
        <w:tc>
          <w:tcPr>
            <w:tcW w:w="9526" w:type="dxa"/>
            <w:gridSpan w:val="4"/>
            <w:shd w:val="clear" w:color="auto" w:fill="CCFFCC"/>
            <w:vAlign w:val="center"/>
          </w:tcPr>
          <w:p w14:paraId="03C46ED4" w14:textId="77777777" w:rsidR="00000AB3" w:rsidRDefault="00000AB3" w:rsidP="000946D3">
            <w:r w:rsidRPr="000A066E">
              <w:rPr>
                <w:b/>
              </w:rPr>
              <w:t>Test description</w:t>
            </w:r>
          </w:p>
        </w:tc>
      </w:tr>
      <w:tr w:rsidR="00000AB3" w14:paraId="3533BB68" w14:textId="77777777" w:rsidTr="008F067A">
        <w:trPr>
          <w:cantSplit/>
        </w:trPr>
        <w:tc>
          <w:tcPr>
            <w:tcW w:w="9526" w:type="dxa"/>
            <w:gridSpan w:val="4"/>
            <w:vAlign w:val="center"/>
          </w:tcPr>
          <w:p w14:paraId="1EB8DE45" w14:textId="57361EDC" w:rsidR="00000AB3" w:rsidRPr="00DC4578" w:rsidRDefault="00000AB3" w:rsidP="002164D3">
            <w:pPr>
              <w:jc w:val="left"/>
              <w:rPr>
                <w:i/>
              </w:rPr>
            </w:pPr>
            <w:r w:rsidRPr="00DC4578">
              <w:rPr>
                <w:i/>
              </w:rPr>
              <w:t xml:space="preserve">To confirm the user is informed when there is incompatibility between installed ENCs and </w:t>
            </w:r>
            <w:r w:rsidR="00581F9A">
              <w:rPr>
                <w:i/>
              </w:rPr>
              <w:t>an</w:t>
            </w:r>
            <w:r w:rsidRPr="00DC4578">
              <w:rPr>
                <w:i/>
              </w:rPr>
              <w:t xml:space="preserve"> applied update exchange set.</w:t>
            </w:r>
          </w:p>
        </w:tc>
      </w:tr>
    </w:tbl>
    <w:p w14:paraId="1CA9636B" w14:textId="6F350085" w:rsidR="00000AB3" w:rsidRDefault="00000AB3" w:rsidP="00000AB3"/>
    <w:p w14:paraId="4513A586" w14:textId="77777777" w:rsidR="004A7876" w:rsidRPr="00000AB3" w:rsidRDefault="004A7876" w:rsidP="00000AB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
        <w:gridCol w:w="1755"/>
        <w:gridCol w:w="1453"/>
        <w:gridCol w:w="960"/>
        <w:gridCol w:w="960"/>
        <w:gridCol w:w="960"/>
        <w:gridCol w:w="960"/>
        <w:gridCol w:w="1954"/>
        <w:gridCol w:w="288"/>
      </w:tblGrid>
      <w:tr w:rsidR="004F582E" w14:paraId="26E6B3B8" w14:textId="77777777" w:rsidTr="008F067A">
        <w:trPr>
          <w:cantSplit/>
        </w:trPr>
        <w:tc>
          <w:tcPr>
            <w:tcW w:w="9526" w:type="dxa"/>
            <w:gridSpan w:val="9"/>
            <w:shd w:val="clear" w:color="auto" w:fill="CCFFCC"/>
            <w:vAlign w:val="center"/>
          </w:tcPr>
          <w:p w14:paraId="2957C329" w14:textId="77777777" w:rsidR="004F582E" w:rsidRPr="004065B1" w:rsidRDefault="004F582E" w:rsidP="00CB4150">
            <w:r w:rsidRPr="000A066E">
              <w:rPr>
                <w:b/>
              </w:rPr>
              <w:t>Setup</w:t>
            </w:r>
          </w:p>
        </w:tc>
      </w:tr>
      <w:tr w:rsidR="004F582E" w14:paraId="771871CA" w14:textId="77777777" w:rsidTr="008F067A">
        <w:trPr>
          <w:cantSplit/>
        </w:trPr>
        <w:tc>
          <w:tcPr>
            <w:tcW w:w="9526" w:type="dxa"/>
            <w:gridSpan w:val="9"/>
            <w:vAlign w:val="center"/>
          </w:tcPr>
          <w:p w14:paraId="7B8959AE" w14:textId="77777777" w:rsidR="00C7047F" w:rsidRPr="00DC4578" w:rsidRDefault="00C7047F" w:rsidP="00C7047F">
            <w:pPr>
              <w:rPr>
                <w:i/>
              </w:rPr>
            </w:pPr>
            <w:r w:rsidRPr="00DC4578">
              <w:rPr>
                <w:i/>
              </w:rPr>
              <w:t>No permits or ENCs installed</w:t>
            </w:r>
          </w:p>
          <w:p w14:paraId="5F425F1F" w14:textId="77777777" w:rsidR="00C7047F" w:rsidRPr="00DC4578" w:rsidRDefault="00C7047F" w:rsidP="00C7047F">
            <w:pPr>
              <w:rPr>
                <w:i/>
              </w:rPr>
            </w:pPr>
            <w:r w:rsidRPr="00DC4578">
              <w:rPr>
                <w:i/>
              </w:rPr>
              <w:t>Test data used:</w:t>
            </w:r>
          </w:p>
          <w:p w14:paraId="10480C4B" w14:textId="1FEFA85D" w:rsidR="00C7047F" w:rsidRPr="00DC4578" w:rsidRDefault="00C7047F" w:rsidP="00C7047F">
            <w:pPr>
              <w:rPr>
                <w:i/>
              </w:rPr>
            </w:pPr>
            <w:r w:rsidRPr="00DC4578">
              <w:rPr>
                <w:i/>
              </w:rPr>
              <w:t>1) IHO.CRT</w:t>
            </w:r>
            <w:r w:rsidR="0009326C">
              <w:rPr>
                <w:i/>
              </w:rPr>
              <w:t xml:space="preserve"> </w:t>
            </w:r>
            <w:r w:rsidRPr="00DC4578">
              <w:rPr>
                <w:i/>
              </w:rPr>
              <w:t xml:space="preserve"> [Pre-installed from previous tests]</w:t>
            </w:r>
          </w:p>
          <w:p w14:paraId="370C5F88" w14:textId="481ABE11" w:rsidR="00C7047F" w:rsidRPr="00DC4578" w:rsidRDefault="00C7047F" w:rsidP="00C7047F">
            <w:pPr>
              <w:rPr>
                <w:i/>
              </w:rPr>
            </w:pPr>
            <w:r w:rsidRPr="00DC4578">
              <w:rPr>
                <w:i/>
              </w:rPr>
              <w:t xml:space="preserve">2) </w:t>
            </w:r>
            <w:r w:rsidR="00823D26">
              <w:rPr>
                <w:i/>
              </w:rPr>
              <w:t>PERMIT.XML</w:t>
            </w:r>
          </w:p>
          <w:p w14:paraId="70B9A66A" w14:textId="6FD6E462" w:rsidR="00C7047F" w:rsidRPr="00DC4578" w:rsidRDefault="00C7047F" w:rsidP="00C7047F">
            <w:pPr>
              <w:rPr>
                <w:i/>
              </w:rPr>
            </w:pPr>
            <w:r w:rsidRPr="00DC4578">
              <w:rPr>
                <w:i/>
              </w:rPr>
              <w:t xml:space="preserve">3) </w:t>
            </w:r>
            <w:r w:rsidR="00C87A43">
              <w:rPr>
                <w:i/>
              </w:rPr>
              <w:t>Exchange Sets DataManagementG1, DataManagementG2, DataManagementG3</w:t>
            </w:r>
          </w:p>
          <w:p w14:paraId="1D3231B0" w14:textId="6E7E1827" w:rsidR="00C7047F" w:rsidRPr="00DC4578" w:rsidRDefault="00C7047F" w:rsidP="00C7047F">
            <w:pPr>
              <w:rPr>
                <w:i/>
              </w:rPr>
            </w:pPr>
            <w:r w:rsidRPr="00DC4578">
              <w:rPr>
                <w:i/>
              </w:rPr>
              <w:t>4) U</w:t>
            </w:r>
            <w:r w:rsidR="004A7876">
              <w:rPr>
                <w:i/>
              </w:rPr>
              <w:t xml:space="preserve">pdate exchange set </w:t>
            </w:r>
            <w:r w:rsidR="004A7876" w:rsidRPr="005849E8">
              <w:rPr>
                <w:b/>
                <w:bCs/>
                <w:i/>
              </w:rPr>
              <w:t>DataManagementG</w:t>
            </w:r>
            <w:r w:rsidR="004A7876">
              <w:rPr>
                <w:b/>
                <w:bCs/>
                <w:i/>
              </w:rPr>
              <w:t>4</w:t>
            </w:r>
          </w:p>
          <w:p w14:paraId="29A8E61C" w14:textId="24DDCCC9" w:rsidR="00C7047F" w:rsidRDefault="00C7047F" w:rsidP="00C7047F">
            <w:pPr>
              <w:rPr>
                <w:i/>
              </w:rPr>
            </w:pPr>
            <w:r w:rsidRPr="00DC4578">
              <w:rPr>
                <w:i/>
              </w:rPr>
              <w:t>Test data location:</w:t>
            </w:r>
          </w:p>
          <w:p w14:paraId="6C060BDD" w14:textId="649D6BFC" w:rsidR="00C87A43" w:rsidRPr="005849E8" w:rsidRDefault="005849E8">
            <w:pPr>
              <w:pStyle w:val="ListParagraph"/>
              <w:numPr>
                <w:ilvl w:val="0"/>
                <w:numId w:val="53"/>
              </w:numPr>
              <w:rPr>
                <w:b/>
                <w:bCs/>
                <w:i/>
              </w:rPr>
            </w:pPr>
            <w:r w:rsidRPr="005849E8">
              <w:rPr>
                <w:b/>
                <w:bCs/>
                <w:i/>
              </w:rPr>
              <w:t>DataManagementG1, DataManagementG2, DataManagementG3, DataManagementG</w:t>
            </w:r>
            <w:r>
              <w:rPr>
                <w:b/>
                <w:bCs/>
                <w:i/>
              </w:rPr>
              <w:t>4</w:t>
            </w:r>
          </w:p>
          <w:p w14:paraId="4F908A5A" w14:textId="39FAD158" w:rsidR="004F582E" w:rsidRPr="00DC4578" w:rsidRDefault="00C7047F" w:rsidP="00C7047F">
            <w:pPr>
              <w:rPr>
                <w:i/>
              </w:rPr>
            </w:pPr>
            <w:r w:rsidRPr="005849E8">
              <w:rPr>
                <w:i/>
                <w:color w:val="D9D9D9" w:themeColor="background1" w:themeShade="D9"/>
              </w:rPr>
              <w:t>7g</w:t>
            </w:r>
          </w:p>
        </w:tc>
      </w:tr>
      <w:tr w:rsidR="004F582E" w14:paraId="3F7E1B48" w14:textId="77777777" w:rsidTr="008F067A">
        <w:trPr>
          <w:cantSplit/>
        </w:trPr>
        <w:tc>
          <w:tcPr>
            <w:tcW w:w="9526" w:type="dxa"/>
            <w:gridSpan w:val="9"/>
            <w:shd w:val="clear" w:color="auto" w:fill="CCFFCC"/>
            <w:vAlign w:val="center"/>
          </w:tcPr>
          <w:p w14:paraId="7FD23D14" w14:textId="77777777" w:rsidR="004F582E" w:rsidRPr="004065B1" w:rsidRDefault="004F582E" w:rsidP="00CB4150">
            <w:r w:rsidRPr="000A066E">
              <w:rPr>
                <w:b/>
              </w:rPr>
              <w:t>Action</w:t>
            </w:r>
          </w:p>
        </w:tc>
      </w:tr>
      <w:tr w:rsidR="004F582E" w14:paraId="0CE4FE36" w14:textId="77777777" w:rsidTr="008F067A">
        <w:trPr>
          <w:cantSplit/>
        </w:trPr>
        <w:tc>
          <w:tcPr>
            <w:tcW w:w="9526" w:type="dxa"/>
            <w:gridSpan w:val="9"/>
            <w:vAlign w:val="center"/>
          </w:tcPr>
          <w:p w14:paraId="63E96C1A" w14:textId="5B601FC2" w:rsidR="004F582E" w:rsidRPr="00DC4578" w:rsidRDefault="00C7047F" w:rsidP="00CB4150">
            <w:pPr>
              <w:rPr>
                <w:i/>
              </w:rPr>
            </w:pPr>
            <w:r w:rsidRPr="00DC4578">
              <w:rPr>
                <w:i/>
              </w:rPr>
              <w:t>Install permits and load the</w:t>
            </w:r>
            <w:r w:rsidR="005849E8">
              <w:rPr>
                <w:i/>
              </w:rPr>
              <w:t xml:space="preserve"> exchange sets listed.</w:t>
            </w:r>
          </w:p>
        </w:tc>
      </w:tr>
      <w:tr w:rsidR="004F582E" w14:paraId="3853DFED" w14:textId="77777777" w:rsidTr="008F067A">
        <w:trPr>
          <w:cantSplit/>
        </w:trPr>
        <w:tc>
          <w:tcPr>
            <w:tcW w:w="9526" w:type="dxa"/>
            <w:gridSpan w:val="9"/>
            <w:tcBorders>
              <w:bottom w:val="single" w:sz="4" w:space="0" w:color="auto"/>
            </w:tcBorders>
            <w:shd w:val="clear" w:color="auto" w:fill="CCFFCC"/>
            <w:vAlign w:val="center"/>
          </w:tcPr>
          <w:p w14:paraId="47F90C26" w14:textId="77777777" w:rsidR="004F582E" w:rsidRPr="004065B1" w:rsidRDefault="004F582E" w:rsidP="00CB4150">
            <w:r w:rsidRPr="000A066E">
              <w:rPr>
                <w:b/>
              </w:rPr>
              <w:t>Results</w:t>
            </w:r>
          </w:p>
        </w:tc>
      </w:tr>
      <w:tr w:rsidR="004F582E" w14:paraId="0354737B" w14:textId="77777777" w:rsidTr="008F067A">
        <w:trPr>
          <w:cantSplit/>
        </w:trPr>
        <w:tc>
          <w:tcPr>
            <w:tcW w:w="9526" w:type="dxa"/>
            <w:gridSpan w:val="9"/>
            <w:tcBorders>
              <w:bottom w:val="nil"/>
            </w:tcBorders>
            <w:vAlign w:val="center"/>
          </w:tcPr>
          <w:p w14:paraId="59DE0F0E" w14:textId="43E7B64D" w:rsidR="003D3505" w:rsidRPr="004A7876" w:rsidRDefault="005849E8" w:rsidP="00C7047F">
            <w:pPr>
              <w:jc w:val="left"/>
              <w:rPr>
                <w:i/>
              </w:rPr>
            </w:pPr>
            <w:r w:rsidRPr="005849E8">
              <w:rPr>
                <w:b/>
                <w:bCs/>
                <w:i/>
              </w:rPr>
              <w:t>DataManagementG1, DataManagementG2</w:t>
            </w:r>
            <w:r>
              <w:rPr>
                <w:b/>
                <w:bCs/>
                <w:i/>
              </w:rPr>
              <w:t xml:space="preserve"> and </w:t>
            </w:r>
            <w:r w:rsidRPr="005849E8">
              <w:rPr>
                <w:b/>
                <w:bCs/>
                <w:i/>
              </w:rPr>
              <w:t>DataManagementG</w:t>
            </w:r>
            <w:r>
              <w:rPr>
                <w:b/>
                <w:bCs/>
                <w:i/>
              </w:rPr>
              <w:t xml:space="preserve">4 </w:t>
            </w:r>
            <w:r w:rsidR="00C7047F" w:rsidRPr="00DC4578">
              <w:rPr>
                <w:i/>
              </w:rPr>
              <w:t xml:space="preserve">should load without error. However when </w:t>
            </w:r>
            <w:r>
              <w:rPr>
                <w:i/>
              </w:rPr>
              <w:t xml:space="preserve">loading </w:t>
            </w:r>
            <w:r w:rsidRPr="005849E8">
              <w:rPr>
                <w:b/>
                <w:bCs/>
                <w:i/>
              </w:rPr>
              <w:t>DataManagementG</w:t>
            </w:r>
            <w:r>
              <w:rPr>
                <w:b/>
                <w:bCs/>
                <w:i/>
              </w:rPr>
              <w:t xml:space="preserve">4 </w:t>
            </w:r>
            <w:r w:rsidR="00C7047F" w:rsidRPr="00DC4578">
              <w:rPr>
                <w:i/>
              </w:rPr>
              <w:t xml:space="preserve">the system should install </w:t>
            </w:r>
            <w:r>
              <w:rPr>
                <w:i/>
              </w:rPr>
              <w:t>some</w:t>
            </w:r>
            <w:r w:rsidR="00C7047F" w:rsidRPr="00DC4578">
              <w:rPr>
                <w:i/>
              </w:rPr>
              <w:t xml:space="preserve"> ENC updates without error but the system must return </w:t>
            </w:r>
            <w:r>
              <w:rPr>
                <w:i/>
              </w:rPr>
              <w:t>an appropriate error message that the exchange set is incompatible with existing installed data.</w:t>
            </w:r>
          </w:p>
          <w:p w14:paraId="7B5EE1D9" w14:textId="62B351EE" w:rsidR="001A4004" w:rsidRPr="001A4004" w:rsidRDefault="001A4004" w:rsidP="001A4004">
            <w:pPr>
              <w:jc w:val="left"/>
              <w:rPr>
                <w:i/>
              </w:rPr>
            </w:pPr>
            <w:r w:rsidRPr="001A4004">
              <w:rPr>
                <w:i/>
              </w:rPr>
              <w:t>Note: Systems must appropriately manage the import of data from different Data Servers and store</w:t>
            </w:r>
          </w:p>
          <w:p w14:paraId="698778C0" w14:textId="3260BAB6" w:rsidR="005849E8" w:rsidRDefault="001A4004" w:rsidP="001A4004">
            <w:pPr>
              <w:jc w:val="left"/>
              <w:rPr>
                <w:i/>
              </w:rPr>
            </w:pPr>
            <w:r w:rsidRPr="0076683D">
              <w:rPr>
                <w:i/>
              </w:rPr>
              <w:t xml:space="preserve">information of installed data. When loading new </w:t>
            </w:r>
            <w:r w:rsidR="005849E8">
              <w:rPr>
                <w:i/>
              </w:rPr>
              <w:t xml:space="preserve">data systems </w:t>
            </w:r>
            <w:r w:rsidRPr="0076683D">
              <w:rPr>
                <w:i/>
              </w:rPr>
              <w:t xml:space="preserve">should check that </w:t>
            </w:r>
            <w:r w:rsidR="005849E8">
              <w:rPr>
                <w:i/>
              </w:rPr>
              <w:t xml:space="preserve">the S-128 revision information is compatible with that which is already installed and report any inconsistencies. </w:t>
            </w:r>
          </w:p>
          <w:p w14:paraId="408D4CB1" w14:textId="1DC1E451" w:rsidR="0009326C" w:rsidRPr="001A4004" w:rsidRDefault="001A4004" w:rsidP="001A4004">
            <w:pPr>
              <w:jc w:val="left"/>
              <w:rPr>
                <w:i/>
              </w:rPr>
            </w:pPr>
            <w:r w:rsidRPr="002164D3">
              <w:rPr>
                <w:i/>
              </w:rPr>
              <w:t>U</w:t>
            </w:r>
            <w:r w:rsidRPr="001A4004">
              <w:rPr>
                <w:i/>
              </w:rPr>
              <w:t>sers should only be prompted to install licenced</w:t>
            </w:r>
            <w:r w:rsidR="005849E8">
              <w:rPr>
                <w:i/>
              </w:rPr>
              <w:t xml:space="preserve"> datasets</w:t>
            </w:r>
          </w:p>
          <w:p w14:paraId="279A6787" w14:textId="2B498E2D" w:rsidR="00C7047F" w:rsidRPr="00DC4578" w:rsidRDefault="00C7047F" w:rsidP="00C7047F">
            <w:pPr>
              <w:jc w:val="left"/>
              <w:rPr>
                <w:i/>
              </w:rPr>
            </w:pPr>
            <w:r w:rsidRPr="00DC4578">
              <w:rPr>
                <w:i/>
              </w:rPr>
              <w:t xml:space="preserve">[The system will also display continuity errors as a result of non sequential loading when attempting to load and install the updates for </w:t>
            </w:r>
            <w:r w:rsidR="008F01CB">
              <w:rPr>
                <w:i/>
              </w:rPr>
              <w:t>101GB00</w:t>
            </w:r>
            <w:r w:rsidRPr="00DC4578">
              <w:rPr>
                <w:i/>
              </w:rPr>
              <w:t xml:space="preserve">40162A, </w:t>
            </w:r>
            <w:r w:rsidR="008F01CB">
              <w:rPr>
                <w:i/>
              </w:rPr>
              <w:t>101GB00</w:t>
            </w:r>
            <w:r w:rsidRPr="00DC4578">
              <w:rPr>
                <w:i/>
              </w:rPr>
              <w:t xml:space="preserve">40184A, </w:t>
            </w:r>
            <w:r w:rsidR="008F01CB">
              <w:rPr>
                <w:i/>
              </w:rPr>
              <w:t>101GB00</w:t>
            </w:r>
            <w:r w:rsidRPr="00DC4578">
              <w:rPr>
                <w:i/>
              </w:rPr>
              <w:t xml:space="preserve">40186D &amp; </w:t>
            </w:r>
            <w:r w:rsidR="008F01CB">
              <w:rPr>
                <w:i/>
              </w:rPr>
              <w:t>101GB00101GB00</w:t>
            </w:r>
            <w:r w:rsidRPr="00DC4578">
              <w:rPr>
                <w:i/>
              </w:rPr>
              <w:t>40202A.]</w:t>
            </w:r>
          </w:p>
          <w:p w14:paraId="698265BB" w14:textId="232159BB" w:rsidR="004F582E" w:rsidRPr="00DC4578" w:rsidRDefault="005849E8" w:rsidP="00C7047F">
            <w:pPr>
              <w:jc w:val="left"/>
              <w:rPr>
                <w:i/>
              </w:rPr>
            </w:pPr>
            <w:r w:rsidRPr="005849E8">
              <w:rPr>
                <w:b/>
                <w:bCs/>
                <w:i/>
              </w:rPr>
              <w:t>DataManagementG</w:t>
            </w:r>
            <w:r w:rsidR="009624CA">
              <w:rPr>
                <w:b/>
                <w:bCs/>
                <w:i/>
              </w:rPr>
              <w:t>4</w:t>
            </w:r>
            <w:r>
              <w:rPr>
                <w:b/>
                <w:bCs/>
                <w:i/>
              </w:rPr>
              <w:t xml:space="preserve"> </w:t>
            </w:r>
            <w:r w:rsidR="00C7047F" w:rsidRPr="00DC4578">
              <w:rPr>
                <w:i/>
              </w:rPr>
              <w:t>used in this test is dated 20 July 20</w:t>
            </w:r>
            <w:r w:rsidR="00C87A43">
              <w:rPr>
                <w:i/>
              </w:rPr>
              <w:t>1</w:t>
            </w:r>
            <w:r w:rsidR="00C7047F" w:rsidRPr="00DC4578">
              <w:rPr>
                <w:i/>
              </w:rPr>
              <w:t>6 and pre dates</w:t>
            </w:r>
            <w:r w:rsidR="009624CA" w:rsidRPr="005849E8">
              <w:rPr>
                <w:b/>
                <w:bCs/>
                <w:i/>
              </w:rPr>
              <w:t xml:space="preserve"> DataManagementG</w:t>
            </w:r>
            <w:r w:rsidR="009624CA">
              <w:rPr>
                <w:b/>
                <w:bCs/>
                <w:i/>
              </w:rPr>
              <w:t>3</w:t>
            </w:r>
          </w:p>
          <w:p w14:paraId="4A859FE8" w14:textId="77777777" w:rsidR="00C7047F" w:rsidRPr="00DC4578" w:rsidRDefault="00C7047F" w:rsidP="00C7047F">
            <w:pPr>
              <w:jc w:val="left"/>
              <w:rPr>
                <w:i/>
              </w:rPr>
            </w:pPr>
          </w:p>
        </w:tc>
      </w:tr>
      <w:tr w:rsidR="006D6859" w:rsidRPr="004A7876" w14:paraId="63AB79F1" w14:textId="77777777" w:rsidTr="008F067A">
        <w:trPr>
          <w:cantSplit/>
          <w:trHeight w:val="28"/>
        </w:trPr>
        <w:tc>
          <w:tcPr>
            <w:tcW w:w="250" w:type="dxa"/>
            <w:vMerge w:val="restart"/>
            <w:tcBorders>
              <w:top w:val="nil"/>
            </w:tcBorders>
            <w:shd w:val="clear" w:color="auto" w:fill="auto"/>
          </w:tcPr>
          <w:p w14:paraId="59DEF43F" w14:textId="77777777" w:rsidR="006D6859" w:rsidRPr="00000AB3" w:rsidRDefault="006D6859" w:rsidP="00730835">
            <w:pPr>
              <w:jc w:val="center"/>
              <w:rPr>
                <w:b/>
                <w:sz w:val="18"/>
                <w:szCs w:val="18"/>
              </w:rPr>
            </w:pPr>
          </w:p>
        </w:tc>
        <w:tc>
          <w:tcPr>
            <w:tcW w:w="1057" w:type="dxa"/>
            <w:vMerge w:val="restart"/>
            <w:tcBorders>
              <w:top w:val="single" w:sz="4" w:space="0" w:color="auto"/>
            </w:tcBorders>
            <w:shd w:val="clear" w:color="auto" w:fill="8DB3E2"/>
            <w:vAlign w:val="center"/>
          </w:tcPr>
          <w:p w14:paraId="594D086D" w14:textId="77777777" w:rsidR="006D6859" w:rsidRPr="004A7876" w:rsidRDefault="006D6859" w:rsidP="00730835">
            <w:pPr>
              <w:jc w:val="center"/>
              <w:rPr>
                <w:b/>
                <w:sz w:val="16"/>
                <w:szCs w:val="16"/>
              </w:rPr>
            </w:pPr>
            <w:r w:rsidRPr="004A7876">
              <w:rPr>
                <w:b/>
                <w:sz w:val="16"/>
                <w:szCs w:val="16"/>
              </w:rPr>
              <w:t>Test</w:t>
            </w:r>
          </w:p>
        </w:tc>
        <w:tc>
          <w:tcPr>
            <w:tcW w:w="1211" w:type="dxa"/>
            <w:vMerge w:val="restart"/>
            <w:tcBorders>
              <w:top w:val="single" w:sz="4" w:space="0" w:color="auto"/>
            </w:tcBorders>
            <w:shd w:val="clear" w:color="auto" w:fill="8DB3E2"/>
            <w:vAlign w:val="center"/>
          </w:tcPr>
          <w:p w14:paraId="7B4931E2" w14:textId="77777777" w:rsidR="006D6859" w:rsidRPr="004A7876" w:rsidRDefault="006D6859" w:rsidP="00730835">
            <w:pPr>
              <w:jc w:val="left"/>
              <w:rPr>
                <w:b/>
                <w:sz w:val="16"/>
                <w:szCs w:val="16"/>
              </w:rPr>
            </w:pPr>
            <w:r w:rsidRPr="004A7876">
              <w:rPr>
                <w:b/>
                <w:sz w:val="16"/>
                <w:szCs w:val="16"/>
              </w:rPr>
              <w:t>Cell Name</w:t>
            </w:r>
          </w:p>
        </w:tc>
        <w:tc>
          <w:tcPr>
            <w:tcW w:w="2268" w:type="dxa"/>
            <w:gridSpan w:val="2"/>
            <w:tcBorders>
              <w:top w:val="single" w:sz="4" w:space="0" w:color="auto"/>
            </w:tcBorders>
            <w:shd w:val="clear" w:color="auto" w:fill="8DB3E2"/>
            <w:vAlign w:val="center"/>
          </w:tcPr>
          <w:p w14:paraId="420BA7B5" w14:textId="77777777" w:rsidR="006D6859" w:rsidRPr="004A7876" w:rsidRDefault="006D6859" w:rsidP="00730835">
            <w:pPr>
              <w:jc w:val="center"/>
              <w:rPr>
                <w:b/>
                <w:sz w:val="16"/>
                <w:szCs w:val="16"/>
              </w:rPr>
            </w:pPr>
            <w:r w:rsidRPr="004A7876">
              <w:rPr>
                <w:b/>
                <w:sz w:val="16"/>
                <w:szCs w:val="16"/>
              </w:rPr>
              <w:t>Exchange Set Content</w:t>
            </w:r>
          </w:p>
        </w:tc>
        <w:tc>
          <w:tcPr>
            <w:tcW w:w="2268" w:type="dxa"/>
            <w:gridSpan w:val="2"/>
            <w:tcBorders>
              <w:top w:val="single" w:sz="4" w:space="0" w:color="auto"/>
            </w:tcBorders>
            <w:shd w:val="clear" w:color="auto" w:fill="8DB3E2"/>
            <w:vAlign w:val="center"/>
          </w:tcPr>
          <w:p w14:paraId="542DA74A" w14:textId="20C824F9" w:rsidR="006D6859" w:rsidRPr="004A7876" w:rsidRDefault="006D6859" w:rsidP="00730835">
            <w:pPr>
              <w:jc w:val="center"/>
              <w:rPr>
                <w:b/>
                <w:sz w:val="16"/>
                <w:szCs w:val="16"/>
              </w:rPr>
            </w:pPr>
            <w:r w:rsidRPr="004A7876">
              <w:rPr>
                <w:b/>
                <w:sz w:val="16"/>
                <w:szCs w:val="16"/>
              </w:rPr>
              <w:t xml:space="preserve">Expected </w:t>
            </w:r>
            <w:r w:rsidR="005849E8" w:rsidRPr="004A7876">
              <w:rPr>
                <w:b/>
                <w:sz w:val="16"/>
                <w:szCs w:val="16"/>
              </w:rPr>
              <w:t>ECDIS</w:t>
            </w:r>
            <w:r w:rsidRPr="004A7876">
              <w:rPr>
                <w:b/>
                <w:sz w:val="16"/>
                <w:szCs w:val="16"/>
              </w:rPr>
              <w:t xml:space="preserve"> Content</w:t>
            </w:r>
          </w:p>
        </w:tc>
        <w:tc>
          <w:tcPr>
            <w:tcW w:w="2126" w:type="dxa"/>
            <w:vMerge w:val="restart"/>
            <w:tcBorders>
              <w:top w:val="single" w:sz="4" w:space="0" w:color="auto"/>
            </w:tcBorders>
            <w:shd w:val="clear" w:color="auto" w:fill="8DB3E2"/>
            <w:vAlign w:val="center"/>
          </w:tcPr>
          <w:p w14:paraId="7677A83B" w14:textId="77777777" w:rsidR="006D6859" w:rsidRPr="004A7876" w:rsidRDefault="006D6859" w:rsidP="00730835">
            <w:pPr>
              <w:jc w:val="center"/>
              <w:rPr>
                <w:b/>
                <w:sz w:val="16"/>
                <w:szCs w:val="16"/>
              </w:rPr>
            </w:pPr>
            <w:r w:rsidRPr="004A7876">
              <w:rPr>
                <w:b/>
                <w:sz w:val="16"/>
                <w:szCs w:val="16"/>
              </w:rPr>
              <w:t>Comments</w:t>
            </w:r>
          </w:p>
        </w:tc>
        <w:tc>
          <w:tcPr>
            <w:tcW w:w="346" w:type="dxa"/>
            <w:vMerge w:val="restart"/>
            <w:tcBorders>
              <w:top w:val="nil"/>
            </w:tcBorders>
            <w:shd w:val="clear" w:color="auto" w:fill="auto"/>
          </w:tcPr>
          <w:p w14:paraId="677DE448" w14:textId="77777777" w:rsidR="006D6859" w:rsidRPr="004A7876" w:rsidRDefault="006D6859" w:rsidP="00730835">
            <w:pPr>
              <w:jc w:val="center"/>
              <w:rPr>
                <w:b/>
                <w:sz w:val="16"/>
                <w:szCs w:val="16"/>
              </w:rPr>
            </w:pPr>
          </w:p>
        </w:tc>
      </w:tr>
      <w:tr w:rsidR="004A7876" w:rsidRPr="004A7876" w14:paraId="4CE3DC7E" w14:textId="77777777" w:rsidTr="008F067A">
        <w:trPr>
          <w:cantSplit/>
          <w:trHeight w:val="22"/>
        </w:trPr>
        <w:tc>
          <w:tcPr>
            <w:tcW w:w="250" w:type="dxa"/>
            <w:vMerge/>
            <w:shd w:val="clear" w:color="auto" w:fill="auto"/>
          </w:tcPr>
          <w:p w14:paraId="4471FFF2" w14:textId="77777777" w:rsidR="006D6859" w:rsidRPr="00000AB3" w:rsidRDefault="006D6859" w:rsidP="00730835">
            <w:pPr>
              <w:jc w:val="left"/>
              <w:rPr>
                <w:sz w:val="18"/>
                <w:szCs w:val="18"/>
              </w:rPr>
            </w:pPr>
          </w:p>
        </w:tc>
        <w:tc>
          <w:tcPr>
            <w:tcW w:w="1057" w:type="dxa"/>
            <w:vMerge/>
            <w:shd w:val="clear" w:color="auto" w:fill="6699FF"/>
            <w:vAlign w:val="center"/>
          </w:tcPr>
          <w:p w14:paraId="6474C83E" w14:textId="77777777" w:rsidR="006D6859" w:rsidRPr="004A7876" w:rsidRDefault="006D6859" w:rsidP="00730835">
            <w:pPr>
              <w:jc w:val="left"/>
              <w:rPr>
                <w:sz w:val="16"/>
                <w:szCs w:val="16"/>
              </w:rPr>
            </w:pPr>
          </w:p>
        </w:tc>
        <w:tc>
          <w:tcPr>
            <w:tcW w:w="1211" w:type="dxa"/>
            <w:vMerge/>
            <w:shd w:val="clear" w:color="auto" w:fill="6699FF"/>
            <w:vAlign w:val="center"/>
          </w:tcPr>
          <w:p w14:paraId="6F32F0DA" w14:textId="77777777" w:rsidR="006D6859" w:rsidRPr="004A7876" w:rsidRDefault="006D6859" w:rsidP="00730835">
            <w:pPr>
              <w:jc w:val="left"/>
              <w:rPr>
                <w:sz w:val="16"/>
                <w:szCs w:val="16"/>
              </w:rPr>
            </w:pPr>
          </w:p>
        </w:tc>
        <w:tc>
          <w:tcPr>
            <w:tcW w:w="1134" w:type="dxa"/>
            <w:shd w:val="clear" w:color="auto" w:fill="8DB3E2"/>
            <w:vAlign w:val="center"/>
          </w:tcPr>
          <w:p w14:paraId="104EBE7B"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37EE1BB9" w14:textId="77777777" w:rsidR="006D6859" w:rsidRPr="004A7876" w:rsidRDefault="006D6859" w:rsidP="00730835">
            <w:pPr>
              <w:jc w:val="left"/>
              <w:rPr>
                <w:b/>
                <w:sz w:val="16"/>
                <w:szCs w:val="16"/>
              </w:rPr>
            </w:pPr>
            <w:r w:rsidRPr="004A7876">
              <w:rPr>
                <w:b/>
                <w:sz w:val="16"/>
                <w:szCs w:val="16"/>
              </w:rPr>
              <w:t>Update N°</w:t>
            </w:r>
          </w:p>
        </w:tc>
        <w:tc>
          <w:tcPr>
            <w:tcW w:w="1134" w:type="dxa"/>
            <w:shd w:val="clear" w:color="auto" w:fill="8DB3E2"/>
            <w:vAlign w:val="center"/>
          </w:tcPr>
          <w:p w14:paraId="44AA5409" w14:textId="77777777" w:rsidR="006D6859" w:rsidRPr="004A7876" w:rsidRDefault="006D6859" w:rsidP="00730835">
            <w:pPr>
              <w:jc w:val="left"/>
              <w:rPr>
                <w:b/>
                <w:sz w:val="16"/>
                <w:szCs w:val="16"/>
              </w:rPr>
            </w:pPr>
            <w:r w:rsidRPr="004A7876">
              <w:rPr>
                <w:b/>
                <w:sz w:val="16"/>
                <w:szCs w:val="16"/>
              </w:rPr>
              <w:t>Edition N°</w:t>
            </w:r>
          </w:p>
        </w:tc>
        <w:tc>
          <w:tcPr>
            <w:tcW w:w="1134" w:type="dxa"/>
            <w:shd w:val="clear" w:color="auto" w:fill="8DB3E2"/>
            <w:vAlign w:val="center"/>
          </w:tcPr>
          <w:p w14:paraId="5566B037" w14:textId="77777777" w:rsidR="006D6859" w:rsidRPr="004A7876" w:rsidRDefault="006D6859" w:rsidP="00730835">
            <w:pPr>
              <w:jc w:val="left"/>
              <w:rPr>
                <w:b/>
                <w:sz w:val="16"/>
                <w:szCs w:val="16"/>
              </w:rPr>
            </w:pPr>
            <w:r w:rsidRPr="004A7876">
              <w:rPr>
                <w:b/>
                <w:sz w:val="16"/>
                <w:szCs w:val="16"/>
              </w:rPr>
              <w:t>Update N°</w:t>
            </w:r>
          </w:p>
        </w:tc>
        <w:tc>
          <w:tcPr>
            <w:tcW w:w="2126" w:type="dxa"/>
            <w:vMerge/>
            <w:shd w:val="clear" w:color="auto" w:fill="6699FF"/>
            <w:vAlign w:val="center"/>
          </w:tcPr>
          <w:p w14:paraId="5F830ABD" w14:textId="77777777" w:rsidR="006D6859" w:rsidRPr="004A7876" w:rsidRDefault="006D6859" w:rsidP="00730835">
            <w:pPr>
              <w:jc w:val="left"/>
              <w:rPr>
                <w:sz w:val="16"/>
                <w:szCs w:val="16"/>
              </w:rPr>
            </w:pPr>
          </w:p>
        </w:tc>
        <w:tc>
          <w:tcPr>
            <w:tcW w:w="346" w:type="dxa"/>
            <w:vMerge/>
            <w:shd w:val="clear" w:color="auto" w:fill="auto"/>
          </w:tcPr>
          <w:p w14:paraId="413FEFEB" w14:textId="77777777" w:rsidR="006D6859" w:rsidRPr="004A7876" w:rsidRDefault="006D6859" w:rsidP="00730835">
            <w:pPr>
              <w:jc w:val="left"/>
              <w:rPr>
                <w:sz w:val="16"/>
                <w:szCs w:val="16"/>
              </w:rPr>
            </w:pPr>
          </w:p>
        </w:tc>
      </w:tr>
      <w:tr w:rsidR="004A7876" w:rsidRPr="004A7876" w14:paraId="1C7DF97B" w14:textId="77777777" w:rsidTr="008F067A">
        <w:trPr>
          <w:cantSplit/>
          <w:trHeight w:val="22"/>
        </w:trPr>
        <w:tc>
          <w:tcPr>
            <w:tcW w:w="250" w:type="dxa"/>
            <w:vMerge/>
            <w:shd w:val="clear" w:color="auto" w:fill="auto"/>
          </w:tcPr>
          <w:p w14:paraId="5C8EAA9C" w14:textId="77777777" w:rsidR="006D6859" w:rsidRPr="00000AB3" w:rsidRDefault="006D6859" w:rsidP="00730835">
            <w:pPr>
              <w:jc w:val="left"/>
              <w:rPr>
                <w:sz w:val="18"/>
                <w:szCs w:val="18"/>
              </w:rPr>
            </w:pPr>
          </w:p>
        </w:tc>
        <w:tc>
          <w:tcPr>
            <w:tcW w:w="1057" w:type="dxa"/>
            <w:vMerge w:val="restart"/>
            <w:shd w:val="clear" w:color="auto" w:fill="DBE5F1"/>
            <w:vAlign w:val="center"/>
          </w:tcPr>
          <w:p w14:paraId="2DB89BC5" w14:textId="7980CDDB" w:rsidR="006D6859" w:rsidRPr="004A7876" w:rsidRDefault="005849E8" w:rsidP="00730835">
            <w:pPr>
              <w:jc w:val="left"/>
              <w:rPr>
                <w:sz w:val="16"/>
                <w:szCs w:val="16"/>
              </w:rPr>
            </w:pPr>
            <w:r w:rsidRPr="004A7876">
              <w:rPr>
                <w:b/>
                <w:bCs/>
                <w:i/>
                <w:sz w:val="16"/>
                <w:szCs w:val="16"/>
              </w:rPr>
              <w:t>DataManagementG1</w:t>
            </w:r>
          </w:p>
        </w:tc>
        <w:tc>
          <w:tcPr>
            <w:tcW w:w="1211" w:type="dxa"/>
            <w:shd w:val="clear" w:color="auto" w:fill="DBE5F1"/>
          </w:tcPr>
          <w:p w14:paraId="1E3CB1C8" w14:textId="6CBB988E"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tcPr>
          <w:p w14:paraId="197CF7A3"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6A34E19C" w14:textId="77777777" w:rsidR="006D6859" w:rsidRPr="004A7876" w:rsidRDefault="006D6859" w:rsidP="00730835">
            <w:pPr>
              <w:jc w:val="center"/>
              <w:rPr>
                <w:sz w:val="16"/>
                <w:szCs w:val="16"/>
              </w:rPr>
            </w:pPr>
            <w:r w:rsidRPr="004A7876">
              <w:rPr>
                <w:sz w:val="16"/>
                <w:szCs w:val="16"/>
              </w:rPr>
              <w:t>16</w:t>
            </w:r>
          </w:p>
        </w:tc>
        <w:tc>
          <w:tcPr>
            <w:tcW w:w="1134" w:type="dxa"/>
            <w:shd w:val="clear" w:color="auto" w:fill="DBE5F1"/>
          </w:tcPr>
          <w:p w14:paraId="09BFFCC2" w14:textId="77777777" w:rsidR="006D6859" w:rsidRPr="004A7876" w:rsidRDefault="006D6859" w:rsidP="00730835">
            <w:pPr>
              <w:jc w:val="center"/>
              <w:rPr>
                <w:sz w:val="16"/>
                <w:szCs w:val="16"/>
              </w:rPr>
            </w:pPr>
            <w:r w:rsidRPr="004A7876">
              <w:rPr>
                <w:sz w:val="16"/>
                <w:szCs w:val="16"/>
              </w:rPr>
              <w:t>22</w:t>
            </w:r>
          </w:p>
        </w:tc>
        <w:tc>
          <w:tcPr>
            <w:tcW w:w="1134" w:type="dxa"/>
            <w:shd w:val="clear" w:color="auto" w:fill="DBE5F1"/>
          </w:tcPr>
          <w:p w14:paraId="25506536" w14:textId="77777777" w:rsidR="006D6859" w:rsidRPr="004A7876" w:rsidRDefault="006D6859" w:rsidP="00730835">
            <w:pPr>
              <w:jc w:val="center"/>
              <w:rPr>
                <w:sz w:val="16"/>
                <w:szCs w:val="16"/>
              </w:rPr>
            </w:pPr>
            <w:r w:rsidRPr="004A7876">
              <w:rPr>
                <w:sz w:val="16"/>
                <w:szCs w:val="16"/>
              </w:rPr>
              <w:t>16</w:t>
            </w:r>
          </w:p>
        </w:tc>
        <w:tc>
          <w:tcPr>
            <w:tcW w:w="2126" w:type="dxa"/>
            <w:shd w:val="clear" w:color="auto" w:fill="DBE5F1"/>
          </w:tcPr>
          <w:p w14:paraId="18478E14" w14:textId="77777777" w:rsidR="006D6859" w:rsidRPr="004A7876" w:rsidRDefault="006D6859" w:rsidP="00730835">
            <w:pPr>
              <w:jc w:val="left"/>
              <w:rPr>
                <w:sz w:val="16"/>
                <w:szCs w:val="16"/>
              </w:rPr>
            </w:pPr>
          </w:p>
        </w:tc>
        <w:tc>
          <w:tcPr>
            <w:tcW w:w="346" w:type="dxa"/>
            <w:vMerge/>
            <w:shd w:val="clear" w:color="auto" w:fill="auto"/>
          </w:tcPr>
          <w:p w14:paraId="0C22575B" w14:textId="77777777" w:rsidR="006D6859" w:rsidRPr="004A7876" w:rsidRDefault="006D6859" w:rsidP="00730835">
            <w:pPr>
              <w:jc w:val="left"/>
              <w:rPr>
                <w:sz w:val="16"/>
                <w:szCs w:val="16"/>
              </w:rPr>
            </w:pPr>
          </w:p>
        </w:tc>
      </w:tr>
      <w:tr w:rsidR="004A7876" w:rsidRPr="004A7876" w14:paraId="2C2B41AE" w14:textId="77777777" w:rsidTr="008F067A">
        <w:trPr>
          <w:cantSplit/>
          <w:trHeight w:val="22"/>
        </w:trPr>
        <w:tc>
          <w:tcPr>
            <w:tcW w:w="250" w:type="dxa"/>
            <w:vMerge/>
            <w:shd w:val="clear" w:color="auto" w:fill="auto"/>
          </w:tcPr>
          <w:p w14:paraId="27D898BC" w14:textId="77777777" w:rsidR="006D6859" w:rsidRPr="00000AB3" w:rsidRDefault="006D6859" w:rsidP="00730835">
            <w:pPr>
              <w:jc w:val="left"/>
              <w:rPr>
                <w:sz w:val="18"/>
                <w:szCs w:val="18"/>
              </w:rPr>
            </w:pPr>
          </w:p>
        </w:tc>
        <w:tc>
          <w:tcPr>
            <w:tcW w:w="1057" w:type="dxa"/>
            <w:vMerge/>
            <w:shd w:val="clear" w:color="auto" w:fill="DBE5F1"/>
            <w:vAlign w:val="center"/>
          </w:tcPr>
          <w:p w14:paraId="3B682EDA" w14:textId="77777777" w:rsidR="006D6859" w:rsidRPr="004A7876" w:rsidRDefault="006D6859" w:rsidP="00730835">
            <w:pPr>
              <w:jc w:val="left"/>
              <w:rPr>
                <w:sz w:val="16"/>
                <w:szCs w:val="16"/>
              </w:rPr>
            </w:pPr>
          </w:p>
        </w:tc>
        <w:tc>
          <w:tcPr>
            <w:tcW w:w="1211" w:type="dxa"/>
            <w:shd w:val="clear" w:color="auto" w:fill="DBE5F1"/>
          </w:tcPr>
          <w:p w14:paraId="26DA30C5" w14:textId="73D8729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tcPr>
          <w:p w14:paraId="1B8DCBA9"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29CAE0EC" w14:textId="77777777" w:rsidR="006D6859" w:rsidRPr="004A7876" w:rsidRDefault="006D6859" w:rsidP="00730835">
            <w:pPr>
              <w:jc w:val="center"/>
              <w:rPr>
                <w:sz w:val="16"/>
                <w:szCs w:val="16"/>
              </w:rPr>
            </w:pPr>
            <w:r w:rsidRPr="004A7876">
              <w:rPr>
                <w:sz w:val="16"/>
                <w:szCs w:val="16"/>
              </w:rPr>
              <w:t>6</w:t>
            </w:r>
          </w:p>
        </w:tc>
        <w:tc>
          <w:tcPr>
            <w:tcW w:w="1134" w:type="dxa"/>
            <w:shd w:val="clear" w:color="auto" w:fill="DBE5F1"/>
          </w:tcPr>
          <w:p w14:paraId="67237EFF"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57CBDE7E" w14:textId="77777777" w:rsidR="006D6859" w:rsidRPr="004A7876" w:rsidRDefault="006D6859" w:rsidP="00730835">
            <w:pPr>
              <w:jc w:val="center"/>
              <w:rPr>
                <w:sz w:val="16"/>
                <w:szCs w:val="16"/>
              </w:rPr>
            </w:pPr>
            <w:r w:rsidRPr="004A7876">
              <w:rPr>
                <w:sz w:val="16"/>
                <w:szCs w:val="16"/>
              </w:rPr>
              <w:t>6</w:t>
            </w:r>
          </w:p>
        </w:tc>
        <w:tc>
          <w:tcPr>
            <w:tcW w:w="2126" w:type="dxa"/>
            <w:shd w:val="clear" w:color="auto" w:fill="DBE5F1"/>
          </w:tcPr>
          <w:p w14:paraId="43236A28" w14:textId="77777777" w:rsidR="006D6859" w:rsidRPr="004A7876" w:rsidRDefault="006D6859" w:rsidP="00730835">
            <w:pPr>
              <w:jc w:val="left"/>
              <w:rPr>
                <w:sz w:val="16"/>
                <w:szCs w:val="16"/>
              </w:rPr>
            </w:pPr>
          </w:p>
        </w:tc>
        <w:tc>
          <w:tcPr>
            <w:tcW w:w="346" w:type="dxa"/>
            <w:vMerge/>
            <w:shd w:val="clear" w:color="auto" w:fill="auto"/>
          </w:tcPr>
          <w:p w14:paraId="40AC46F7" w14:textId="77777777" w:rsidR="006D6859" w:rsidRPr="004A7876" w:rsidRDefault="006D6859" w:rsidP="00730835">
            <w:pPr>
              <w:jc w:val="left"/>
              <w:rPr>
                <w:sz w:val="16"/>
                <w:szCs w:val="16"/>
              </w:rPr>
            </w:pPr>
          </w:p>
        </w:tc>
      </w:tr>
      <w:tr w:rsidR="004A7876" w:rsidRPr="004A7876" w14:paraId="61BD3DD0" w14:textId="77777777" w:rsidTr="008F067A">
        <w:trPr>
          <w:cantSplit/>
          <w:trHeight w:val="22"/>
        </w:trPr>
        <w:tc>
          <w:tcPr>
            <w:tcW w:w="250" w:type="dxa"/>
            <w:vMerge/>
            <w:shd w:val="clear" w:color="auto" w:fill="auto"/>
          </w:tcPr>
          <w:p w14:paraId="128382C9" w14:textId="77777777" w:rsidR="006D6859" w:rsidRPr="00000AB3" w:rsidRDefault="006D6859" w:rsidP="00730835">
            <w:pPr>
              <w:jc w:val="left"/>
              <w:rPr>
                <w:sz w:val="18"/>
                <w:szCs w:val="18"/>
              </w:rPr>
            </w:pPr>
          </w:p>
        </w:tc>
        <w:tc>
          <w:tcPr>
            <w:tcW w:w="1057" w:type="dxa"/>
            <w:vMerge/>
            <w:shd w:val="clear" w:color="auto" w:fill="DBE5F1"/>
            <w:vAlign w:val="center"/>
          </w:tcPr>
          <w:p w14:paraId="5A3D12F0" w14:textId="77777777" w:rsidR="006D6859" w:rsidRPr="004A7876" w:rsidRDefault="006D6859" w:rsidP="00730835">
            <w:pPr>
              <w:jc w:val="left"/>
              <w:rPr>
                <w:sz w:val="16"/>
                <w:szCs w:val="16"/>
              </w:rPr>
            </w:pPr>
          </w:p>
        </w:tc>
        <w:tc>
          <w:tcPr>
            <w:tcW w:w="1211" w:type="dxa"/>
            <w:shd w:val="clear" w:color="auto" w:fill="DBE5F1"/>
          </w:tcPr>
          <w:p w14:paraId="740C6AAF" w14:textId="51B150E4"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tcPr>
          <w:p w14:paraId="1B65B23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2771A398"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4D9DD4FC"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3B00AE6D" w14:textId="77777777" w:rsidR="006D6859" w:rsidRPr="004A7876" w:rsidRDefault="006D6859" w:rsidP="00730835">
            <w:pPr>
              <w:jc w:val="center"/>
              <w:rPr>
                <w:sz w:val="16"/>
                <w:szCs w:val="16"/>
              </w:rPr>
            </w:pPr>
            <w:r w:rsidRPr="004A7876">
              <w:rPr>
                <w:sz w:val="16"/>
                <w:szCs w:val="16"/>
              </w:rPr>
              <w:t>9</w:t>
            </w:r>
          </w:p>
        </w:tc>
        <w:tc>
          <w:tcPr>
            <w:tcW w:w="2126" w:type="dxa"/>
            <w:shd w:val="clear" w:color="auto" w:fill="DBE5F1"/>
          </w:tcPr>
          <w:p w14:paraId="24304E23" w14:textId="77777777" w:rsidR="006D6859" w:rsidRPr="004A7876" w:rsidRDefault="006D6859" w:rsidP="00730835">
            <w:pPr>
              <w:jc w:val="left"/>
              <w:rPr>
                <w:sz w:val="16"/>
                <w:szCs w:val="16"/>
              </w:rPr>
            </w:pPr>
          </w:p>
        </w:tc>
        <w:tc>
          <w:tcPr>
            <w:tcW w:w="346" w:type="dxa"/>
            <w:vMerge/>
            <w:shd w:val="clear" w:color="auto" w:fill="auto"/>
          </w:tcPr>
          <w:p w14:paraId="6C325394" w14:textId="77777777" w:rsidR="006D6859" w:rsidRPr="004A7876" w:rsidRDefault="006D6859" w:rsidP="00730835">
            <w:pPr>
              <w:jc w:val="left"/>
              <w:rPr>
                <w:sz w:val="16"/>
                <w:szCs w:val="16"/>
              </w:rPr>
            </w:pPr>
          </w:p>
        </w:tc>
      </w:tr>
      <w:tr w:rsidR="004A7876" w:rsidRPr="004A7876" w14:paraId="580476C3" w14:textId="77777777" w:rsidTr="008F067A">
        <w:trPr>
          <w:cantSplit/>
          <w:trHeight w:val="22"/>
        </w:trPr>
        <w:tc>
          <w:tcPr>
            <w:tcW w:w="250" w:type="dxa"/>
            <w:vMerge/>
            <w:shd w:val="clear" w:color="auto" w:fill="auto"/>
          </w:tcPr>
          <w:p w14:paraId="33F947E1" w14:textId="77777777" w:rsidR="006D6859" w:rsidRPr="00000AB3" w:rsidRDefault="006D6859" w:rsidP="00730835">
            <w:pPr>
              <w:jc w:val="left"/>
              <w:rPr>
                <w:sz w:val="18"/>
                <w:szCs w:val="18"/>
              </w:rPr>
            </w:pPr>
          </w:p>
        </w:tc>
        <w:tc>
          <w:tcPr>
            <w:tcW w:w="1057" w:type="dxa"/>
            <w:vMerge/>
            <w:shd w:val="clear" w:color="auto" w:fill="DBE5F1"/>
            <w:vAlign w:val="center"/>
          </w:tcPr>
          <w:p w14:paraId="7D474B1E" w14:textId="77777777" w:rsidR="006D6859" w:rsidRPr="004A7876" w:rsidRDefault="006D6859" w:rsidP="00730835">
            <w:pPr>
              <w:jc w:val="left"/>
              <w:rPr>
                <w:sz w:val="16"/>
                <w:szCs w:val="16"/>
              </w:rPr>
            </w:pPr>
          </w:p>
        </w:tc>
        <w:tc>
          <w:tcPr>
            <w:tcW w:w="1211" w:type="dxa"/>
            <w:shd w:val="clear" w:color="auto" w:fill="DBE5F1"/>
          </w:tcPr>
          <w:p w14:paraId="3319A992" w14:textId="1A7917A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tcPr>
          <w:p w14:paraId="7A8B20A0"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466F8B1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038D471"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tcPr>
          <w:p w14:paraId="5F3AC505"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tcPr>
          <w:p w14:paraId="6CA54614" w14:textId="77777777" w:rsidR="006D6859" w:rsidRPr="004A7876" w:rsidRDefault="006D6859" w:rsidP="00730835">
            <w:pPr>
              <w:jc w:val="left"/>
              <w:rPr>
                <w:sz w:val="16"/>
                <w:szCs w:val="16"/>
              </w:rPr>
            </w:pPr>
          </w:p>
        </w:tc>
        <w:tc>
          <w:tcPr>
            <w:tcW w:w="346" w:type="dxa"/>
            <w:vMerge/>
            <w:shd w:val="clear" w:color="auto" w:fill="auto"/>
          </w:tcPr>
          <w:p w14:paraId="1B7E515F" w14:textId="77777777" w:rsidR="006D6859" w:rsidRPr="004A7876" w:rsidRDefault="006D6859" w:rsidP="00730835">
            <w:pPr>
              <w:jc w:val="left"/>
              <w:rPr>
                <w:sz w:val="16"/>
                <w:szCs w:val="16"/>
              </w:rPr>
            </w:pPr>
          </w:p>
        </w:tc>
      </w:tr>
      <w:tr w:rsidR="004A7876" w:rsidRPr="004A7876" w14:paraId="15A505E0" w14:textId="77777777" w:rsidTr="008F067A">
        <w:trPr>
          <w:cantSplit/>
          <w:trHeight w:val="22"/>
        </w:trPr>
        <w:tc>
          <w:tcPr>
            <w:tcW w:w="250" w:type="dxa"/>
            <w:vMerge/>
            <w:shd w:val="clear" w:color="auto" w:fill="auto"/>
          </w:tcPr>
          <w:p w14:paraId="3E4CFB18" w14:textId="77777777" w:rsidR="006D6859" w:rsidRPr="00000AB3" w:rsidRDefault="006D6859" w:rsidP="00730835">
            <w:pPr>
              <w:jc w:val="left"/>
              <w:rPr>
                <w:sz w:val="18"/>
                <w:szCs w:val="18"/>
              </w:rPr>
            </w:pPr>
          </w:p>
        </w:tc>
        <w:tc>
          <w:tcPr>
            <w:tcW w:w="1057" w:type="dxa"/>
            <w:vMerge w:val="restart"/>
            <w:shd w:val="clear" w:color="auto" w:fill="DBE5F1"/>
            <w:vAlign w:val="center"/>
          </w:tcPr>
          <w:p w14:paraId="65FB7A4B" w14:textId="34DDE823" w:rsidR="006D6859" w:rsidRPr="004A7876" w:rsidRDefault="005849E8" w:rsidP="00730835">
            <w:pPr>
              <w:jc w:val="left"/>
              <w:rPr>
                <w:sz w:val="16"/>
                <w:szCs w:val="16"/>
              </w:rPr>
            </w:pPr>
            <w:r w:rsidRPr="004A7876">
              <w:rPr>
                <w:b/>
                <w:bCs/>
                <w:i/>
                <w:sz w:val="16"/>
                <w:szCs w:val="16"/>
              </w:rPr>
              <w:t>DataManagementG2</w:t>
            </w:r>
          </w:p>
        </w:tc>
        <w:tc>
          <w:tcPr>
            <w:tcW w:w="1211" w:type="dxa"/>
            <w:shd w:val="clear" w:color="auto" w:fill="DBE5F1"/>
          </w:tcPr>
          <w:p w14:paraId="7B8F6B2E" w14:textId="328DB09F"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tcPr>
          <w:p w14:paraId="480FBF0B"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1F20E23D"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4B93FE7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079555C7"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07085829" w14:textId="0925C9DB" w:rsidR="006D6859" w:rsidRPr="004A7876" w:rsidRDefault="006D6859" w:rsidP="00730835">
            <w:pPr>
              <w:jc w:val="left"/>
              <w:rPr>
                <w:sz w:val="16"/>
                <w:szCs w:val="16"/>
              </w:rPr>
            </w:pPr>
            <w:r w:rsidRPr="004A7876">
              <w:rPr>
                <w:sz w:val="16"/>
                <w:szCs w:val="16"/>
              </w:rPr>
              <w:t xml:space="preserve">Cells installed for this </w:t>
            </w:r>
            <w:r w:rsidR="005849E8" w:rsidRPr="004A7876">
              <w:rPr>
                <w:sz w:val="16"/>
                <w:szCs w:val="16"/>
              </w:rPr>
              <w:t xml:space="preserve">exchange set </w:t>
            </w:r>
            <w:r w:rsidRPr="004A7876">
              <w:rPr>
                <w:sz w:val="16"/>
                <w:szCs w:val="16"/>
              </w:rPr>
              <w:t>but with the incompatibility warning</w:t>
            </w:r>
          </w:p>
        </w:tc>
        <w:tc>
          <w:tcPr>
            <w:tcW w:w="346" w:type="dxa"/>
            <w:vMerge/>
            <w:shd w:val="clear" w:color="auto" w:fill="auto"/>
          </w:tcPr>
          <w:p w14:paraId="662ADE74" w14:textId="77777777" w:rsidR="006D6859" w:rsidRPr="004A7876" w:rsidRDefault="006D6859" w:rsidP="00730835">
            <w:pPr>
              <w:jc w:val="left"/>
              <w:rPr>
                <w:sz w:val="16"/>
                <w:szCs w:val="16"/>
              </w:rPr>
            </w:pPr>
          </w:p>
        </w:tc>
      </w:tr>
      <w:tr w:rsidR="004A7876" w:rsidRPr="004A7876" w14:paraId="21272F9F" w14:textId="77777777" w:rsidTr="008F067A">
        <w:trPr>
          <w:cantSplit/>
          <w:trHeight w:val="22"/>
        </w:trPr>
        <w:tc>
          <w:tcPr>
            <w:tcW w:w="250" w:type="dxa"/>
            <w:vMerge/>
            <w:shd w:val="clear" w:color="auto" w:fill="auto"/>
          </w:tcPr>
          <w:p w14:paraId="76DF0DE8" w14:textId="77777777" w:rsidR="006D6859" w:rsidRPr="00000AB3" w:rsidRDefault="006D6859" w:rsidP="00730835">
            <w:pPr>
              <w:jc w:val="left"/>
              <w:rPr>
                <w:sz w:val="18"/>
                <w:szCs w:val="18"/>
              </w:rPr>
            </w:pPr>
          </w:p>
        </w:tc>
        <w:tc>
          <w:tcPr>
            <w:tcW w:w="1057" w:type="dxa"/>
            <w:vMerge/>
            <w:shd w:val="clear" w:color="auto" w:fill="DBE5F1"/>
            <w:vAlign w:val="center"/>
          </w:tcPr>
          <w:p w14:paraId="66256B93" w14:textId="77777777" w:rsidR="006D6859" w:rsidRPr="004A7876" w:rsidRDefault="006D6859" w:rsidP="00730835">
            <w:pPr>
              <w:jc w:val="left"/>
              <w:rPr>
                <w:sz w:val="16"/>
                <w:szCs w:val="16"/>
              </w:rPr>
            </w:pPr>
          </w:p>
        </w:tc>
        <w:tc>
          <w:tcPr>
            <w:tcW w:w="1211" w:type="dxa"/>
            <w:shd w:val="clear" w:color="auto" w:fill="DBE5F1"/>
          </w:tcPr>
          <w:p w14:paraId="449CCEA1" w14:textId="00BD91C4"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tcPr>
          <w:p w14:paraId="4EAFC35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47E6AE90"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tcPr>
          <w:p w14:paraId="77C393BD"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2507BA2A"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tcPr>
          <w:p w14:paraId="347DA484" w14:textId="77777777" w:rsidR="006D6859" w:rsidRPr="004A7876" w:rsidRDefault="006D6859" w:rsidP="00730835">
            <w:pPr>
              <w:jc w:val="left"/>
              <w:rPr>
                <w:sz w:val="16"/>
                <w:szCs w:val="16"/>
              </w:rPr>
            </w:pPr>
          </w:p>
        </w:tc>
        <w:tc>
          <w:tcPr>
            <w:tcW w:w="346" w:type="dxa"/>
            <w:vMerge/>
            <w:shd w:val="clear" w:color="auto" w:fill="auto"/>
          </w:tcPr>
          <w:p w14:paraId="531D2BD3" w14:textId="77777777" w:rsidR="006D6859" w:rsidRPr="004A7876" w:rsidRDefault="006D6859" w:rsidP="00730835">
            <w:pPr>
              <w:jc w:val="left"/>
              <w:rPr>
                <w:sz w:val="16"/>
                <w:szCs w:val="16"/>
              </w:rPr>
            </w:pPr>
          </w:p>
        </w:tc>
      </w:tr>
      <w:tr w:rsidR="004A7876" w:rsidRPr="004A7876" w14:paraId="72E92B7A" w14:textId="77777777" w:rsidTr="008F067A">
        <w:trPr>
          <w:cantSplit/>
          <w:trHeight w:val="22"/>
        </w:trPr>
        <w:tc>
          <w:tcPr>
            <w:tcW w:w="250" w:type="dxa"/>
            <w:vMerge/>
            <w:shd w:val="clear" w:color="auto" w:fill="auto"/>
          </w:tcPr>
          <w:p w14:paraId="775AA4CD" w14:textId="77777777" w:rsidR="006D6859" w:rsidRPr="00000AB3" w:rsidRDefault="006D6859" w:rsidP="00730835">
            <w:pPr>
              <w:jc w:val="left"/>
              <w:rPr>
                <w:sz w:val="18"/>
                <w:szCs w:val="18"/>
              </w:rPr>
            </w:pPr>
          </w:p>
        </w:tc>
        <w:tc>
          <w:tcPr>
            <w:tcW w:w="1057" w:type="dxa"/>
            <w:vMerge/>
            <w:shd w:val="clear" w:color="auto" w:fill="DBE5F1"/>
            <w:vAlign w:val="center"/>
          </w:tcPr>
          <w:p w14:paraId="6B713598" w14:textId="77777777" w:rsidR="006D6859" w:rsidRPr="004A7876" w:rsidRDefault="006D6859" w:rsidP="00730835">
            <w:pPr>
              <w:jc w:val="left"/>
              <w:rPr>
                <w:sz w:val="16"/>
                <w:szCs w:val="16"/>
              </w:rPr>
            </w:pPr>
          </w:p>
        </w:tc>
        <w:tc>
          <w:tcPr>
            <w:tcW w:w="1211" w:type="dxa"/>
            <w:shd w:val="clear" w:color="auto" w:fill="DBE5F1"/>
          </w:tcPr>
          <w:p w14:paraId="7122026D" w14:textId="038DC30E"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tcPr>
          <w:p w14:paraId="40C3F354"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385AAE5D"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09DFFF4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tcPr>
          <w:p w14:paraId="71500F71" w14:textId="77777777" w:rsidR="006D6859" w:rsidRPr="004A7876" w:rsidRDefault="006D6859" w:rsidP="00730835">
            <w:pPr>
              <w:jc w:val="center"/>
              <w:rPr>
                <w:sz w:val="16"/>
                <w:szCs w:val="16"/>
              </w:rPr>
            </w:pPr>
            <w:r w:rsidRPr="004A7876">
              <w:rPr>
                <w:sz w:val="16"/>
                <w:szCs w:val="16"/>
              </w:rPr>
              <w:t>1</w:t>
            </w:r>
          </w:p>
        </w:tc>
        <w:tc>
          <w:tcPr>
            <w:tcW w:w="2126" w:type="dxa"/>
            <w:vMerge/>
            <w:shd w:val="clear" w:color="auto" w:fill="DBE5F1"/>
          </w:tcPr>
          <w:p w14:paraId="276D500C" w14:textId="77777777" w:rsidR="006D6859" w:rsidRPr="004A7876" w:rsidRDefault="006D6859" w:rsidP="00730835">
            <w:pPr>
              <w:jc w:val="left"/>
              <w:rPr>
                <w:sz w:val="16"/>
                <w:szCs w:val="16"/>
              </w:rPr>
            </w:pPr>
          </w:p>
        </w:tc>
        <w:tc>
          <w:tcPr>
            <w:tcW w:w="346" w:type="dxa"/>
            <w:vMerge/>
            <w:shd w:val="clear" w:color="auto" w:fill="auto"/>
          </w:tcPr>
          <w:p w14:paraId="27A4A8B7" w14:textId="77777777" w:rsidR="006D6859" w:rsidRPr="004A7876" w:rsidRDefault="006D6859" w:rsidP="00730835">
            <w:pPr>
              <w:jc w:val="left"/>
              <w:rPr>
                <w:sz w:val="16"/>
                <w:szCs w:val="16"/>
              </w:rPr>
            </w:pPr>
          </w:p>
        </w:tc>
      </w:tr>
      <w:tr w:rsidR="004A7876" w:rsidRPr="004A7876" w14:paraId="2FCA913A" w14:textId="77777777" w:rsidTr="008F067A">
        <w:trPr>
          <w:cantSplit/>
          <w:trHeight w:val="22"/>
        </w:trPr>
        <w:tc>
          <w:tcPr>
            <w:tcW w:w="250" w:type="dxa"/>
            <w:vMerge/>
            <w:shd w:val="clear" w:color="auto" w:fill="auto"/>
          </w:tcPr>
          <w:p w14:paraId="7635CD98" w14:textId="77777777" w:rsidR="006D6859" w:rsidRPr="00000AB3" w:rsidRDefault="006D6859" w:rsidP="00730835">
            <w:pPr>
              <w:jc w:val="left"/>
              <w:rPr>
                <w:sz w:val="18"/>
                <w:szCs w:val="18"/>
              </w:rPr>
            </w:pPr>
          </w:p>
        </w:tc>
        <w:tc>
          <w:tcPr>
            <w:tcW w:w="1057" w:type="dxa"/>
            <w:vMerge/>
            <w:shd w:val="clear" w:color="auto" w:fill="DBE5F1"/>
            <w:vAlign w:val="center"/>
          </w:tcPr>
          <w:p w14:paraId="091D3E2D" w14:textId="77777777" w:rsidR="006D6859" w:rsidRPr="004A7876" w:rsidRDefault="006D6859" w:rsidP="00730835">
            <w:pPr>
              <w:jc w:val="left"/>
              <w:rPr>
                <w:sz w:val="16"/>
                <w:szCs w:val="16"/>
              </w:rPr>
            </w:pPr>
          </w:p>
        </w:tc>
        <w:tc>
          <w:tcPr>
            <w:tcW w:w="1211" w:type="dxa"/>
            <w:shd w:val="clear" w:color="auto" w:fill="DBE5F1"/>
          </w:tcPr>
          <w:p w14:paraId="41E704DC" w14:textId="7080A210"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tcPr>
          <w:p w14:paraId="56B254D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126CE185"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tcPr>
          <w:p w14:paraId="76146E0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tcPr>
          <w:p w14:paraId="08CCE92B" w14:textId="77777777" w:rsidR="006D6859" w:rsidRPr="004A7876" w:rsidRDefault="006D6859" w:rsidP="00730835">
            <w:pPr>
              <w:jc w:val="center"/>
              <w:rPr>
                <w:sz w:val="16"/>
                <w:szCs w:val="16"/>
              </w:rPr>
            </w:pPr>
            <w:r w:rsidRPr="004A7876">
              <w:rPr>
                <w:sz w:val="16"/>
                <w:szCs w:val="16"/>
              </w:rPr>
              <w:t>0</w:t>
            </w:r>
          </w:p>
        </w:tc>
        <w:tc>
          <w:tcPr>
            <w:tcW w:w="2126" w:type="dxa"/>
            <w:vMerge/>
            <w:shd w:val="clear" w:color="auto" w:fill="DBE5F1"/>
          </w:tcPr>
          <w:p w14:paraId="3819D124" w14:textId="77777777" w:rsidR="006D6859" w:rsidRPr="004A7876" w:rsidRDefault="006D6859" w:rsidP="00730835">
            <w:pPr>
              <w:jc w:val="left"/>
              <w:rPr>
                <w:sz w:val="16"/>
                <w:szCs w:val="16"/>
              </w:rPr>
            </w:pPr>
          </w:p>
        </w:tc>
        <w:tc>
          <w:tcPr>
            <w:tcW w:w="346" w:type="dxa"/>
            <w:vMerge/>
            <w:shd w:val="clear" w:color="auto" w:fill="auto"/>
          </w:tcPr>
          <w:p w14:paraId="51792699" w14:textId="77777777" w:rsidR="006D6859" w:rsidRPr="004A7876" w:rsidRDefault="006D6859" w:rsidP="00730835">
            <w:pPr>
              <w:jc w:val="left"/>
              <w:rPr>
                <w:sz w:val="16"/>
                <w:szCs w:val="16"/>
              </w:rPr>
            </w:pPr>
          </w:p>
        </w:tc>
      </w:tr>
      <w:tr w:rsidR="004A7876" w:rsidRPr="004A7876" w14:paraId="6422E644" w14:textId="77777777" w:rsidTr="008F067A">
        <w:trPr>
          <w:cantSplit/>
          <w:trHeight w:val="22"/>
        </w:trPr>
        <w:tc>
          <w:tcPr>
            <w:tcW w:w="250" w:type="dxa"/>
            <w:vMerge/>
            <w:shd w:val="clear" w:color="auto" w:fill="auto"/>
          </w:tcPr>
          <w:p w14:paraId="09322927" w14:textId="77777777" w:rsidR="006D6859" w:rsidRPr="00000AB3" w:rsidRDefault="006D6859" w:rsidP="00730835">
            <w:pPr>
              <w:jc w:val="left"/>
              <w:rPr>
                <w:sz w:val="18"/>
                <w:szCs w:val="18"/>
              </w:rPr>
            </w:pPr>
          </w:p>
        </w:tc>
        <w:tc>
          <w:tcPr>
            <w:tcW w:w="1057" w:type="dxa"/>
            <w:vMerge w:val="restart"/>
            <w:shd w:val="clear" w:color="auto" w:fill="DBE5F1"/>
            <w:vAlign w:val="center"/>
          </w:tcPr>
          <w:p w14:paraId="0930FB5C" w14:textId="71055816" w:rsidR="006D6859" w:rsidRPr="004A7876" w:rsidRDefault="005849E8" w:rsidP="00730835">
            <w:pPr>
              <w:jc w:val="left"/>
              <w:rPr>
                <w:sz w:val="16"/>
                <w:szCs w:val="16"/>
              </w:rPr>
            </w:pPr>
            <w:r w:rsidRPr="004A7876">
              <w:rPr>
                <w:b/>
                <w:bCs/>
                <w:i/>
                <w:sz w:val="16"/>
                <w:szCs w:val="16"/>
              </w:rPr>
              <w:t>DataManagementG3</w:t>
            </w:r>
          </w:p>
        </w:tc>
        <w:tc>
          <w:tcPr>
            <w:tcW w:w="1211" w:type="dxa"/>
            <w:shd w:val="clear" w:color="auto" w:fill="DBE5F1"/>
          </w:tcPr>
          <w:p w14:paraId="3727A335" w14:textId="11D62B12"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tcPr>
          <w:p w14:paraId="06ACF73B"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34955725"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tcPr>
          <w:p w14:paraId="603CEF92" w14:textId="77777777" w:rsidR="006D6859" w:rsidRPr="004A7876" w:rsidRDefault="006D6859" w:rsidP="00730835">
            <w:pPr>
              <w:jc w:val="center"/>
              <w:rPr>
                <w:sz w:val="16"/>
                <w:szCs w:val="16"/>
              </w:rPr>
            </w:pPr>
            <w:r w:rsidRPr="004A7876">
              <w:rPr>
                <w:sz w:val="16"/>
                <w:szCs w:val="16"/>
              </w:rPr>
              <w:t>10</w:t>
            </w:r>
          </w:p>
        </w:tc>
        <w:tc>
          <w:tcPr>
            <w:tcW w:w="1134" w:type="dxa"/>
            <w:shd w:val="clear" w:color="auto" w:fill="DBE5F1"/>
          </w:tcPr>
          <w:p w14:paraId="1CBF98AC"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50AFC9" w14:textId="77777777" w:rsidR="006D6859" w:rsidRPr="004A7876" w:rsidRDefault="006D6859" w:rsidP="00730835">
            <w:pPr>
              <w:jc w:val="left"/>
              <w:rPr>
                <w:sz w:val="16"/>
                <w:szCs w:val="16"/>
              </w:rPr>
            </w:pPr>
          </w:p>
        </w:tc>
        <w:tc>
          <w:tcPr>
            <w:tcW w:w="346" w:type="dxa"/>
            <w:vMerge/>
            <w:shd w:val="clear" w:color="auto" w:fill="auto"/>
          </w:tcPr>
          <w:p w14:paraId="1B749FCB" w14:textId="77777777" w:rsidR="006D6859" w:rsidRPr="004A7876" w:rsidRDefault="006D6859" w:rsidP="00730835">
            <w:pPr>
              <w:jc w:val="left"/>
              <w:rPr>
                <w:sz w:val="16"/>
                <w:szCs w:val="16"/>
              </w:rPr>
            </w:pPr>
          </w:p>
        </w:tc>
      </w:tr>
      <w:tr w:rsidR="004A7876" w:rsidRPr="004A7876" w14:paraId="615AF58C" w14:textId="77777777" w:rsidTr="008F067A">
        <w:trPr>
          <w:cantSplit/>
          <w:trHeight w:val="22"/>
        </w:trPr>
        <w:tc>
          <w:tcPr>
            <w:tcW w:w="250" w:type="dxa"/>
            <w:vMerge/>
            <w:shd w:val="clear" w:color="auto" w:fill="auto"/>
          </w:tcPr>
          <w:p w14:paraId="29E8AF66" w14:textId="77777777" w:rsidR="006D6859" w:rsidRPr="00000AB3" w:rsidRDefault="006D6859" w:rsidP="00730835">
            <w:pPr>
              <w:jc w:val="left"/>
              <w:rPr>
                <w:sz w:val="18"/>
                <w:szCs w:val="18"/>
              </w:rPr>
            </w:pPr>
          </w:p>
        </w:tc>
        <w:tc>
          <w:tcPr>
            <w:tcW w:w="1057" w:type="dxa"/>
            <w:vMerge/>
            <w:shd w:val="clear" w:color="auto" w:fill="DBE5F1"/>
            <w:vAlign w:val="center"/>
          </w:tcPr>
          <w:p w14:paraId="5E9D96B9" w14:textId="77777777" w:rsidR="006D6859" w:rsidRPr="004A7876" w:rsidRDefault="006D6859" w:rsidP="00730835">
            <w:pPr>
              <w:jc w:val="left"/>
              <w:rPr>
                <w:sz w:val="16"/>
                <w:szCs w:val="16"/>
              </w:rPr>
            </w:pPr>
          </w:p>
        </w:tc>
        <w:tc>
          <w:tcPr>
            <w:tcW w:w="1211" w:type="dxa"/>
            <w:shd w:val="clear" w:color="auto" w:fill="DBE5F1"/>
          </w:tcPr>
          <w:p w14:paraId="5EAC19A9" w14:textId="603F114D"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tcPr>
          <w:p w14:paraId="0B615C2A"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31195CB9"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3506F827"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tcPr>
          <w:p w14:paraId="676ACCED" w14:textId="77777777" w:rsidR="006D6859" w:rsidRPr="004A7876" w:rsidRDefault="006D6859" w:rsidP="00730835">
            <w:pPr>
              <w:jc w:val="center"/>
              <w:rPr>
                <w:sz w:val="16"/>
                <w:szCs w:val="16"/>
              </w:rPr>
            </w:pPr>
            <w:r w:rsidRPr="004A7876">
              <w:rPr>
                <w:sz w:val="16"/>
                <w:szCs w:val="16"/>
              </w:rPr>
              <w:t>5</w:t>
            </w:r>
          </w:p>
        </w:tc>
        <w:tc>
          <w:tcPr>
            <w:tcW w:w="2126" w:type="dxa"/>
            <w:shd w:val="clear" w:color="auto" w:fill="DBE5F1"/>
          </w:tcPr>
          <w:p w14:paraId="07449B5C" w14:textId="77777777" w:rsidR="006D6859" w:rsidRPr="004A7876" w:rsidRDefault="006D6859" w:rsidP="00730835">
            <w:pPr>
              <w:jc w:val="left"/>
              <w:rPr>
                <w:sz w:val="16"/>
                <w:szCs w:val="16"/>
              </w:rPr>
            </w:pPr>
          </w:p>
        </w:tc>
        <w:tc>
          <w:tcPr>
            <w:tcW w:w="346" w:type="dxa"/>
            <w:vMerge/>
            <w:shd w:val="clear" w:color="auto" w:fill="auto"/>
          </w:tcPr>
          <w:p w14:paraId="6E08C42D" w14:textId="77777777" w:rsidR="006D6859" w:rsidRPr="004A7876" w:rsidRDefault="006D6859" w:rsidP="00730835">
            <w:pPr>
              <w:jc w:val="left"/>
              <w:rPr>
                <w:sz w:val="16"/>
                <w:szCs w:val="16"/>
              </w:rPr>
            </w:pPr>
          </w:p>
        </w:tc>
      </w:tr>
      <w:tr w:rsidR="004A7876" w:rsidRPr="004A7876" w14:paraId="362C1647" w14:textId="77777777" w:rsidTr="008F067A">
        <w:trPr>
          <w:cantSplit/>
          <w:trHeight w:val="22"/>
        </w:trPr>
        <w:tc>
          <w:tcPr>
            <w:tcW w:w="250" w:type="dxa"/>
            <w:vMerge/>
            <w:shd w:val="clear" w:color="auto" w:fill="auto"/>
          </w:tcPr>
          <w:p w14:paraId="798AD7CB" w14:textId="77777777" w:rsidR="006D6859" w:rsidRPr="00000AB3" w:rsidRDefault="006D6859" w:rsidP="00730835">
            <w:pPr>
              <w:jc w:val="left"/>
              <w:rPr>
                <w:sz w:val="18"/>
                <w:szCs w:val="18"/>
              </w:rPr>
            </w:pPr>
          </w:p>
        </w:tc>
        <w:tc>
          <w:tcPr>
            <w:tcW w:w="1057" w:type="dxa"/>
            <w:vMerge/>
            <w:shd w:val="clear" w:color="auto" w:fill="DBE5F1"/>
            <w:vAlign w:val="center"/>
          </w:tcPr>
          <w:p w14:paraId="5E858214" w14:textId="77777777" w:rsidR="006D6859" w:rsidRPr="004A7876" w:rsidRDefault="006D6859" w:rsidP="00730835">
            <w:pPr>
              <w:jc w:val="left"/>
              <w:rPr>
                <w:sz w:val="16"/>
                <w:szCs w:val="16"/>
              </w:rPr>
            </w:pPr>
          </w:p>
        </w:tc>
        <w:tc>
          <w:tcPr>
            <w:tcW w:w="1211" w:type="dxa"/>
            <w:shd w:val="clear" w:color="auto" w:fill="DBE5F1"/>
          </w:tcPr>
          <w:p w14:paraId="42DC1281" w14:textId="6E87A6EA"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tcPr>
          <w:p w14:paraId="0FBEC585"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24AC2CF3"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tcPr>
          <w:p w14:paraId="7C45318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tcPr>
          <w:p w14:paraId="058909CB" w14:textId="77777777" w:rsidR="006D6859" w:rsidRPr="004A7876" w:rsidRDefault="006D6859" w:rsidP="00730835">
            <w:pPr>
              <w:jc w:val="center"/>
              <w:rPr>
                <w:sz w:val="16"/>
                <w:szCs w:val="16"/>
              </w:rPr>
            </w:pPr>
            <w:r w:rsidRPr="004A7876">
              <w:rPr>
                <w:sz w:val="16"/>
                <w:szCs w:val="16"/>
              </w:rPr>
              <w:t>2</w:t>
            </w:r>
          </w:p>
        </w:tc>
        <w:tc>
          <w:tcPr>
            <w:tcW w:w="2126" w:type="dxa"/>
            <w:shd w:val="clear" w:color="auto" w:fill="DBE5F1"/>
          </w:tcPr>
          <w:p w14:paraId="754961D2" w14:textId="77777777" w:rsidR="006D6859" w:rsidRPr="004A7876" w:rsidRDefault="006D6859" w:rsidP="00730835">
            <w:pPr>
              <w:jc w:val="left"/>
              <w:rPr>
                <w:sz w:val="16"/>
                <w:szCs w:val="16"/>
              </w:rPr>
            </w:pPr>
          </w:p>
        </w:tc>
        <w:tc>
          <w:tcPr>
            <w:tcW w:w="346" w:type="dxa"/>
            <w:vMerge/>
            <w:shd w:val="clear" w:color="auto" w:fill="auto"/>
          </w:tcPr>
          <w:p w14:paraId="1B3AB485" w14:textId="77777777" w:rsidR="006D6859" w:rsidRPr="004A7876" w:rsidRDefault="006D6859" w:rsidP="00730835">
            <w:pPr>
              <w:jc w:val="left"/>
              <w:rPr>
                <w:sz w:val="16"/>
                <w:szCs w:val="16"/>
              </w:rPr>
            </w:pPr>
          </w:p>
        </w:tc>
      </w:tr>
      <w:tr w:rsidR="004A7876" w:rsidRPr="004A7876" w14:paraId="1BD9D974" w14:textId="77777777" w:rsidTr="008F067A">
        <w:trPr>
          <w:cantSplit/>
          <w:trHeight w:val="22"/>
        </w:trPr>
        <w:tc>
          <w:tcPr>
            <w:tcW w:w="250" w:type="dxa"/>
            <w:vMerge/>
            <w:shd w:val="clear" w:color="auto" w:fill="auto"/>
          </w:tcPr>
          <w:p w14:paraId="545F71F7"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6CA3F834"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tcPr>
          <w:p w14:paraId="6975DD2C" w14:textId="651B4715"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tcPr>
          <w:p w14:paraId="69B2CB9B"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0B39E55C" w14:textId="77777777" w:rsidR="006D6859" w:rsidRPr="004A7876" w:rsidRDefault="006D6859" w:rsidP="00730835">
            <w:pPr>
              <w:jc w:val="center"/>
              <w:rPr>
                <w:sz w:val="16"/>
                <w:szCs w:val="16"/>
              </w:rPr>
            </w:pPr>
            <w:r w:rsidRPr="004A7876">
              <w:rPr>
                <w:sz w:val="16"/>
                <w:szCs w:val="16"/>
              </w:rPr>
              <w:t>1</w:t>
            </w:r>
          </w:p>
        </w:tc>
        <w:tc>
          <w:tcPr>
            <w:tcW w:w="1134" w:type="dxa"/>
            <w:tcBorders>
              <w:bottom w:val="single" w:sz="4" w:space="0" w:color="auto"/>
            </w:tcBorders>
            <w:shd w:val="clear" w:color="auto" w:fill="DBE5F1"/>
          </w:tcPr>
          <w:p w14:paraId="4720AB0D"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tcPr>
          <w:p w14:paraId="4B4EE724" w14:textId="77777777" w:rsidR="006D6859" w:rsidRPr="004A7876" w:rsidRDefault="006D6859" w:rsidP="00730835">
            <w:pPr>
              <w:jc w:val="center"/>
              <w:rPr>
                <w:sz w:val="16"/>
                <w:szCs w:val="16"/>
              </w:rPr>
            </w:pPr>
            <w:r w:rsidRPr="004A7876">
              <w:rPr>
                <w:sz w:val="16"/>
                <w:szCs w:val="16"/>
              </w:rPr>
              <w:t>1</w:t>
            </w:r>
          </w:p>
        </w:tc>
        <w:tc>
          <w:tcPr>
            <w:tcW w:w="2126" w:type="dxa"/>
            <w:tcBorders>
              <w:bottom w:val="single" w:sz="4" w:space="0" w:color="auto"/>
            </w:tcBorders>
            <w:shd w:val="clear" w:color="auto" w:fill="DBE5F1"/>
          </w:tcPr>
          <w:p w14:paraId="2D062C9E" w14:textId="77777777" w:rsidR="006D6859" w:rsidRPr="004A7876" w:rsidRDefault="006D6859" w:rsidP="00730835">
            <w:pPr>
              <w:jc w:val="left"/>
              <w:rPr>
                <w:sz w:val="16"/>
                <w:szCs w:val="16"/>
              </w:rPr>
            </w:pPr>
          </w:p>
        </w:tc>
        <w:tc>
          <w:tcPr>
            <w:tcW w:w="346" w:type="dxa"/>
            <w:vMerge/>
            <w:shd w:val="clear" w:color="auto" w:fill="auto"/>
          </w:tcPr>
          <w:p w14:paraId="60EA6963" w14:textId="77777777" w:rsidR="006D6859" w:rsidRPr="004A7876" w:rsidRDefault="006D6859" w:rsidP="00730835">
            <w:pPr>
              <w:jc w:val="left"/>
              <w:rPr>
                <w:sz w:val="16"/>
                <w:szCs w:val="16"/>
              </w:rPr>
            </w:pPr>
          </w:p>
        </w:tc>
      </w:tr>
      <w:tr w:rsidR="004A7876" w:rsidRPr="004A7876" w14:paraId="0AA09AB0" w14:textId="77777777" w:rsidTr="008F067A">
        <w:trPr>
          <w:cantSplit/>
          <w:trHeight w:val="22"/>
        </w:trPr>
        <w:tc>
          <w:tcPr>
            <w:tcW w:w="250" w:type="dxa"/>
            <w:vMerge/>
            <w:shd w:val="clear" w:color="auto" w:fill="auto"/>
          </w:tcPr>
          <w:p w14:paraId="0F77EC7E" w14:textId="77777777" w:rsidR="006D6859" w:rsidRPr="00000AB3" w:rsidRDefault="006D6859" w:rsidP="00730835">
            <w:pPr>
              <w:jc w:val="left"/>
              <w:rPr>
                <w:sz w:val="18"/>
                <w:szCs w:val="18"/>
              </w:rPr>
            </w:pPr>
          </w:p>
        </w:tc>
        <w:tc>
          <w:tcPr>
            <w:tcW w:w="1057" w:type="dxa"/>
            <w:vMerge w:val="restart"/>
            <w:shd w:val="clear" w:color="auto" w:fill="DBE5F1"/>
            <w:vAlign w:val="center"/>
          </w:tcPr>
          <w:p w14:paraId="69F4C031" w14:textId="396BDA4F" w:rsidR="006D6859" w:rsidRPr="004A7876" w:rsidRDefault="005849E8" w:rsidP="00730835">
            <w:pPr>
              <w:jc w:val="left"/>
              <w:rPr>
                <w:sz w:val="16"/>
                <w:szCs w:val="16"/>
              </w:rPr>
            </w:pPr>
            <w:r w:rsidRPr="004A7876">
              <w:rPr>
                <w:b/>
                <w:bCs/>
                <w:i/>
                <w:sz w:val="16"/>
                <w:szCs w:val="16"/>
              </w:rPr>
              <w:t>DataManagementG4</w:t>
            </w:r>
          </w:p>
        </w:tc>
        <w:tc>
          <w:tcPr>
            <w:tcW w:w="1211" w:type="dxa"/>
            <w:shd w:val="clear" w:color="auto" w:fill="DBE5F1"/>
            <w:vAlign w:val="center"/>
          </w:tcPr>
          <w:p w14:paraId="6D7E15C1" w14:textId="6282D601" w:rsidR="006D6859" w:rsidRPr="004A7876" w:rsidRDefault="008F01CB" w:rsidP="00730835">
            <w:pPr>
              <w:jc w:val="left"/>
              <w:rPr>
                <w:sz w:val="16"/>
                <w:szCs w:val="16"/>
              </w:rPr>
            </w:pPr>
            <w:r w:rsidRPr="004A7876">
              <w:rPr>
                <w:sz w:val="16"/>
                <w:szCs w:val="16"/>
              </w:rPr>
              <w:t>101GB00</w:t>
            </w:r>
            <w:r w:rsidR="006D6859" w:rsidRPr="004A7876">
              <w:rPr>
                <w:sz w:val="16"/>
                <w:szCs w:val="16"/>
              </w:rPr>
              <w:t>302840</w:t>
            </w:r>
          </w:p>
        </w:tc>
        <w:tc>
          <w:tcPr>
            <w:tcW w:w="1134" w:type="dxa"/>
            <w:shd w:val="clear" w:color="auto" w:fill="DBE5F1"/>
            <w:vAlign w:val="center"/>
          </w:tcPr>
          <w:p w14:paraId="191573EB"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670CB9F0"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6E461589" w14:textId="77777777" w:rsidR="006D6859" w:rsidRPr="004A7876" w:rsidRDefault="006D6859" w:rsidP="00730835">
            <w:pPr>
              <w:jc w:val="center"/>
              <w:rPr>
                <w:sz w:val="16"/>
                <w:szCs w:val="16"/>
              </w:rPr>
            </w:pPr>
            <w:r w:rsidRPr="004A7876">
              <w:rPr>
                <w:sz w:val="16"/>
                <w:szCs w:val="16"/>
              </w:rPr>
              <w:t>23</w:t>
            </w:r>
          </w:p>
        </w:tc>
        <w:tc>
          <w:tcPr>
            <w:tcW w:w="1134" w:type="dxa"/>
            <w:shd w:val="clear" w:color="auto" w:fill="DBE5F1"/>
            <w:vAlign w:val="center"/>
          </w:tcPr>
          <w:p w14:paraId="11B51173" w14:textId="77777777" w:rsidR="006D6859" w:rsidRPr="004A7876" w:rsidRDefault="006D6859" w:rsidP="00730835">
            <w:pPr>
              <w:jc w:val="center"/>
              <w:rPr>
                <w:sz w:val="16"/>
                <w:szCs w:val="16"/>
              </w:rPr>
            </w:pPr>
            <w:r w:rsidRPr="004A7876">
              <w:rPr>
                <w:sz w:val="16"/>
                <w:szCs w:val="16"/>
              </w:rPr>
              <w:t>4</w:t>
            </w:r>
          </w:p>
        </w:tc>
        <w:tc>
          <w:tcPr>
            <w:tcW w:w="2126" w:type="dxa"/>
            <w:shd w:val="clear" w:color="auto" w:fill="DBE5F1"/>
          </w:tcPr>
          <w:p w14:paraId="6A6B12CF" w14:textId="47B88FA1" w:rsidR="006D6859" w:rsidRPr="004A7876" w:rsidRDefault="006D6859" w:rsidP="00730835">
            <w:pPr>
              <w:jc w:val="left"/>
              <w:rPr>
                <w:sz w:val="16"/>
                <w:szCs w:val="16"/>
              </w:rPr>
            </w:pPr>
            <w:r w:rsidRPr="004A7876">
              <w:rPr>
                <w:sz w:val="16"/>
                <w:szCs w:val="16"/>
              </w:rPr>
              <w:t xml:space="preserve">NE installed from WK37/07 </w:t>
            </w:r>
            <w:r w:rsidR="005849E8" w:rsidRPr="004A7876">
              <w:rPr>
                <w:b/>
                <w:bCs/>
                <w:i/>
                <w:sz w:val="16"/>
                <w:szCs w:val="16"/>
              </w:rPr>
              <w:t>DataManagementG4</w:t>
            </w:r>
          </w:p>
        </w:tc>
        <w:tc>
          <w:tcPr>
            <w:tcW w:w="346" w:type="dxa"/>
            <w:vMerge/>
            <w:shd w:val="clear" w:color="auto" w:fill="auto"/>
          </w:tcPr>
          <w:p w14:paraId="28BD8B95" w14:textId="77777777" w:rsidR="006D6859" w:rsidRPr="004A7876" w:rsidRDefault="006D6859" w:rsidP="00730835">
            <w:pPr>
              <w:jc w:val="left"/>
              <w:rPr>
                <w:sz w:val="16"/>
                <w:szCs w:val="16"/>
              </w:rPr>
            </w:pPr>
          </w:p>
        </w:tc>
      </w:tr>
      <w:tr w:rsidR="004A7876" w:rsidRPr="004A7876" w14:paraId="44DA3186" w14:textId="77777777" w:rsidTr="008F067A">
        <w:trPr>
          <w:cantSplit/>
          <w:trHeight w:val="22"/>
        </w:trPr>
        <w:tc>
          <w:tcPr>
            <w:tcW w:w="250" w:type="dxa"/>
            <w:vMerge/>
            <w:shd w:val="clear" w:color="auto" w:fill="auto"/>
          </w:tcPr>
          <w:p w14:paraId="4E5B1752" w14:textId="77777777" w:rsidR="006D6859" w:rsidRPr="00000AB3" w:rsidRDefault="006D6859" w:rsidP="00730835">
            <w:pPr>
              <w:jc w:val="left"/>
              <w:rPr>
                <w:sz w:val="18"/>
                <w:szCs w:val="18"/>
              </w:rPr>
            </w:pPr>
          </w:p>
        </w:tc>
        <w:tc>
          <w:tcPr>
            <w:tcW w:w="1057" w:type="dxa"/>
            <w:vMerge/>
            <w:shd w:val="clear" w:color="auto" w:fill="DBE5F1"/>
            <w:vAlign w:val="center"/>
          </w:tcPr>
          <w:p w14:paraId="179A8646" w14:textId="77777777" w:rsidR="006D6859" w:rsidRPr="004A7876" w:rsidRDefault="006D6859" w:rsidP="00730835">
            <w:pPr>
              <w:jc w:val="left"/>
              <w:rPr>
                <w:sz w:val="16"/>
                <w:szCs w:val="16"/>
              </w:rPr>
            </w:pPr>
          </w:p>
        </w:tc>
        <w:tc>
          <w:tcPr>
            <w:tcW w:w="1211" w:type="dxa"/>
            <w:shd w:val="clear" w:color="auto" w:fill="DBE5F1"/>
            <w:vAlign w:val="center"/>
          </w:tcPr>
          <w:p w14:paraId="1E1DEAF9" w14:textId="5058DB59" w:rsidR="006D6859" w:rsidRPr="004A7876" w:rsidRDefault="008F01CB" w:rsidP="00730835">
            <w:pPr>
              <w:jc w:val="left"/>
              <w:rPr>
                <w:sz w:val="16"/>
                <w:szCs w:val="16"/>
              </w:rPr>
            </w:pPr>
            <w:r w:rsidRPr="004A7876">
              <w:rPr>
                <w:sz w:val="16"/>
                <w:szCs w:val="16"/>
              </w:rPr>
              <w:t>101GB00</w:t>
            </w:r>
            <w:r w:rsidR="006D6859" w:rsidRPr="004A7876">
              <w:rPr>
                <w:sz w:val="16"/>
                <w:szCs w:val="16"/>
              </w:rPr>
              <w:t>303220</w:t>
            </w:r>
          </w:p>
        </w:tc>
        <w:tc>
          <w:tcPr>
            <w:tcW w:w="1134" w:type="dxa"/>
            <w:shd w:val="clear" w:color="auto" w:fill="DBE5F1"/>
            <w:vAlign w:val="center"/>
          </w:tcPr>
          <w:p w14:paraId="7CCC0721"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3A3A716D"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6F1E46ED"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793D440" w14:textId="77777777" w:rsidR="006D6859" w:rsidRPr="004A7876" w:rsidRDefault="006D6859" w:rsidP="00730835">
            <w:pPr>
              <w:jc w:val="center"/>
              <w:rPr>
                <w:sz w:val="16"/>
                <w:szCs w:val="16"/>
              </w:rPr>
            </w:pPr>
            <w:r w:rsidRPr="004A7876">
              <w:rPr>
                <w:sz w:val="16"/>
                <w:szCs w:val="16"/>
              </w:rPr>
              <w:t>7</w:t>
            </w:r>
          </w:p>
        </w:tc>
        <w:tc>
          <w:tcPr>
            <w:tcW w:w="2126" w:type="dxa"/>
            <w:shd w:val="clear" w:color="auto" w:fill="DBE5F1"/>
          </w:tcPr>
          <w:p w14:paraId="7D4299A7" w14:textId="77777777" w:rsidR="006D6859" w:rsidRPr="004A7876" w:rsidRDefault="006D6859" w:rsidP="00730835">
            <w:pPr>
              <w:jc w:val="left"/>
              <w:rPr>
                <w:sz w:val="16"/>
                <w:szCs w:val="16"/>
              </w:rPr>
            </w:pPr>
          </w:p>
        </w:tc>
        <w:tc>
          <w:tcPr>
            <w:tcW w:w="346" w:type="dxa"/>
            <w:vMerge/>
            <w:shd w:val="clear" w:color="auto" w:fill="auto"/>
          </w:tcPr>
          <w:p w14:paraId="7F0D85FD" w14:textId="77777777" w:rsidR="006D6859" w:rsidRPr="004A7876" w:rsidRDefault="006D6859" w:rsidP="00730835">
            <w:pPr>
              <w:jc w:val="left"/>
              <w:rPr>
                <w:sz w:val="16"/>
                <w:szCs w:val="16"/>
              </w:rPr>
            </w:pPr>
          </w:p>
        </w:tc>
      </w:tr>
      <w:tr w:rsidR="004A7876" w:rsidRPr="004A7876" w14:paraId="621B3EDC" w14:textId="77777777" w:rsidTr="008F067A">
        <w:trPr>
          <w:cantSplit/>
          <w:trHeight w:val="22"/>
        </w:trPr>
        <w:tc>
          <w:tcPr>
            <w:tcW w:w="250" w:type="dxa"/>
            <w:vMerge/>
            <w:shd w:val="clear" w:color="auto" w:fill="auto"/>
          </w:tcPr>
          <w:p w14:paraId="01AAA9D7" w14:textId="77777777" w:rsidR="006D6859" w:rsidRPr="00000AB3" w:rsidRDefault="006D6859" w:rsidP="00730835">
            <w:pPr>
              <w:jc w:val="left"/>
              <w:rPr>
                <w:sz w:val="18"/>
                <w:szCs w:val="18"/>
              </w:rPr>
            </w:pPr>
          </w:p>
        </w:tc>
        <w:tc>
          <w:tcPr>
            <w:tcW w:w="1057" w:type="dxa"/>
            <w:vMerge/>
            <w:shd w:val="clear" w:color="auto" w:fill="DBE5F1"/>
            <w:vAlign w:val="center"/>
          </w:tcPr>
          <w:p w14:paraId="0B424D83" w14:textId="77777777" w:rsidR="006D6859" w:rsidRPr="004A7876" w:rsidRDefault="006D6859" w:rsidP="00730835">
            <w:pPr>
              <w:jc w:val="left"/>
              <w:rPr>
                <w:sz w:val="16"/>
                <w:szCs w:val="16"/>
              </w:rPr>
            </w:pPr>
          </w:p>
        </w:tc>
        <w:tc>
          <w:tcPr>
            <w:tcW w:w="1211" w:type="dxa"/>
            <w:shd w:val="clear" w:color="auto" w:fill="DBE5F1"/>
            <w:vAlign w:val="center"/>
          </w:tcPr>
          <w:p w14:paraId="09A45B1C" w14:textId="7BE3D040" w:rsidR="006D6859" w:rsidRPr="004A7876" w:rsidRDefault="008F01CB" w:rsidP="00730835">
            <w:pPr>
              <w:jc w:val="left"/>
              <w:rPr>
                <w:sz w:val="16"/>
                <w:szCs w:val="16"/>
              </w:rPr>
            </w:pPr>
            <w:r w:rsidRPr="004A7876">
              <w:rPr>
                <w:sz w:val="16"/>
                <w:szCs w:val="16"/>
              </w:rPr>
              <w:t>101GB00</w:t>
            </w:r>
            <w:r w:rsidR="006D6859" w:rsidRPr="004A7876">
              <w:rPr>
                <w:sz w:val="16"/>
                <w:szCs w:val="16"/>
              </w:rPr>
              <w:t>303420</w:t>
            </w:r>
          </w:p>
        </w:tc>
        <w:tc>
          <w:tcPr>
            <w:tcW w:w="1134" w:type="dxa"/>
            <w:shd w:val="clear" w:color="auto" w:fill="DBE5F1"/>
            <w:vAlign w:val="center"/>
          </w:tcPr>
          <w:p w14:paraId="0147F458"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40757A83" w14:textId="77777777" w:rsidR="006D6859" w:rsidRPr="004A7876" w:rsidRDefault="006D6859" w:rsidP="00730835">
            <w:pPr>
              <w:jc w:val="center"/>
              <w:rPr>
                <w:sz w:val="16"/>
                <w:szCs w:val="16"/>
              </w:rPr>
            </w:pPr>
            <w:r w:rsidRPr="004A7876">
              <w:rPr>
                <w:sz w:val="16"/>
                <w:szCs w:val="16"/>
              </w:rPr>
              <w:t>12</w:t>
            </w:r>
          </w:p>
        </w:tc>
        <w:tc>
          <w:tcPr>
            <w:tcW w:w="1134" w:type="dxa"/>
            <w:shd w:val="clear" w:color="auto" w:fill="DBE5F1"/>
            <w:vAlign w:val="center"/>
          </w:tcPr>
          <w:p w14:paraId="75E9BC69"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22EDF385" w14:textId="77777777" w:rsidR="006D6859" w:rsidRPr="004A7876" w:rsidRDefault="006D6859" w:rsidP="00730835">
            <w:pPr>
              <w:jc w:val="center"/>
              <w:rPr>
                <w:sz w:val="16"/>
                <w:szCs w:val="16"/>
              </w:rPr>
            </w:pPr>
            <w:r w:rsidRPr="004A7876">
              <w:rPr>
                <w:sz w:val="16"/>
                <w:szCs w:val="16"/>
              </w:rPr>
              <w:t>12</w:t>
            </w:r>
          </w:p>
        </w:tc>
        <w:tc>
          <w:tcPr>
            <w:tcW w:w="2126" w:type="dxa"/>
            <w:shd w:val="clear" w:color="auto" w:fill="DBE5F1"/>
          </w:tcPr>
          <w:p w14:paraId="1DA3F409" w14:textId="77777777" w:rsidR="006D6859" w:rsidRPr="004A7876" w:rsidRDefault="006D6859" w:rsidP="00730835">
            <w:pPr>
              <w:jc w:val="left"/>
              <w:rPr>
                <w:sz w:val="16"/>
                <w:szCs w:val="16"/>
              </w:rPr>
            </w:pPr>
          </w:p>
        </w:tc>
        <w:tc>
          <w:tcPr>
            <w:tcW w:w="346" w:type="dxa"/>
            <w:vMerge/>
            <w:shd w:val="clear" w:color="auto" w:fill="auto"/>
          </w:tcPr>
          <w:p w14:paraId="35D5B205" w14:textId="77777777" w:rsidR="006D6859" w:rsidRPr="004A7876" w:rsidRDefault="006D6859" w:rsidP="00730835">
            <w:pPr>
              <w:jc w:val="left"/>
              <w:rPr>
                <w:sz w:val="16"/>
                <w:szCs w:val="16"/>
              </w:rPr>
            </w:pPr>
          </w:p>
        </w:tc>
      </w:tr>
      <w:tr w:rsidR="004A7876" w:rsidRPr="004A7876" w14:paraId="71F44259" w14:textId="77777777" w:rsidTr="008F067A">
        <w:trPr>
          <w:cantSplit/>
          <w:trHeight w:val="22"/>
        </w:trPr>
        <w:tc>
          <w:tcPr>
            <w:tcW w:w="250" w:type="dxa"/>
            <w:vMerge/>
            <w:shd w:val="clear" w:color="auto" w:fill="auto"/>
          </w:tcPr>
          <w:p w14:paraId="4A475DFB" w14:textId="77777777" w:rsidR="006D6859" w:rsidRPr="00000AB3" w:rsidRDefault="006D6859" w:rsidP="00730835">
            <w:pPr>
              <w:jc w:val="left"/>
              <w:rPr>
                <w:sz w:val="18"/>
                <w:szCs w:val="18"/>
              </w:rPr>
            </w:pPr>
          </w:p>
        </w:tc>
        <w:tc>
          <w:tcPr>
            <w:tcW w:w="1057" w:type="dxa"/>
            <w:vMerge/>
            <w:shd w:val="clear" w:color="auto" w:fill="DBE5F1"/>
            <w:vAlign w:val="center"/>
          </w:tcPr>
          <w:p w14:paraId="2EED3AC7" w14:textId="77777777" w:rsidR="006D6859" w:rsidRPr="004A7876" w:rsidRDefault="006D6859" w:rsidP="00730835">
            <w:pPr>
              <w:jc w:val="left"/>
              <w:rPr>
                <w:sz w:val="16"/>
                <w:szCs w:val="16"/>
              </w:rPr>
            </w:pPr>
          </w:p>
        </w:tc>
        <w:tc>
          <w:tcPr>
            <w:tcW w:w="1211" w:type="dxa"/>
            <w:shd w:val="clear" w:color="auto" w:fill="DBE5F1"/>
            <w:vAlign w:val="center"/>
          </w:tcPr>
          <w:p w14:paraId="5DF4C0E7" w14:textId="6DB92F2B" w:rsidR="006D6859" w:rsidRPr="004A7876" w:rsidRDefault="008F01CB" w:rsidP="00730835">
            <w:pPr>
              <w:jc w:val="left"/>
              <w:rPr>
                <w:sz w:val="16"/>
                <w:szCs w:val="16"/>
              </w:rPr>
            </w:pPr>
            <w:r w:rsidRPr="004A7876">
              <w:rPr>
                <w:sz w:val="16"/>
                <w:szCs w:val="16"/>
              </w:rPr>
              <w:t>101GB00</w:t>
            </w:r>
            <w:r w:rsidR="006D6859" w:rsidRPr="004A7876">
              <w:rPr>
                <w:sz w:val="16"/>
                <w:szCs w:val="16"/>
              </w:rPr>
              <w:t>303460</w:t>
            </w:r>
          </w:p>
        </w:tc>
        <w:tc>
          <w:tcPr>
            <w:tcW w:w="1134" w:type="dxa"/>
            <w:shd w:val="clear" w:color="auto" w:fill="DBE5F1"/>
            <w:vAlign w:val="center"/>
          </w:tcPr>
          <w:p w14:paraId="11994B3E"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0E83D86"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288D19C5"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4822571C"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tcPr>
          <w:p w14:paraId="68749E04" w14:textId="77777777" w:rsidR="006D6859" w:rsidRPr="004A7876" w:rsidRDefault="006D6859" w:rsidP="00730835">
            <w:pPr>
              <w:jc w:val="left"/>
              <w:rPr>
                <w:sz w:val="16"/>
                <w:szCs w:val="16"/>
              </w:rPr>
            </w:pPr>
          </w:p>
        </w:tc>
        <w:tc>
          <w:tcPr>
            <w:tcW w:w="346" w:type="dxa"/>
            <w:vMerge/>
            <w:shd w:val="clear" w:color="auto" w:fill="auto"/>
          </w:tcPr>
          <w:p w14:paraId="5CDEFF48" w14:textId="77777777" w:rsidR="006D6859" w:rsidRPr="004A7876" w:rsidRDefault="006D6859" w:rsidP="00730835">
            <w:pPr>
              <w:jc w:val="left"/>
              <w:rPr>
                <w:sz w:val="16"/>
                <w:szCs w:val="16"/>
              </w:rPr>
            </w:pPr>
          </w:p>
        </w:tc>
      </w:tr>
      <w:tr w:rsidR="004A7876" w:rsidRPr="004A7876" w14:paraId="4E42E189" w14:textId="77777777" w:rsidTr="008F067A">
        <w:trPr>
          <w:cantSplit/>
          <w:trHeight w:val="22"/>
        </w:trPr>
        <w:tc>
          <w:tcPr>
            <w:tcW w:w="250" w:type="dxa"/>
            <w:vMerge/>
            <w:shd w:val="clear" w:color="auto" w:fill="auto"/>
          </w:tcPr>
          <w:p w14:paraId="42A23E54" w14:textId="77777777" w:rsidR="006D6859" w:rsidRPr="00000AB3" w:rsidRDefault="006D6859" w:rsidP="00730835">
            <w:pPr>
              <w:jc w:val="left"/>
              <w:rPr>
                <w:sz w:val="18"/>
                <w:szCs w:val="18"/>
              </w:rPr>
            </w:pPr>
          </w:p>
        </w:tc>
        <w:tc>
          <w:tcPr>
            <w:tcW w:w="1057" w:type="dxa"/>
            <w:vMerge/>
            <w:shd w:val="clear" w:color="auto" w:fill="DBE5F1"/>
            <w:vAlign w:val="center"/>
          </w:tcPr>
          <w:p w14:paraId="653DE8DE" w14:textId="77777777" w:rsidR="006D6859" w:rsidRPr="004A7876" w:rsidRDefault="006D6859" w:rsidP="00730835">
            <w:pPr>
              <w:jc w:val="left"/>
              <w:rPr>
                <w:sz w:val="16"/>
                <w:szCs w:val="16"/>
              </w:rPr>
            </w:pPr>
          </w:p>
        </w:tc>
        <w:tc>
          <w:tcPr>
            <w:tcW w:w="1211" w:type="dxa"/>
            <w:shd w:val="clear" w:color="auto" w:fill="DBE5F1"/>
            <w:vAlign w:val="center"/>
          </w:tcPr>
          <w:p w14:paraId="131B6A03" w14:textId="745371A4" w:rsidR="006D6859" w:rsidRPr="004A7876" w:rsidRDefault="008F01CB" w:rsidP="00730835">
            <w:pPr>
              <w:jc w:val="left"/>
              <w:rPr>
                <w:sz w:val="16"/>
                <w:szCs w:val="16"/>
              </w:rPr>
            </w:pPr>
            <w:r w:rsidRPr="004A7876">
              <w:rPr>
                <w:sz w:val="16"/>
                <w:szCs w:val="16"/>
              </w:rPr>
              <w:t>101GB00</w:t>
            </w:r>
            <w:r w:rsidR="006D6859" w:rsidRPr="004A7876">
              <w:rPr>
                <w:sz w:val="16"/>
                <w:szCs w:val="16"/>
              </w:rPr>
              <w:t>40162A</w:t>
            </w:r>
          </w:p>
        </w:tc>
        <w:tc>
          <w:tcPr>
            <w:tcW w:w="1134" w:type="dxa"/>
            <w:shd w:val="clear" w:color="auto" w:fill="DBE5F1"/>
            <w:vAlign w:val="center"/>
          </w:tcPr>
          <w:p w14:paraId="1DBEB502"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832BEE1"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0DD19D93" w14:textId="77777777" w:rsidR="006D6859" w:rsidRPr="004A7876" w:rsidRDefault="006D6859" w:rsidP="00730835">
            <w:pPr>
              <w:jc w:val="center"/>
              <w:rPr>
                <w:sz w:val="16"/>
                <w:szCs w:val="16"/>
              </w:rPr>
            </w:pPr>
            <w:r w:rsidRPr="004A7876">
              <w:rPr>
                <w:sz w:val="16"/>
                <w:szCs w:val="16"/>
              </w:rPr>
              <w:t>9</w:t>
            </w:r>
          </w:p>
        </w:tc>
        <w:tc>
          <w:tcPr>
            <w:tcW w:w="1134" w:type="dxa"/>
            <w:shd w:val="clear" w:color="auto" w:fill="DBE5F1"/>
            <w:vAlign w:val="center"/>
          </w:tcPr>
          <w:p w14:paraId="3D96D018" w14:textId="77777777" w:rsidR="006D6859" w:rsidRPr="004A7876" w:rsidRDefault="006D6859" w:rsidP="00730835">
            <w:pPr>
              <w:jc w:val="center"/>
              <w:rPr>
                <w:sz w:val="16"/>
                <w:szCs w:val="16"/>
              </w:rPr>
            </w:pPr>
            <w:r w:rsidRPr="004A7876">
              <w:rPr>
                <w:sz w:val="16"/>
                <w:szCs w:val="16"/>
              </w:rPr>
              <w:t>0</w:t>
            </w:r>
          </w:p>
        </w:tc>
        <w:tc>
          <w:tcPr>
            <w:tcW w:w="2126" w:type="dxa"/>
            <w:vMerge w:val="restart"/>
            <w:shd w:val="clear" w:color="auto" w:fill="DBE5F1"/>
          </w:tcPr>
          <w:p w14:paraId="4085E1B6" w14:textId="4E7B1981" w:rsidR="006D6859" w:rsidRPr="004A7876" w:rsidRDefault="006D6859" w:rsidP="00730835">
            <w:pPr>
              <w:jc w:val="left"/>
              <w:rPr>
                <w:sz w:val="16"/>
                <w:szCs w:val="16"/>
              </w:rPr>
            </w:pPr>
            <w:r w:rsidRPr="004A7876">
              <w:rPr>
                <w:sz w:val="16"/>
                <w:szCs w:val="16"/>
              </w:rPr>
              <w:t>Cells not updated due to incompatible</w:t>
            </w:r>
            <w:r w:rsidR="005849E8" w:rsidRPr="004A7876">
              <w:rPr>
                <w:sz w:val="16"/>
                <w:szCs w:val="16"/>
              </w:rPr>
              <w:t xml:space="preserve"> S-128</w:t>
            </w:r>
          </w:p>
        </w:tc>
        <w:tc>
          <w:tcPr>
            <w:tcW w:w="346" w:type="dxa"/>
            <w:vMerge/>
            <w:shd w:val="clear" w:color="auto" w:fill="auto"/>
          </w:tcPr>
          <w:p w14:paraId="6B30E80B" w14:textId="77777777" w:rsidR="006D6859" w:rsidRPr="004A7876" w:rsidRDefault="006D6859" w:rsidP="00730835">
            <w:pPr>
              <w:jc w:val="left"/>
              <w:rPr>
                <w:sz w:val="16"/>
                <w:szCs w:val="16"/>
              </w:rPr>
            </w:pPr>
          </w:p>
        </w:tc>
      </w:tr>
      <w:tr w:rsidR="004A7876" w:rsidRPr="004A7876" w14:paraId="4CB10167" w14:textId="77777777" w:rsidTr="008F067A">
        <w:trPr>
          <w:cantSplit/>
          <w:trHeight w:val="22"/>
        </w:trPr>
        <w:tc>
          <w:tcPr>
            <w:tcW w:w="250" w:type="dxa"/>
            <w:vMerge/>
            <w:shd w:val="clear" w:color="auto" w:fill="auto"/>
          </w:tcPr>
          <w:p w14:paraId="76D32234" w14:textId="77777777" w:rsidR="006D6859" w:rsidRPr="00000AB3" w:rsidRDefault="006D6859" w:rsidP="00730835">
            <w:pPr>
              <w:jc w:val="left"/>
              <w:rPr>
                <w:sz w:val="18"/>
                <w:szCs w:val="18"/>
              </w:rPr>
            </w:pPr>
          </w:p>
        </w:tc>
        <w:tc>
          <w:tcPr>
            <w:tcW w:w="1057" w:type="dxa"/>
            <w:vMerge/>
            <w:shd w:val="clear" w:color="auto" w:fill="DBE5F1"/>
            <w:vAlign w:val="center"/>
          </w:tcPr>
          <w:p w14:paraId="1CD41223" w14:textId="77777777" w:rsidR="006D6859" w:rsidRPr="004A7876" w:rsidRDefault="006D6859" w:rsidP="00730835">
            <w:pPr>
              <w:jc w:val="left"/>
              <w:rPr>
                <w:sz w:val="16"/>
                <w:szCs w:val="16"/>
              </w:rPr>
            </w:pPr>
          </w:p>
        </w:tc>
        <w:tc>
          <w:tcPr>
            <w:tcW w:w="1211" w:type="dxa"/>
            <w:shd w:val="clear" w:color="auto" w:fill="DBE5F1"/>
            <w:vAlign w:val="center"/>
          </w:tcPr>
          <w:p w14:paraId="0EC89C43" w14:textId="403B8582" w:rsidR="006D6859" w:rsidRPr="004A7876" w:rsidRDefault="008F01CB" w:rsidP="00730835">
            <w:pPr>
              <w:jc w:val="left"/>
              <w:rPr>
                <w:sz w:val="16"/>
                <w:szCs w:val="16"/>
              </w:rPr>
            </w:pPr>
            <w:r w:rsidRPr="004A7876">
              <w:rPr>
                <w:sz w:val="16"/>
                <w:szCs w:val="16"/>
              </w:rPr>
              <w:t>101GB00</w:t>
            </w:r>
            <w:r w:rsidR="006D6859" w:rsidRPr="004A7876">
              <w:rPr>
                <w:sz w:val="16"/>
                <w:szCs w:val="16"/>
              </w:rPr>
              <w:t>40184A</w:t>
            </w:r>
          </w:p>
        </w:tc>
        <w:tc>
          <w:tcPr>
            <w:tcW w:w="1134" w:type="dxa"/>
            <w:shd w:val="clear" w:color="auto" w:fill="DBE5F1"/>
            <w:vAlign w:val="center"/>
          </w:tcPr>
          <w:p w14:paraId="411F7E1F" w14:textId="77777777" w:rsidR="006D6859" w:rsidRPr="004A7876" w:rsidRDefault="006D6859" w:rsidP="00730835">
            <w:pPr>
              <w:jc w:val="center"/>
              <w:rPr>
                <w:sz w:val="16"/>
                <w:szCs w:val="16"/>
              </w:rPr>
            </w:pPr>
            <w:r w:rsidRPr="004A7876">
              <w:rPr>
                <w:sz w:val="16"/>
                <w:szCs w:val="16"/>
              </w:rPr>
              <w:t>3</w:t>
            </w:r>
          </w:p>
        </w:tc>
        <w:tc>
          <w:tcPr>
            <w:tcW w:w="1134" w:type="dxa"/>
            <w:shd w:val="clear" w:color="auto" w:fill="DBE5F1"/>
            <w:vAlign w:val="center"/>
          </w:tcPr>
          <w:p w14:paraId="7036458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6D170757"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27817BA2" w14:textId="77777777" w:rsidR="006D6859" w:rsidRPr="004A7876" w:rsidRDefault="006D6859" w:rsidP="00730835">
            <w:pPr>
              <w:jc w:val="center"/>
              <w:rPr>
                <w:sz w:val="16"/>
                <w:szCs w:val="16"/>
              </w:rPr>
            </w:pPr>
            <w:r w:rsidRPr="004A7876">
              <w:rPr>
                <w:sz w:val="16"/>
                <w:szCs w:val="16"/>
              </w:rPr>
              <w:t>3</w:t>
            </w:r>
          </w:p>
        </w:tc>
        <w:tc>
          <w:tcPr>
            <w:tcW w:w="2126" w:type="dxa"/>
            <w:vMerge/>
            <w:shd w:val="clear" w:color="auto" w:fill="DBE5F1"/>
            <w:vAlign w:val="center"/>
          </w:tcPr>
          <w:p w14:paraId="2D70C667" w14:textId="77777777" w:rsidR="006D6859" w:rsidRPr="004A7876" w:rsidRDefault="006D6859" w:rsidP="00730835">
            <w:pPr>
              <w:jc w:val="left"/>
              <w:rPr>
                <w:sz w:val="16"/>
                <w:szCs w:val="16"/>
              </w:rPr>
            </w:pPr>
          </w:p>
        </w:tc>
        <w:tc>
          <w:tcPr>
            <w:tcW w:w="346" w:type="dxa"/>
            <w:vMerge/>
            <w:shd w:val="clear" w:color="auto" w:fill="auto"/>
          </w:tcPr>
          <w:p w14:paraId="5A781B02" w14:textId="77777777" w:rsidR="006D6859" w:rsidRPr="004A7876" w:rsidRDefault="006D6859" w:rsidP="00730835">
            <w:pPr>
              <w:jc w:val="left"/>
              <w:rPr>
                <w:sz w:val="16"/>
                <w:szCs w:val="16"/>
              </w:rPr>
            </w:pPr>
          </w:p>
        </w:tc>
      </w:tr>
      <w:tr w:rsidR="004A7876" w:rsidRPr="004A7876" w14:paraId="71199547" w14:textId="77777777" w:rsidTr="008F067A">
        <w:trPr>
          <w:cantSplit/>
          <w:trHeight w:val="22"/>
        </w:trPr>
        <w:tc>
          <w:tcPr>
            <w:tcW w:w="250" w:type="dxa"/>
            <w:vMerge/>
            <w:shd w:val="clear" w:color="auto" w:fill="auto"/>
          </w:tcPr>
          <w:p w14:paraId="3D8FB8EA" w14:textId="77777777" w:rsidR="006D6859" w:rsidRPr="00000AB3" w:rsidRDefault="006D6859" w:rsidP="00730835">
            <w:pPr>
              <w:jc w:val="left"/>
              <w:rPr>
                <w:sz w:val="18"/>
                <w:szCs w:val="18"/>
              </w:rPr>
            </w:pPr>
          </w:p>
        </w:tc>
        <w:tc>
          <w:tcPr>
            <w:tcW w:w="1057" w:type="dxa"/>
            <w:vMerge/>
            <w:shd w:val="clear" w:color="auto" w:fill="DBE5F1"/>
            <w:vAlign w:val="center"/>
          </w:tcPr>
          <w:p w14:paraId="4DB5C372" w14:textId="77777777" w:rsidR="006D6859" w:rsidRPr="004A7876" w:rsidRDefault="006D6859" w:rsidP="00730835">
            <w:pPr>
              <w:jc w:val="left"/>
              <w:rPr>
                <w:sz w:val="16"/>
                <w:szCs w:val="16"/>
              </w:rPr>
            </w:pPr>
          </w:p>
        </w:tc>
        <w:tc>
          <w:tcPr>
            <w:tcW w:w="1211" w:type="dxa"/>
            <w:shd w:val="clear" w:color="auto" w:fill="DBE5F1"/>
            <w:vAlign w:val="center"/>
          </w:tcPr>
          <w:p w14:paraId="5117CF78" w14:textId="467D997A" w:rsidR="006D6859" w:rsidRPr="004A7876" w:rsidRDefault="008F01CB" w:rsidP="00730835">
            <w:pPr>
              <w:jc w:val="left"/>
              <w:rPr>
                <w:sz w:val="16"/>
                <w:szCs w:val="16"/>
              </w:rPr>
            </w:pPr>
            <w:r w:rsidRPr="004A7876">
              <w:rPr>
                <w:sz w:val="16"/>
                <w:szCs w:val="16"/>
              </w:rPr>
              <w:t>101GB00</w:t>
            </w:r>
            <w:r w:rsidR="006D6859" w:rsidRPr="004A7876">
              <w:rPr>
                <w:sz w:val="16"/>
                <w:szCs w:val="16"/>
              </w:rPr>
              <w:t>40186D</w:t>
            </w:r>
          </w:p>
        </w:tc>
        <w:tc>
          <w:tcPr>
            <w:tcW w:w="1134" w:type="dxa"/>
            <w:shd w:val="clear" w:color="auto" w:fill="DBE5F1"/>
            <w:vAlign w:val="center"/>
          </w:tcPr>
          <w:p w14:paraId="197F0D61"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3A311376" w14:textId="77777777" w:rsidR="006D6859" w:rsidRPr="004A7876" w:rsidRDefault="006D6859" w:rsidP="00730835">
            <w:pPr>
              <w:jc w:val="center"/>
              <w:rPr>
                <w:sz w:val="16"/>
                <w:szCs w:val="16"/>
              </w:rPr>
            </w:pPr>
            <w:r w:rsidRPr="004A7876">
              <w:rPr>
                <w:sz w:val="16"/>
                <w:szCs w:val="16"/>
              </w:rPr>
              <w:t>7</w:t>
            </w:r>
          </w:p>
        </w:tc>
        <w:tc>
          <w:tcPr>
            <w:tcW w:w="1134" w:type="dxa"/>
            <w:shd w:val="clear" w:color="auto" w:fill="DBE5F1"/>
            <w:vAlign w:val="center"/>
          </w:tcPr>
          <w:p w14:paraId="07C46BD0" w14:textId="77777777" w:rsidR="006D6859" w:rsidRPr="004A7876" w:rsidRDefault="006D6859" w:rsidP="00730835">
            <w:pPr>
              <w:jc w:val="center"/>
              <w:rPr>
                <w:sz w:val="16"/>
                <w:szCs w:val="16"/>
              </w:rPr>
            </w:pPr>
            <w:r w:rsidRPr="004A7876">
              <w:rPr>
                <w:sz w:val="16"/>
                <w:szCs w:val="16"/>
              </w:rPr>
              <w:t>1</w:t>
            </w:r>
          </w:p>
        </w:tc>
        <w:tc>
          <w:tcPr>
            <w:tcW w:w="1134" w:type="dxa"/>
            <w:shd w:val="clear" w:color="auto" w:fill="DBE5F1"/>
            <w:vAlign w:val="center"/>
          </w:tcPr>
          <w:p w14:paraId="1568CB27" w14:textId="77777777" w:rsidR="006D6859" w:rsidRPr="004A7876" w:rsidRDefault="006D6859" w:rsidP="00730835">
            <w:pPr>
              <w:jc w:val="center"/>
              <w:rPr>
                <w:sz w:val="16"/>
                <w:szCs w:val="16"/>
              </w:rPr>
            </w:pPr>
            <w:r w:rsidRPr="004A7876">
              <w:rPr>
                <w:sz w:val="16"/>
                <w:szCs w:val="16"/>
              </w:rPr>
              <w:t>1</w:t>
            </w:r>
          </w:p>
        </w:tc>
        <w:tc>
          <w:tcPr>
            <w:tcW w:w="2126" w:type="dxa"/>
            <w:shd w:val="clear" w:color="auto" w:fill="DBE5F1"/>
            <w:vAlign w:val="center"/>
          </w:tcPr>
          <w:p w14:paraId="704660AC" w14:textId="2561935B" w:rsidR="006D6859" w:rsidRPr="004A7876" w:rsidRDefault="00FC5A9F" w:rsidP="00730835">
            <w:pPr>
              <w:jc w:val="left"/>
              <w:rPr>
                <w:sz w:val="16"/>
                <w:szCs w:val="16"/>
              </w:rPr>
            </w:pPr>
            <w:r w:rsidRPr="004A7876">
              <w:rPr>
                <w:sz w:val="16"/>
                <w:szCs w:val="16"/>
              </w:rPr>
              <w:t>Cell not updated due to non-sequential update</w:t>
            </w:r>
          </w:p>
        </w:tc>
        <w:tc>
          <w:tcPr>
            <w:tcW w:w="346" w:type="dxa"/>
            <w:vMerge/>
            <w:shd w:val="clear" w:color="auto" w:fill="auto"/>
          </w:tcPr>
          <w:p w14:paraId="56F78797" w14:textId="77777777" w:rsidR="006D6859" w:rsidRPr="004A7876" w:rsidRDefault="006D6859" w:rsidP="00730835">
            <w:pPr>
              <w:jc w:val="left"/>
              <w:rPr>
                <w:sz w:val="16"/>
                <w:szCs w:val="16"/>
              </w:rPr>
            </w:pPr>
          </w:p>
        </w:tc>
      </w:tr>
      <w:tr w:rsidR="004A7876" w:rsidRPr="004A7876" w14:paraId="6F3AA061" w14:textId="77777777" w:rsidTr="008F067A">
        <w:trPr>
          <w:cantSplit/>
          <w:trHeight w:val="22"/>
        </w:trPr>
        <w:tc>
          <w:tcPr>
            <w:tcW w:w="250" w:type="dxa"/>
            <w:vMerge/>
            <w:shd w:val="clear" w:color="auto" w:fill="auto"/>
          </w:tcPr>
          <w:p w14:paraId="7D80B46F" w14:textId="77777777" w:rsidR="006D6859" w:rsidRPr="00000AB3" w:rsidRDefault="006D6859" w:rsidP="00730835">
            <w:pPr>
              <w:jc w:val="left"/>
              <w:rPr>
                <w:sz w:val="18"/>
                <w:szCs w:val="18"/>
              </w:rPr>
            </w:pPr>
          </w:p>
        </w:tc>
        <w:tc>
          <w:tcPr>
            <w:tcW w:w="1057" w:type="dxa"/>
            <w:vMerge/>
            <w:shd w:val="clear" w:color="auto" w:fill="DBE5F1"/>
            <w:vAlign w:val="center"/>
          </w:tcPr>
          <w:p w14:paraId="4D96F90A" w14:textId="77777777" w:rsidR="006D6859" w:rsidRPr="004A7876" w:rsidRDefault="006D6859" w:rsidP="00730835">
            <w:pPr>
              <w:jc w:val="left"/>
              <w:rPr>
                <w:sz w:val="16"/>
                <w:szCs w:val="16"/>
              </w:rPr>
            </w:pPr>
          </w:p>
        </w:tc>
        <w:tc>
          <w:tcPr>
            <w:tcW w:w="1211" w:type="dxa"/>
            <w:shd w:val="clear" w:color="auto" w:fill="DBE5F1"/>
            <w:vAlign w:val="center"/>
          </w:tcPr>
          <w:p w14:paraId="33DCD212" w14:textId="5B75C193" w:rsidR="006D6859" w:rsidRPr="004A7876" w:rsidRDefault="008F01CB" w:rsidP="00730835">
            <w:pPr>
              <w:jc w:val="left"/>
              <w:rPr>
                <w:sz w:val="16"/>
                <w:szCs w:val="16"/>
              </w:rPr>
            </w:pPr>
            <w:r w:rsidRPr="004A7876">
              <w:rPr>
                <w:sz w:val="16"/>
                <w:szCs w:val="16"/>
              </w:rPr>
              <w:t>101GB00</w:t>
            </w:r>
            <w:r w:rsidR="006D6859" w:rsidRPr="004A7876">
              <w:rPr>
                <w:sz w:val="16"/>
                <w:szCs w:val="16"/>
              </w:rPr>
              <w:t>40202A</w:t>
            </w:r>
          </w:p>
        </w:tc>
        <w:tc>
          <w:tcPr>
            <w:tcW w:w="1134" w:type="dxa"/>
            <w:shd w:val="clear" w:color="auto" w:fill="DBE5F1"/>
            <w:vAlign w:val="center"/>
          </w:tcPr>
          <w:p w14:paraId="3973C36C" w14:textId="77777777" w:rsidR="006D6859" w:rsidRPr="004A7876" w:rsidRDefault="006D6859" w:rsidP="00730835">
            <w:pPr>
              <w:jc w:val="center"/>
              <w:rPr>
                <w:sz w:val="16"/>
                <w:szCs w:val="16"/>
              </w:rPr>
            </w:pPr>
            <w:r w:rsidRPr="004A7876">
              <w:rPr>
                <w:sz w:val="16"/>
                <w:szCs w:val="16"/>
              </w:rPr>
              <w:t>5</w:t>
            </w:r>
          </w:p>
        </w:tc>
        <w:tc>
          <w:tcPr>
            <w:tcW w:w="1134" w:type="dxa"/>
            <w:shd w:val="clear" w:color="auto" w:fill="DBE5F1"/>
            <w:vAlign w:val="center"/>
          </w:tcPr>
          <w:p w14:paraId="291CD9A2" w14:textId="77777777" w:rsidR="006D6859" w:rsidRPr="004A7876" w:rsidRDefault="006D6859" w:rsidP="00730835">
            <w:pPr>
              <w:jc w:val="center"/>
              <w:rPr>
                <w:sz w:val="16"/>
                <w:szCs w:val="16"/>
              </w:rPr>
            </w:pPr>
            <w:r w:rsidRPr="004A7876">
              <w:rPr>
                <w:sz w:val="16"/>
                <w:szCs w:val="16"/>
              </w:rPr>
              <w:t>2</w:t>
            </w:r>
          </w:p>
        </w:tc>
        <w:tc>
          <w:tcPr>
            <w:tcW w:w="1134" w:type="dxa"/>
            <w:shd w:val="clear" w:color="auto" w:fill="DBE5F1"/>
            <w:vAlign w:val="center"/>
          </w:tcPr>
          <w:p w14:paraId="52D5D5B2" w14:textId="77777777" w:rsidR="006D6859" w:rsidRPr="004A7876" w:rsidRDefault="006D6859" w:rsidP="00730835">
            <w:pPr>
              <w:jc w:val="center"/>
              <w:rPr>
                <w:sz w:val="16"/>
                <w:szCs w:val="16"/>
              </w:rPr>
            </w:pPr>
            <w:r w:rsidRPr="004A7876">
              <w:rPr>
                <w:sz w:val="16"/>
                <w:szCs w:val="16"/>
              </w:rPr>
              <w:t>4</w:t>
            </w:r>
          </w:p>
        </w:tc>
        <w:tc>
          <w:tcPr>
            <w:tcW w:w="1134" w:type="dxa"/>
            <w:shd w:val="clear" w:color="auto" w:fill="DBE5F1"/>
            <w:vAlign w:val="center"/>
          </w:tcPr>
          <w:p w14:paraId="7073F031"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2AD28289" w14:textId="7D9242AF" w:rsidR="006D6859" w:rsidRPr="004A7876" w:rsidRDefault="00FC5A9F" w:rsidP="00730835">
            <w:pPr>
              <w:jc w:val="left"/>
              <w:rPr>
                <w:sz w:val="16"/>
                <w:szCs w:val="16"/>
              </w:rPr>
            </w:pPr>
            <w:r w:rsidRPr="004A7876">
              <w:rPr>
                <w:sz w:val="16"/>
                <w:szCs w:val="16"/>
              </w:rPr>
              <w:t xml:space="preserve">Cell not updated due to incompatible </w:t>
            </w:r>
            <w:r w:rsidR="00E00FE9" w:rsidRPr="004A7876">
              <w:rPr>
                <w:sz w:val="16"/>
                <w:szCs w:val="16"/>
              </w:rPr>
              <w:t>S-128</w:t>
            </w:r>
          </w:p>
        </w:tc>
        <w:tc>
          <w:tcPr>
            <w:tcW w:w="346" w:type="dxa"/>
            <w:vMerge/>
            <w:shd w:val="clear" w:color="auto" w:fill="auto"/>
          </w:tcPr>
          <w:p w14:paraId="68E689A0" w14:textId="77777777" w:rsidR="006D6859" w:rsidRPr="004A7876" w:rsidRDefault="006D6859" w:rsidP="00730835">
            <w:pPr>
              <w:jc w:val="left"/>
              <w:rPr>
                <w:sz w:val="16"/>
                <w:szCs w:val="16"/>
              </w:rPr>
            </w:pPr>
          </w:p>
        </w:tc>
      </w:tr>
      <w:tr w:rsidR="004A7876" w:rsidRPr="004A7876" w14:paraId="3FBECE8D" w14:textId="77777777" w:rsidTr="008F067A">
        <w:trPr>
          <w:cantSplit/>
          <w:trHeight w:val="22"/>
        </w:trPr>
        <w:tc>
          <w:tcPr>
            <w:tcW w:w="250" w:type="dxa"/>
            <w:vMerge/>
            <w:shd w:val="clear" w:color="auto" w:fill="auto"/>
          </w:tcPr>
          <w:p w14:paraId="3727A09A" w14:textId="77777777" w:rsidR="006D6859" w:rsidRPr="00000AB3" w:rsidRDefault="006D6859" w:rsidP="00730835">
            <w:pPr>
              <w:jc w:val="left"/>
              <w:rPr>
                <w:sz w:val="18"/>
                <w:szCs w:val="18"/>
              </w:rPr>
            </w:pPr>
          </w:p>
        </w:tc>
        <w:tc>
          <w:tcPr>
            <w:tcW w:w="1057" w:type="dxa"/>
            <w:vMerge/>
            <w:shd w:val="clear" w:color="auto" w:fill="DBE5F1"/>
            <w:vAlign w:val="center"/>
          </w:tcPr>
          <w:p w14:paraId="0648F510" w14:textId="77777777" w:rsidR="006D6859" w:rsidRPr="004A7876" w:rsidRDefault="006D6859" w:rsidP="00730835">
            <w:pPr>
              <w:jc w:val="left"/>
              <w:rPr>
                <w:sz w:val="16"/>
                <w:szCs w:val="16"/>
              </w:rPr>
            </w:pPr>
          </w:p>
        </w:tc>
        <w:tc>
          <w:tcPr>
            <w:tcW w:w="1211" w:type="dxa"/>
            <w:shd w:val="clear" w:color="auto" w:fill="DBE5F1"/>
            <w:vAlign w:val="center"/>
          </w:tcPr>
          <w:p w14:paraId="37EE145F" w14:textId="4F8FFF97" w:rsidR="006D6859" w:rsidRPr="004A7876" w:rsidRDefault="008F01CB" w:rsidP="00730835">
            <w:pPr>
              <w:jc w:val="left"/>
              <w:rPr>
                <w:sz w:val="16"/>
                <w:szCs w:val="16"/>
              </w:rPr>
            </w:pPr>
            <w:r w:rsidRPr="004A7876">
              <w:rPr>
                <w:sz w:val="16"/>
                <w:szCs w:val="16"/>
              </w:rPr>
              <w:t>101GB00</w:t>
            </w:r>
            <w:r w:rsidR="006D6859" w:rsidRPr="004A7876">
              <w:rPr>
                <w:sz w:val="16"/>
                <w:szCs w:val="16"/>
              </w:rPr>
              <w:t>50162B</w:t>
            </w:r>
          </w:p>
        </w:tc>
        <w:tc>
          <w:tcPr>
            <w:tcW w:w="1134" w:type="dxa"/>
            <w:shd w:val="clear" w:color="auto" w:fill="DBE5F1"/>
            <w:vAlign w:val="center"/>
          </w:tcPr>
          <w:p w14:paraId="439044C6"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10AB259E" w14:textId="77777777" w:rsidR="006D6859" w:rsidRPr="004A7876" w:rsidRDefault="006D6859" w:rsidP="00730835">
            <w:pPr>
              <w:jc w:val="center"/>
              <w:rPr>
                <w:sz w:val="16"/>
                <w:szCs w:val="16"/>
              </w:rPr>
            </w:pPr>
            <w:r w:rsidRPr="004A7876">
              <w:rPr>
                <w:sz w:val="16"/>
                <w:szCs w:val="16"/>
              </w:rPr>
              <w:t>0</w:t>
            </w:r>
          </w:p>
        </w:tc>
        <w:tc>
          <w:tcPr>
            <w:tcW w:w="1134" w:type="dxa"/>
            <w:shd w:val="clear" w:color="auto" w:fill="DBE5F1"/>
            <w:vAlign w:val="center"/>
          </w:tcPr>
          <w:p w14:paraId="10CECF08" w14:textId="77777777" w:rsidR="006D6859" w:rsidRPr="004A7876" w:rsidRDefault="006D6859" w:rsidP="00730835">
            <w:pPr>
              <w:jc w:val="center"/>
              <w:rPr>
                <w:sz w:val="16"/>
                <w:szCs w:val="16"/>
              </w:rPr>
            </w:pPr>
            <w:r w:rsidRPr="004A7876">
              <w:rPr>
                <w:sz w:val="16"/>
                <w:szCs w:val="16"/>
              </w:rPr>
              <w:t>11</w:t>
            </w:r>
          </w:p>
        </w:tc>
        <w:tc>
          <w:tcPr>
            <w:tcW w:w="1134" w:type="dxa"/>
            <w:shd w:val="clear" w:color="auto" w:fill="DBE5F1"/>
            <w:vAlign w:val="center"/>
          </w:tcPr>
          <w:p w14:paraId="68E914F6" w14:textId="77777777" w:rsidR="006D6859" w:rsidRPr="004A7876" w:rsidRDefault="006D6859" w:rsidP="00730835">
            <w:pPr>
              <w:jc w:val="center"/>
              <w:rPr>
                <w:sz w:val="16"/>
                <w:szCs w:val="16"/>
              </w:rPr>
            </w:pPr>
            <w:r w:rsidRPr="004A7876">
              <w:rPr>
                <w:sz w:val="16"/>
                <w:szCs w:val="16"/>
              </w:rPr>
              <w:t>0</w:t>
            </w:r>
          </w:p>
        </w:tc>
        <w:tc>
          <w:tcPr>
            <w:tcW w:w="2126" w:type="dxa"/>
            <w:shd w:val="clear" w:color="auto" w:fill="DBE5F1"/>
            <w:vAlign w:val="center"/>
          </w:tcPr>
          <w:p w14:paraId="50D5FDE7" w14:textId="54C7E945" w:rsidR="006D6859" w:rsidRPr="004A7876" w:rsidRDefault="006D6859" w:rsidP="00730835">
            <w:pPr>
              <w:jc w:val="left"/>
              <w:rPr>
                <w:sz w:val="16"/>
                <w:szCs w:val="16"/>
              </w:rPr>
            </w:pPr>
            <w:r w:rsidRPr="004A7876">
              <w:rPr>
                <w:sz w:val="16"/>
                <w:szCs w:val="16"/>
              </w:rPr>
              <w:t xml:space="preserve">NE installed from </w:t>
            </w:r>
            <w:r w:rsidR="00E00FE9" w:rsidRPr="004A7876">
              <w:rPr>
                <w:b/>
                <w:bCs/>
                <w:i/>
                <w:sz w:val="16"/>
                <w:szCs w:val="16"/>
              </w:rPr>
              <w:t>DataManagementG4</w:t>
            </w:r>
          </w:p>
        </w:tc>
        <w:tc>
          <w:tcPr>
            <w:tcW w:w="346" w:type="dxa"/>
            <w:vMerge/>
            <w:shd w:val="clear" w:color="auto" w:fill="auto"/>
          </w:tcPr>
          <w:p w14:paraId="3C7A6D45" w14:textId="77777777" w:rsidR="006D6859" w:rsidRPr="004A7876" w:rsidRDefault="006D6859" w:rsidP="00730835">
            <w:pPr>
              <w:jc w:val="left"/>
              <w:rPr>
                <w:sz w:val="16"/>
                <w:szCs w:val="16"/>
              </w:rPr>
            </w:pPr>
          </w:p>
        </w:tc>
      </w:tr>
      <w:tr w:rsidR="004A7876" w:rsidRPr="004A7876" w14:paraId="3047B528" w14:textId="77777777" w:rsidTr="008F067A">
        <w:trPr>
          <w:cantSplit/>
          <w:trHeight w:val="22"/>
        </w:trPr>
        <w:tc>
          <w:tcPr>
            <w:tcW w:w="250" w:type="dxa"/>
            <w:vMerge/>
            <w:shd w:val="clear" w:color="auto" w:fill="auto"/>
          </w:tcPr>
          <w:p w14:paraId="1606D2F0" w14:textId="77777777" w:rsidR="006D6859" w:rsidRPr="00000AB3" w:rsidRDefault="006D6859" w:rsidP="00730835">
            <w:pPr>
              <w:jc w:val="left"/>
              <w:rPr>
                <w:sz w:val="18"/>
                <w:szCs w:val="18"/>
              </w:rPr>
            </w:pPr>
          </w:p>
        </w:tc>
        <w:tc>
          <w:tcPr>
            <w:tcW w:w="1057" w:type="dxa"/>
            <w:vMerge/>
            <w:shd w:val="clear" w:color="auto" w:fill="DBE5F1"/>
            <w:vAlign w:val="center"/>
          </w:tcPr>
          <w:p w14:paraId="1ED70141" w14:textId="77777777" w:rsidR="006D6859" w:rsidRPr="004A7876" w:rsidRDefault="006D6859" w:rsidP="00730835">
            <w:pPr>
              <w:jc w:val="left"/>
              <w:rPr>
                <w:sz w:val="16"/>
                <w:szCs w:val="16"/>
              </w:rPr>
            </w:pPr>
          </w:p>
        </w:tc>
        <w:tc>
          <w:tcPr>
            <w:tcW w:w="1211" w:type="dxa"/>
            <w:shd w:val="clear" w:color="auto" w:fill="DBE5F1"/>
            <w:vAlign w:val="center"/>
          </w:tcPr>
          <w:p w14:paraId="3957D9B4" w14:textId="624D1FDE" w:rsidR="006D6859" w:rsidRPr="004A7876" w:rsidRDefault="008F01CB" w:rsidP="00730835">
            <w:pPr>
              <w:jc w:val="left"/>
              <w:rPr>
                <w:sz w:val="16"/>
                <w:szCs w:val="16"/>
              </w:rPr>
            </w:pPr>
            <w:r w:rsidRPr="004A7876">
              <w:rPr>
                <w:sz w:val="16"/>
                <w:szCs w:val="16"/>
              </w:rPr>
              <w:t>101GB00</w:t>
            </w:r>
            <w:r w:rsidR="006D6859" w:rsidRPr="004A7876">
              <w:rPr>
                <w:sz w:val="16"/>
                <w:szCs w:val="16"/>
              </w:rPr>
              <w:t>50162C</w:t>
            </w:r>
          </w:p>
        </w:tc>
        <w:tc>
          <w:tcPr>
            <w:tcW w:w="1134" w:type="dxa"/>
            <w:shd w:val="clear" w:color="auto" w:fill="DBE5F1"/>
            <w:vAlign w:val="center"/>
          </w:tcPr>
          <w:p w14:paraId="7A47A5FB" w14:textId="77777777" w:rsidR="006D6859" w:rsidRPr="004A7876" w:rsidRDefault="006D6859" w:rsidP="00730835">
            <w:pPr>
              <w:jc w:val="center"/>
              <w:rPr>
                <w:sz w:val="16"/>
                <w:szCs w:val="16"/>
              </w:rPr>
            </w:pPr>
          </w:p>
        </w:tc>
        <w:tc>
          <w:tcPr>
            <w:tcW w:w="1134" w:type="dxa"/>
            <w:shd w:val="clear" w:color="auto" w:fill="DBE5F1"/>
            <w:vAlign w:val="center"/>
          </w:tcPr>
          <w:p w14:paraId="29B774FD" w14:textId="77777777" w:rsidR="006D6859" w:rsidRPr="004A7876" w:rsidRDefault="006D6859" w:rsidP="00730835">
            <w:pPr>
              <w:jc w:val="center"/>
              <w:rPr>
                <w:sz w:val="16"/>
                <w:szCs w:val="16"/>
              </w:rPr>
            </w:pPr>
          </w:p>
        </w:tc>
        <w:tc>
          <w:tcPr>
            <w:tcW w:w="1134" w:type="dxa"/>
            <w:shd w:val="clear" w:color="auto" w:fill="DBE5F1"/>
            <w:vAlign w:val="center"/>
          </w:tcPr>
          <w:p w14:paraId="7E0FC97A" w14:textId="77777777" w:rsidR="006D6859" w:rsidRPr="004A7876" w:rsidRDefault="006D6859" w:rsidP="00730835">
            <w:pPr>
              <w:jc w:val="center"/>
              <w:rPr>
                <w:sz w:val="16"/>
                <w:szCs w:val="16"/>
              </w:rPr>
            </w:pPr>
          </w:p>
        </w:tc>
        <w:tc>
          <w:tcPr>
            <w:tcW w:w="1134" w:type="dxa"/>
            <w:shd w:val="clear" w:color="auto" w:fill="DBE5F1"/>
            <w:vAlign w:val="center"/>
          </w:tcPr>
          <w:p w14:paraId="3EB136AB" w14:textId="77777777" w:rsidR="006D6859" w:rsidRPr="004A7876" w:rsidRDefault="006D6859" w:rsidP="00730835">
            <w:pPr>
              <w:jc w:val="center"/>
              <w:rPr>
                <w:sz w:val="16"/>
                <w:szCs w:val="16"/>
              </w:rPr>
            </w:pPr>
          </w:p>
        </w:tc>
        <w:tc>
          <w:tcPr>
            <w:tcW w:w="2126" w:type="dxa"/>
            <w:shd w:val="clear" w:color="auto" w:fill="DBE5F1"/>
            <w:vAlign w:val="center"/>
          </w:tcPr>
          <w:p w14:paraId="2F8B26F2"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0861F02D" w14:textId="77777777" w:rsidR="006D6859" w:rsidRPr="004A7876" w:rsidRDefault="006D6859" w:rsidP="00730835">
            <w:pPr>
              <w:jc w:val="left"/>
              <w:rPr>
                <w:sz w:val="16"/>
                <w:szCs w:val="16"/>
              </w:rPr>
            </w:pPr>
          </w:p>
        </w:tc>
      </w:tr>
      <w:tr w:rsidR="004A7876" w:rsidRPr="004A7876" w14:paraId="14A7A6F8" w14:textId="77777777" w:rsidTr="008F067A">
        <w:trPr>
          <w:cantSplit/>
          <w:trHeight w:val="22"/>
        </w:trPr>
        <w:tc>
          <w:tcPr>
            <w:tcW w:w="250" w:type="dxa"/>
            <w:vMerge/>
            <w:shd w:val="clear" w:color="auto" w:fill="auto"/>
          </w:tcPr>
          <w:p w14:paraId="49FD8BF5" w14:textId="77777777" w:rsidR="006D6859" w:rsidRPr="00000AB3" w:rsidRDefault="006D6859" w:rsidP="00730835">
            <w:pPr>
              <w:jc w:val="left"/>
              <w:rPr>
                <w:sz w:val="18"/>
                <w:szCs w:val="18"/>
              </w:rPr>
            </w:pPr>
          </w:p>
        </w:tc>
        <w:tc>
          <w:tcPr>
            <w:tcW w:w="1057" w:type="dxa"/>
            <w:vMerge/>
            <w:shd w:val="clear" w:color="auto" w:fill="DBE5F1"/>
            <w:vAlign w:val="center"/>
          </w:tcPr>
          <w:p w14:paraId="1EEF1A56" w14:textId="77777777" w:rsidR="006D6859" w:rsidRPr="004A7876" w:rsidRDefault="006D6859" w:rsidP="00730835">
            <w:pPr>
              <w:jc w:val="left"/>
              <w:rPr>
                <w:sz w:val="16"/>
                <w:szCs w:val="16"/>
              </w:rPr>
            </w:pPr>
          </w:p>
        </w:tc>
        <w:tc>
          <w:tcPr>
            <w:tcW w:w="1211" w:type="dxa"/>
            <w:shd w:val="clear" w:color="auto" w:fill="DBE5F1"/>
            <w:vAlign w:val="center"/>
          </w:tcPr>
          <w:p w14:paraId="55D21109" w14:textId="43CC6396" w:rsidR="006D6859" w:rsidRPr="004A7876" w:rsidRDefault="008F01CB" w:rsidP="00730835">
            <w:pPr>
              <w:jc w:val="left"/>
              <w:rPr>
                <w:sz w:val="16"/>
                <w:szCs w:val="16"/>
              </w:rPr>
            </w:pPr>
            <w:r w:rsidRPr="004A7876">
              <w:rPr>
                <w:sz w:val="16"/>
                <w:szCs w:val="16"/>
              </w:rPr>
              <w:t>101GB00</w:t>
            </w:r>
            <w:r w:rsidR="006D6859" w:rsidRPr="004A7876">
              <w:rPr>
                <w:sz w:val="16"/>
                <w:szCs w:val="16"/>
              </w:rPr>
              <w:t>50162D</w:t>
            </w:r>
          </w:p>
        </w:tc>
        <w:tc>
          <w:tcPr>
            <w:tcW w:w="1134" w:type="dxa"/>
            <w:shd w:val="clear" w:color="auto" w:fill="DBE5F1"/>
            <w:vAlign w:val="center"/>
          </w:tcPr>
          <w:p w14:paraId="76E45E28" w14:textId="77777777" w:rsidR="006D6859" w:rsidRPr="004A7876" w:rsidRDefault="006D6859" w:rsidP="00730835">
            <w:pPr>
              <w:jc w:val="center"/>
              <w:rPr>
                <w:sz w:val="16"/>
                <w:szCs w:val="16"/>
              </w:rPr>
            </w:pPr>
          </w:p>
        </w:tc>
        <w:tc>
          <w:tcPr>
            <w:tcW w:w="1134" w:type="dxa"/>
            <w:shd w:val="clear" w:color="auto" w:fill="DBE5F1"/>
            <w:vAlign w:val="center"/>
          </w:tcPr>
          <w:p w14:paraId="31FD2735" w14:textId="77777777" w:rsidR="006D6859" w:rsidRPr="004A7876" w:rsidRDefault="006D6859" w:rsidP="00730835">
            <w:pPr>
              <w:jc w:val="center"/>
              <w:rPr>
                <w:sz w:val="16"/>
                <w:szCs w:val="16"/>
              </w:rPr>
            </w:pPr>
          </w:p>
        </w:tc>
        <w:tc>
          <w:tcPr>
            <w:tcW w:w="1134" w:type="dxa"/>
            <w:shd w:val="clear" w:color="auto" w:fill="DBE5F1"/>
            <w:vAlign w:val="center"/>
          </w:tcPr>
          <w:p w14:paraId="57D5EDB3" w14:textId="77777777" w:rsidR="006D6859" w:rsidRPr="004A7876" w:rsidRDefault="006D6859" w:rsidP="00730835">
            <w:pPr>
              <w:jc w:val="center"/>
              <w:rPr>
                <w:sz w:val="16"/>
                <w:szCs w:val="16"/>
              </w:rPr>
            </w:pPr>
          </w:p>
        </w:tc>
        <w:tc>
          <w:tcPr>
            <w:tcW w:w="1134" w:type="dxa"/>
            <w:shd w:val="clear" w:color="auto" w:fill="DBE5F1"/>
            <w:vAlign w:val="center"/>
          </w:tcPr>
          <w:p w14:paraId="450CD6E0" w14:textId="77777777" w:rsidR="006D6859" w:rsidRPr="004A7876" w:rsidRDefault="006D6859" w:rsidP="00730835">
            <w:pPr>
              <w:jc w:val="center"/>
              <w:rPr>
                <w:sz w:val="16"/>
                <w:szCs w:val="16"/>
              </w:rPr>
            </w:pPr>
          </w:p>
        </w:tc>
        <w:tc>
          <w:tcPr>
            <w:tcW w:w="2126" w:type="dxa"/>
            <w:shd w:val="clear" w:color="auto" w:fill="DBE5F1"/>
            <w:vAlign w:val="center"/>
          </w:tcPr>
          <w:p w14:paraId="189C29F7" w14:textId="77777777" w:rsidR="006D6859" w:rsidRPr="004A7876" w:rsidRDefault="006D6859" w:rsidP="00730835">
            <w:pPr>
              <w:jc w:val="left"/>
              <w:rPr>
                <w:sz w:val="16"/>
                <w:szCs w:val="16"/>
              </w:rPr>
            </w:pPr>
            <w:r w:rsidRPr="004A7876">
              <w:rPr>
                <w:sz w:val="16"/>
                <w:szCs w:val="16"/>
              </w:rPr>
              <w:t>No updates for this cell</w:t>
            </w:r>
          </w:p>
        </w:tc>
        <w:tc>
          <w:tcPr>
            <w:tcW w:w="346" w:type="dxa"/>
            <w:vMerge/>
            <w:shd w:val="clear" w:color="auto" w:fill="auto"/>
          </w:tcPr>
          <w:p w14:paraId="3A02B35C" w14:textId="77777777" w:rsidR="006D6859" w:rsidRPr="004A7876" w:rsidRDefault="006D6859" w:rsidP="00730835">
            <w:pPr>
              <w:jc w:val="left"/>
              <w:rPr>
                <w:sz w:val="16"/>
                <w:szCs w:val="16"/>
              </w:rPr>
            </w:pPr>
          </w:p>
        </w:tc>
      </w:tr>
      <w:tr w:rsidR="004A7876" w:rsidRPr="004A7876" w14:paraId="7FA608FD" w14:textId="77777777" w:rsidTr="008F067A">
        <w:trPr>
          <w:cantSplit/>
          <w:trHeight w:val="22"/>
        </w:trPr>
        <w:tc>
          <w:tcPr>
            <w:tcW w:w="250" w:type="dxa"/>
            <w:vMerge/>
            <w:tcBorders>
              <w:bottom w:val="nil"/>
            </w:tcBorders>
            <w:shd w:val="clear" w:color="auto" w:fill="DBE5F1"/>
          </w:tcPr>
          <w:p w14:paraId="7EBD23B3" w14:textId="77777777" w:rsidR="006D6859" w:rsidRPr="00000AB3" w:rsidRDefault="006D6859" w:rsidP="00730835">
            <w:pPr>
              <w:jc w:val="left"/>
              <w:rPr>
                <w:sz w:val="18"/>
                <w:szCs w:val="18"/>
              </w:rPr>
            </w:pPr>
          </w:p>
        </w:tc>
        <w:tc>
          <w:tcPr>
            <w:tcW w:w="1057" w:type="dxa"/>
            <w:vMerge/>
            <w:tcBorders>
              <w:bottom w:val="single" w:sz="4" w:space="0" w:color="auto"/>
            </w:tcBorders>
            <w:shd w:val="clear" w:color="auto" w:fill="DBE5F1"/>
            <w:vAlign w:val="center"/>
          </w:tcPr>
          <w:p w14:paraId="390F7F4A" w14:textId="77777777" w:rsidR="006D6859" w:rsidRPr="004A7876" w:rsidRDefault="006D6859" w:rsidP="00730835">
            <w:pPr>
              <w:jc w:val="left"/>
              <w:rPr>
                <w:sz w:val="16"/>
                <w:szCs w:val="16"/>
              </w:rPr>
            </w:pPr>
          </w:p>
        </w:tc>
        <w:tc>
          <w:tcPr>
            <w:tcW w:w="1211" w:type="dxa"/>
            <w:tcBorders>
              <w:bottom w:val="single" w:sz="4" w:space="0" w:color="auto"/>
            </w:tcBorders>
            <w:shd w:val="clear" w:color="auto" w:fill="DBE5F1"/>
            <w:vAlign w:val="center"/>
          </w:tcPr>
          <w:p w14:paraId="22931E10" w14:textId="13154677" w:rsidR="006D6859" w:rsidRPr="004A7876" w:rsidRDefault="008F01CB" w:rsidP="00730835">
            <w:pPr>
              <w:jc w:val="left"/>
              <w:rPr>
                <w:sz w:val="16"/>
                <w:szCs w:val="16"/>
              </w:rPr>
            </w:pPr>
            <w:r w:rsidRPr="004A7876">
              <w:rPr>
                <w:sz w:val="16"/>
                <w:szCs w:val="16"/>
              </w:rPr>
              <w:t>101GB00</w:t>
            </w:r>
            <w:r w:rsidR="006D6859" w:rsidRPr="004A7876">
              <w:rPr>
                <w:sz w:val="16"/>
                <w:szCs w:val="16"/>
              </w:rPr>
              <w:t>50182A</w:t>
            </w:r>
          </w:p>
        </w:tc>
        <w:tc>
          <w:tcPr>
            <w:tcW w:w="1134" w:type="dxa"/>
            <w:tcBorders>
              <w:bottom w:val="single" w:sz="4" w:space="0" w:color="auto"/>
            </w:tcBorders>
            <w:shd w:val="clear" w:color="auto" w:fill="DBE5F1"/>
            <w:vAlign w:val="center"/>
          </w:tcPr>
          <w:p w14:paraId="00F52009"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56DAB30A"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1F136233" w14:textId="77777777" w:rsidR="006D6859" w:rsidRPr="004A7876" w:rsidRDefault="006D6859" w:rsidP="00730835">
            <w:pPr>
              <w:jc w:val="center"/>
              <w:rPr>
                <w:sz w:val="16"/>
                <w:szCs w:val="16"/>
              </w:rPr>
            </w:pPr>
            <w:r w:rsidRPr="004A7876">
              <w:rPr>
                <w:sz w:val="16"/>
                <w:szCs w:val="16"/>
              </w:rPr>
              <w:t>2</w:t>
            </w:r>
          </w:p>
        </w:tc>
        <w:tc>
          <w:tcPr>
            <w:tcW w:w="1134" w:type="dxa"/>
            <w:tcBorders>
              <w:bottom w:val="single" w:sz="4" w:space="0" w:color="auto"/>
            </w:tcBorders>
            <w:shd w:val="clear" w:color="auto" w:fill="DBE5F1"/>
            <w:vAlign w:val="center"/>
          </w:tcPr>
          <w:p w14:paraId="45AAFC1E" w14:textId="77777777" w:rsidR="006D6859" w:rsidRPr="004A7876" w:rsidRDefault="006D6859" w:rsidP="00730835">
            <w:pPr>
              <w:jc w:val="center"/>
              <w:rPr>
                <w:sz w:val="16"/>
                <w:szCs w:val="16"/>
              </w:rPr>
            </w:pPr>
            <w:r w:rsidRPr="004A7876">
              <w:rPr>
                <w:sz w:val="16"/>
                <w:szCs w:val="16"/>
              </w:rPr>
              <w:t>2</w:t>
            </w:r>
          </w:p>
        </w:tc>
        <w:tc>
          <w:tcPr>
            <w:tcW w:w="2126" w:type="dxa"/>
            <w:tcBorders>
              <w:bottom w:val="single" w:sz="4" w:space="0" w:color="auto"/>
            </w:tcBorders>
            <w:shd w:val="clear" w:color="auto" w:fill="DBE5F1"/>
            <w:vAlign w:val="center"/>
          </w:tcPr>
          <w:p w14:paraId="4B96F093" w14:textId="77777777" w:rsidR="006D6859" w:rsidRPr="004A7876" w:rsidRDefault="006D6859" w:rsidP="00730835">
            <w:pPr>
              <w:jc w:val="left"/>
              <w:rPr>
                <w:sz w:val="16"/>
                <w:szCs w:val="16"/>
              </w:rPr>
            </w:pPr>
          </w:p>
        </w:tc>
        <w:tc>
          <w:tcPr>
            <w:tcW w:w="346" w:type="dxa"/>
            <w:vMerge/>
            <w:tcBorders>
              <w:bottom w:val="nil"/>
            </w:tcBorders>
            <w:shd w:val="clear" w:color="auto" w:fill="DBE5F1"/>
          </w:tcPr>
          <w:p w14:paraId="789823E5" w14:textId="77777777" w:rsidR="006D6859" w:rsidRPr="004A7876" w:rsidRDefault="006D6859" w:rsidP="00730835">
            <w:pPr>
              <w:jc w:val="left"/>
              <w:rPr>
                <w:sz w:val="16"/>
                <w:szCs w:val="16"/>
              </w:rPr>
            </w:pPr>
          </w:p>
        </w:tc>
      </w:tr>
      <w:tr w:rsidR="000D5D3E" w14:paraId="51F4E43F" w14:textId="77777777" w:rsidTr="008F067A">
        <w:trPr>
          <w:cantSplit/>
        </w:trPr>
        <w:tc>
          <w:tcPr>
            <w:tcW w:w="9526" w:type="dxa"/>
            <w:gridSpan w:val="9"/>
            <w:tcBorders>
              <w:top w:val="nil"/>
            </w:tcBorders>
            <w:vAlign w:val="center"/>
          </w:tcPr>
          <w:p w14:paraId="1FB3DB68" w14:textId="77777777" w:rsidR="000D5D3E" w:rsidRDefault="000D5D3E" w:rsidP="00730835">
            <w:pPr>
              <w:jc w:val="left"/>
            </w:pPr>
          </w:p>
        </w:tc>
      </w:tr>
    </w:tbl>
    <w:p w14:paraId="3AE518F5" w14:textId="77777777" w:rsidR="000D5D3E" w:rsidRDefault="000D5D3E" w:rsidP="004F582E"/>
    <w:p w14:paraId="6114E0A4" w14:textId="516E5B9B" w:rsidR="004A7876" w:rsidRPr="007E2CFE" w:rsidRDefault="004A7876" w:rsidP="004A7876">
      <w:pPr>
        <w:pStyle w:val="Heading3"/>
      </w:pPr>
      <w:r>
        <w:t>Update of Supplementary Files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A7876" w14:paraId="7DEF008A" w14:textId="77777777" w:rsidTr="00357E05">
        <w:trPr>
          <w:trHeight w:val="454"/>
          <w:tblHeader/>
        </w:trPr>
        <w:tc>
          <w:tcPr>
            <w:tcW w:w="2381" w:type="dxa"/>
            <w:shd w:val="clear" w:color="auto" w:fill="CCFFCC"/>
            <w:vAlign w:val="center"/>
          </w:tcPr>
          <w:p w14:paraId="78FAD714" w14:textId="77777777" w:rsidR="004A7876" w:rsidRPr="004065B1" w:rsidRDefault="004A7876" w:rsidP="00280DEE">
            <w:r w:rsidRPr="000A066E">
              <w:rPr>
                <w:b/>
              </w:rPr>
              <w:t>Test Reference</w:t>
            </w:r>
          </w:p>
        </w:tc>
        <w:tc>
          <w:tcPr>
            <w:tcW w:w="2381" w:type="dxa"/>
            <w:shd w:val="clear" w:color="auto" w:fill="CCFFCC"/>
            <w:vAlign w:val="center"/>
          </w:tcPr>
          <w:p w14:paraId="4A1A22DC" w14:textId="663DED5D" w:rsidR="004A7876" w:rsidRPr="004065B1" w:rsidRDefault="004A7876" w:rsidP="00280DEE">
            <w:proofErr w:type="spellStart"/>
            <w:r>
              <w:t>SupplementaryFiles</w:t>
            </w:r>
            <w:proofErr w:type="spellEnd"/>
          </w:p>
        </w:tc>
        <w:tc>
          <w:tcPr>
            <w:tcW w:w="2382" w:type="dxa"/>
            <w:shd w:val="clear" w:color="auto" w:fill="CCFFCC"/>
            <w:vAlign w:val="center"/>
          </w:tcPr>
          <w:p w14:paraId="67B830DB" w14:textId="77777777" w:rsidR="004A7876" w:rsidRPr="004065B1" w:rsidRDefault="004A7876" w:rsidP="00280DEE">
            <w:r w:rsidRPr="000A066E">
              <w:rPr>
                <w:b/>
              </w:rPr>
              <w:t>IHO Reference</w:t>
            </w:r>
          </w:p>
        </w:tc>
        <w:tc>
          <w:tcPr>
            <w:tcW w:w="2382" w:type="dxa"/>
            <w:shd w:val="clear" w:color="auto" w:fill="CCFFCC"/>
            <w:vAlign w:val="center"/>
          </w:tcPr>
          <w:p w14:paraId="203720B8" w14:textId="77777777" w:rsidR="004A7876" w:rsidRPr="004065B1" w:rsidRDefault="004A7876" w:rsidP="00280DEE">
            <w:r>
              <w:t>(</w:t>
            </w:r>
            <w:r w:rsidRPr="00413780">
              <w:t>S-</w:t>
            </w:r>
            <w:r>
              <w:t>100</w:t>
            </w:r>
            <w:r w:rsidRPr="00413780">
              <w:t xml:space="preserve"> Part </w:t>
            </w:r>
            <w:r>
              <w:t>9/</w:t>
            </w:r>
            <w:r w:rsidRPr="00413780">
              <w:t>S-</w:t>
            </w:r>
            <w:r>
              <w:t>98</w:t>
            </w:r>
            <w:r w:rsidRPr="00413780">
              <w:t>)</w:t>
            </w:r>
          </w:p>
        </w:tc>
      </w:tr>
      <w:tr w:rsidR="004A7876" w14:paraId="4BE4B2FD" w14:textId="77777777" w:rsidTr="00357E05">
        <w:trPr>
          <w:tblHeader/>
        </w:trPr>
        <w:tc>
          <w:tcPr>
            <w:tcW w:w="9526" w:type="dxa"/>
            <w:gridSpan w:val="4"/>
            <w:shd w:val="clear" w:color="auto" w:fill="CCFFCC"/>
            <w:vAlign w:val="center"/>
          </w:tcPr>
          <w:p w14:paraId="54F4BC32" w14:textId="77777777" w:rsidR="004A7876" w:rsidRDefault="004A7876" w:rsidP="00280DEE">
            <w:r w:rsidRPr="000A066E">
              <w:rPr>
                <w:b/>
              </w:rPr>
              <w:t>Test description</w:t>
            </w:r>
          </w:p>
        </w:tc>
      </w:tr>
      <w:tr w:rsidR="004A7876" w14:paraId="422FC8CB" w14:textId="77777777" w:rsidTr="00280DEE">
        <w:trPr>
          <w:tblHeader/>
        </w:trPr>
        <w:tc>
          <w:tcPr>
            <w:tcW w:w="9526" w:type="dxa"/>
            <w:gridSpan w:val="4"/>
            <w:vAlign w:val="center"/>
          </w:tcPr>
          <w:p w14:paraId="1FB3722C" w14:textId="0F4E49A6" w:rsidR="004A7876" w:rsidRPr="004A7876" w:rsidRDefault="004A7876" w:rsidP="004A7876">
            <w:pPr>
              <w:rPr>
                <w:i/>
              </w:rPr>
            </w:pPr>
            <w:r>
              <w:rPr>
                <w:i/>
              </w:rPr>
              <w:t xml:space="preserve">This test verifies the ECDIS can update files which support datasets </w:t>
            </w:r>
          </w:p>
        </w:tc>
      </w:tr>
      <w:tr w:rsidR="004A7876" w14:paraId="5A42DC50" w14:textId="77777777" w:rsidTr="00357E05">
        <w:trPr>
          <w:tblHeader/>
        </w:trPr>
        <w:tc>
          <w:tcPr>
            <w:tcW w:w="9526" w:type="dxa"/>
            <w:gridSpan w:val="4"/>
            <w:shd w:val="clear" w:color="auto" w:fill="CCFFCC"/>
            <w:vAlign w:val="center"/>
          </w:tcPr>
          <w:p w14:paraId="3E36E02C" w14:textId="77777777" w:rsidR="004A7876" w:rsidRPr="004065B1" w:rsidRDefault="004A7876" w:rsidP="00280DEE">
            <w:r w:rsidRPr="000A066E">
              <w:rPr>
                <w:b/>
              </w:rPr>
              <w:t>Setup</w:t>
            </w:r>
          </w:p>
        </w:tc>
      </w:tr>
      <w:tr w:rsidR="004A7876" w14:paraId="3F23489F" w14:textId="77777777" w:rsidTr="00280DEE">
        <w:trPr>
          <w:tblHeader/>
        </w:trPr>
        <w:tc>
          <w:tcPr>
            <w:tcW w:w="9526" w:type="dxa"/>
            <w:gridSpan w:val="4"/>
            <w:vAlign w:val="center"/>
          </w:tcPr>
          <w:p w14:paraId="520ACB38" w14:textId="496C1B41" w:rsidR="004A7876" w:rsidRDefault="004A7876" w:rsidP="00280DEE">
            <w:pPr>
              <w:jc w:val="left"/>
              <w:rPr>
                <w:i/>
              </w:rPr>
            </w:pPr>
          </w:p>
          <w:p w14:paraId="0A4B2656" w14:textId="77777777" w:rsidR="004A7876" w:rsidRPr="00467FAD" w:rsidRDefault="004A7876" w:rsidP="004A7876">
            <w:pPr>
              <w:rPr>
                <w:i/>
              </w:rPr>
            </w:pPr>
            <w:r w:rsidRPr="00467FAD">
              <w:rPr>
                <w:i/>
              </w:rPr>
              <w:t>No pre-installed permits or ENCs.</w:t>
            </w:r>
          </w:p>
          <w:p w14:paraId="000A78A7" w14:textId="77777777" w:rsidR="004A7876" w:rsidRPr="00467FAD" w:rsidRDefault="004A7876" w:rsidP="004A7876">
            <w:pPr>
              <w:rPr>
                <w:i/>
              </w:rPr>
            </w:pPr>
            <w:r w:rsidRPr="00467FAD">
              <w:rPr>
                <w:i/>
              </w:rPr>
              <w:t>Test data used:</w:t>
            </w:r>
          </w:p>
          <w:p w14:paraId="2CC3561E" w14:textId="77777777" w:rsidR="004A7876" w:rsidRPr="00467FAD" w:rsidRDefault="004A7876" w:rsidP="004A7876">
            <w:pPr>
              <w:rPr>
                <w:i/>
              </w:rPr>
            </w:pPr>
            <w:r w:rsidRPr="00467FAD">
              <w:rPr>
                <w:i/>
              </w:rPr>
              <w:t>1) IHO.CRT  [Pre-installed]</w:t>
            </w:r>
          </w:p>
          <w:p w14:paraId="5CCB8042" w14:textId="77777777" w:rsidR="004A7876" w:rsidRPr="00467FAD" w:rsidRDefault="004A7876" w:rsidP="004A7876">
            <w:pPr>
              <w:rPr>
                <w:i/>
              </w:rPr>
            </w:pPr>
            <w:r w:rsidRPr="00467FAD">
              <w:rPr>
                <w:i/>
              </w:rPr>
              <w:t>2) PERMIT.XML</w:t>
            </w:r>
          </w:p>
          <w:p w14:paraId="060456C5" w14:textId="567A24BD" w:rsidR="004A7876" w:rsidRPr="00467FAD" w:rsidRDefault="004A7876" w:rsidP="004A7876">
            <w:pPr>
              <w:rPr>
                <w:i/>
              </w:rPr>
            </w:pPr>
            <w:r w:rsidRPr="00467FAD">
              <w:rPr>
                <w:i/>
              </w:rPr>
              <w:t xml:space="preserve">3) Base </w:t>
            </w:r>
            <w:r w:rsidRPr="004A7876">
              <w:rPr>
                <w:b/>
                <w:bCs/>
                <w:i/>
              </w:rPr>
              <w:t>DataManagement</w:t>
            </w:r>
            <w:r>
              <w:rPr>
                <w:b/>
                <w:bCs/>
                <w:i/>
              </w:rPr>
              <w:t>SF1</w:t>
            </w:r>
          </w:p>
          <w:p w14:paraId="6F818188" w14:textId="669ED569" w:rsidR="004A7876" w:rsidRPr="00467FAD" w:rsidRDefault="004A7876" w:rsidP="004A7876">
            <w:pPr>
              <w:rPr>
                <w:i/>
              </w:rPr>
            </w:pPr>
            <w:r w:rsidRPr="00467FAD">
              <w:rPr>
                <w:i/>
              </w:rPr>
              <w:t>4) Update</w:t>
            </w:r>
            <w:r w:rsidRPr="004A7876">
              <w:rPr>
                <w:b/>
                <w:bCs/>
                <w:i/>
              </w:rPr>
              <w:t>DataManagement</w:t>
            </w:r>
            <w:r>
              <w:rPr>
                <w:b/>
                <w:bCs/>
                <w:i/>
              </w:rPr>
              <w:t>SF2</w:t>
            </w:r>
          </w:p>
          <w:p w14:paraId="56532090" w14:textId="77777777" w:rsidR="004A7876" w:rsidRDefault="004A7876" w:rsidP="004A7876">
            <w:pPr>
              <w:rPr>
                <w:i/>
              </w:rPr>
            </w:pPr>
            <w:r w:rsidRPr="00467FAD">
              <w:rPr>
                <w:i/>
              </w:rPr>
              <w:t>Test data location:</w:t>
            </w:r>
          </w:p>
          <w:p w14:paraId="4E150C5A" w14:textId="2A8F78FE"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F1</w:t>
            </w:r>
          </w:p>
          <w:p w14:paraId="1887C2F2" w14:textId="5D217A78" w:rsidR="004A7876" w:rsidRPr="004A7876" w:rsidRDefault="004A7876">
            <w:pPr>
              <w:pStyle w:val="ListParagraph"/>
              <w:numPr>
                <w:ilvl w:val="0"/>
                <w:numId w:val="64"/>
              </w:numPr>
              <w:rPr>
                <w:b/>
                <w:bCs/>
                <w:i/>
              </w:rPr>
            </w:pPr>
            <w:r w:rsidRPr="004A7876">
              <w:rPr>
                <w:b/>
                <w:bCs/>
                <w:i/>
              </w:rPr>
              <w:t>DataManagement</w:t>
            </w:r>
            <w:r w:rsidR="00AD17D3">
              <w:rPr>
                <w:b/>
                <w:bCs/>
                <w:i/>
              </w:rPr>
              <w:t>S</w:t>
            </w:r>
            <w:r w:rsidRPr="004A7876">
              <w:rPr>
                <w:b/>
                <w:bCs/>
                <w:i/>
              </w:rPr>
              <w:t>F2</w:t>
            </w:r>
          </w:p>
          <w:p w14:paraId="700D091B" w14:textId="77777777" w:rsidR="004A7876" w:rsidRPr="00EF287F" w:rsidRDefault="004A7876" w:rsidP="00280DEE">
            <w:pPr>
              <w:jc w:val="left"/>
              <w:rPr>
                <w:i/>
              </w:rPr>
            </w:pPr>
          </w:p>
        </w:tc>
      </w:tr>
      <w:tr w:rsidR="004A7876" w14:paraId="403F83C6" w14:textId="77777777" w:rsidTr="00357E05">
        <w:trPr>
          <w:tblHeader/>
        </w:trPr>
        <w:tc>
          <w:tcPr>
            <w:tcW w:w="9526" w:type="dxa"/>
            <w:gridSpan w:val="4"/>
            <w:shd w:val="clear" w:color="auto" w:fill="CCFFCC"/>
            <w:vAlign w:val="center"/>
          </w:tcPr>
          <w:p w14:paraId="47A5D740" w14:textId="77777777" w:rsidR="004A7876" w:rsidRPr="004065B1" w:rsidRDefault="004A7876" w:rsidP="00280DEE">
            <w:r w:rsidRPr="000A066E">
              <w:rPr>
                <w:b/>
              </w:rPr>
              <w:t>Action</w:t>
            </w:r>
          </w:p>
        </w:tc>
      </w:tr>
      <w:tr w:rsidR="004A7876" w14:paraId="7C358C83" w14:textId="77777777" w:rsidTr="00280DEE">
        <w:trPr>
          <w:tblHeader/>
        </w:trPr>
        <w:tc>
          <w:tcPr>
            <w:tcW w:w="9526" w:type="dxa"/>
            <w:gridSpan w:val="4"/>
            <w:vAlign w:val="center"/>
          </w:tcPr>
          <w:p w14:paraId="5FAF0E62" w14:textId="77777777" w:rsidR="004A7876" w:rsidRDefault="004A7876" w:rsidP="00280DEE">
            <w:pPr>
              <w:rPr>
                <w:i/>
              </w:rPr>
            </w:pPr>
          </w:p>
          <w:p w14:paraId="59C79C11" w14:textId="05B7170B" w:rsidR="004A7876" w:rsidRDefault="004A7876" w:rsidP="00280DEE">
            <w:pPr>
              <w:rPr>
                <w:i/>
              </w:rPr>
            </w:pPr>
            <w:r w:rsidRPr="004A7876">
              <w:rPr>
                <w:i/>
              </w:rPr>
              <w:t>Install permits and load the exchange sets listed</w:t>
            </w:r>
          </w:p>
          <w:p w14:paraId="59BB298B" w14:textId="77777777" w:rsidR="004A7876" w:rsidRPr="00EF287F" w:rsidRDefault="004A7876" w:rsidP="00280DEE">
            <w:pPr>
              <w:rPr>
                <w:i/>
              </w:rPr>
            </w:pPr>
          </w:p>
        </w:tc>
      </w:tr>
      <w:tr w:rsidR="004A7876" w14:paraId="51CE156C" w14:textId="77777777" w:rsidTr="00357E05">
        <w:trPr>
          <w:tblHeader/>
        </w:trPr>
        <w:tc>
          <w:tcPr>
            <w:tcW w:w="9526" w:type="dxa"/>
            <w:gridSpan w:val="4"/>
            <w:shd w:val="clear" w:color="auto" w:fill="CCFFCC"/>
            <w:vAlign w:val="center"/>
          </w:tcPr>
          <w:p w14:paraId="2D5C87AF" w14:textId="77777777" w:rsidR="004A7876" w:rsidRPr="004065B1" w:rsidRDefault="004A7876" w:rsidP="00280DEE">
            <w:r w:rsidRPr="000A066E">
              <w:rPr>
                <w:b/>
              </w:rPr>
              <w:t>Results</w:t>
            </w:r>
          </w:p>
        </w:tc>
      </w:tr>
      <w:tr w:rsidR="004A7876" w14:paraId="1DA09871" w14:textId="77777777" w:rsidTr="00280DEE">
        <w:trPr>
          <w:tblHeader/>
        </w:trPr>
        <w:tc>
          <w:tcPr>
            <w:tcW w:w="9526" w:type="dxa"/>
            <w:gridSpan w:val="4"/>
            <w:vAlign w:val="center"/>
          </w:tcPr>
          <w:p w14:paraId="550AE67C" w14:textId="4A23484D" w:rsidR="004A7876" w:rsidRPr="004A7876" w:rsidRDefault="004A7876" w:rsidP="004A7876">
            <w:pPr>
              <w:jc w:val="left"/>
              <w:rPr>
                <w:rFonts w:cs="Arial"/>
                <w:i/>
                <w:iCs/>
                <w:position w:val="-1"/>
                <w:lang w:val="en-US"/>
              </w:rPr>
            </w:pPr>
            <w:r w:rsidRPr="004A7876">
              <w:rPr>
                <w:rFonts w:cs="Arial"/>
                <w:i/>
                <w:iCs/>
                <w:position w:val="-1"/>
                <w:lang w:val="en-US"/>
              </w:rPr>
              <w:t xml:space="preserve">1. Select </w:t>
            </w:r>
            <w:r>
              <w:rPr>
                <w:rFonts w:cs="Arial"/>
                <w:i/>
                <w:iCs/>
                <w:position w:val="-1"/>
                <w:lang w:val="en-US"/>
              </w:rPr>
              <w:t>the</w:t>
            </w:r>
            <w:r w:rsidRPr="004A7876">
              <w:rPr>
                <w:rFonts w:cs="Arial"/>
                <w:i/>
                <w:iCs/>
                <w:position w:val="-1"/>
                <w:lang w:val="en-US"/>
              </w:rPr>
              <w:t xml:space="preserve"> note encoded using TXTDSC (text description) (</w:t>
            </w:r>
            <w:del w:id="998" w:author="jonathan pritchard" w:date="2023-12-08T17:15:00Z">
              <w:r w:rsidRPr="004A7876" w:rsidDel="00206A10">
                <w:rPr>
                  <w:rFonts w:cs="Arial"/>
                  <w:i/>
                  <w:iCs/>
                  <w:position w:val="-1"/>
                  <w:lang w:val="en-US"/>
                </w:rPr>
                <w:delText>fc</w:delText>
              </w:r>
            </w:del>
            <w:ins w:id="999" w:author="jonathan pritchard" w:date="2023-12-08T17:15:00Z">
              <w:r w:rsidR="00206A10">
                <w:rPr>
                  <w:rFonts w:cs="Arial"/>
                  <w:i/>
                  <w:iCs/>
                  <w:position w:val="-1"/>
                  <w:lang w:val="en-US"/>
                </w:rPr>
                <w:t>C</w:t>
              </w:r>
            </w:ins>
            <w:r w:rsidRPr="004A7876">
              <w:rPr>
                <w:rFonts w:cs="Arial"/>
                <w:i/>
                <w:iCs/>
                <w:position w:val="-1"/>
                <w:lang w:val="en-US"/>
              </w:rPr>
              <w:t>aution area at 32°34.74’S  061°08.92’E);</w:t>
            </w:r>
          </w:p>
          <w:p w14:paraId="7BDF601C" w14:textId="77777777" w:rsidR="004A7876" w:rsidRDefault="004A7876" w:rsidP="004A7876">
            <w:pPr>
              <w:jc w:val="left"/>
              <w:rPr>
                <w:rFonts w:cs="Arial"/>
                <w:i/>
                <w:iCs/>
                <w:position w:val="-1"/>
                <w:lang w:val="en-US"/>
              </w:rPr>
            </w:pPr>
            <w:r w:rsidRPr="004A7876">
              <w:rPr>
                <w:rFonts w:cs="Arial"/>
                <w:i/>
                <w:iCs/>
                <w:position w:val="-1"/>
                <w:lang w:val="en-US"/>
              </w:rPr>
              <w:t>2</w:t>
            </w:r>
            <w:r>
              <w:rPr>
                <w:rFonts w:cs="Arial"/>
                <w:i/>
                <w:iCs/>
                <w:position w:val="-1"/>
                <w:lang w:val="en-US"/>
              </w:rPr>
              <w:t>. The content of the note should be as follows:</w:t>
            </w:r>
          </w:p>
          <w:p w14:paraId="469086A9" w14:textId="77777777" w:rsidR="004A7876" w:rsidRDefault="004A7876" w:rsidP="004A7876">
            <w:pPr>
              <w:jc w:val="left"/>
              <w:rPr>
                <w:rFonts w:cs="Arial"/>
                <w:i/>
                <w:iCs/>
                <w:position w:val="-1"/>
                <w:lang w:val="en-US"/>
              </w:rPr>
            </w:pPr>
          </w:p>
          <w:p w14:paraId="64F4B40B" w14:textId="77777777" w:rsidR="004A7876" w:rsidRPr="004A7876" w:rsidRDefault="004A7876" w:rsidP="004A7876">
            <w:pPr>
              <w:jc w:val="left"/>
              <w:rPr>
                <w:rFonts w:cs="Arial"/>
                <w:b/>
                <w:bCs/>
                <w:i/>
                <w:iCs/>
                <w:position w:val="-1"/>
                <w:lang w:val="en-US"/>
              </w:rPr>
            </w:pPr>
            <w:r w:rsidRPr="004A7876">
              <w:rPr>
                <w:rFonts w:cs="Arial"/>
                <w:b/>
                <w:bCs/>
                <w:i/>
                <w:iCs/>
                <w:position w:val="-1"/>
                <w:lang w:val="en-US"/>
              </w:rPr>
              <w:t>[Updated note content]</w:t>
            </w:r>
          </w:p>
          <w:p w14:paraId="4F533A49" w14:textId="77777777" w:rsidR="004A7876" w:rsidRDefault="004A7876" w:rsidP="004A7876">
            <w:pPr>
              <w:jc w:val="left"/>
              <w:rPr>
                <w:rFonts w:cs="Arial"/>
                <w:i/>
                <w:iCs/>
                <w:position w:val="-1"/>
                <w:lang w:val="en-US"/>
              </w:rPr>
            </w:pPr>
          </w:p>
          <w:p w14:paraId="2EB2D4F5" w14:textId="1AC50B39" w:rsidR="004A7876" w:rsidRPr="004A7876" w:rsidRDefault="004A7876" w:rsidP="004A7876">
            <w:pPr>
              <w:jc w:val="left"/>
              <w:rPr>
                <w:rFonts w:cs="Arial"/>
                <w:i/>
                <w:iCs/>
                <w:position w:val="-1"/>
                <w:lang w:val="en-US"/>
              </w:rPr>
            </w:pPr>
            <w:r>
              <w:rPr>
                <w:rFonts w:cs="Arial"/>
                <w:i/>
                <w:iCs/>
                <w:position w:val="-1"/>
                <w:lang w:val="en-US"/>
              </w:rPr>
              <w:t>This note content is updated via a direct replacement in the Update exchange set, without an explicit update to the ENC dataset.</w:t>
            </w:r>
          </w:p>
        </w:tc>
      </w:tr>
    </w:tbl>
    <w:p w14:paraId="14F44926" w14:textId="77777777" w:rsidR="004A7876" w:rsidRDefault="004A7876">
      <w:pPr>
        <w:widowControl/>
        <w:spacing w:line="240" w:lineRule="auto"/>
        <w:jc w:val="left"/>
      </w:pPr>
    </w:p>
    <w:p w14:paraId="19333199" w14:textId="77777777" w:rsidR="00581F9A" w:rsidRDefault="00581F9A">
      <w:pPr>
        <w:widowControl/>
        <w:spacing w:line="240" w:lineRule="auto"/>
        <w:jc w:val="left"/>
      </w:pPr>
    </w:p>
    <w:p w14:paraId="255F32F6" w14:textId="6BC8E552" w:rsidR="008D0827" w:rsidRPr="003B7860" w:rsidRDefault="00581F9A">
      <w:pPr>
        <w:widowControl/>
        <w:spacing w:line="240" w:lineRule="auto"/>
        <w:jc w:val="left"/>
        <w:rPr>
          <w:b/>
          <w:i/>
          <w:iCs/>
        </w:rPr>
      </w:pPr>
      <w:r w:rsidRPr="003B7860">
        <w:rPr>
          <w:i/>
          <w:iCs/>
        </w:rPr>
        <w:t>[</w:t>
      </w:r>
      <w:r w:rsidRPr="003B7860">
        <w:rPr>
          <w:b/>
          <w:bCs/>
          <w:i/>
          <w:iCs/>
        </w:rPr>
        <w:t>More test scenarios for management of supporting resource are likely in this section]</w:t>
      </w:r>
      <w:r w:rsidR="008D0827" w:rsidRPr="003B7860">
        <w:rPr>
          <w:i/>
          <w:iCs/>
        </w:rPr>
        <w:br w:type="page"/>
      </w:r>
    </w:p>
    <w:p w14:paraId="071BE043" w14:textId="48BF97A4" w:rsidR="00C32DB8" w:rsidRPr="00C32DB8" w:rsidRDefault="003B7860" w:rsidP="00C32DB8">
      <w:pPr>
        <w:pStyle w:val="Heading2"/>
      </w:pPr>
      <w:bookmarkStart w:id="1000" w:name="_Toc152748578"/>
      <w:r>
        <w:lastRenderedPageBreak/>
        <w:t xml:space="preserve">ECDIS </w:t>
      </w:r>
      <w:r w:rsidR="00C32DB8">
        <w:t>Update Status Report</w:t>
      </w:r>
      <w:bookmarkEnd w:id="1000"/>
    </w:p>
    <w:p w14:paraId="01FB4134" w14:textId="5FA242AF" w:rsidR="004F582E" w:rsidRPr="00A94802" w:rsidRDefault="003417A2" w:rsidP="00C32DB8">
      <w:pPr>
        <w:pStyle w:val="Heading3"/>
      </w:pPr>
      <w:r w:rsidRPr="003417A2">
        <w:t>ENC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2451"/>
        <w:gridCol w:w="2359"/>
        <w:gridCol w:w="2357"/>
      </w:tblGrid>
      <w:tr w:rsidR="004F582E" w14:paraId="7CFF58F2" w14:textId="77777777" w:rsidTr="00CB4150">
        <w:trPr>
          <w:trHeight w:val="454"/>
          <w:tblHeader/>
        </w:trPr>
        <w:tc>
          <w:tcPr>
            <w:tcW w:w="2381" w:type="dxa"/>
            <w:shd w:val="clear" w:color="auto" w:fill="CCFFCC"/>
            <w:vAlign w:val="center"/>
          </w:tcPr>
          <w:p w14:paraId="1F012556" w14:textId="77777777" w:rsidR="004F582E" w:rsidRPr="004065B1" w:rsidRDefault="004F582E" w:rsidP="00CB4150">
            <w:r w:rsidRPr="000A066E">
              <w:rPr>
                <w:b/>
              </w:rPr>
              <w:t>Test Reference</w:t>
            </w:r>
          </w:p>
        </w:tc>
        <w:tc>
          <w:tcPr>
            <w:tcW w:w="2381" w:type="dxa"/>
            <w:shd w:val="clear" w:color="auto" w:fill="CCFFCC"/>
            <w:vAlign w:val="center"/>
          </w:tcPr>
          <w:p w14:paraId="0A0205A0" w14:textId="3F424C2B" w:rsidR="004F582E" w:rsidRPr="004065B1" w:rsidRDefault="009F1B20" w:rsidP="00CB4150">
            <w:proofErr w:type="spellStart"/>
            <w:r>
              <w:t>UpdateStatusReport</w:t>
            </w:r>
            <w:r w:rsidR="001A44D1">
              <w:t>ENC</w:t>
            </w:r>
            <w:proofErr w:type="spellEnd"/>
          </w:p>
        </w:tc>
        <w:tc>
          <w:tcPr>
            <w:tcW w:w="2382" w:type="dxa"/>
            <w:shd w:val="clear" w:color="auto" w:fill="CCFFCC"/>
            <w:vAlign w:val="center"/>
          </w:tcPr>
          <w:p w14:paraId="0A9E8A25" w14:textId="77777777" w:rsidR="004F582E" w:rsidRPr="004065B1" w:rsidRDefault="004F582E" w:rsidP="00CB4150">
            <w:r w:rsidRPr="000A066E">
              <w:rPr>
                <w:b/>
              </w:rPr>
              <w:t>IHO Reference</w:t>
            </w:r>
          </w:p>
        </w:tc>
        <w:tc>
          <w:tcPr>
            <w:tcW w:w="2382" w:type="dxa"/>
            <w:shd w:val="clear" w:color="auto" w:fill="CCFFCC"/>
            <w:vAlign w:val="center"/>
          </w:tcPr>
          <w:p w14:paraId="7F2657B3" w14:textId="543E1810" w:rsidR="004F582E" w:rsidRPr="004065B1" w:rsidRDefault="001A5E8E" w:rsidP="00CB4150">
            <w:r>
              <w:t>S-98 Annex C, Appendix C-3</w:t>
            </w:r>
          </w:p>
        </w:tc>
      </w:tr>
      <w:tr w:rsidR="004F582E" w14:paraId="1DAE0F33" w14:textId="77777777" w:rsidTr="00CB4150">
        <w:trPr>
          <w:tblHeader/>
        </w:trPr>
        <w:tc>
          <w:tcPr>
            <w:tcW w:w="9526" w:type="dxa"/>
            <w:gridSpan w:val="4"/>
            <w:shd w:val="clear" w:color="auto" w:fill="CCFFCC"/>
            <w:vAlign w:val="center"/>
          </w:tcPr>
          <w:p w14:paraId="6B0443E8" w14:textId="77777777" w:rsidR="004F582E" w:rsidRDefault="004F582E" w:rsidP="00CB4150">
            <w:r w:rsidRPr="000A066E">
              <w:rPr>
                <w:b/>
              </w:rPr>
              <w:t>Test description</w:t>
            </w:r>
          </w:p>
        </w:tc>
      </w:tr>
      <w:tr w:rsidR="004F582E" w14:paraId="763DB708" w14:textId="77777777" w:rsidTr="00CB4150">
        <w:trPr>
          <w:tblHeader/>
        </w:trPr>
        <w:tc>
          <w:tcPr>
            <w:tcW w:w="9526" w:type="dxa"/>
            <w:gridSpan w:val="4"/>
            <w:vAlign w:val="center"/>
          </w:tcPr>
          <w:p w14:paraId="0DD05305" w14:textId="77777777" w:rsidR="009F1B20" w:rsidRDefault="009F1B20" w:rsidP="002164D3">
            <w:pPr>
              <w:jc w:val="left"/>
              <w:rPr>
                <w:i/>
              </w:rPr>
            </w:pPr>
          </w:p>
          <w:p w14:paraId="3989CB01" w14:textId="32FFADA0" w:rsidR="004F582E" w:rsidRPr="00DC4578" w:rsidRDefault="00D51C33" w:rsidP="002164D3">
            <w:pPr>
              <w:jc w:val="left"/>
              <w:rPr>
                <w:i/>
              </w:rPr>
            </w:pPr>
            <w:r w:rsidRPr="00DC4578">
              <w:rPr>
                <w:i/>
              </w:rPr>
              <w:t xml:space="preserve">Confirm that the ECDIS is capable of executing the ENC Update status report as documented in </w:t>
            </w:r>
            <w:r w:rsidR="008538F7">
              <w:rPr>
                <w:i/>
              </w:rPr>
              <w:t xml:space="preserve">S-98 </w:t>
            </w:r>
            <w:r w:rsidR="008D0827">
              <w:rPr>
                <w:i/>
              </w:rPr>
              <w:t>Annex C, Appendix C-3</w:t>
            </w:r>
          </w:p>
        </w:tc>
      </w:tr>
      <w:tr w:rsidR="004F582E" w14:paraId="7A49FAB1" w14:textId="77777777" w:rsidTr="00CB4150">
        <w:trPr>
          <w:tblHeader/>
        </w:trPr>
        <w:tc>
          <w:tcPr>
            <w:tcW w:w="9526" w:type="dxa"/>
            <w:gridSpan w:val="4"/>
            <w:shd w:val="clear" w:color="auto" w:fill="CCFFCC"/>
            <w:vAlign w:val="center"/>
          </w:tcPr>
          <w:p w14:paraId="38A3ADA9" w14:textId="77777777" w:rsidR="004F582E" w:rsidRPr="004065B1" w:rsidRDefault="004F582E" w:rsidP="00CB4150">
            <w:r w:rsidRPr="000A066E">
              <w:rPr>
                <w:b/>
              </w:rPr>
              <w:t>Setup</w:t>
            </w:r>
          </w:p>
        </w:tc>
      </w:tr>
      <w:tr w:rsidR="004F582E" w14:paraId="3225B338" w14:textId="77777777" w:rsidTr="00CB4150">
        <w:trPr>
          <w:tblHeader/>
        </w:trPr>
        <w:tc>
          <w:tcPr>
            <w:tcW w:w="9526" w:type="dxa"/>
            <w:gridSpan w:val="4"/>
            <w:vAlign w:val="center"/>
          </w:tcPr>
          <w:p w14:paraId="03235164" w14:textId="698117AF" w:rsidR="00D51C33" w:rsidRDefault="001A44D1" w:rsidP="00D51C33">
            <w:pPr>
              <w:rPr>
                <w:i/>
              </w:rPr>
            </w:pPr>
            <w:r>
              <w:rPr>
                <w:i/>
              </w:rPr>
              <w:t xml:space="preserve">Load the exchange set </w:t>
            </w:r>
            <w:proofErr w:type="spellStart"/>
            <w:r>
              <w:rPr>
                <w:b/>
                <w:bCs/>
                <w:i/>
              </w:rPr>
              <w:t>PowerUp</w:t>
            </w:r>
            <w:proofErr w:type="spellEnd"/>
          </w:p>
          <w:p w14:paraId="18769395" w14:textId="77777777" w:rsidR="001A44D1" w:rsidRPr="001A44D1" w:rsidRDefault="001A44D1" w:rsidP="00D51C33">
            <w:pPr>
              <w:rPr>
                <w:i/>
              </w:rPr>
            </w:pPr>
          </w:p>
          <w:p w14:paraId="0C583119" w14:textId="00B06A44" w:rsidR="00D51C33" w:rsidRPr="0086122F" w:rsidRDefault="00D51C33" w:rsidP="00D51C33">
            <w:pPr>
              <w:rPr>
                <w:bCs/>
                <w:i/>
              </w:rPr>
            </w:pPr>
            <w:r w:rsidRPr="0086122F">
              <w:rPr>
                <w:bCs/>
                <w:i/>
              </w:rPr>
              <w:t>Set system time to 10th  February 20</w:t>
            </w:r>
            <w:r w:rsidR="008538F7" w:rsidRPr="0086122F">
              <w:rPr>
                <w:bCs/>
                <w:i/>
              </w:rPr>
              <w:t>1</w:t>
            </w:r>
            <w:r w:rsidRPr="0086122F">
              <w:rPr>
                <w:bCs/>
                <w:i/>
              </w:rPr>
              <w:t>9</w:t>
            </w:r>
          </w:p>
          <w:p w14:paraId="341F5C53" w14:textId="40C329A6" w:rsidR="004F582E" w:rsidRPr="00DC4578" w:rsidRDefault="004F582E" w:rsidP="00D51C33">
            <w:pPr>
              <w:rPr>
                <w:i/>
              </w:rPr>
            </w:pPr>
          </w:p>
        </w:tc>
      </w:tr>
      <w:tr w:rsidR="004F582E" w14:paraId="5B21A959" w14:textId="77777777" w:rsidTr="00CB4150">
        <w:trPr>
          <w:tblHeader/>
        </w:trPr>
        <w:tc>
          <w:tcPr>
            <w:tcW w:w="9526" w:type="dxa"/>
            <w:gridSpan w:val="4"/>
            <w:shd w:val="clear" w:color="auto" w:fill="CCFFCC"/>
            <w:vAlign w:val="center"/>
          </w:tcPr>
          <w:p w14:paraId="6B5947BA" w14:textId="77777777" w:rsidR="004F582E" w:rsidRPr="004065B1" w:rsidRDefault="004F582E" w:rsidP="00CB4150">
            <w:r w:rsidRPr="000A066E">
              <w:rPr>
                <w:b/>
              </w:rPr>
              <w:t>Action</w:t>
            </w:r>
          </w:p>
        </w:tc>
      </w:tr>
      <w:tr w:rsidR="004F582E" w14:paraId="56D7F469" w14:textId="77777777" w:rsidTr="00CB4150">
        <w:trPr>
          <w:tblHeader/>
        </w:trPr>
        <w:tc>
          <w:tcPr>
            <w:tcW w:w="9526" w:type="dxa"/>
            <w:gridSpan w:val="4"/>
            <w:vAlign w:val="center"/>
          </w:tcPr>
          <w:p w14:paraId="356AA20F" w14:textId="3843A6BC" w:rsidR="004F582E" w:rsidRPr="00DC4578" w:rsidRDefault="00D51C33" w:rsidP="00CB4150">
            <w:pPr>
              <w:rPr>
                <w:i/>
              </w:rPr>
            </w:pPr>
            <w:r w:rsidRPr="00DC4578">
              <w:rPr>
                <w:i/>
              </w:rPr>
              <w:t>Ensure ECDIS has data installed</w:t>
            </w:r>
            <w:r w:rsidR="009F1B20">
              <w:rPr>
                <w:i/>
              </w:rPr>
              <w:t xml:space="preserve">. </w:t>
            </w:r>
            <w:r w:rsidRPr="00DC4578">
              <w:rPr>
                <w:i/>
              </w:rPr>
              <w:t>Locate and execute the Update Status Report and inspect output. If ECDIS also supports route filtering of the  Status Report then construct a route intersecting with the cells loaded and run the Status Report with the route filtered option.</w:t>
            </w:r>
          </w:p>
        </w:tc>
      </w:tr>
      <w:tr w:rsidR="004F582E" w14:paraId="60566855" w14:textId="77777777" w:rsidTr="00CB4150">
        <w:trPr>
          <w:tblHeader/>
        </w:trPr>
        <w:tc>
          <w:tcPr>
            <w:tcW w:w="9526" w:type="dxa"/>
            <w:gridSpan w:val="4"/>
            <w:shd w:val="clear" w:color="auto" w:fill="CCFFCC"/>
            <w:vAlign w:val="center"/>
          </w:tcPr>
          <w:p w14:paraId="35C84D9E" w14:textId="77777777" w:rsidR="004F582E" w:rsidRPr="004065B1" w:rsidRDefault="004F582E" w:rsidP="00CB4150">
            <w:r w:rsidRPr="000A066E">
              <w:rPr>
                <w:b/>
              </w:rPr>
              <w:t>Results</w:t>
            </w:r>
          </w:p>
        </w:tc>
      </w:tr>
      <w:tr w:rsidR="004F582E" w14:paraId="4B3152A5" w14:textId="77777777" w:rsidTr="00CB4150">
        <w:trPr>
          <w:tblHeader/>
        </w:trPr>
        <w:tc>
          <w:tcPr>
            <w:tcW w:w="9526" w:type="dxa"/>
            <w:gridSpan w:val="4"/>
            <w:vAlign w:val="center"/>
          </w:tcPr>
          <w:p w14:paraId="142EB35A" w14:textId="77777777" w:rsidR="001A44D1" w:rsidRDefault="001A44D1" w:rsidP="001A44D1">
            <w:pPr>
              <w:jc w:val="left"/>
              <w:rPr>
                <w:i/>
              </w:rPr>
            </w:pPr>
          </w:p>
          <w:p w14:paraId="0518FBF7" w14:textId="4F9294CD" w:rsidR="001A44D1" w:rsidRPr="001A44D1" w:rsidRDefault="001A44D1" w:rsidP="001A44D1">
            <w:pPr>
              <w:jc w:val="left"/>
              <w:rPr>
                <w:i/>
              </w:rPr>
            </w:pPr>
            <w:r>
              <w:rPr>
                <w:i/>
              </w:rPr>
              <w:t>Verify that the update Status Report can be filtered to display only Electronic Navigational Charts (S-101)</w:t>
            </w:r>
          </w:p>
          <w:p w14:paraId="28A92967" w14:textId="77777777" w:rsidR="001A44D1" w:rsidRDefault="001A44D1" w:rsidP="00FC5A9F">
            <w:pPr>
              <w:jc w:val="left"/>
              <w:rPr>
                <w:i/>
              </w:rPr>
            </w:pPr>
          </w:p>
          <w:p w14:paraId="57F38F56" w14:textId="77777777" w:rsidR="001A44D1" w:rsidRDefault="00D51C33" w:rsidP="00FC5A9F">
            <w:pPr>
              <w:jc w:val="left"/>
              <w:rPr>
                <w:i/>
              </w:rPr>
            </w:pPr>
            <w:r w:rsidRPr="00DC4578">
              <w:rPr>
                <w:i/>
              </w:rPr>
              <w:t>The ECDIS should report the status of all ENCs loaded in accordance with</w:t>
            </w:r>
            <w:r w:rsidR="008538F7">
              <w:rPr>
                <w:i/>
              </w:rPr>
              <w:t xml:space="preserve"> S-98 XXX-XXX</w:t>
            </w:r>
            <w:r w:rsidRPr="00DC4578">
              <w:rPr>
                <w:i/>
              </w:rPr>
              <w:t xml:space="preserve">. It should use the issue date of the </w:t>
            </w:r>
            <w:r w:rsidR="001A44D1">
              <w:rPr>
                <w:i/>
              </w:rPr>
              <w:t xml:space="preserve">latest delivered S-128 dataset </w:t>
            </w:r>
            <w:r w:rsidRPr="00DC4578">
              <w:rPr>
                <w:i/>
              </w:rPr>
              <w:t xml:space="preserve">as the reference date and should display its reference date as </w:t>
            </w:r>
            <w:r w:rsidR="00FC5A9F" w:rsidRPr="006E4AB5">
              <w:rPr>
                <w:color w:val="FF0000"/>
              </w:rPr>
              <w:t>9</w:t>
            </w:r>
            <w:r w:rsidR="00FC5A9F" w:rsidRPr="006E4AB5">
              <w:rPr>
                <w:color w:val="FF0000"/>
                <w:vertAlign w:val="superscript"/>
              </w:rPr>
              <w:t>th</w:t>
            </w:r>
            <w:r w:rsidR="00FC5A9F" w:rsidRPr="006E4AB5">
              <w:rPr>
                <w:color w:val="FF0000"/>
              </w:rPr>
              <w:t xml:space="preserve"> February</w:t>
            </w:r>
            <w:r w:rsidR="00FC5A9F" w:rsidRPr="00DC4578" w:rsidDel="00FC5A9F">
              <w:rPr>
                <w:i/>
              </w:rPr>
              <w:t xml:space="preserve"> </w:t>
            </w:r>
            <w:r w:rsidRPr="00DC4578">
              <w:rPr>
                <w:i/>
              </w:rPr>
              <w:t>20</w:t>
            </w:r>
            <w:r w:rsidR="008538F7">
              <w:rPr>
                <w:i/>
              </w:rPr>
              <w:t>1</w:t>
            </w:r>
            <w:r w:rsidRPr="00DC4578">
              <w:rPr>
                <w:i/>
              </w:rPr>
              <w:t xml:space="preserve">9 . </w:t>
            </w:r>
          </w:p>
          <w:p w14:paraId="55A7A2E7" w14:textId="77777777" w:rsidR="001A44D1" w:rsidRDefault="001A44D1" w:rsidP="00FC5A9F">
            <w:pPr>
              <w:jc w:val="left"/>
              <w:rPr>
                <w:i/>
              </w:rPr>
            </w:pPr>
          </w:p>
          <w:p w14:paraId="7A31A92F" w14:textId="77777777" w:rsidR="004F582E" w:rsidRDefault="00D51C33" w:rsidP="00FC5A9F">
            <w:pPr>
              <w:jc w:val="left"/>
              <w:rPr>
                <w:i/>
              </w:rPr>
            </w:pPr>
            <w:r w:rsidRPr="00DC4578">
              <w:rPr>
                <w:i/>
              </w:rPr>
              <w:t xml:space="preserve">The </w:t>
            </w:r>
            <w:r w:rsidR="001A44D1">
              <w:rPr>
                <w:i/>
              </w:rPr>
              <w:t xml:space="preserve">datasets </w:t>
            </w:r>
            <w:r w:rsidRPr="00DC4578">
              <w:rPr>
                <w:i/>
              </w:rPr>
              <w:t xml:space="preserve">should show in the report as “up to date”. Then reset the system time to a </w:t>
            </w:r>
            <w:r w:rsidR="00FC5A9F" w:rsidRPr="006E4AB5">
              <w:rPr>
                <w:color w:val="FF0000"/>
              </w:rPr>
              <w:t>1</w:t>
            </w:r>
            <w:r w:rsidR="00FC5A9F" w:rsidRPr="006E4AB5">
              <w:rPr>
                <w:color w:val="FF0000"/>
                <w:vertAlign w:val="superscript"/>
              </w:rPr>
              <w:t>st</w:t>
            </w:r>
            <w:r w:rsidR="00FC5A9F" w:rsidRPr="006E4AB5">
              <w:rPr>
                <w:color w:val="FF0000"/>
              </w:rPr>
              <w:t xml:space="preserve"> April 20</w:t>
            </w:r>
            <w:r w:rsidR="008538F7">
              <w:rPr>
                <w:color w:val="FF0000"/>
              </w:rPr>
              <w:t>1</w:t>
            </w:r>
            <w:r w:rsidR="00FC5A9F" w:rsidRPr="006E4AB5">
              <w:rPr>
                <w:color w:val="FF0000"/>
              </w:rPr>
              <w:t>9</w:t>
            </w:r>
            <w:r w:rsidR="00FC5A9F">
              <w:t xml:space="preserve"> </w:t>
            </w:r>
            <w:r w:rsidRPr="00DC4578">
              <w:rPr>
                <w:i/>
              </w:rPr>
              <w:t xml:space="preserve">–rerun the report, all the </w:t>
            </w:r>
            <w:r w:rsidR="001A44D1">
              <w:rPr>
                <w:i/>
              </w:rPr>
              <w:t xml:space="preserve">datasets </w:t>
            </w:r>
            <w:r w:rsidRPr="00DC4578">
              <w:rPr>
                <w:i/>
              </w:rPr>
              <w:t>should show as “</w:t>
            </w:r>
            <w:r w:rsidR="0076683D">
              <w:rPr>
                <w:i/>
              </w:rPr>
              <w:t>not up to date</w:t>
            </w:r>
            <w:r w:rsidRPr="00DC4578">
              <w:rPr>
                <w:i/>
              </w:rPr>
              <w:t>”.</w:t>
            </w:r>
          </w:p>
          <w:p w14:paraId="6DED7F16" w14:textId="1DF063FA" w:rsidR="001A44D1" w:rsidRPr="00DC4578" w:rsidRDefault="001A44D1" w:rsidP="00FC5A9F">
            <w:pPr>
              <w:jc w:val="left"/>
              <w:rPr>
                <w:i/>
              </w:rPr>
            </w:pPr>
          </w:p>
        </w:tc>
      </w:tr>
    </w:tbl>
    <w:p w14:paraId="40AE3443" w14:textId="5533863E" w:rsidR="005B4573" w:rsidRDefault="005B4573" w:rsidP="00C32DB8"/>
    <w:p w14:paraId="248F8F15" w14:textId="77777777" w:rsidR="001A44D1" w:rsidRDefault="001A44D1" w:rsidP="001A44D1">
      <w:pPr>
        <w:pStyle w:val="Heading3"/>
      </w:pPr>
      <w:r>
        <w:t>ENP Update Status Report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4"/>
        <w:gridCol w:w="2440"/>
        <w:gridCol w:w="2365"/>
        <w:gridCol w:w="2357"/>
      </w:tblGrid>
      <w:tr w:rsidR="001A44D1" w14:paraId="3C281F01" w14:textId="77777777" w:rsidTr="00357E05">
        <w:trPr>
          <w:trHeight w:val="454"/>
          <w:tblHeader/>
        </w:trPr>
        <w:tc>
          <w:tcPr>
            <w:tcW w:w="2364" w:type="dxa"/>
            <w:shd w:val="clear" w:color="auto" w:fill="CCFFCC"/>
            <w:vAlign w:val="center"/>
          </w:tcPr>
          <w:p w14:paraId="3270CBF5" w14:textId="77777777" w:rsidR="001A44D1" w:rsidRPr="004065B1" w:rsidRDefault="001A44D1" w:rsidP="00280DEE">
            <w:r w:rsidRPr="000A066E">
              <w:rPr>
                <w:b/>
              </w:rPr>
              <w:t>Test Reference</w:t>
            </w:r>
          </w:p>
        </w:tc>
        <w:tc>
          <w:tcPr>
            <w:tcW w:w="2440" w:type="dxa"/>
            <w:shd w:val="clear" w:color="auto" w:fill="CCFFCC"/>
            <w:vAlign w:val="center"/>
          </w:tcPr>
          <w:p w14:paraId="2C4D39BE" w14:textId="77777777" w:rsidR="001A44D1" w:rsidRPr="004065B1" w:rsidRDefault="001A44D1" w:rsidP="00280DEE">
            <w:proofErr w:type="spellStart"/>
            <w:r>
              <w:t>UpdateStatusReportENP</w:t>
            </w:r>
            <w:proofErr w:type="spellEnd"/>
          </w:p>
        </w:tc>
        <w:tc>
          <w:tcPr>
            <w:tcW w:w="2365" w:type="dxa"/>
            <w:shd w:val="clear" w:color="auto" w:fill="CCFFCC"/>
            <w:vAlign w:val="center"/>
          </w:tcPr>
          <w:p w14:paraId="29ACE94B" w14:textId="77777777" w:rsidR="001A44D1" w:rsidRPr="004065B1" w:rsidRDefault="001A44D1" w:rsidP="00280DEE">
            <w:r w:rsidRPr="000A066E">
              <w:rPr>
                <w:b/>
              </w:rPr>
              <w:t>IHO Reference</w:t>
            </w:r>
          </w:p>
        </w:tc>
        <w:tc>
          <w:tcPr>
            <w:tcW w:w="2357" w:type="dxa"/>
            <w:shd w:val="clear" w:color="auto" w:fill="CCFFCC"/>
            <w:vAlign w:val="center"/>
          </w:tcPr>
          <w:p w14:paraId="697EAFB8" w14:textId="42D9E02E" w:rsidR="001A44D1" w:rsidRPr="004065B1" w:rsidRDefault="001A5E8E" w:rsidP="00280DEE">
            <w:r>
              <w:t>S-98 Annex C, Appendix C-3</w:t>
            </w:r>
          </w:p>
        </w:tc>
      </w:tr>
      <w:tr w:rsidR="001A44D1" w14:paraId="568A6693" w14:textId="77777777" w:rsidTr="00357E05">
        <w:trPr>
          <w:tblHeader/>
        </w:trPr>
        <w:tc>
          <w:tcPr>
            <w:tcW w:w="9526" w:type="dxa"/>
            <w:gridSpan w:val="4"/>
            <w:shd w:val="clear" w:color="auto" w:fill="CCFFCC"/>
            <w:vAlign w:val="center"/>
          </w:tcPr>
          <w:p w14:paraId="6A3A3830" w14:textId="77777777" w:rsidR="001A44D1" w:rsidRDefault="001A44D1" w:rsidP="00280DEE">
            <w:r w:rsidRPr="000A066E">
              <w:rPr>
                <w:b/>
              </w:rPr>
              <w:t>Test description</w:t>
            </w:r>
          </w:p>
        </w:tc>
      </w:tr>
      <w:tr w:rsidR="001A44D1" w14:paraId="5D136CE8" w14:textId="77777777" w:rsidTr="00280DEE">
        <w:trPr>
          <w:tblHeader/>
        </w:trPr>
        <w:tc>
          <w:tcPr>
            <w:tcW w:w="9526" w:type="dxa"/>
            <w:gridSpan w:val="4"/>
            <w:vAlign w:val="center"/>
          </w:tcPr>
          <w:p w14:paraId="168DE6C7" w14:textId="77777777" w:rsidR="001A44D1" w:rsidRDefault="001A44D1" w:rsidP="00280DEE">
            <w:pPr>
              <w:rPr>
                <w:i/>
              </w:rPr>
            </w:pPr>
          </w:p>
          <w:p w14:paraId="5CDB1DCF" w14:textId="71600364" w:rsidR="001A44D1" w:rsidRPr="00B07F0D" w:rsidRDefault="001A44D1" w:rsidP="00280DEE">
            <w:pPr>
              <w:rPr>
                <w:i/>
              </w:rPr>
            </w:pPr>
            <w:r w:rsidRPr="00DC4578">
              <w:rPr>
                <w:i/>
              </w:rPr>
              <w:t>Confirm that the ECDIS is capable of executing the EN</w:t>
            </w:r>
            <w:r>
              <w:rPr>
                <w:i/>
              </w:rPr>
              <w:t>P</w:t>
            </w:r>
            <w:r w:rsidRPr="00DC4578">
              <w:rPr>
                <w:i/>
              </w:rPr>
              <w:t xml:space="preserve"> Update status report as documented in </w:t>
            </w:r>
            <w:r>
              <w:rPr>
                <w:i/>
              </w:rPr>
              <w:t>S-98</w:t>
            </w:r>
            <w:r w:rsidR="003B7860">
              <w:rPr>
                <w:i/>
              </w:rPr>
              <w:t xml:space="preserve"> Annex C, Appendix C-3</w:t>
            </w:r>
          </w:p>
        </w:tc>
      </w:tr>
      <w:tr w:rsidR="001A44D1" w14:paraId="0F37819F" w14:textId="77777777" w:rsidTr="00357E05">
        <w:trPr>
          <w:tblHeader/>
        </w:trPr>
        <w:tc>
          <w:tcPr>
            <w:tcW w:w="9526" w:type="dxa"/>
            <w:gridSpan w:val="4"/>
            <w:shd w:val="clear" w:color="auto" w:fill="CCFFCC"/>
            <w:vAlign w:val="center"/>
          </w:tcPr>
          <w:p w14:paraId="4D45F0E6" w14:textId="77777777" w:rsidR="001A44D1" w:rsidRPr="004065B1" w:rsidRDefault="001A44D1" w:rsidP="00280DEE">
            <w:r w:rsidRPr="000A066E">
              <w:rPr>
                <w:b/>
              </w:rPr>
              <w:t>Setup</w:t>
            </w:r>
          </w:p>
        </w:tc>
      </w:tr>
      <w:tr w:rsidR="001A44D1" w14:paraId="6B7D9B2E" w14:textId="77777777" w:rsidTr="00280DEE">
        <w:trPr>
          <w:tblHeader/>
        </w:trPr>
        <w:tc>
          <w:tcPr>
            <w:tcW w:w="9526" w:type="dxa"/>
            <w:gridSpan w:val="4"/>
            <w:vAlign w:val="center"/>
          </w:tcPr>
          <w:p w14:paraId="5F7470F9" w14:textId="77777777" w:rsidR="001A44D1" w:rsidRDefault="001A44D1" w:rsidP="00280DEE">
            <w:pPr>
              <w:jc w:val="left"/>
              <w:rPr>
                <w:i/>
              </w:rPr>
            </w:pPr>
            <w:r>
              <w:rPr>
                <w:i/>
              </w:rPr>
              <w:t xml:space="preserve">As for </w:t>
            </w:r>
            <w:proofErr w:type="spellStart"/>
            <w:r>
              <w:rPr>
                <w:i/>
              </w:rPr>
              <w:t>UpdateStatusReportENC</w:t>
            </w:r>
            <w:proofErr w:type="spellEnd"/>
          </w:p>
          <w:p w14:paraId="111EF3DA" w14:textId="77777777" w:rsidR="001A44D1" w:rsidRPr="00EF287F" w:rsidRDefault="001A44D1" w:rsidP="00280DEE">
            <w:pPr>
              <w:jc w:val="left"/>
              <w:rPr>
                <w:i/>
              </w:rPr>
            </w:pPr>
          </w:p>
        </w:tc>
      </w:tr>
      <w:tr w:rsidR="001A44D1" w14:paraId="279DB461" w14:textId="77777777" w:rsidTr="00357E05">
        <w:trPr>
          <w:tblHeader/>
        </w:trPr>
        <w:tc>
          <w:tcPr>
            <w:tcW w:w="9526" w:type="dxa"/>
            <w:gridSpan w:val="4"/>
            <w:shd w:val="clear" w:color="auto" w:fill="CCFFCC"/>
            <w:vAlign w:val="center"/>
          </w:tcPr>
          <w:p w14:paraId="4CB71B43" w14:textId="77777777" w:rsidR="001A44D1" w:rsidRPr="004065B1" w:rsidRDefault="001A44D1" w:rsidP="00280DEE">
            <w:r w:rsidRPr="000A066E">
              <w:rPr>
                <w:b/>
              </w:rPr>
              <w:t>Action</w:t>
            </w:r>
          </w:p>
        </w:tc>
      </w:tr>
      <w:tr w:rsidR="001A44D1" w14:paraId="21F88F29" w14:textId="77777777" w:rsidTr="00280DEE">
        <w:trPr>
          <w:tblHeader/>
        </w:trPr>
        <w:tc>
          <w:tcPr>
            <w:tcW w:w="9526" w:type="dxa"/>
            <w:gridSpan w:val="4"/>
            <w:vAlign w:val="center"/>
          </w:tcPr>
          <w:p w14:paraId="681DBB50" w14:textId="77777777" w:rsidR="001A44D1" w:rsidRDefault="001A44D1" w:rsidP="00280DEE">
            <w:pPr>
              <w:rPr>
                <w:i/>
              </w:rPr>
            </w:pPr>
            <w:r w:rsidRPr="00DC4578">
              <w:rPr>
                <w:i/>
              </w:rPr>
              <w:t>Ensure ECDIS has data installed</w:t>
            </w:r>
            <w:r>
              <w:rPr>
                <w:i/>
              </w:rPr>
              <w:t xml:space="preserve">. </w:t>
            </w:r>
            <w:r w:rsidRPr="00DC4578">
              <w:rPr>
                <w:i/>
              </w:rPr>
              <w:t>Locate and execute the Update Status Report and inspect output.</w:t>
            </w:r>
            <w:r>
              <w:rPr>
                <w:i/>
              </w:rPr>
              <w:t xml:space="preserve"> Select ENP Update Status report. </w:t>
            </w:r>
          </w:p>
          <w:p w14:paraId="57A7D03E" w14:textId="77777777" w:rsidR="001A44D1" w:rsidRDefault="001A44D1" w:rsidP="00280DEE">
            <w:pPr>
              <w:rPr>
                <w:i/>
              </w:rPr>
            </w:pPr>
          </w:p>
          <w:p w14:paraId="5BECAEBE" w14:textId="6975DA97" w:rsidR="001A44D1" w:rsidRPr="00B07F0D" w:rsidRDefault="001A44D1" w:rsidP="00280DEE">
            <w:pPr>
              <w:rPr>
                <w:i/>
              </w:rPr>
            </w:pPr>
            <w:r w:rsidRPr="00DC4578">
              <w:rPr>
                <w:i/>
              </w:rPr>
              <w:t>If ECDIS also supports route filtering of the Status Report then construct a route intersecting with the cells loaded and run the Status Report with the route filtered option.</w:t>
            </w:r>
          </w:p>
        </w:tc>
      </w:tr>
      <w:tr w:rsidR="001A44D1" w14:paraId="1C00EA36" w14:textId="77777777" w:rsidTr="00357E05">
        <w:trPr>
          <w:tblHeader/>
        </w:trPr>
        <w:tc>
          <w:tcPr>
            <w:tcW w:w="9526" w:type="dxa"/>
            <w:gridSpan w:val="4"/>
            <w:shd w:val="clear" w:color="auto" w:fill="CCFFCC"/>
            <w:vAlign w:val="center"/>
          </w:tcPr>
          <w:p w14:paraId="5798CD18" w14:textId="77777777" w:rsidR="001A44D1" w:rsidRPr="004065B1" w:rsidRDefault="001A44D1" w:rsidP="00280DEE">
            <w:r w:rsidRPr="000A066E">
              <w:rPr>
                <w:b/>
              </w:rPr>
              <w:t>Results</w:t>
            </w:r>
          </w:p>
        </w:tc>
      </w:tr>
      <w:tr w:rsidR="001A44D1" w14:paraId="4A39544F" w14:textId="77777777" w:rsidTr="00280DEE">
        <w:trPr>
          <w:tblHeader/>
        </w:trPr>
        <w:tc>
          <w:tcPr>
            <w:tcW w:w="9526" w:type="dxa"/>
            <w:gridSpan w:val="4"/>
            <w:vAlign w:val="center"/>
          </w:tcPr>
          <w:p w14:paraId="6A25E0F2" w14:textId="77777777" w:rsidR="001A44D1" w:rsidRDefault="001A44D1" w:rsidP="00280DEE">
            <w:pPr>
              <w:jc w:val="left"/>
              <w:rPr>
                <w:rFonts w:cs="Arial"/>
                <w:i/>
                <w:iCs/>
                <w:position w:val="-1"/>
                <w:lang w:val="en-US"/>
              </w:rPr>
            </w:pPr>
          </w:p>
          <w:p w14:paraId="4A33A11E" w14:textId="77777777" w:rsidR="001A44D1" w:rsidRDefault="001A44D1" w:rsidP="00280DEE">
            <w:pPr>
              <w:jc w:val="left"/>
              <w:rPr>
                <w:i/>
              </w:rPr>
            </w:pPr>
            <w:r>
              <w:rPr>
                <w:i/>
              </w:rPr>
              <w:t>Verify that the update Status Report can be filtered to display only Electronic Navigational Publications with the following products shown</w:t>
            </w:r>
          </w:p>
          <w:p w14:paraId="39B8E9BE" w14:textId="77777777" w:rsidR="001A44D1" w:rsidRDefault="001A44D1" w:rsidP="00280DEE">
            <w:pPr>
              <w:jc w:val="left"/>
              <w:rPr>
                <w:rFonts w:cs="Arial"/>
                <w:i/>
                <w:iCs/>
                <w:position w:val="-1"/>
                <w:lang w:val="en-US"/>
              </w:rPr>
            </w:pPr>
          </w:p>
          <w:p w14:paraId="05EC02CE" w14:textId="77777777" w:rsidR="001A44D1" w:rsidRPr="001A44D1" w:rsidRDefault="001A44D1">
            <w:pPr>
              <w:pStyle w:val="ListParagraph"/>
              <w:numPr>
                <w:ilvl w:val="0"/>
                <w:numId w:val="56"/>
              </w:numPr>
              <w:jc w:val="left"/>
              <w:rPr>
                <w:rFonts w:cs="Arial"/>
                <w:i/>
                <w:iCs/>
                <w:position w:val="-1"/>
                <w:lang w:val="en-US"/>
              </w:rPr>
            </w:pPr>
            <w:r w:rsidRPr="001A44D1">
              <w:rPr>
                <w:rFonts w:cs="Arial"/>
                <w:i/>
                <w:iCs/>
                <w:position w:val="-1"/>
                <w:lang w:val="en-US"/>
              </w:rPr>
              <w:t>S-124</w:t>
            </w:r>
          </w:p>
          <w:p w14:paraId="4A345813" w14:textId="77777777" w:rsidR="001A44D1" w:rsidRDefault="001A44D1">
            <w:pPr>
              <w:pStyle w:val="ListParagraph"/>
              <w:numPr>
                <w:ilvl w:val="0"/>
                <w:numId w:val="56"/>
              </w:numPr>
              <w:jc w:val="left"/>
              <w:rPr>
                <w:rFonts w:cs="Arial"/>
                <w:i/>
                <w:iCs/>
                <w:position w:val="-1"/>
                <w:lang w:val="en-US"/>
              </w:rPr>
            </w:pPr>
            <w:r w:rsidRPr="001A44D1">
              <w:rPr>
                <w:rFonts w:cs="Arial"/>
                <w:i/>
                <w:iCs/>
                <w:position w:val="-1"/>
                <w:lang w:val="en-US"/>
              </w:rPr>
              <w:t>S-129</w:t>
            </w:r>
          </w:p>
          <w:p w14:paraId="5523B66E" w14:textId="77777777" w:rsidR="001A44D1" w:rsidRDefault="001A44D1" w:rsidP="00280DEE">
            <w:pPr>
              <w:jc w:val="left"/>
              <w:rPr>
                <w:rFonts w:cs="Arial"/>
                <w:i/>
                <w:iCs/>
                <w:position w:val="-1"/>
                <w:lang w:val="en-US"/>
              </w:rPr>
            </w:pPr>
          </w:p>
          <w:p w14:paraId="561A7885" w14:textId="103B6716" w:rsidR="001A44D1" w:rsidRDefault="001A44D1" w:rsidP="00280DEE">
            <w:pPr>
              <w:jc w:val="left"/>
              <w:rPr>
                <w:i/>
              </w:rPr>
            </w:pPr>
            <w:r w:rsidRPr="00DC4578">
              <w:rPr>
                <w:i/>
              </w:rPr>
              <w:t xml:space="preserve">The ECDIS should report the status of </w:t>
            </w:r>
            <w:r>
              <w:rPr>
                <w:i/>
              </w:rPr>
              <w:t>the ENP</w:t>
            </w:r>
            <w:r w:rsidRPr="00DC4578">
              <w:rPr>
                <w:i/>
              </w:rPr>
              <w:t xml:space="preserve"> </w:t>
            </w:r>
            <w:r>
              <w:rPr>
                <w:i/>
              </w:rPr>
              <w:t>datasets</w:t>
            </w:r>
            <w:r w:rsidRPr="00DC4578">
              <w:rPr>
                <w:i/>
              </w:rPr>
              <w:t xml:space="preserve"> loaded in accordance with</w:t>
            </w:r>
            <w:r>
              <w:rPr>
                <w:i/>
              </w:rPr>
              <w:t xml:space="preserve"> </w:t>
            </w:r>
            <w:r w:rsidR="003B7860">
              <w:rPr>
                <w:i/>
              </w:rPr>
              <w:t>S-98 Annex C, Appendix C-3</w:t>
            </w:r>
            <w:r w:rsidRPr="00DC4578">
              <w:rPr>
                <w:i/>
              </w:rPr>
              <w:t xml:space="preserve">. It should use the issue date of the </w:t>
            </w:r>
            <w:r>
              <w:rPr>
                <w:i/>
              </w:rPr>
              <w:t xml:space="preserve">latest delivered S-128 dataset </w:t>
            </w:r>
            <w:r w:rsidRPr="00DC4578">
              <w:rPr>
                <w:i/>
              </w:rPr>
              <w:t xml:space="preserve">as the reference date and should display its reference date as </w:t>
            </w:r>
            <w:r w:rsidRPr="006E4AB5">
              <w:rPr>
                <w:color w:val="FF0000"/>
              </w:rPr>
              <w:t>9</w:t>
            </w:r>
            <w:r w:rsidRPr="006E4AB5">
              <w:rPr>
                <w:color w:val="FF0000"/>
                <w:vertAlign w:val="superscript"/>
              </w:rPr>
              <w:t>th</w:t>
            </w:r>
            <w:r w:rsidRPr="006E4AB5">
              <w:rPr>
                <w:color w:val="FF0000"/>
              </w:rPr>
              <w:t xml:space="preserve"> February</w:t>
            </w:r>
            <w:r w:rsidRPr="00DC4578" w:rsidDel="00FC5A9F">
              <w:rPr>
                <w:i/>
              </w:rPr>
              <w:t xml:space="preserve"> </w:t>
            </w:r>
            <w:r w:rsidRPr="00DC4578">
              <w:rPr>
                <w:i/>
              </w:rPr>
              <w:t>20</w:t>
            </w:r>
            <w:r>
              <w:rPr>
                <w:i/>
              </w:rPr>
              <w:t>1</w:t>
            </w:r>
            <w:r w:rsidRPr="00DC4578">
              <w:rPr>
                <w:i/>
              </w:rPr>
              <w:t xml:space="preserve">9 . </w:t>
            </w:r>
          </w:p>
          <w:p w14:paraId="508E68FF" w14:textId="77777777" w:rsidR="001A44D1" w:rsidRDefault="001A44D1" w:rsidP="00280DEE">
            <w:pPr>
              <w:jc w:val="left"/>
              <w:rPr>
                <w:i/>
              </w:rPr>
            </w:pPr>
          </w:p>
          <w:p w14:paraId="025EE0F2" w14:textId="77777777" w:rsidR="001A44D1" w:rsidRDefault="001A44D1" w:rsidP="00280DEE">
            <w:pPr>
              <w:jc w:val="left"/>
              <w:rPr>
                <w:i/>
              </w:rPr>
            </w:pPr>
            <w:r w:rsidRPr="00DC4578">
              <w:rPr>
                <w:i/>
              </w:rPr>
              <w:t xml:space="preserve">The </w:t>
            </w:r>
            <w:r>
              <w:rPr>
                <w:i/>
              </w:rPr>
              <w:t xml:space="preserve">datasets </w:t>
            </w:r>
            <w:r w:rsidRPr="00DC4578">
              <w:rPr>
                <w:i/>
              </w:rPr>
              <w:t xml:space="preserve">should show in the report as “up to date”. Then reset the system time to a </w:t>
            </w:r>
            <w:r w:rsidRPr="006E4AB5">
              <w:rPr>
                <w:color w:val="FF0000"/>
              </w:rPr>
              <w:t>1</w:t>
            </w:r>
            <w:r w:rsidRPr="006E4AB5">
              <w:rPr>
                <w:color w:val="FF0000"/>
                <w:vertAlign w:val="superscript"/>
              </w:rPr>
              <w:t>st</w:t>
            </w:r>
            <w:r w:rsidRPr="006E4AB5">
              <w:rPr>
                <w:color w:val="FF0000"/>
              </w:rPr>
              <w:t xml:space="preserve"> April 20</w:t>
            </w:r>
            <w:r>
              <w:rPr>
                <w:color w:val="FF0000"/>
              </w:rPr>
              <w:t>1</w:t>
            </w:r>
            <w:r w:rsidRPr="006E4AB5">
              <w:rPr>
                <w:color w:val="FF0000"/>
              </w:rPr>
              <w:t>9</w:t>
            </w:r>
            <w:r>
              <w:t xml:space="preserve"> </w:t>
            </w:r>
            <w:r w:rsidRPr="00DC4578">
              <w:rPr>
                <w:i/>
              </w:rPr>
              <w:t xml:space="preserve">–rerun the report, all the </w:t>
            </w:r>
            <w:r>
              <w:rPr>
                <w:i/>
              </w:rPr>
              <w:t xml:space="preserve">datasets </w:t>
            </w:r>
            <w:r w:rsidRPr="00DC4578">
              <w:rPr>
                <w:i/>
              </w:rPr>
              <w:t>should show as “</w:t>
            </w:r>
            <w:r>
              <w:rPr>
                <w:i/>
              </w:rPr>
              <w:t>not up to date</w:t>
            </w:r>
            <w:r w:rsidRPr="00DC4578">
              <w:rPr>
                <w:i/>
              </w:rPr>
              <w:t>”.</w:t>
            </w:r>
          </w:p>
          <w:p w14:paraId="0CE86362" w14:textId="77777777" w:rsidR="001A44D1" w:rsidRPr="001A44D1" w:rsidRDefault="001A44D1" w:rsidP="00280DEE">
            <w:pPr>
              <w:jc w:val="left"/>
              <w:rPr>
                <w:rFonts w:cs="Arial"/>
                <w:i/>
                <w:iCs/>
                <w:position w:val="-1"/>
                <w:lang w:val="en-US"/>
              </w:rPr>
            </w:pPr>
          </w:p>
        </w:tc>
      </w:tr>
    </w:tbl>
    <w:p w14:paraId="34B1D044" w14:textId="77777777" w:rsidR="001A44D1" w:rsidRDefault="001A44D1" w:rsidP="00C32DB8"/>
    <w:p w14:paraId="06A52133" w14:textId="7165436B" w:rsidR="00A97069" w:rsidRPr="007E2CFE" w:rsidRDefault="00A97069" w:rsidP="00A97069">
      <w:pPr>
        <w:pStyle w:val="Heading3"/>
      </w:pPr>
      <w:r>
        <w:t>Missing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0"/>
        <w:gridCol w:w="2662"/>
        <w:gridCol w:w="2292"/>
        <w:gridCol w:w="2282"/>
      </w:tblGrid>
      <w:tr w:rsidR="00A97069" w14:paraId="10EC6949" w14:textId="77777777" w:rsidTr="00357E05">
        <w:trPr>
          <w:trHeight w:val="454"/>
          <w:tblHeader/>
        </w:trPr>
        <w:tc>
          <w:tcPr>
            <w:tcW w:w="2381" w:type="dxa"/>
            <w:shd w:val="clear" w:color="auto" w:fill="CCFFCC"/>
            <w:vAlign w:val="center"/>
          </w:tcPr>
          <w:p w14:paraId="07F75FB9" w14:textId="77777777" w:rsidR="00A97069" w:rsidRPr="004065B1" w:rsidRDefault="00A97069" w:rsidP="00280DEE">
            <w:r w:rsidRPr="000A066E">
              <w:rPr>
                <w:b/>
              </w:rPr>
              <w:t>Test Reference</w:t>
            </w:r>
          </w:p>
        </w:tc>
        <w:tc>
          <w:tcPr>
            <w:tcW w:w="2381" w:type="dxa"/>
            <w:shd w:val="clear" w:color="auto" w:fill="CCFFCC"/>
            <w:vAlign w:val="center"/>
          </w:tcPr>
          <w:p w14:paraId="381FE68B" w14:textId="6C149874" w:rsidR="00A97069" w:rsidRPr="004065B1" w:rsidRDefault="00A97069" w:rsidP="00280DEE">
            <w:proofErr w:type="spellStart"/>
            <w:r>
              <w:t>MissingRevisionInformation</w:t>
            </w:r>
            <w:proofErr w:type="spellEnd"/>
          </w:p>
        </w:tc>
        <w:tc>
          <w:tcPr>
            <w:tcW w:w="2382" w:type="dxa"/>
            <w:shd w:val="clear" w:color="auto" w:fill="CCFFCC"/>
            <w:vAlign w:val="center"/>
          </w:tcPr>
          <w:p w14:paraId="3ADC2E06" w14:textId="77777777" w:rsidR="00A97069" w:rsidRPr="004065B1" w:rsidRDefault="00A97069" w:rsidP="00280DEE">
            <w:r w:rsidRPr="000A066E">
              <w:rPr>
                <w:b/>
              </w:rPr>
              <w:t>IHO Reference</w:t>
            </w:r>
          </w:p>
        </w:tc>
        <w:tc>
          <w:tcPr>
            <w:tcW w:w="2382" w:type="dxa"/>
            <w:shd w:val="clear" w:color="auto" w:fill="CCFFCC"/>
            <w:vAlign w:val="center"/>
          </w:tcPr>
          <w:p w14:paraId="2BDE799E" w14:textId="56CAC225" w:rsidR="00A97069" w:rsidRPr="004065B1" w:rsidRDefault="001A5E8E" w:rsidP="00280DEE">
            <w:r>
              <w:t>S-98 Annex C, Appendix C-3</w:t>
            </w:r>
          </w:p>
        </w:tc>
      </w:tr>
      <w:tr w:rsidR="00A97069" w14:paraId="1E277B6F" w14:textId="77777777" w:rsidTr="00357E05">
        <w:trPr>
          <w:tblHeader/>
        </w:trPr>
        <w:tc>
          <w:tcPr>
            <w:tcW w:w="9526" w:type="dxa"/>
            <w:gridSpan w:val="4"/>
            <w:shd w:val="clear" w:color="auto" w:fill="CCFFCC"/>
            <w:vAlign w:val="center"/>
          </w:tcPr>
          <w:p w14:paraId="588FC28D" w14:textId="77777777" w:rsidR="00A97069" w:rsidRDefault="00A97069" w:rsidP="00280DEE">
            <w:r w:rsidRPr="000A066E">
              <w:rPr>
                <w:b/>
              </w:rPr>
              <w:t>Test description</w:t>
            </w:r>
          </w:p>
        </w:tc>
      </w:tr>
      <w:tr w:rsidR="00A97069" w14:paraId="7C1192DD" w14:textId="77777777" w:rsidTr="00280DEE">
        <w:trPr>
          <w:tblHeader/>
        </w:trPr>
        <w:tc>
          <w:tcPr>
            <w:tcW w:w="9526" w:type="dxa"/>
            <w:gridSpan w:val="4"/>
            <w:vAlign w:val="center"/>
          </w:tcPr>
          <w:p w14:paraId="6BB70D7D" w14:textId="77777777" w:rsidR="00A97069" w:rsidRDefault="00A97069" w:rsidP="00280DEE">
            <w:pPr>
              <w:rPr>
                <w:i/>
              </w:rPr>
            </w:pPr>
          </w:p>
          <w:p w14:paraId="688D6F24" w14:textId="6D299445" w:rsidR="00A97069" w:rsidRDefault="00A97069" w:rsidP="00280DEE">
            <w:pPr>
              <w:rPr>
                <w:i/>
              </w:rPr>
            </w:pPr>
            <w:r w:rsidRPr="00B07F0D">
              <w:rPr>
                <w:i/>
              </w:rPr>
              <w:t xml:space="preserve">This test checks </w:t>
            </w:r>
            <w:proofErr w:type="spellStart"/>
            <w:r w:rsidRPr="00B07F0D">
              <w:rPr>
                <w:i/>
              </w:rPr>
              <w:t>tha</w:t>
            </w:r>
            <w:proofErr w:type="spellEnd"/>
          </w:p>
          <w:p w14:paraId="14EDA64D" w14:textId="77777777" w:rsidR="00A97069" w:rsidRPr="00B07F0D" w:rsidRDefault="00A97069" w:rsidP="00280DEE">
            <w:pPr>
              <w:rPr>
                <w:i/>
              </w:rPr>
            </w:pPr>
          </w:p>
        </w:tc>
      </w:tr>
      <w:tr w:rsidR="00A97069" w14:paraId="2296E46B" w14:textId="77777777" w:rsidTr="00357E05">
        <w:trPr>
          <w:tblHeader/>
        </w:trPr>
        <w:tc>
          <w:tcPr>
            <w:tcW w:w="9526" w:type="dxa"/>
            <w:gridSpan w:val="4"/>
            <w:shd w:val="clear" w:color="auto" w:fill="CCFFCC"/>
            <w:vAlign w:val="center"/>
          </w:tcPr>
          <w:p w14:paraId="493C1FA5" w14:textId="77777777" w:rsidR="00A97069" w:rsidRPr="004065B1" w:rsidRDefault="00A97069" w:rsidP="00280DEE">
            <w:r w:rsidRPr="000A066E">
              <w:rPr>
                <w:b/>
              </w:rPr>
              <w:t>Setup</w:t>
            </w:r>
          </w:p>
        </w:tc>
      </w:tr>
      <w:tr w:rsidR="00A97069" w14:paraId="782752DB" w14:textId="77777777" w:rsidTr="00280DEE">
        <w:trPr>
          <w:tblHeader/>
        </w:trPr>
        <w:tc>
          <w:tcPr>
            <w:tcW w:w="9526" w:type="dxa"/>
            <w:gridSpan w:val="4"/>
            <w:vAlign w:val="center"/>
          </w:tcPr>
          <w:p w14:paraId="413D3D23" w14:textId="48020CEE" w:rsidR="00A97069" w:rsidRDefault="00A97069" w:rsidP="00280DEE">
            <w:pPr>
              <w:rPr>
                <w:i/>
              </w:rPr>
            </w:pPr>
          </w:p>
          <w:p w14:paraId="655F3D22" w14:textId="0D9F3108" w:rsidR="00A97069" w:rsidRPr="008C03C1" w:rsidRDefault="008C03C1" w:rsidP="008C03C1">
            <w:pPr>
              <w:rPr>
                <w:b/>
                <w:bCs/>
                <w:i/>
              </w:rPr>
            </w:pPr>
            <w:r w:rsidRPr="008C03C1">
              <w:rPr>
                <w:i/>
              </w:rPr>
              <w:t xml:space="preserve">Load the exchange set </w:t>
            </w:r>
            <w:proofErr w:type="spellStart"/>
            <w:r w:rsidR="00A97069" w:rsidRPr="008C03C1">
              <w:rPr>
                <w:b/>
                <w:bCs/>
                <w:i/>
              </w:rPr>
              <w:t>MissingRevisionInformation</w:t>
            </w:r>
            <w:proofErr w:type="spellEnd"/>
          </w:p>
          <w:p w14:paraId="11B91DE4" w14:textId="77777777" w:rsidR="00A97069" w:rsidRDefault="00A97069" w:rsidP="00280DEE">
            <w:pPr>
              <w:jc w:val="left"/>
              <w:rPr>
                <w:i/>
              </w:rPr>
            </w:pPr>
          </w:p>
          <w:p w14:paraId="05BC73D2" w14:textId="187B1005" w:rsidR="00A97069" w:rsidRDefault="00A97069" w:rsidP="00280DEE">
            <w:pPr>
              <w:jc w:val="left"/>
              <w:rPr>
                <w:i/>
              </w:rPr>
            </w:pPr>
            <w:r>
              <w:rPr>
                <w:i/>
              </w:rPr>
              <w:t>This exchange set contains no revision information..</w:t>
            </w:r>
          </w:p>
          <w:p w14:paraId="29B3F769" w14:textId="77777777" w:rsidR="00A97069" w:rsidRPr="00EF287F" w:rsidRDefault="00A97069" w:rsidP="00280DEE">
            <w:pPr>
              <w:jc w:val="left"/>
              <w:rPr>
                <w:i/>
              </w:rPr>
            </w:pPr>
          </w:p>
        </w:tc>
      </w:tr>
      <w:tr w:rsidR="00A97069" w14:paraId="50618613" w14:textId="77777777" w:rsidTr="00357E05">
        <w:trPr>
          <w:tblHeader/>
        </w:trPr>
        <w:tc>
          <w:tcPr>
            <w:tcW w:w="9526" w:type="dxa"/>
            <w:gridSpan w:val="4"/>
            <w:shd w:val="clear" w:color="auto" w:fill="CCFFCC"/>
            <w:vAlign w:val="center"/>
          </w:tcPr>
          <w:p w14:paraId="17A281FD" w14:textId="77777777" w:rsidR="00A97069" w:rsidRPr="004065B1" w:rsidRDefault="00A97069" w:rsidP="00280DEE">
            <w:r w:rsidRPr="000A066E">
              <w:rPr>
                <w:b/>
              </w:rPr>
              <w:t>Action</w:t>
            </w:r>
          </w:p>
        </w:tc>
      </w:tr>
      <w:tr w:rsidR="00A97069" w14:paraId="5B7E428C" w14:textId="77777777" w:rsidTr="00280DEE">
        <w:trPr>
          <w:tblHeader/>
        </w:trPr>
        <w:tc>
          <w:tcPr>
            <w:tcW w:w="9526" w:type="dxa"/>
            <w:gridSpan w:val="4"/>
            <w:vAlign w:val="center"/>
          </w:tcPr>
          <w:p w14:paraId="48616576" w14:textId="03EF5BDB" w:rsidR="00A97069" w:rsidRPr="00B07F0D" w:rsidRDefault="008C03C1" w:rsidP="00280DEE">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480A4C16" w14:textId="77777777" w:rsidTr="00357E05">
        <w:trPr>
          <w:tblHeader/>
        </w:trPr>
        <w:tc>
          <w:tcPr>
            <w:tcW w:w="9526" w:type="dxa"/>
            <w:gridSpan w:val="4"/>
            <w:shd w:val="clear" w:color="auto" w:fill="CCFFCC"/>
            <w:vAlign w:val="center"/>
          </w:tcPr>
          <w:p w14:paraId="15CBD72B" w14:textId="77777777" w:rsidR="00A97069" w:rsidRPr="004065B1" w:rsidRDefault="00A97069" w:rsidP="00280DEE">
            <w:r w:rsidRPr="000A066E">
              <w:rPr>
                <w:b/>
              </w:rPr>
              <w:t>Results</w:t>
            </w:r>
          </w:p>
        </w:tc>
      </w:tr>
      <w:tr w:rsidR="00A97069" w14:paraId="1998F479" w14:textId="77777777" w:rsidTr="00280DEE">
        <w:trPr>
          <w:tblHeader/>
        </w:trPr>
        <w:tc>
          <w:tcPr>
            <w:tcW w:w="9526" w:type="dxa"/>
            <w:gridSpan w:val="4"/>
            <w:vAlign w:val="center"/>
          </w:tcPr>
          <w:p w14:paraId="4E15BC10" w14:textId="77777777" w:rsidR="00A97069" w:rsidRDefault="00A97069" w:rsidP="00280DEE">
            <w:pPr>
              <w:jc w:val="left"/>
              <w:rPr>
                <w:rFonts w:cs="Arial"/>
                <w:i/>
                <w:iCs/>
                <w:position w:val="-1"/>
                <w:lang w:val="en-US"/>
              </w:rPr>
            </w:pPr>
          </w:p>
          <w:p w14:paraId="32DC8403" w14:textId="62037248" w:rsidR="00A97069" w:rsidRPr="00B07F0D" w:rsidRDefault="008C03C1" w:rsidP="00A97069">
            <w:pPr>
              <w:jc w:val="left"/>
              <w:rPr>
                <w:rFonts w:cs="Arial"/>
                <w:i/>
                <w:iCs/>
                <w:position w:val="-1"/>
                <w:lang w:val="en-US"/>
              </w:rPr>
            </w:pPr>
            <w:r>
              <w:rPr>
                <w:i/>
              </w:rPr>
              <w:t>Verify that all cells are marked as “</w:t>
            </w:r>
            <w:r w:rsidR="001A5E8E">
              <w:rPr>
                <w:i/>
              </w:rPr>
              <w:t>Unknown</w:t>
            </w:r>
            <w:r>
              <w:rPr>
                <w:i/>
              </w:rPr>
              <w:t>”</w:t>
            </w:r>
            <w:r w:rsidR="001A5E8E">
              <w:rPr>
                <w:i/>
              </w:rPr>
              <w:t xml:space="preserve"> in accordance with S-98 Appendix C-3</w:t>
            </w:r>
          </w:p>
          <w:p w14:paraId="119EF13A" w14:textId="54D860AC" w:rsidR="00A97069" w:rsidRPr="00B07F0D" w:rsidRDefault="00A97069" w:rsidP="00280DEE">
            <w:pPr>
              <w:jc w:val="left"/>
              <w:rPr>
                <w:rFonts w:cs="Arial"/>
                <w:i/>
                <w:iCs/>
                <w:position w:val="-1"/>
                <w:lang w:val="en-US"/>
              </w:rPr>
            </w:pPr>
          </w:p>
        </w:tc>
      </w:tr>
    </w:tbl>
    <w:p w14:paraId="7617C93A" w14:textId="44223FD8" w:rsidR="005B4573" w:rsidRDefault="005B4573" w:rsidP="005B4573"/>
    <w:p w14:paraId="7BB7BAC9" w14:textId="7F6DABDC" w:rsidR="00A97069" w:rsidRPr="007E2CFE" w:rsidRDefault="00A97069" w:rsidP="00A97069">
      <w:pPr>
        <w:pStyle w:val="Heading3"/>
      </w:pPr>
      <w:r>
        <w:t>Multiple Revision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7"/>
        <w:gridCol w:w="2673"/>
        <w:gridCol w:w="2299"/>
        <w:gridCol w:w="2257"/>
      </w:tblGrid>
      <w:tr w:rsidR="00A97069" w14:paraId="3925AC69" w14:textId="77777777" w:rsidTr="00357E05">
        <w:trPr>
          <w:trHeight w:val="454"/>
          <w:tblHeader/>
        </w:trPr>
        <w:tc>
          <w:tcPr>
            <w:tcW w:w="2297" w:type="dxa"/>
            <w:shd w:val="clear" w:color="auto" w:fill="CCFFCC"/>
            <w:vAlign w:val="center"/>
          </w:tcPr>
          <w:p w14:paraId="5285BAD0" w14:textId="77777777" w:rsidR="00A97069" w:rsidRPr="004065B1" w:rsidRDefault="00A97069" w:rsidP="00280DEE">
            <w:r w:rsidRPr="000A066E">
              <w:rPr>
                <w:b/>
              </w:rPr>
              <w:t>Test Reference</w:t>
            </w:r>
          </w:p>
        </w:tc>
        <w:tc>
          <w:tcPr>
            <w:tcW w:w="2673" w:type="dxa"/>
            <w:shd w:val="clear" w:color="auto" w:fill="CCFFCC"/>
            <w:vAlign w:val="center"/>
          </w:tcPr>
          <w:p w14:paraId="6F5C98E6" w14:textId="0E0BFD04" w:rsidR="00A97069" w:rsidRPr="004065B1" w:rsidRDefault="00A97069" w:rsidP="00280DEE">
            <w:proofErr w:type="spellStart"/>
            <w:r>
              <w:t>MultipleRevisionInformation</w:t>
            </w:r>
            <w:proofErr w:type="spellEnd"/>
          </w:p>
        </w:tc>
        <w:tc>
          <w:tcPr>
            <w:tcW w:w="2299" w:type="dxa"/>
            <w:shd w:val="clear" w:color="auto" w:fill="CCFFCC"/>
            <w:vAlign w:val="center"/>
          </w:tcPr>
          <w:p w14:paraId="4E629981" w14:textId="77777777" w:rsidR="00A97069" w:rsidRPr="004065B1" w:rsidRDefault="00A97069" w:rsidP="00280DEE">
            <w:r w:rsidRPr="000A066E">
              <w:rPr>
                <w:b/>
              </w:rPr>
              <w:t>IHO Reference</w:t>
            </w:r>
          </w:p>
        </w:tc>
        <w:tc>
          <w:tcPr>
            <w:tcW w:w="2257" w:type="dxa"/>
            <w:shd w:val="clear" w:color="auto" w:fill="CCFFCC"/>
            <w:vAlign w:val="center"/>
          </w:tcPr>
          <w:p w14:paraId="37A7BDB5" w14:textId="46C6C12B" w:rsidR="00A97069" w:rsidRPr="004065B1" w:rsidRDefault="001A5E8E" w:rsidP="00280DEE">
            <w:r>
              <w:t>S-98 Annex C, Appendix C-3</w:t>
            </w:r>
          </w:p>
        </w:tc>
      </w:tr>
      <w:tr w:rsidR="00A97069" w14:paraId="32DB9DE5" w14:textId="77777777" w:rsidTr="00357E05">
        <w:trPr>
          <w:tblHeader/>
        </w:trPr>
        <w:tc>
          <w:tcPr>
            <w:tcW w:w="9526" w:type="dxa"/>
            <w:gridSpan w:val="4"/>
            <w:shd w:val="clear" w:color="auto" w:fill="CCFFCC"/>
            <w:vAlign w:val="center"/>
          </w:tcPr>
          <w:p w14:paraId="755401F2" w14:textId="77777777" w:rsidR="00A97069" w:rsidRDefault="00A97069" w:rsidP="00280DEE">
            <w:r w:rsidRPr="000A066E">
              <w:rPr>
                <w:b/>
              </w:rPr>
              <w:t>Test description</w:t>
            </w:r>
          </w:p>
        </w:tc>
      </w:tr>
      <w:tr w:rsidR="00A97069" w14:paraId="6931BD52" w14:textId="77777777" w:rsidTr="00280DEE">
        <w:trPr>
          <w:tblHeader/>
        </w:trPr>
        <w:tc>
          <w:tcPr>
            <w:tcW w:w="9526" w:type="dxa"/>
            <w:gridSpan w:val="4"/>
            <w:vAlign w:val="center"/>
          </w:tcPr>
          <w:p w14:paraId="2E453322" w14:textId="77777777" w:rsidR="00A97069" w:rsidRDefault="00A97069" w:rsidP="00280DEE">
            <w:pPr>
              <w:rPr>
                <w:i/>
              </w:rPr>
            </w:pPr>
          </w:p>
          <w:p w14:paraId="2FC76A22" w14:textId="585CD6BF" w:rsidR="00A97069" w:rsidRDefault="00A97069" w:rsidP="00280DEE">
            <w:pPr>
              <w:rPr>
                <w:i/>
              </w:rPr>
            </w:pPr>
            <w:r w:rsidRPr="00B07F0D">
              <w:rPr>
                <w:i/>
              </w:rPr>
              <w:t>This test checks that</w:t>
            </w:r>
            <w:r w:rsidR="008C03C1">
              <w:rPr>
                <w:i/>
              </w:rPr>
              <w:t xml:space="preserve"> the ECDIS is able to merge multiple sources of revision information (encoded in the S-128 datasets) together.</w:t>
            </w:r>
          </w:p>
          <w:p w14:paraId="103F5878" w14:textId="77777777" w:rsidR="00A97069" w:rsidRPr="00B07F0D" w:rsidRDefault="00A97069" w:rsidP="00280DEE">
            <w:pPr>
              <w:rPr>
                <w:i/>
              </w:rPr>
            </w:pPr>
          </w:p>
        </w:tc>
      </w:tr>
      <w:tr w:rsidR="00A97069" w14:paraId="0647DD8A" w14:textId="77777777" w:rsidTr="00357E05">
        <w:trPr>
          <w:tblHeader/>
        </w:trPr>
        <w:tc>
          <w:tcPr>
            <w:tcW w:w="9526" w:type="dxa"/>
            <w:gridSpan w:val="4"/>
            <w:shd w:val="clear" w:color="auto" w:fill="CCFFCC"/>
            <w:vAlign w:val="center"/>
          </w:tcPr>
          <w:p w14:paraId="3438E8CD" w14:textId="77777777" w:rsidR="00A97069" w:rsidRPr="004065B1" w:rsidRDefault="00A97069" w:rsidP="00280DEE">
            <w:r w:rsidRPr="000A066E">
              <w:rPr>
                <w:b/>
              </w:rPr>
              <w:t>Setup</w:t>
            </w:r>
          </w:p>
        </w:tc>
      </w:tr>
      <w:tr w:rsidR="00A97069" w14:paraId="5C2EDD2F" w14:textId="77777777" w:rsidTr="00280DEE">
        <w:trPr>
          <w:tblHeader/>
        </w:trPr>
        <w:tc>
          <w:tcPr>
            <w:tcW w:w="9526" w:type="dxa"/>
            <w:gridSpan w:val="4"/>
            <w:vAlign w:val="center"/>
          </w:tcPr>
          <w:p w14:paraId="38D7E6E1" w14:textId="1DFA1E9D" w:rsidR="00A97069" w:rsidRDefault="008C03C1" w:rsidP="00280DEE">
            <w:pPr>
              <w:rPr>
                <w:i/>
              </w:rPr>
            </w:pPr>
            <w:r>
              <w:rPr>
                <w:i/>
              </w:rPr>
              <w:lastRenderedPageBreak/>
              <w:t xml:space="preserve">Load the following exchange sets </w:t>
            </w:r>
          </w:p>
          <w:p w14:paraId="1F752515" w14:textId="77777777" w:rsidR="008C03C1" w:rsidRDefault="008C03C1" w:rsidP="00280DEE">
            <w:pPr>
              <w:rPr>
                <w:i/>
              </w:rPr>
            </w:pPr>
          </w:p>
          <w:p w14:paraId="4DC10E0B" w14:textId="057626AB" w:rsidR="00A97069" w:rsidRDefault="00A97069">
            <w:pPr>
              <w:pStyle w:val="ListParagraph"/>
              <w:numPr>
                <w:ilvl w:val="0"/>
                <w:numId w:val="53"/>
              </w:numPr>
              <w:rPr>
                <w:b/>
                <w:bCs/>
                <w:i/>
              </w:rPr>
            </w:pPr>
            <w:r>
              <w:rPr>
                <w:b/>
                <w:bCs/>
                <w:i/>
              </w:rPr>
              <w:t>MultipleRevisionInformation1</w:t>
            </w:r>
          </w:p>
          <w:p w14:paraId="20B62B31" w14:textId="66D54F1C" w:rsidR="00A97069" w:rsidRPr="001C412A" w:rsidRDefault="00A97069">
            <w:pPr>
              <w:pStyle w:val="ListParagraph"/>
              <w:numPr>
                <w:ilvl w:val="0"/>
                <w:numId w:val="53"/>
              </w:numPr>
              <w:rPr>
                <w:b/>
                <w:bCs/>
                <w:i/>
              </w:rPr>
            </w:pPr>
            <w:r>
              <w:rPr>
                <w:b/>
                <w:bCs/>
                <w:i/>
              </w:rPr>
              <w:t>MultipleRevisionInformation2</w:t>
            </w:r>
          </w:p>
          <w:p w14:paraId="0244A0B4" w14:textId="77777777" w:rsidR="00A97069" w:rsidRDefault="00A97069" w:rsidP="00280DEE">
            <w:pPr>
              <w:jc w:val="left"/>
              <w:rPr>
                <w:i/>
              </w:rPr>
            </w:pPr>
          </w:p>
          <w:p w14:paraId="1DD5D1AA" w14:textId="74AE6F16" w:rsidR="00A97069" w:rsidRDefault="008C03C1" w:rsidP="00280DEE">
            <w:pPr>
              <w:jc w:val="left"/>
              <w:rPr>
                <w:i/>
              </w:rPr>
            </w:pPr>
            <w:r>
              <w:rPr>
                <w:i/>
              </w:rPr>
              <w:t>These exchange sets contain multiple S-128 revision information. The ECDIS must merge the revision information together to give the user a harmonised view of their data holdings.</w:t>
            </w:r>
            <w:r w:rsidR="002D0499">
              <w:rPr>
                <w:i/>
              </w:rPr>
              <w:t xml:space="preserve"> A single S-124 dataset is common to both services and the revision information shows it has been updated but is not contained in the delivered exchange set.</w:t>
            </w:r>
          </w:p>
          <w:p w14:paraId="2ED92A0C" w14:textId="77777777" w:rsidR="00A97069" w:rsidRPr="00EF287F" w:rsidRDefault="00A97069" w:rsidP="00280DEE">
            <w:pPr>
              <w:jc w:val="left"/>
              <w:rPr>
                <w:i/>
              </w:rPr>
            </w:pPr>
          </w:p>
        </w:tc>
      </w:tr>
      <w:tr w:rsidR="00A97069" w14:paraId="42B4B5FD" w14:textId="77777777" w:rsidTr="00357E05">
        <w:trPr>
          <w:tblHeader/>
        </w:trPr>
        <w:tc>
          <w:tcPr>
            <w:tcW w:w="9526" w:type="dxa"/>
            <w:gridSpan w:val="4"/>
            <w:shd w:val="clear" w:color="auto" w:fill="CCFFCC"/>
            <w:vAlign w:val="center"/>
          </w:tcPr>
          <w:p w14:paraId="0CE83137" w14:textId="77777777" w:rsidR="00A97069" w:rsidRPr="004065B1" w:rsidRDefault="00A97069" w:rsidP="00280DEE">
            <w:r w:rsidRPr="000A066E">
              <w:rPr>
                <w:b/>
              </w:rPr>
              <w:t>Action</w:t>
            </w:r>
          </w:p>
        </w:tc>
      </w:tr>
      <w:tr w:rsidR="008C03C1" w14:paraId="5B90BA17" w14:textId="77777777" w:rsidTr="00280DEE">
        <w:trPr>
          <w:tblHeader/>
        </w:trPr>
        <w:tc>
          <w:tcPr>
            <w:tcW w:w="9526" w:type="dxa"/>
            <w:gridSpan w:val="4"/>
            <w:vAlign w:val="center"/>
          </w:tcPr>
          <w:p w14:paraId="29B68ECB" w14:textId="5E13822F" w:rsidR="008C03C1" w:rsidRPr="00B07F0D" w:rsidRDefault="008C03C1" w:rsidP="008C03C1">
            <w:pPr>
              <w:rPr>
                <w:i/>
              </w:rPr>
            </w:pPr>
            <w:r w:rsidRPr="00DC4578">
              <w:rPr>
                <w:i/>
              </w:rPr>
              <w:t>Ensure ECDIS has data installed</w:t>
            </w:r>
            <w:r>
              <w:rPr>
                <w:i/>
              </w:rPr>
              <w:t xml:space="preserve">. </w:t>
            </w:r>
            <w:r w:rsidRPr="00DC4578">
              <w:rPr>
                <w:i/>
              </w:rPr>
              <w:t>Locate and execute the Update Status Report and inspect output.</w:t>
            </w:r>
          </w:p>
        </w:tc>
      </w:tr>
      <w:tr w:rsidR="00A97069" w14:paraId="62A5CE85" w14:textId="77777777" w:rsidTr="00357E05">
        <w:trPr>
          <w:tblHeader/>
        </w:trPr>
        <w:tc>
          <w:tcPr>
            <w:tcW w:w="9526" w:type="dxa"/>
            <w:gridSpan w:val="4"/>
            <w:shd w:val="clear" w:color="auto" w:fill="CCFFCC"/>
            <w:vAlign w:val="center"/>
          </w:tcPr>
          <w:p w14:paraId="5A3FF4F9" w14:textId="77777777" w:rsidR="00A97069" w:rsidRPr="004065B1" w:rsidRDefault="00A97069" w:rsidP="00280DEE">
            <w:r w:rsidRPr="000A066E">
              <w:rPr>
                <w:b/>
              </w:rPr>
              <w:t>Results</w:t>
            </w:r>
          </w:p>
        </w:tc>
      </w:tr>
      <w:tr w:rsidR="00A97069" w14:paraId="6B5902E0" w14:textId="77777777" w:rsidTr="00280DEE">
        <w:trPr>
          <w:tblHeader/>
        </w:trPr>
        <w:tc>
          <w:tcPr>
            <w:tcW w:w="9526" w:type="dxa"/>
            <w:gridSpan w:val="4"/>
            <w:vAlign w:val="center"/>
          </w:tcPr>
          <w:p w14:paraId="0DF0AAE6" w14:textId="77777777" w:rsidR="00A97069" w:rsidRDefault="00A97069" w:rsidP="00280DEE">
            <w:pPr>
              <w:jc w:val="left"/>
              <w:rPr>
                <w:rFonts w:cs="Arial"/>
                <w:i/>
                <w:iCs/>
                <w:position w:val="-1"/>
                <w:lang w:val="en-US"/>
              </w:rPr>
            </w:pPr>
          </w:p>
          <w:p w14:paraId="64D8E037" w14:textId="36EE8600" w:rsidR="00A97069" w:rsidRPr="00B07F0D" w:rsidRDefault="008C03C1" w:rsidP="00A97069">
            <w:pPr>
              <w:jc w:val="left"/>
              <w:rPr>
                <w:rFonts w:cs="Arial"/>
                <w:i/>
                <w:iCs/>
                <w:position w:val="-1"/>
                <w:lang w:val="en-US"/>
              </w:rPr>
            </w:pPr>
            <w:r>
              <w:rPr>
                <w:i/>
              </w:rPr>
              <w:t xml:space="preserve">Verify that all S-101 datasets are marked as “up to date” in the ENC up to  date status report. The ENP Up to date Status report should show S-124 dataset 124AA00X01NE.GML marked as “not up to date”. </w:t>
            </w:r>
          </w:p>
          <w:p w14:paraId="0181CB18" w14:textId="0F655BC5" w:rsidR="00A97069" w:rsidRPr="00B07F0D" w:rsidRDefault="00A97069" w:rsidP="00280DEE">
            <w:pPr>
              <w:jc w:val="left"/>
              <w:rPr>
                <w:rFonts w:cs="Arial"/>
                <w:i/>
                <w:iCs/>
                <w:position w:val="-1"/>
                <w:lang w:val="en-US"/>
              </w:rPr>
            </w:pPr>
          </w:p>
        </w:tc>
      </w:tr>
    </w:tbl>
    <w:p w14:paraId="70F82BDD" w14:textId="481064E9" w:rsidR="001A44D1" w:rsidRDefault="001A44D1" w:rsidP="005B4573"/>
    <w:p w14:paraId="37FC133D" w14:textId="77777777" w:rsidR="001A44D1" w:rsidRDefault="001A44D1">
      <w:pPr>
        <w:widowControl/>
        <w:spacing w:line="240" w:lineRule="auto"/>
        <w:jc w:val="left"/>
      </w:pPr>
      <w:r>
        <w:br w:type="page"/>
      </w:r>
    </w:p>
    <w:p w14:paraId="61B2988F" w14:textId="4E197F0B" w:rsidR="0015247B" w:rsidRDefault="004F582E" w:rsidP="003B7860">
      <w:pPr>
        <w:pStyle w:val="Heading1"/>
      </w:pPr>
      <w:bookmarkStart w:id="1001" w:name="_Toc152748579"/>
      <w:r>
        <w:lastRenderedPageBreak/>
        <w:t>Chart Display</w:t>
      </w:r>
      <w:bookmarkEnd w:id="1001"/>
    </w:p>
    <w:p w14:paraId="1B9387E2" w14:textId="77777777" w:rsidR="004F582E" w:rsidRDefault="004F582E" w:rsidP="00E30B8F">
      <w:pPr>
        <w:pStyle w:val="Heading2"/>
      </w:pPr>
      <w:bookmarkStart w:id="1002" w:name="_Toc152748580"/>
      <w:r>
        <w:t>Display of ENC data</w:t>
      </w:r>
      <w:bookmarkEnd w:id="1002"/>
    </w:p>
    <w:p w14:paraId="05D0AC17" w14:textId="77777777" w:rsidR="004F582E" w:rsidRPr="00A94802" w:rsidRDefault="004F582E" w:rsidP="00E30B8F">
      <w:pPr>
        <w:pStyle w:val="Heading3"/>
      </w:pPr>
      <w:r>
        <w:t>Display Base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7DC1B3A6" w14:textId="77777777" w:rsidTr="00CB4150">
        <w:trPr>
          <w:trHeight w:val="454"/>
          <w:tblHeader/>
        </w:trPr>
        <w:tc>
          <w:tcPr>
            <w:tcW w:w="2381" w:type="dxa"/>
            <w:shd w:val="clear" w:color="auto" w:fill="CCFFCC"/>
            <w:vAlign w:val="center"/>
          </w:tcPr>
          <w:p w14:paraId="3166B0AB" w14:textId="77777777" w:rsidR="004F582E" w:rsidRPr="004065B1" w:rsidRDefault="004F582E" w:rsidP="00CB4150">
            <w:r w:rsidRPr="000A066E">
              <w:rPr>
                <w:b/>
              </w:rPr>
              <w:t>Test Reference</w:t>
            </w:r>
          </w:p>
        </w:tc>
        <w:tc>
          <w:tcPr>
            <w:tcW w:w="2381" w:type="dxa"/>
            <w:shd w:val="clear" w:color="auto" w:fill="CCFFCC"/>
            <w:vAlign w:val="center"/>
          </w:tcPr>
          <w:p w14:paraId="4B946072" w14:textId="219CF253" w:rsidR="004F582E" w:rsidRPr="004065B1" w:rsidRDefault="00D54308" w:rsidP="00CB4150">
            <w:proofErr w:type="spellStart"/>
            <w:r>
              <w:t>DisplayBase</w:t>
            </w:r>
            <w:proofErr w:type="spellEnd"/>
          </w:p>
        </w:tc>
        <w:tc>
          <w:tcPr>
            <w:tcW w:w="2382" w:type="dxa"/>
            <w:shd w:val="clear" w:color="auto" w:fill="CCFFCC"/>
            <w:vAlign w:val="center"/>
          </w:tcPr>
          <w:p w14:paraId="1644C477" w14:textId="77777777" w:rsidR="004F582E" w:rsidRPr="004065B1" w:rsidRDefault="004F582E" w:rsidP="00CB4150">
            <w:r w:rsidRPr="000A066E">
              <w:rPr>
                <w:b/>
              </w:rPr>
              <w:t>IHO Reference</w:t>
            </w:r>
          </w:p>
        </w:tc>
        <w:tc>
          <w:tcPr>
            <w:tcW w:w="2382" w:type="dxa"/>
            <w:shd w:val="clear" w:color="auto" w:fill="CCFFCC"/>
            <w:vAlign w:val="center"/>
          </w:tcPr>
          <w:p w14:paraId="0073D976" w14:textId="77777777" w:rsidR="004927BB" w:rsidRDefault="004927BB" w:rsidP="004927BB">
            <w:pPr>
              <w:widowControl/>
              <w:spacing w:line="240" w:lineRule="auto"/>
              <w:rPr>
                <w:rFonts w:ascii="Calibri" w:hAnsi="Calibri" w:cs="Calibri"/>
                <w:snapToGrid/>
                <w:color w:val="000000"/>
                <w:sz w:val="22"/>
                <w:szCs w:val="22"/>
              </w:rPr>
            </w:pPr>
            <w:r>
              <w:rPr>
                <w:rFonts w:ascii="Calibri" w:hAnsi="Calibri" w:cs="Calibri"/>
                <w:color w:val="000000"/>
                <w:sz w:val="22"/>
                <w:szCs w:val="22"/>
              </w:rPr>
              <w:t>S-98 C-9.5.2</w:t>
            </w:r>
          </w:p>
          <w:p w14:paraId="6731D4E8" w14:textId="7F9BE850" w:rsidR="004F582E" w:rsidRPr="004065B1" w:rsidRDefault="004F582E" w:rsidP="004F582E"/>
        </w:tc>
      </w:tr>
      <w:tr w:rsidR="004F582E" w14:paraId="640B84A1" w14:textId="77777777" w:rsidTr="00CB4150">
        <w:trPr>
          <w:tblHeader/>
        </w:trPr>
        <w:tc>
          <w:tcPr>
            <w:tcW w:w="9526" w:type="dxa"/>
            <w:gridSpan w:val="4"/>
            <w:shd w:val="clear" w:color="auto" w:fill="CCFFCC"/>
            <w:vAlign w:val="center"/>
          </w:tcPr>
          <w:p w14:paraId="0B15F2AD" w14:textId="77777777" w:rsidR="004F582E" w:rsidRDefault="004F582E" w:rsidP="00CB4150">
            <w:r w:rsidRPr="000A066E">
              <w:rPr>
                <w:b/>
              </w:rPr>
              <w:t>Test description</w:t>
            </w:r>
          </w:p>
        </w:tc>
      </w:tr>
      <w:tr w:rsidR="004F582E" w14:paraId="7E08FF59" w14:textId="77777777" w:rsidTr="00CB4150">
        <w:trPr>
          <w:tblHeader/>
        </w:trPr>
        <w:tc>
          <w:tcPr>
            <w:tcW w:w="9526" w:type="dxa"/>
            <w:gridSpan w:val="4"/>
            <w:vAlign w:val="center"/>
          </w:tcPr>
          <w:p w14:paraId="28EBEDA8" w14:textId="1C5AEE71" w:rsidR="004F582E" w:rsidRPr="00DC4578" w:rsidRDefault="009F701A" w:rsidP="002164D3">
            <w:pPr>
              <w:jc w:val="left"/>
              <w:rPr>
                <w:i/>
              </w:rPr>
            </w:pPr>
            <w:r w:rsidRPr="00DC4578">
              <w:rPr>
                <w:i/>
              </w:rPr>
              <w:t xml:space="preserve">The purpose of the test is to verify by observation that ECDIS correctly displays all </w:t>
            </w:r>
            <w:r w:rsidR="000A4EC3">
              <w:rPr>
                <w:i/>
              </w:rPr>
              <w:t xml:space="preserve">S-101 </w:t>
            </w:r>
            <w:r w:rsidRPr="00DC4578">
              <w:rPr>
                <w:i/>
              </w:rPr>
              <w:t xml:space="preserve">ENC </w:t>
            </w:r>
            <w:r w:rsidR="000A4EC3">
              <w:rPr>
                <w:i/>
              </w:rPr>
              <w:t>features</w:t>
            </w:r>
            <w:r w:rsidR="000A4EC3" w:rsidRPr="00DC4578">
              <w:rPr>
                <w:i/>
              </w:rPr>
              <w:t xml:space="preserve"> </w:t>
            </w:r>
            <w:r w:rsidRPr="00DC4578">
              <w:rPr>
                <w:i/>
              </w:rPr>
              <w:t xml:space="preserve">included in the IMO Display Base category. The test is performed by loading to ECDIS </w:t>
            </w:r>
            <w:r w:rsidR="000A4EC3">
              <w:rPr>
                <w:i/>
              </w:rPr>
              <w:t xml:space="preserve">a </w:t>
            </w:r>
            <w:r w:rsidRPr="00DC4578">
              <w:rPr>
                <w:i/>
              </w:rPr>
              <w:t>test S-</w:t>
            </w:r>
            <w:r w:rsidR="000A4EC3">
              <w:rPr>
                <w:i/>
              </w:rPr>
              <w:t>101</w:t>
            </w:r>
            <w:r w:rsidRPr="00DC4578">
              <w:rPr>
                <w:i/>
              </w:rPr>
              <w:t xml:space="preserve"> </w:t>
            </w:r>
            <w:r w:rsidR="000A4EC3">
              <w:rPr>
                <w:i/>
              </w:rPr>
              <w:t>dataset</w:t>
            </w:r>
            <w:r w:rsidR="000A4EC3" w:rsidRPr="00E0664B">
              <w:rPr>
                <w:i/>
              </w:rPr>
              <w:t xml:space="preserve"> </w:t>
            </w:r>
            <w:r w:rsidRPr="00DC4578">
              <w:rPr>
                <w:i/>
              </w:rPr>
              <w:t xml:space="preserve">and checking display against graphical plots. The test ENC </w:t>
            </w:r>
            <w:r w:rsidR="000A4EC3">
              <w:rPr>
                <w:i/>
              </w:rPr>
              <w:t>dataset</w:t>
            </w:r>
            <w:r w:rsidR="000A4EC3" w:rsidRPr="00E0664B">
              <w:rPr>
                <w:i/>
              </w:rPr>
              <w:t xml:space="preserve"> </w:t>
            </w:r>
            <w:del w:id="1003" w:author="jonathan pritchard" w:date="2023-12-14T09:42:00Z">
              <w:r w:rsidR="000A4EC3" w:rsidDel="00285591">
                <w:rPr>
                  <w:i/>
                </w:rPr>
                <w:delText>101AA00</w:delText>
              </w:r>
              <w:r w:rsidRPr="00DC4578" w:rsidDel="00285591">
                <w:rPr>
                  <w:i/>
                </w:rPr>
                <w:delText>DBASE</w:delText>
              </w:r>
            </w:del>
            <w:ins w:id="1004" w:author="jonathan pritchard" w:date="2023-12-14T09:42:00Z">
              <w:r w:rsidR="00285591">
                <w:rPr>
                  <w:i/>
                </w:rPr>
                <w:t>10100AA_DBASE</w:t>
              </w:r>
            </w:ins>
            <w:r w:rsidRPr="00DC4578">
              <w:rPr>
                <w:i/>
              </w:rPr>
              <w:t xml:space="preserve">.000 contains all ENC </w:t>
            </w:r>
            <w:r w:rsidR="000A4EC3">
              <w:rPr>
                <w:i/>
              </w:rPr>
              <w:t>features</w:t>
            </w:r>
            <w:r w:rsidR="000A4EC3" w:rsidRPr="00DC4578">
              <w:rPr>
                <w:i/>
              </w:rPr>
              <w:t xml:space="preserve"> </w:t>
            </w:r>
            <w:r w:rsidRPr="00DC4578">
              <w:rPr>
                <w:i/>
              </w:rPr>
              <w:t xml:space="preserve">belonging to Display Base according to the </w:t>
            </w:r>
            <w:r w:rsidR="000A4EC3">
              <w:rPr>
                <w:i/>
              </w:rPr>
              <w:t>S-101 Portrayal Catalogue</w:t>
            </w:r>
            <w:r w:rsidRPr="00DC4578">
              <w:rPr>
                <w:i/>
              </w:rPr>
              <w:t>.</w:t>
            </w:r>
          </w:p>
        </w:tc>
      </w:tr>
      <w:tr w:rsidR="004F582E" w14:paraId="3687B16B" w14:textId="77777777" w:rsidTr="00CB4150">
        <w:trPr>
          <w:tblHeader/>
        </w:trPr>
        <w:tc>
          <w:tcPr>
            <w:tcW w:w="9526" w:type="dxa"/>
            <w:gridSpan w:val="4"/>
            <w:shd w:val="clear" w:color="auto" w:fill="CCFFCC"/>
            <w:vAlign w:val="center"/>
          </w:tcPr>
          <w:p w14:paraId="3A38F7D0" w14:textId="77777777" w:rsidR="004F582E" w:rsidRPr="004065B1" w:rsidRDefault="004F582E" w:rsidP="00CB4150">
            <w:r w:rsidRPr="000A066E">
              <w:rPr>
                <w:b/>
              </w:rPr>
              <w:t>Setup</w:t>
            </w:r>
          </w:p>
        </w:tc>
      </w:tr>
      <w:tr w:rsidR="004F582E" w14:paraId="45B965FA" w14:textId="77777777" w:rsidTr="00CB4150">
        <w:trPr>
          <w:tblHeader/>
        </w:trPr>
        <w:tc>
          <w:tcPr>
            <w:tcW w:w="9526" w:type="dxa"/>
            <w:gridSpan w:val="4"/>
            <w:vAlign w:val="center"/>
          </w:tcPr>
          <w:p w14:paraId="0EAE1AF5" w14:textId="63A17850" w:rsidR="009F701A" w:rsidRPr="00DC4578" w:rsidRDefault="009F701A" w:rsidP="009F701A">
            <w:pPr>
              <w:rPr>
                <w:i/>
              </w:rPr>
            </w:pPr>
            <w:r w:rsidRPr="00DC4578">
              <w:rPr>
                <w:i/>
              </w:rPr>
              <w:t xml:space="preserve">Load </w:t>
            </w:r>
            <w:r w:rsidR="00F720BD">
              <w:rPr>
                <w:iCs/>
              </w:rPr>
              <w:t>the</w:t>
            </w:r>
            <w:r w:rsidR="00F720BD">
              <w:rPr>
                <w:i/>
              </w:rPr>
              <w:t xml:space="preserve"> </w:t>
            </w:r>
            <w:r w:rsidR="000A4EC3">
              <w:rPr>
                <w:i/>
              </w:rPr>
              <w:t xml:space="preserve">exchange set </w:t>
            </w:r>
            <w:proofErr w:type="spellStart"/>
            <w:r w:rsidR="00F720BD">
              <w:rPr>
                <w:b/>
                <w:bCs/>
                <w:i/>
              </w:rPr>
              <w:t>D</w:t>
            </w:r>
            <w:ins w:id="1005" w:author="jonathan pritchard" w:date="2023-12-14T08:59:00Z">
              <w:r w:rsidR="00F22BE3">
                <w:rPr>
                  <w:b/>
                  <w:bCs/>
                  <w:i/>
                </w:rPr>
                <w:t>i</w:t>
              </w:r>
            </w:ins>
            <w:del w:id="1006" w:author="jonathan pritchard" w:date="2023-12-14T08:59:00Z">
              <w:r w:rsidR="00F720BD" w:rsidDel="00F22BE3">
                <w:rPr>
                  <w:b/>
                  <w:bCs/>
                  <w:i/>
                </w:rPr>
                <w:delText>I</w:delText>
              </w:r>
            </w:del>
            <w:r w:rsidR="00F720BD">
              <w:rPr>
                <w:b/>
                <w:bCs/>
                <w:i/>
              </w:rPr>
              <w:t>splay</w:t>
            </w:r>
            <w:r w:rsidR="00D54308">
              <w:rPr>
                <w:b/>
                <w:bCs/>
                <w:i/>
              </w:rPr>
              <w:t>Base</w:t>
            </w:r>
            <w:proofErr w:type="spellEnd"/>
            <w:r w:rsidRPr="00DC4578">
              <w:rPr>
                <w:i/>
              </w:rPr>
              <w:t xml:space="preserve"> </w:t>
            </w:r>
            <w:r w:rsidR="00D54308">
              <w:rPr>
                <w:i/>
              </w:rPr>
              <w:t>(</w:t>
            </w:r>
            <w:ins w:id="1007" w:author="jonathan pritchard" w:date="2023-12-14T08:59:00Z">
              <w:r w:rsidR="00F22BE3">
                <w:rPr>
                  <w:i/>
                </w:rPr>
                <w:t xml:space="preserve">containing </w:t>
              </w:r>
            </w:ins>
            <w:r w:rsidR="00D54308">
              <w:rPr>
                <w:i/>
              </w:rPr>
              <w:t xml:space="preserve">dataset </w:t>
            </w:r>
            <w:commentRangeStart w:id="1008"/>
            <w:del w:id="1009" w:author="jonathan pritchard" w:date="2023-12-14T09:42:00Z">
              <w:r w:rsidR="00D54308" w:rsidDel="00285591">
                <w:rPr>
                  <w:i/>
                </w:rPr>
                <w:delText>101AA00</w:delText>
              </w:r>
              <w:r w:rsidR="00D54308" w:rsidRPr="00DC4578" w:rsidDel="00285591">
                <w:rPr>
                  <w:i/>
                </w:rPr>
                <w:delText>DBASE</w:delText>
              </w:r>
            </w:del>
            <w:commentRangeEnd w:id="1008"/>
            <w:r w:rsidR="00285591">
              <w:rPr>
                <w:rStyle w:val="CommentReference"/>
                <w:snapToGrid/>
                <w:color w:val="000000"/>
              </w:rPr>
              <w:commentReference w:id="1008"/>
            </w:r>
            <w:ins w:id="1010" w:author="jonathan pritchard" w:date="2023-12-14T09:42:00Z">
              <w:r w:rsidR="00285591">
                <w:rPr>
                  <w:i/>
                </w:rPr>
                <w:t>10100AA_DBASE</w:t>
              </w:r>
            </w:ins>
            <w:r w:rsidR="00D54308" w:rsidRPr="00DC4578">
              <w:rPr>
                <w:i/>
              </w:rPr>
              <w:t>.000</w:t>
            </w:r>
            <w:r w:rsidR="00D54308">
              <w:rPr>
                <w:iCs/>
              </w:rPr>
              <w:t>)</w:t>
            </w:r>
            <w:ins w:id="1011" w:author="jonathan pritchard" w:date="2023-12-14T08:59:00Z">
              <w:r w:rsidR="00F22BE3">
                <w:rPr>
                  <w:iCs/>
                </w:rPr>
                <w:t xml:space="preserve"> </w:t>
              </w:r>
            </w:ins>
            <w:r w:rsidRPr="00DC4578">
              <w:rPr>
                <w:i/>
              </w:rPr>
              <w:t>with the following settings:</w:t>
            </w:r>
          </w:p>
          <w:p w14:paraId="484CEE9D" w14:textId="54A9ACF0" w:rsidR="009F701A" w:rsidRPr="00E012C8" w:rsidRDefault="009F701A">
            <w:pPr>
              <w:pStyle w:val="ListParagraph"/>
              <w:numPr>
                <w:ilvl w:val="0"/>
                <w:numId w:val="15"/>
              </w:numPr>
              <w:rPr>
                <w:i/>
              </w:rPr>
            </w:pPr>
            <w:r w:rsidRPr="00E012C8">
              <w:rPr>
                <w:i/>
              </w:rPr>
              <w:t xml:space="preserve">Select </w:t>
            </w:r>
            <w:r w:rsidR="00DE09B9" w:rsidRPr="00E012C8">
              <w:rPr>
                <w:i/>
              </w:rPr>
              <w:t>Display Category</w:t>
            </w:r>
            <w:r w:rsidRPr="00E012C8">
              <w:rPr>
                <w:i/>
              </w:rPr>
              <w:t xml:space="preserve"> Base</w:t>
            </w:r>
          </w:p>
          <w:p w14:paraId="4A6ACD0F" w14:textId="0C5C4935" w:rsidR="009F701A" w:rsidRPr="00E012C8" w:rsidRDefault="009F701A">
            <w:pPr>
              <w:pStyle w:val="ListParagraph"/>
              <w:numPr>
                <w:ilvl w:val="0"/>
                <w:numId w:val="15"/>
              </w:numPr>
              <w:rPr>
                <w:i/>
              </w:rPr>
            </w:pPr>
            <w:r w:rsidRPr="00E012C8">
              <w:rPr>
                <w:i/>
              </w:rPr>
              <w:t xml:space="preserve">Set the </w:t>
            </w:r>
            <w:r w:rsidR="0069033B" w:rsidRPr="00E012C8">
              <w:rPr>
                <w:i/>
              </w:rPr>
              <w:t xml:space="preserve">Safety Contour </w:t>
            </w:r>
            <w:r w:rsidRPr="00E012C8">
              <w:rPr>
                <w:i/>
              </w:rPr>
              <w:t xml:space="preserve">value to 10 m </w:t>
            </w:r>
          </w:p>
          <w:p w14:paraId="7E4991FC" w14:textId="525D19F2" w:rsidR="009F701A" w:rsidRPr="00E012C8" w:rsidRDefault="009F701A">
            <w:pPr>
              <w:pStyle w:val="ListParagraph"/>
              <w:numPr>
                <w:ilvl w:val="0"/>
                <w:numId w:val="15"/>
              </w:numPr>
              <w:rPr>
                <w:i/>
              </w:rPr>
            </w:pPr>
            <w:r w:rsidRPr="00E012C8">
              <w:rPr>
                <w:i/>
              </w:rPr>
              <w:t xml:space="preserve">Set the </w:t>
            </w:r>
            <w:r w:rsidR="0069033B" w:rsidRPr="00E012C8">
              <w:rPr>
                <w:i/>
              </w:rPr>
              <w:t xml:space="preserve">Safety Depth  </w:t>
            </w:r>
            <w:r w:rsidRPr="00E012C8">
              <w:rPr>
                <w:i/>
              </w:rPr>
              <w:t xml:space="preserve">value to 10 m </w:t>
            </w:r>
          </w:p>
          <w:p w14:paraId="67727312" w14:textId="26EB0EC3" w:rsidR="009F701A" w:rsidRPr="00E012C8" w:rsidDel="00F22BE3" w:rsidRDefault="009F701A">
            <w:pPr>
              <w:pStyle w:val="ListParagraph"/>
              <w:numPr>
                <w:ilvl w:val="0"/>
                <w:numId w:val="15"/>
              </w:numPr>
              <w:rPr>
                <w:del w:id="1012" w:author="jonathan pritchard" w:date="2023-12-14T08:59:00Z"/>
                <w:i/>
              </w:rPr>
            </w:pPr>
            <w:r w:rsidRPr="00E012C8">
              <w:rPr>
                <w:i/>
              </w:rPr>
              <w:t xml:space="preserve">Select </w:t>
            </w:r>
            <w:del w:id="1013" w:author="jonathan pritchard" w:date="2023-12-14T10:54:00Z">
              <w:r w:rsidRPr="00E012C8" w:rsidDel="008C0160">
                <w:rPr>
                  <w:i/>
                </w:rPr>
                <w:delText xml:space="preserve">Symbolized </w:delText>
              </w:r>
            </w:del>
            <w:ins w:id="1014" w:author="jonathan pritchard" w:date="2023-12-14T10:54:00Z">
              <w:r w:rsidR="008C0160">
                <w:rPr>
                  <w:i/>
                </w:rPr>
                <w:t>Plain</w:t>
              </w:r>
              <w:r w:rsidR="008C0160" w:rsidRPr="00E012C8">
                <w:rPr>
                  <w:i/>
                </w:rPr>
                <w:t xml:space="preserve"> </w:t>
              </w:r>
            </w:ins>
            <w:r w:rsidRPr="00E012C8">
              <w:rPr>
                <w:i/>
              </w:rPr>
              <w:t>Boundaries</w:t>
            </w:r>
          </w:p>
          <w:p w14:paraId="2CB56390" w14:textId="593A48F5" w:rsidR="004F582E" w:rsidRPr="00F22BE3" w:rsidRDefault="008C0160" w:rsidP="009F701A">
            <w:pPr>
              <w:pStyle w:val="ListParagraph"/>
              <w:numPr>
                <w:ilvl w:val="0"/>
                <w:numId w:val="15"/>
              </w:numPr>
              <w:rPr>
                <w:i/>
                <w:rPrChange w:id="1015" w:author="jonathan pritchard" w:date="2023-12-14T08:59:00Z">
                  <w:rPr/>
                </w:rPrChange>
              </w:rPr>
              <w:pPrChange w:id="1016" w:author="jonathan pritchard" w:date="2023-12-14T08:59:00Z">
                <w:pPr/>
              </w:pPrChange>
            </w:pPr>
            <w:ins w:id="1017" w:author="jonathan pritchard" w:date="2023-12-14T10:54:00Z">
              <w:r>
                <w:rPr>
                  <w:i/>
                </w:rPr>
                <w:t xml:space="preserve"> to </w:t>
              </w:r>
            </w:ins>
            <w:ins w:id="1018" w:author="jonathan pritchard" w:date="2023-12-14T11:49:00Z">
              <w:r w:rsidR="007F2592">
                <w:rPr>
                  <w:i/>
                </w:rPr>
                <w:t>On</w:t>
              </w:r>
            </w:ins>
          </w:p>
        </w:tc>
      </w:tr>
      <w:tr w:rsidR="004F582E" w14:paraId="6C32504A" w14:textId="77777777" w:rsidTr="00CB4150">
        <w:trPr>
          <w:tblHeader/>
        </w:trPr>
        <w:tc>
          <w:tcPr>
            <w:tcW w:w="9526" w:type="dxa"/>
            <w:gridSpan w:val="4"/>
            <w:shd w:val="clear" w:color="auto" w:fill="CCFFCC"/>
            <w:vAlign w:val="center"/>
          </w:tcPr>
          <w:p w14:paraId="7489F96A" w14:textId="77777777" w:rsidR="004F582E" w:rsidRPr="004065B1" w:rsidRDefault="004F582E" w:rsidP="00CB4150">
            <w:r w:rsidRPr="000A066E">
              <w:rPr>
                <w:b/>
              </w:rPr>
              <w:t>Action</w:t>
            </w:r>
          </w:p>
        </w:tc>
      </w:tr>
      <w:tr w:rsidR="004F582E" w14:paraId="4DABD5AC" w14:textId="77777777" w:rsidTr="00CB4150">
        <w:trPr>
          <w:tblHeader/>
        </w:trPr>
        <w:tc>
          <w:tcPr>
            <w:tcW w:w="9526" w:type="dxa"/>
            <w:gridSpan w:val="4"/>
            <w:vAlign w:val="center"/>
          </w:tcPr>
          <w:p w14:paraId="613F1F97" w14:textId="2533D4DF" w:rsidR="004F582E" w:rsidRPr="00DC4578" w:rsidRDefault="009F701A" w:rsidP="00CB4150">
            <w:pPr>
              <w:rPr>
                <w:i/>
              </w:rPr>
            </w:pPr>
            <w:r w:rsidRPr="00DC4578">
              <w:rPr>
                <w:i/>
              </w:rPr>
              <w:t xml:space="preserve">Check </w:t>
            </w:r>
            <w:r w:rsidR="000A4EC3">
              <w:rPr>
                <w:i/>
              </w:rPr>
              <w:t>the</w:t>
            </w:r>
            <w:r w:rsidR="000A4EC3" w:rsidRPr="00DC4578">
              <w:rPr>
                <w:i/>
              </w:rPr>
              <w:t xml:space="preserve"> </w:t>
            </w:r>
            <w:r w:rsidRPr="00DC4578">
              <w:rPr>
                <w:i/>
              </w:rPr>
              <w:t>symbols shown in the ECDIS against the graphical plot.</w:t>
            </w:r>
          </w:p>
        </w:tc>
      </w:tr>
      <w:tr w:rsidR="004F582E" w14:paraId="768B44A4" w14:textId="77777777" w:rsidTr="00D7676B">
        <w:trPr>
          <w:tblHeader/>
        </w:trPr>
        <w:tc>
          <w:tcPr>
            <w:tcW w:w="9526" w:type="dxa"/>
            <w:gridSpan w:val="4"/>
            <w:tcBorders>
              <w:bottom w:val="single" w:sz="4" w:space="0" w:color="auto"/>
            </w:tcBorders>
            <w:shd w:val="clear" w:color="auto" w:fill="CCFFCC"/>
            <w:vAlign w:val="center"/>
          </w:tcPr>
          <w:p w14:paraId="5430FDF3" w14:textId="77777777" w:rsidR="004F582E" w:rsidRPr="004065B1" w:rsidRDefault="004F582E" w:rsidP="00CB4150">
            <w:r w:rsidRPr="000A066E">
              <w:rPr>
                <w:b/>
              </w:rPr>
              <w:t>Results</w:t>
            </w:r>
          </w:p>
        </w:tc>
      </w:tr>
      <w:tr w:rsidR="004F582E" w14:paraId="2B2A0119" w14:textId="77777777" w:rsidTr="00D7676B">
        <w:trPr>
          <w:tblHeader/>
        </w:trPr>
        <w:tc>
          <w:tcPr>
            <w:tcW w:w="9526" w:type="dxa"/>
            <w:gridSpan w:val="4"/>
            <w:tcBorders>
              <w:bottom w:val="nil"/>
            </w:tcBorders>
            <w:vAlign w:val="center"/>
          </w:tcPr>
          <w:p w14:paraId="57D540F6" w14:textId="570E4FD2" w:rsidR="004F582E" w:rsidRPr="00E0664B" w:rsidRDefault="009F701A" w:rsidP="00CB4150">
            <w:pPr>
              <w:jc w:val="left"/>
              <w:rPr>
                <w:i/>
              </w:rPr>
            </w:pPr>
            <w:r w:rsidRPr="00E0664B">
              <w:rPr>
                <w:i/>
              </w:rPr>
              <w:t xml:space="preserve">The ENC in the ECDIS should be shown </w:t>
            </w:r>
            <w:del w:id="1019" w:author="jonathan pritchard" w:date="2023-12-14T08:59:00Z">
              <w:r w:rsidRPr="00E0664B" w:rsidDel="00F22BE3">
                <w:rPr>
                  <w:i/>
                </w:rPr>
                <w:delText xml:space="preserve">like </w:delText>
              </w:r>
            </w:del>
            <w:ins w:id="1020" w:author="jonathan pritchard" w:date="2023-12-14T08:59:00Z">
              <w:r w:rsidR="00F22BE3">
                <w:rPr>
                  <w:i/>
                </w:rPr>
                <w:t>as</w:t>
              </w:r>
              <w:r w:rsidR="00F22BE3" w:rsidRPr="00E0664B">
                <w:rPr>
                  <w:i/>
                </w:rPr>
                <w:t xml:space="preserve"> </w:t>
              </w:r>
            </w:ins>
            <w:r w:rsidRPr="00E0664B">
              <w:rPr>
                <w:i/>
              </w:rPr>
              <w:t>in the picture below</w:t>
            </w:r>
            <w:r w:rsidR="009D2C41">
              <w:rPr>
                <w:i/>
              </w:rPr>
              <w:t xml:space="preserve"> (scale 1:</w:t>
            </w:r>
            <w:r w:rsidR="009D2C41" w:rsidRPr="00F22BE3">
              <w:rPr>
                <w:i/>
                <w:highlight w:val="yellow"/>
                <w:rPrChange w:id="1021" w:author="jonathan pritchard" w:date="2023-12-14T08:59:00Z">
                  <w:rPr>
                    <w:i/>
                  </w:rPr>
                </w:rPrChange>
              </w:rPr>
              <w:t xml:space="preserve">60 </w:t>
            </w:r>
            <w:commentRangeStart w:id="1022"/>
            <w:r w:rsidR="009D2C41" w:rsidRPr="00F22BE3">
              <w:rPr>
                <w:i/>
                <w:highlight w:val="yellow"/>
                <w:rPrChange w:id="1023" w:author="jonathan pritchard" w:date="2023-12-14T08:59:00Z">
                  <w:rPr>
                    <w:i/>
                  </w:rPr>
                </w:rPrChange>
              </w:rPr>
              <w:t>000</w:t>
            </w:r>
            <w:commentRangeEnd w:id="1022"/>
            <w:r w:rsidR="007F2592">
              <w:rPr>
                <w:rStyle w:val="CommentReference"/>
                <w:snapToGrid/>
                <w:color w:val="000000"/>
              </w:rPr>
              <w:commentReference w:id="1022"/>
            </w:r>
            <w:r w:rsidR="009D2C41">
              <w:rPr>
                <w:i/>
              </w:rPr>
              <w:t>)</w:t>
            </w:r>
            <w:r w:rsidRPr="00E0664B">
              <w:rPr>
                <w:i/>
              </w:rPr>
              <w:t>.</w:t>
            </w:r>
          </w:p>
        </w:tc>
      </w:tr>
      <w:tr w:rsidR="009F701A" w14:paraId="0B23600F" w14:textId="77777777" w:rsidTr="00D7676B">
        <w:trPr>
          <w:tblHeader/>
        </w:trPr>
        <w:tc>
          <w:tcPr>
            <w:tcW w:w="9526" w:type="dxa"/>
            <w:gridSpan w:val="4"/>
            <w:tcBorders>
              <w:top w:val="nil"/>
            </w:tcBorders>
            <w:vAlign w:val="center"/>
          </w:tcPr>
          <w:p w14:paraId="0578ECDC" w14:textId="1B2C36E2" w:rsidR="009F701A" w:rsidRPr="009F701A" w:rsidRDefault="007C7DD8" w:rsidP="00603A9F">
            <w:pPr>
              <w:jc w:val="center"/>
            </w:pPr>
            <w:r>
              <w:rPr>
                <w:noProof/>
                <w:lang w:eastAsia="en-GB"/>
              </w:rPr>
              <w:drawing>
                <wp:inline distT="0" distB="0" distL="0" distR="0" wp14:anchorId="43901600" wp14:editId="0F107DD8">
                  <wp:extent cx="5176007" cy="5259897"/>
                  <wp:effectExtent l="0" t="0" r="5715" b="0"/>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80412" cy="5264373"/>
                          </a:xfrm>
                          <a:prstGeom prst="rect">
                            <a:avLst/>
                          </a:prstGeom>
                          <a:noFill/>
                          <a:ln>
                            <a:noFill/>
                            <a:prstDash/>
                          </a:ln>
                        </pic:spPr>
                      </pic:pic>
                    </a:graphicData>
                  </a:graphic>
                </wp:inline>
              </w:drawing>
            </w:r>
          </w:p>
        </w:tc>
      </w:tr>
    </w:tbl>
    <w:p w14:paraId="6728D266" w14:textId="77777777" w:rsidR="004F582E" w:rsidRDefault="004F582E" w:rsidP="004F582E"/>
    <w:p w14:paraId="241C80AD" w14:textId="77777777" w:rsidR="004F582E" w:rsidRPr="00A94802" w:rsidRDefault="0081417F" w:rsidP="00E30B8F">
      <w:pPr>
        <w:pStyle w:val="Heading3"/>
      </w:pPr>
      <w:r>
        <w:lastRenderedPageBreak/>
        <w:t xml:space="preserve">Standard </w:t>
      </w:r>
      <w:r w:rsidR="004F582E">
        <w:t>Display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2"/>
        <w:gridCol w:w="2422"/>
        <w:gridCol w:w="2423"/>
        <w:gridCol w:w="2280"/>
      </w:tblGrid>
      <w:tr w:rsidR="004F582E" w14:paraId="6C065A32" w14:textId="77777777" w:rsidTr="00CB4150">
        <w:trPr>
          <w:trHeight w:val="454"/>
          <w:tblHeader/>
        </w:trPr>
        <w:tc>
          <w:tcPr>
            <w:tcW w:w="2381" w:type="dxa"/>
            <w:shd w:val="clear" w:color="auto" w:fill="CCFFCC"/>
            <w:vAlign w:val="center"/>
          </w:tcPr>
          <w:p w14:paraId="74813CB8" w14:textId="77777777" w:rsidR="004F582E" w:rsidRPr="004065B1" w:rsidRDefault="004F582E" w:rsidP="00CB4150">
            <w:r w:rsidRPr="000A066E">
              <w:rPr>
                <w:b/>
              </w:rPr>
              <w:t>Test Reference</w:t>
            </w:r>
          </w:p>
        </w:tc>
        <w:tc>
          <w:tcPr>
            <w:tcW w:w="2381" w:type="dxa"/>
            <w:shd w:val="clear" w:color="auto" w:fill="CCFFCC"/>
            <w:vAlign w:val="center"/>
          </w:tcPr>
          <w:p w14:paraId="1D0350D0" w14:textId="6CCC0C81" w:rsidR="004F582E" w:rsidRPr="004065B1" w:rsidRDefault="00AC6D7D" w:rsidP="00CB4150">
            <w:proofErr w:type="spellStart"/>
            <w:r>
              <w:t>DisplayStandard</w:t>
            </w:r>
            <w:proofErr w:type="spellEnd"/>
          </w:p>
        </w:tc>
        <w:tc>
          <w:tcPr>
            <w:tcW w:w="2382" w:type="dxa"/>
            <w:shd w:val="clear" w:color="auto" w:fill="CCFFCC"/>
            <w:vAlign w:val="center"/>
          </w:tcPr>
          <w:p w14:paraId="233FF9AE" w14:textId="77777777" w:rsidR="004F582E" w:rsidRPr="004065B1" w:rsidRDefault="004F582E" w:rsidP="00CB4150">
            <w:r w:rsidRPr="000A066E">
              <w:rPr>
                <w:b/>
              </w:rPr>
              <w:t>IHO Reference</w:t>
            </w:r>
          </w:p>
        </w:tc>
        <w:tc>
          <w:tcPr>
            <w:tcW w:w="2382" w:type="dxa"/>
            <w:shd w:val="clear" w:color="auto" w:fill="CCFFCC"/>
            <w:vAlign w:val="center"/>
          </w:tcPr>
          <w:p w14:paraId="53E3B721" w14:textId="77777777" w:rsidR="004927BB" w:rsidRDefault="004927BB" w:rsidP="004927BB">
            <w:pPr>
              <w:widowControl/>
              <w:spacing w:line="240" w:lineRule="auto"/>
              <w:rPr>
                <w:rFonts w:ascii="Calibri" w:hAnsi="Calibri" w:cs="Calibri"/>
                <w:snapToGrid/>
                <w:color w:val="000000"/>
                <w:sz w:val="22"/>
                <w:szCs w:val="22"/>
              </w:rPr>
            </w:pPr>
            <w:r>
              <w:rPr>
                <w:rFonts w:ascii="Calibri" w:hAnsi="Calibri" w:cs="Calibri"/>
                <w:color w:val="000000"/>
                <w:sz w:val="22"/>
                <w:szCs w:val="22"/>
              </w:rPr>
              <w:t>S-98 C-9.5.3</w:t>
            </w:r>
          </w:p>
          <w:p w14:paraId="685A51F0" w14:textId="4524E607" w:rsidR="004F582E" w:rsidRPr="004065B1" w:rsidRDefault="004F582E" w:rsidP="00CB4150"/>
        </w:tc>
      </w:tr>
      <w:tr w:rsidR="004F582E" w14:paraId="242AF269" w14:textId="77777777" w:rsidTr="00CB4150">
        <w:trPr>
          <w:tblHeader/>
        </w:trPr>
        <w:tc>
          <w:tcPr>
            <w:tcW w:w="9526" w:type="dxa"/>
            <w:gridSpan w:val="4"/>
            <w:shd w:val="clear" w:color="auto" w:fill="CCFFCC"/>
            <w:vAlign w:val="center"/>
          </w:tcPr>
          <w:p w14:paraId="4ABF3397" w14:textId="77777777" w:rsidR="004F582E" w:rsidRDefault="004F582E" w:rsidP="00CB4150">
            <w:r w:rsidRPr="000A066E">
              <w:rPr>
                <w:b/>
              </w:rPr>
              <w:t>Test description</w:t>
            </w:r>
          </w:p>
        </w:tc>
      </w:tr>
      <w:tr w:rsidR="004F582E" w14:paraId="413D6AB6" w14:textId="77777777" w:rsidTr="00CB4150">
        <w:trPr>
          <w:tblHeader/>
        </w:trPr>
        <w:tc>
          <w:tcPr>
            <w:tcW w:w="9526" w:type="dxa"/>
            <w:gridSpan w:val="4"/>
            <w:vAlign w:val="center"/>
          </w:tcPr>
          <w:p w14:paraId="1EA275B9" w14:textId="5A8AC842" w:rsidR="001B1461" w:rsidRDefault="001B1461" w:rsidP="002164D3">
            <w:pPr>
              <w:jc w:val="left"/>
              <w:rPr>
                <w:i/>
              </w:rPr>
            </w:pPr>
            <w:r w:rsidRPr="00E0664B">
              <w:rPr>
                <w:i/>
              </w:rPr>
              <w:t xml:space="preserve">The purpose of the test is to verify by observation that ECDIS correctly displays all </w:t>
            </w:r>
            <w:r w:rsidR="000A4EC3">
              <w:rPr>
                <w:i/>
              </w:rPr>
              <w:t xml:space="preserve">S-101 </w:t>
            </w:r>
            <w:r w:rsidRPr="00E0664B">
              <w:rPr>
                <w:i/>
              </w:rPr>
              <w:t xml:space="preserve">ENC </w:t>
            </w:r>
            <w:r w:rsidR="000A4EC3">
              <w:rPr>
                <w:i/>
              </w:rPr>
              <w:t>features</w:t>
            </w:r>
            <w:r w:rsidR="000A4EC3" w:rsidRPr="00E0664B">
              <w:rPr>
                <w:i/>
              </w:rPr>
              <w:t xml:space="preserve"> </w:t>
            </w:r>
            <w:r w:rsidRPr="00E0664B">
              <w:rPr>
                <w:i/>
              </w:rPr>
              <w:t xml:space="preserve">included in the IMO Standard Display category. The test is performed by loading to ECDIS </w:t>
            </w:r>
            <w:r w:rsidR="000A4EC3">
              <w:rPr>
                <w:i/>
              </w:rPr>
              <w:t xml:space="preserve">a </w:t>
            </w:r>
            <w:r w:rsidRPr="00E0664B">
              <w:rPr>
                <w:i/>
              </w:rPr>
              <w:t>test S-</w:t>
            </w:r>
            <w:r w:rsidR="000A4EC3">
              <w:rPr>
                <w:i/>
              </w:rPr>
              <w:t>101</w:t>
            </w:r>
            <w:r w:rsidRPr="00E0664B">
              <w:rPr>
                <w:i/>
              </w:rPr>
              <w:t xml:space="preserve"> </w:t>
            </w:r>
            <w:r w:rsidR="000A4EC3">
              <w:rPr>
                <w:i/>
              </w:rPr>
              <w:t>dataset</w:t>
            </w:r>
            <w:r w:rsidR="000A4EC3" w:rsidRPr="00E0664B">
              <w:rPr>
                <w:i/>
              </w:rPr>
              <w:t xml:space="preserve"> </w:t>
            </w:r>
            <w:r w:rsidRPr="00E0664B">
              <w:rPr>
                <w:i/>
              </w:rPr>
              <w:t>and checking</w:t>
            </w:r>
            <w:r w:rsidR="008A002F">
              <w:rPr>
                <w:i/>
              </w:rPr>
              <w:t xml:space="preserve"> the</w:t>
            </w:r>
            <w:r w:rsidRPr="00E0664B">
              <w:rPr>
                <w:i/>
              </w:rPr>
              <w:t xml:space="preserve"> display against graphical plots.</w:t>
            </w:r>
          </w:p>
          <w:p w14:paraId="00A1D210" w14:textId="77777777" w:rsidR="008A002F" w:rsidRPr="00E0664B" w:rsidRDefault="008A002F" w:rsidP="002164D3">
            <w:pPr>
              <w:jc w:val="left"/>
              <w:rPr>
                <w:i/>
              </w:rPr>
            </w:pPr>
          </w:p>
          <w:p w14:paraId="598AE9EF" w14:textId="2311CD03" w:rsidR="004F582E" w:rsidRPr="00E0664B" w:rsidRDefault="001B1461" w:rsidP="002164D3">
            <w:pPr>
              <w:jc w:val="left"/>
              <w:rPr>
                <w:i/>
              </w:rPr>
            </w:pPr>
            <w:r w:rsidRPr="00E0664B">
              <w:rPr>
                <w:i/>
              </w:rPr>
              <w:t xml:space="preserve">The test ENC </w:t>
            </w:r>
            <w:r w:rsidR="000A4EC3">
              <w:rPr>
                <w:i/>
              </w:rPr>
              <w:t>dataset</w:t>
            </w:r>
            <w:r w:rsidR="000A4EC3" w:rsidRPr="00E0664B">
              <w:rPr>
                <w:i/>
              </w:rPr>
              <w:t xml:space="preserve"> </w:t>
            </w:r>
            <w:del w:id="1024" w:author="jonathan pritchard" w:date="2023-12-14T11:42:00Z">
              <w:r w:rsidR="000A4EC3" w:rsidDel="007F2592">
                <w:rPr>
                  <w:i/>
                </w:rPr>
                <w:delText>101AA00</w:delText>
              </w:r>
              <w:r w:rsidRPr="00E0664B" w:rsidDel="007F2592">
                <w:rPr>
                  <w:i/>
                </w:rPr>
                <w:delText>STNDR</w:delText>
              </w:r>
            </w:del>
            <w:ins w:id="1025" w:author="jonathan pritchard" w:date="2023-12-14T11:42:00Z">
              <w:r w:rsidR="007F2592">
                <w:rPr>
                  <w:i/>
                </w:rPr>
                <w:t>10100AA_STNDR</w:t>
              </w:r>
            </w:ins>
            <w:r w:rsidRPr="00E0664B">
              <w:rPr>
                <w:i/>
              </w:rPr>
              <w:t xml:space="preserve">.000 contains depth and land areas from Display Base plus all </w:t>
            </w:r>
            <w:r w:rsidR="000A4EC3">
              <w:rPr>
                <w:i/>
              </w:rPr>
              <w:t xml:space="preserve">S-101 </w:t>
            </w:r>
            <w:r w:rsidRPr="00E0664B">
              <w:rPr>
                <w:i/>
              </w:rPr>
              <w:t xml:space="preserve">ENC </w:t>
            </w:r>
            <w:r w:rsidR="000A4EC3">
              <w:rPr>
                <w:i/>
              </w:rPr>
              <w:t>features</w:t>
            </w:r>
            <w:r w:rsidRPr="00E0664B">
              <w:rPr>
                <w:i/>
              </w:rPr>
              <w:t xml:space="preserve"> belonging to Standard Display according to the </w:t>
            </w:r>
            <w:r w:rsidR="000A4EC3">
              <w:rPr>
                <w:i/>
              </w:rPr>
              <w:t>S-101 Portrayal Catalogue</w:t>
            </w:r>
            <w:r w:rsidRPr="00E0664B">
              <w:rPr>
                <w:i/>
              </w:rPr>
              <w:t xml:space="preserve">. The </w:t>
            </w:r>
            <w:r w:rsidR="000A4EC3">
              <w:rPr>
                <w:i/>
              </w:rPr>
              <w:t>features</w:t>
            </w:r>
            <w:r w:rsidR="000A4EC3" w:rsidRPr="00E0664B">
              <w:rPr>
                <w:i/>
              </w:rPr>
              <w:t xml:space="preserve"> </w:t>
            </w:r>
            <w:r w:rsidRPr="00E0664B">
              <w:rPr>
                <w:i/>
              </w:rPr>
              <w:t>belonging to Standard Display are to be shown if Standard Display is selected in ECDIS HMI and should disappea</w:t>
            </w:r>
            <w:r w:rsidR="000A4EC3">
              <w:rPr>
                <w:i/>
              </w:rPr>
              <w:t>r</w:t>
            </w:r>
            <w:r w:rsidRPr="00E0664B">
              <w:rPr>
                <w:i/>
              </w:rPr>
              <w:t xml:space="preserve"> in the Display Base mode</w:t>
            </w:r>
            <w:r w:rsidR="00850E5D">
              <w:rPr>
                <w:i/>
              </w:rPr>
              <w:t>.</w:t>
            </w:r>
          </w:p>
        </w:tc>
      </w:tr>
      <w:tr w:rsidR="004F582E" w14:paraId="15E9EDE2" w14:textId="77777777" w:rsidTr="00CB4150">
        <w:trPr>
          <w:tblHeader/>
        </w:trPr>
        <w:tc>
          <w:tcPr>
            <w:tcW w:w="9526" w:type="dxa"/>
            <w:gridSpan w:val="4"/>
            <w:shd w:val="clear" w:color="auto" w:fill="CCFFCC"/>
            <w:vAlign w:val="center"/>
          </w:tcPr>
          <w:p w14:paraId="6C33AFBE" w14:textId="77777777" w:rsidR="004F582E" w:rsidRPr="004065B1" w:rsidRDefault="004F582E" w:rsidP="00CB4150">
            <w:r w:rsidRPr="000A066E">
              <w:rPr>
                <w:b/>
              </w:rPr>
              <w:t>Setup</w:t>
            </w:r>
          </w:p>
        </w:tc>
      </w:tr>
      <w:tr w:rsidR="004F582E" w14:paraId="6AA60C0C" w14:textId="77777777" w:rsidTr="00CB4150">
        <w:trPr>
          <w:tblHeader/>
        </w:trPr>
        <w:tc>
          <w:tcPr>
            <w:tcW w:w="9526" w:type="dxa"/>
            <w:gridSpan w:val="4"/>
            <w:vAlign w:val="center"/>
          </w:tcPr>
          <w:p w14:paraId="4A57B345" w14:textId="7CF2C028" w:rsidR="001B1461" w:rsidRPr="00E0664B" w:rsidRDefault="001B1461" w:rsidP="001B1461">
            <w:pPr>
              <w:rPr>
                <w:i/>
              </w:rPr>
            </w:pPr>
            <w:r w:rsidRPr="00E0664B">
              <w:rPr>
                <w:i/>
              </w:rPr>
              <w:t>Load</w:t>
            </w:r>
            <w:r w:rsidR="00F720BD">
              <w:rPr>
                <w:i/>
              </w:rPr>
              <w:t xml:space="preserve"> </w:t>
            </w:r>
            <w:r w:rsidR="00AC6D7D">
              <w:rPr>
                <w:i/>
              </w:rPr>
              <w:t xml:space="preserve">the exchange set </w:t>
            </w:r>
            <w:proofErr w:type="spellStart"/>
            <w:r w:rsidR="00AC6D7D" w:rsidRPr="00AC6D7D">
              <w:rPr>
                <w:b/>
                <w:bCs/>
                <w:i/>
              </w:rPr>
              <w:t>DisplayStandard</w:t>
            </w:r>
            <w:proofErr w:type="spellEnd"/>
            <w:r w:rsidR="00F720BD">
              <w:rPr>
                <w:i/>
              </w:rPr>
              <w:t xml:space="preserve"> </w:t>
            </w:r>
            <w:r w:rsidR="00AC6D7D">
              <w:rPr>
                <w:i/>
              </w:rPr>
              <w:t>(</w:t>
            </w:r>
            <w:del w:id="1026" w:author="jonathan pritchard" w:date="2023-12-14T11:42:00Z">
              <w:r w:rsidR="00F720BD" w:rsidDel="007F2592">
                <w:rPr>
                  <w:i/>
                </w:rPr>
                <w:delText>101AA00STNDR</w:delText>
              </w:r>
            </w:del>
            <w:ins w:id="1027" w:author="jonathan pritchard" w:date="2023-12-14T11:42:00Z">
              <w:r w:rsidR="007F2592">
                <w:rPr>
                  <w:i/>
                </w:rPr>
                <w:t>10100AA_STNDR</w:t>
              </w:r>
            </w:ins>
            <w:r w:rsidR="00F720BD">
              <w:rPr>
                <w:i/>
              </w:rPr>
              <w:t>.000</w:t>
            </w:r>
            <w:r w:rsidR="00AC6D7D">
              <w:rPr>
                <w:i/>
              </w:rPr>
              <w:t>)</w:t>
            </w:r>
            <w:r w:rsidR="00F720BD">
              <w:rPr>
                <w:i/>
              </w:rPr>
              <w:t xml:space="preserve"> </w:t>
            </w:r>
            <w:r w:rsidR="00AC6D7D">
              <w:rPr>
                <w:i/>
              </w:rPr>
              <w:t xml:space="preserve">with </w:t>
            </w:r>
            <w:r w:rsidRPr="00E0664B">
              <w:rPr>
                <w:i/>
              </w:rPr>
              <w:t>the following settings:</w:t>
            </w:r>
          </w:p>
          <w:p w14:paraId="21853270" w14:textId="55021A98" w:rsidR="001B1461" w:rsidRPr="00E012C8" w:rsidRDefault="001B1461">
            <w:pPr>
              <w:pStyle w:val="ListParagraph"/>
              <w:numPr>
                <w:ilvl w:val="0"/>
                <w:numId w:val="16"/>
              </w:numPr>
              <w:rPr>
                <w:i/>
              </w:rPr>
            </w:pPr>
            <w:r w:rsidRPr="00E012C8">
              <w:rPr>
                <w:i/>
              </w:rPr>
              <w:t xml:space="preserve">Select </w:t>
            </w:r>
            <w:r w:rsidR="00DE09B9" w:rsidRPr="00E012C8">
              <w:rPr>
                <w:i/>
              </w:rPr>
              <w:t>Display Category</w:t>
            </w:r>
            <w:r w:rsidRPr="00E012C8">
              <w:rPr>
                <w:i/>
              </w:rPr>
              <w:t xml:space="preserve"> Standard Display</w:t>
            </w:r>
          </w:p>
          <w:p w14:paraId="0DECBA66" w14:textId="4CC31442" w:rsidR="001B1461" w:rsidRPr="00E012C8" w:rsidRDefault="001B1461">
            <w:pPr>
              <w:pStyle w:val="ListParagraph"/>
              <w:numPr>
                <w:ilvl w:val="0"/>
                <w:numId w:val="16"/>
              </w:numPr>
              <w:rPr>
                <w:i/>
              </w:rPr>
            </w:pPr>
            <w:r w:rsidRPr="00E012C8">
              <w:rPr>
                <w:i/>
              </w:rPr>
              <w:t xml:space="preserve">Set the </w:t>
            </w:r>
            <w:r w:rsidR="0069033B" w:rsidRPr="00E012C8">
              <w:rPr>
                <w:i/>
              </w:rPr>
              <w:t xml:space="preserve">Safety Contour </w:t>
            </w:r>
            <w:r w:rsidRPr="00E012C8">
              <w:rPr>
                <w:i/>
              </w:rPr>
              <w:t>value to 10 m</w:t>
            </w:r>
          </w:p>
          <w:p w14:paraId="4DB78803" w14:textId="72ECF60D" w:rsidR="001B1461" w:rsidRPr="00E012C8" w:rsidRDefault="001B1461">
            <w:pPr>
              <w:pStyle w:val="ListParagraph"/>
              <w:numPr>
                <w:ilvl w:val="0"/>
                <w:numId w:val="16"/>
              </w:numPr>
              <w:rPr>
                <w:i/>
              </w:rPr>
            </w:pPr>
            <w:r w:rsidRPr="00E012C8">
              <w:rPr>
                <w:i/>
              </w:rPr>
              <w:t xml:space="preserve">Set the </w:t>
            </w:r>
            <w:r w:rsidR="0069033B" w:rsidRPr="00E012C8">
              <w:rPr>
                <w:i/>
              </w:rPr>
              <w:t xml:space="preserve">Safety Depth  </w:t>
            </w:r>
            <w:r w:rsidRPr="00E012C8">
              <w:rPr>
                <w:i/>
              </w:rPr>
              <w:t xml:space="preserve">value to 10 m </w:t>
            </w:r>
          </w:p>
          <w:p w14:paraId="14E9B455" w14:textId="7D622770" w:rsidR="001B1461" w:rsidRPr="00E012C8" w:rsidRDefault="001B1461">
            <w:pPr>
              <w:pStyle w:val="ListParagraph"/>
              <w:numPr>
                <w:ilvl w:val="0"/>
                <w:numId w:val="16"/>
              </w:numPr>
              <w:rPr>
                <w:i/>
              </w:rPr>
            </w:pPr>
            <w:r w:rsidRPr="00E012C8">
              <w:rPr>
                <w:i/>
              </w:rPr>
              <w:t xml:space="preserve">Select </w:t>
            </w:r>
            <w:del w:id="1028" w:author="jonathan pritchard" w:date="2023-12-14T11:48:00Z">
              <w:r w:rsidRPr="00E012C8" w:rsidDel="007F2592">
                <w:rPr>
                  <w:i/>
                </w:rPr>
                <w:delText xml:space="preserve">Symbolized </w:delText>
              </w:r>
            </w:del>
            <w:ins w:id="1029" w:author="jonathan pritchard" w:date="2023-12-14T11:48:00Z">
              <w:r w:rsidR="007F2592">
                <w:rPr>
                  <w:i/>
                </w:rPr>
                <w:t>Plain</w:t>
              </w:r>
              <w:r w:rsidR="007F2592" w:rsidRPr="00E012C8">
                <w:rPr>
                  <w:i/>
                </w:rPr>
                <w:t xml:space="preserve"> </w:t>
              </w:r>
            </w:ins>
            <w:r w:rsidRPr="00E012C8">
              <w:rPr>
                <w:i/>
              </w:rPr>
              <w:t xml:space="preserve">Boundaries </w:t>
            </w:r>
            <w:ins w:id="1030" w:author="jonathan pritchard" w:date="2023-12-14T11:49:00Z">
              <w:r w:rsidR="007F2592">
                <w:rPr>
                  <w:i/>
                </w:rPr>
                <w:t xml:space="preserve">to </w:t>
              </w:r>
            </w:ins>
            <w:ins w:id="1031" w:author="jonathan pritchard" w:date="2023-12-14T12:59:00Z">
              <w:r w:rsidR="00A11E67">
                <w:rPr>
                  <w:i/>
                </w:rPr>
                <w:t>Off</w:t>
              </w:r>
            </w:ins>
          </w:p>
          <w:p w14:paraId="6D91C938" w14:textId="7DC34C30" w:rsidR="00EB63B9" w:rsidRPr="00EB63B9" w:rsidRDefault="001B1461" w:rsidP="00EB63B9">
            <w:pPr>
              <w:pStyle w:val="ListParagraph"/>
              <w:numPr>
                <w:ilvl w:val="0"/>
                <w:numId w:val="16"/>
              </w:numPr>
              <w:rPr>
                <w:ins w:id="1032" w:author="jonathan pritchard" w:date="2023-12-14T11:50:00Z"/>
                <w:i/>
                <w:rPrChange w:id="1033" w:author="jonathan pritchard" w:date="2023-12-14T11:52:00Z">
                  <w:rPr>
                    <w:ins w:id="1034" w:author="jonathan pritchard" w:date="2023-12-14T11:50:00Z"/>
                  </w:rPr>
                </w:rPrChange>
              </w:rPr>
            </w:pPr>
            <w:r w:rsidRPr="00E012C8">
              <w:rPr>
                <w:i/>
              </w:rPr>
              <w:t xml:space="preserve">Select Simplified </w:t>
            </w:r>
            <w:del w:id="1035" w:author="jonathan pritchard" w:date="2023-12-14T13:00:00Z">
              <w:r w:rsidRPr="00E012C8" w:rsidDel="00A11E67">
                <w:rPr>
                  <w:i/>
                </w:rPr>
                <w:delText>Points</w:delText>
              </w:r>
            </w:del>
            <w:ins w:id="1036" w:author="jonathan pritchard" w:date="2023-12-14T13:00:00Z">
              <w:r w:rsidR="00A11E67">
                <w:rPr>
                  <w:i/>
                </w:rPr>
                <w:t>Symbols to On</w:t>
              </w:r>
            </w:ins>
          </w:p>
          <w:p w14:paraId="6E24AE6A" w14:textId="79C47326" w:rsidR="00EB63B9" w:rsidRPr="00E012C8" w:rsidRDefault="00EB63B9">
            <w:pPr>
              <w:pStyle w:val="ListParagraph"/>
              <w:numPr>
                <w:ilvl w:val="0"/>
                <w:numId w:val="16"/>
              </w:numPr>
              <w:rPr>
                <w:i/>
              </w:rPr>
            </w:pPr>
            <w:ins w:id="1037" w:author="jonathan pritchard" w:date="2023-12-14T11:50:00Z">
              <w:r>
                <w:rPr>
                  <w:i/>
                </w:rPr>
                <w:t>Turn Chart Text Off</w:t>
              </w:r>
            </w:ins>
          </w:p>
          <w:p w14:paraId="01DF32A1" w14:textId="5B025636" w:rsidR="004F582E" w:rsidRPr="00E0664B" w:rsidRDefault="004F582E" w:rsidP="001B1461">
            <w:pPr>
              <w:rPr>
                <w:i/>
              </w:rPr>
            </w:pPr>
          </w:p>
        </w:tc>
      </w:tr>
      <w:tr w:rsidR="004F582E" w14:paraId="68A72941" w14:textId="77777777" w:rsidTr="00CB4150">
        <w:trPr>
          <w:tblHeader/>
        </w:trPr>
        <w:tc>
          <w:tcPr>
            <w:tcW w:w="9526" w:type="dxa"/>
            <w:gridSpan w:val="4"/>
            <w:shd w:val="clear" w:color="auto" w:fill="CCFFCC"/>
            <w:vAlign w:val="center"/>
          </w:tcPr>
          <w:p w14:paraId="7F292616" w14:textId="77777777" w:rsidR="004F582E" w:rsidRPr="004065B1" w:rsidRDefault="004F582E" w:rsidP="00CB4150">
            <w:r w:rsidRPr="000A066E">
              <w:rPr>
                <w:b/>
              </w:rPr>
              <w:t>Action</w:t>
            </w:r>
          </w:p>
        </w:tc>
      </w:tr>
      <w:tr w:rsidR="004F582E" w14:paraId="79F62C27" w14:textId="77777777" w:rsidTr="00CB4150">
        <w:trPr>
          <w:tblHeader/>
        </w:trPr>
        <w:tc>
          <w:tcPr>
            <w:tcW w:w="9526" w:type="dxa"/>
            <w:gridSpan w:val="4"/>
            <w:vAlign w:val="center"/>
          </w:tcPr>
          <w:p w14:paraId="6FE687D7" w14:textId="58B5B090" w:rsidR="004F582E" w:rsidRPr="00E0664B" w:rsidRDefault="001B1461" w:rsidP="00CB4150">
            <w:pPr>
              <w:rPr>
                <w:i/>
              </w:rPr>
            </w:pPr>
            <w:r w:rsidRPr="00E0664B">
              <w:rPr>
                <w:i/>
              </w:rPr>
              <w:t>Switch on Standard Display.</w:t>
            </w:r>
            <w:r w:rsidR="00E0664B" w:rsidRPr="00E0664B">
              <w:rPr>
                <w:i/>
              </w:rPr>
              <w:t xml:space="preserve"> </w:t>
            </w:r>
            <w:r w:rsidRPr="00E0664B">
              <w:rPr>
                <w:i/>
              </w:rPr>
              <w:t>Check ENC symbols shown in ECDIS against graphical plot</w:t>
            </w:r>
            <w:r w:rsidR="00E0664B">
              <w:rPr>
                <w:i/>
              </w:rPr>
              <w:t>.</w:t>
            </w:r>
          </w:p>
        </w:tc>
      </w:tr>
      <w:tr w:rsidR="004F582E" w14:paraId="0FD9A881" w14:textId="77777777" w:rsidTr="00D7676B">
        <w:trPr>
          <w:tblHeader/>
        </w:trPr>
        <w:tc>
          <w:tcPr>
            <w:tcW w:w="9526" w:type="dxa"/>
            <w:gridSpan w:val="4"/>
            <w:tcBorders>
              <w:bottom w:val="single" w:sz="4" w:space="0" w:color="auto"/>
            </w:tcBorders>
            <w:shd w:val="clear" w:color="auto" w:fill="CCFFCC"/>
            <w:vAlign w:val="center"/>
          </w:tcPr>
          <w:p w14:paraId="7408C77B" w14:textId="77777777" w:rsidR="004F582E" w:rsidRPr="004065B1" w:rsidRDefault="004F582E" w:rsidP="00CB4150">
            <w:r w:rsidRPr="000A066E">
              <w:rPr>
                <w:b/>
              </w:rPr>
              <w:t>Results</w:t>
            </w:r>
          </w:p>
        </w:tc>
      </w:tr>
      <w:tr w:rsidR="004F582E" w14:paraId="09DDEFE3" w14:textId="77777777" w:rsidTr="00D7676B">
        <w:trPr>
          <w:tblHeader/>
        </w:trPr>
        <w:tc>
          <w:tcPr>
            <w:tcW w:w="9526" w:type="dxa"/>
            <w:gridSpan w:val="4"/>
            <w:tcBorders>
              <w:bottom w:val="nil"/>
            </w:tcBorders>
            <w:vAlign w:val="center"/>
          </w:tcPr>
          <w:p w14:paraId="2C222937" w14:textId="77777777" w:rsidR="001B1461" w:rsidRPr="00E0664B" w:rsidRDefault="001B1461" w:rsidP="001B1461">
            <w:pPr>
              <w:jc w:val="left"/>
              <w:rPr>
                <w:i/>
              </w:rPr>
            </w:pPr>
            <w:r w:rsidRPr="00E0664B">
              <w:rPr>
                <w:i/>
              </w:rPr>
              <w:t>Confirm that depth and land areas from Display Base are shown</w:t>
            </w:r>
          </w:p>
          <w:p w14:paraId="035C3C87" w14:textId="77777777" w:rsidR="004F582E" w:rsidRDefault="001B1461" w:rsidP="001B1461">
            <w:pPr>
              <w:jc w:val="left"/>
              <w:rPr>
                <w:i/>
              </w:rPr>
            </w:pPr>
            <w:r w:rsidRPr="00E0664B">
              <w:rPr>
                <w:i/>
              </w:rPr>
              <w:t>The ENC in the ECDIS should be shown as in the picture below</w:t>
            </w:r>
            <w:r w:rsidR="0015459E">
              <w:rPr>
                <w:i/>
              </w:rPr>
              <w:t xml:space="preserve"> (scale 1:70 000)</w:t>
            </w:r>
            <w:r w:rsidRPr="00E0664B">
              <w:rPr>
                <w:i/>
              </w:rPr>
              <w:t>.</w:t>
            </w:r>
          </w:p>
          <w:p w14:paraId="35940058" w14:textId="1927F374" w:rsidR="007C7DD8" w:rsidRPr="00E0664B" w:rsidRDefault="007C7DD8" w:rsidP="001B1461">
            <w:pPr>
              <w:jc w:val="left"/>
              <w:rPr>
                <w:i/>
              </w:rPr>
            </w:pPr>
            <w:del w:id="1038" w:author="jonathan pritchard" w:date="2023-12-14T12:58:00Z">
              <w:r w:rsidDel="00A11E67">
                <w:rPr>
                  <w:noProof/>
                  <w:lang w:eastAsia="en-GB"/>
                </w:rPr>
                <w:drawing>
                  <wp:inline distT="0" distB="0" distL="0" distR="0" wp14:anchorId="5C682B50" wp14:editId="2CB35AF8">
                    <wp:extent cx="5731514" cy="4377059"/>
                    <wp:effectExtent l="0" t="0" r="2536" b="4441"/>
                    <wp:docPr id="5"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4" cy="4377059"/>
                            </a:xfrm>
                            <a:prstGeom prst="rect">
                              <a:avLst/>
                            </a:prstGeom>
                            <a:noFill/>
                            <a:ln>
                              <a:noFill/>
                              <a:prstDash/>
                            </a:ln>
                          </pic:spPr>
                        </pic:pic>
                      </a:graphicData>
                    </a:graphic>
                  </wp:inline>
                </w:drawing>
              </w:r>
            </w:del>
          </w:p>
        </w:tc>
      </w:tr>
      <w:tr w:rsidR="001B1461" w14:paraId="53ADF53B" w14:textId="77777777" w:rsidTr="00D7676B">
        <w:trPr>
          <w:tblHeader/>
        </w:trPr>
        <w:tc>
          <w:tcPr>
            <w:tcW w:w="9526" w:type="dxa"/>
            <w:gridSpan w:val="4"/>
            <w:tcBorders>
              <w:top w:val="nil"/>
            </w:tcBorders>
            <w:vAlign w:val="center"/>
          </w:tcPr>
          <w:p w14:paraId="2248889F" w14:textId="4E838FE7" w:rsidR="001B1461" w:rsidRDefault="00A11E67" w:rsidP="001B1461">
            <w:pPr>
              <w:jc w:val="center"/>
            </w:pPr>
            <w:commentRangeStart w:id="1039"/>
            <w:ins w:id="1040" w:author="jonathan pritchard" w:date="2023-12-14T13:03:00Z">
              <w:r w:rsidRPr="00A11E67">
                <w:drawing>
                  <wp:inline distT="0" distB="0" distL="0" distR="0" wp14:anchorId="28346AE9" wp14:editId="7DF625E3">
                    <wp:extent cx="5921305" cy="4510292"/>
                    <wp:effectExtent l="0" t="0" r="3810" b="5080"/>
                    <wp:docPr id="7360861" name="Picture 7360861">
                      <a:extLst xmlns:a="http://schemas.openxmlformats.org/drawingml/2006/main">
                        <a:ext uri="{FF2B5EF4-FFF2-40B4-BE49-F238E27FC236}">
                          <a16:creationId xmlns:a16="http://schemas.microsoft.com/office/drawing/2014/main" id="{AE70724D-4A2A-F4ED-1FA9-7828EB26D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E70724D-4A2A-F4ED-1FA9-7828EB26D262}"/>
                                </a:ext>
                              </a:extLst>
                            </pic:cNvPr>
                            <pic:cNvPicPr>
                              <a:picLocks noChangeAspect="1"/>
                            </pic:cNvPicPr>
                          </pic:nvPicPr>
                          <pic:blipFill rotWithShape="1">
                            <a:blip r:embed="rId51"/>
                            <a:srcRect l="21718" t="2610" r="23252" b="20742"/>
                            <a:stretch/>
                          </pic:blipFill>
                          <pic:spPr>
                            <a:xfrm>
                              <a:off x="0" y="0"/>
                              <a:ext cx="5921305" cy="4510292"/>
                            </a:xfrm>
                            <a:prstGeom prst="rect">
                              <a:avLst/>
                            </a:prstGeom>
                          </pic:spPr>
                        </pic:pic>
                      </a:graphicData>
                    </a:graphic>
                  </wp:inline>
                </w:drawing>
              </w:r>
              <w:commentRangeEnd w:id="1039"/>
              <w:r>
                <w:rPr>
                  <w:rStyle w:val="CommentReference"/>
                  <w:snapToGrid/>
                  <w:color w:val="000000"/>
                </w:rPr>
                <w:commentReference w:id="1039"/>
              </w:r>
            </w:ins>
          </w:p>
        </w:tc>
      </w:tr>
    </w:tbl>
    <w:p w14:paraId="53A5BE7C" w14:textId="77777777" w:rsidR="004F582E" w:rsidRDefault="004F582E" w:rsidP="004F582E"/>
    <w:p w14:paraId="18898406" w14:textId="77777777" w:rsidR="001818A1" w:rsidRDefault="001818A1" w:rsidP="004F582E">
      <w:r>
        <w:lastRenderedPageBreak/>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818A1" w14:paraId="3CF97805" w14:textId="77777777" w:rsidTr="000946D3">
        <w:trPr>
          <w:tblHeader/>
        </w:trPr>
        <w:tc>
          <w:tcPr>
            <w:tcW w:w="9526" w:type="dxa"/>
            <w:shd w:val="clear" w:color="auto" w:fill="CCFFCC"/>
            <w:vAlign w:val="center"/>
          </w:tcPr>
          <w:p w14:paraId="6E9AA003" w14:textId="77777777" w:rsidR="001818A1" w:rsidRPr="004065B1" w:rsidRDefault="001818A1" w:rsidP="000946D3">
            <w:r w:rsidRPr="000A066E">
              <w:rPr>
                <w:b/>
              </w:rPr>
              <w:lastRenderedPageBreak/>
              <w:t>Action</w:t>
            </w:r>
          </w:p>
        </w:tc>
      </w:tr>
      <w:tr w:rsidR="001818A1" w14:paraId="0760E16F" w14:textId="77777777" w:rsidTr="000946D3">
        <w:trPr>
          <w:tblHeader/>
        </w:trPr>
        <w:tc>
          <w:tcPr>
            <w:tcW w:w="9526" w:type="dxa"/>
            <w:vAlign w:val="center"/>
          </w:tcPr>
          <w:p w14:paraId="497E2511" w14:textId="39966261" w:rsidR="001818A1" w:rsidRPr="00E0664B" w:rsidRDefault="001818A1" w:rsidP="000946D3">
            <w:pPr>
              <w:rPr>
                <w:i/>
              </w:rPr>
            </w:pPr>
            <w:r w:rsidRPr="00E0664B">
              <w:rPr>
                <w:i/>
              </w:rPr>
              <w:t>Select all Text groups. Check ENC symbols shown in ECDIS against graphical plot</w:t>
            </w:r>
            <w:r w:rsidR="00850E5D">
              <w:rPr>
                <w:i/>
              </w:rPr>
              <w:t>.</w:t>
            </w:r>
          </w:p>
        </w:tc>
      </w:tr>
      <w:tr w:rsidR="001818A1" w14:paraId="7FD2D1D0" w14:textId="77777777" w:rsidTr="00D7676B">
        <w:trPr>
          <w:tblHeader/>
        </w:trPr>
        <w:tc>
          <w:tcPr>
            <w:tcW w:w="9526" w:type="dxa"/>
            <w:tcBorders>
              <w:bottom w:val="single" w:sz="4" w:space="0" w:color="auto"/>
            </w:tcBorders>
            <w:shd w:val="clear" w:color="auto" w:fill="CCFFCC"/>
            <w:vAlign w:val="center"/>
          </w:tcPr>
          <w:p w14:paraId="2AB51426" w14:textId="77777777" w:rsidR="001818A1" w:rsidRPr="004065B1" w:rsidRDefault="001818A1" w:rsidP="000946D3">
            <w:r w:rsidRPr="000A066E">
              <w:rPr>
                <w:b/>
              </w:rPr>
              <w:t>Results</w:t>
            </w:r>
          </w:p>
        </w:tc>
      </w:tr>
      <w:tr w:rsidR="001818A1" w14:paraId="78BB6553" w14:textId="77777777" w:rsidTr="00D7676B">
        <w:trPr>
          <w:tblHeader/>
        </w:trPr>
        <w:tc>
          <w:tcPr>
            <w:tcW w:w="9526" w:type="dxa"/>
            <w:tcBorders>
              <w:bottom w:val="nil"/>
            </w:tcBorders>
            <w:vAlign w:val="center"/>
          </w:tcPr>
          <w:p w14:paraId="67C16FB9" w14:textId="77777777" w:rsidR="001818A1" w:rsidRDefault="001818A1" w:rsidP="000946D3">
            <w:pPr>
              <w:jc w:val="left"/>
              <w:rPr>
                <w:i/>
              </w:rPr>
            </w:pPr>
            <w:r w:rsidRPr="00E0664B">
              <w:rPr>
                <w:i/>
              </w:rPr>
              <w:t>The ENC in the ECDIS should be shown as in the picture below.</w:t>
            </w:r>
          </w:p>
          <w:p w14:paraId="55C81ADD" w14:textId="27571FBF" w:rsidR="007C7DD8" w:rsidRPr="00E0664B" w:rsidRDefault="007C7DD8" w:rsidP="000946D3">
            <w:pPr>
              <w:jc w:val="left"/>
              <w:rPr>
                <w:i/>
              </w:rPr>
            </w:pPr>
            <w:r>
              <w:rPr>
                <w:noProof/>
                <w:lang w:eastAsia="en-GB"/>
              </w:rPr>
              <w:drawing>
                <wp:inline distT="0" distB="0" distL="0" distR="0" wp14:anchorId="5469B8A1" wp14:editId="76DCD4F2">
                  <wp:extent cx="5731514" cy="4387218"/>
                  <wp:effectExtent l="0" t="0" r="2536" b="0"/>
                  <wp:docPr id="6"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4" cy="4387218"/>
                          </a:xfrm>
                          <a:prstGeom prst="rect">
                            <a:avLst/>
                          </a:prstGeom>
                          <a:noFill/>
                          <a:ln>
                            <a:noFill/>
                            <a:prstDash/>
                          </a:ln>
                        </pic:spPr>
                      </pic:pic>
                    </a:graphicData>
                  </a:graphic>
                </wp:inline>
              </w:drawing>
            </w:r>
          </w:p>
        </w:tc>
      </w:tr>
      <w:tr w:rsidR="001818A1" w14:paraId="3A9A0726" w14:textId="77777777" w:rsidTr="002A675F">
        <w:trPr>
          <w:tblHeader/>
        </w:trPr>
        <w:tc>
          <w:tcPr>
            <w:tcW w:w="9526" w:type="dxa"/>
            <w:tcBorders>
              <w:top w:val="nil"/>
              <w:bottom w:val="nil"/>
            </w:tcBorders>
            <w:vAlign w:val="center"/>
          </w:tcPr>
          <w:p w14:paraId="482B2793" w14:textId="3CE5CAB6" w:rsidR="001818A1" w:rsidRPr="001818A1" w:rsidRDefault="001818A1" w:rsidP="001818A1">
            <w:pPr>
              <w:jc w:val="center"/>
            </w:pPr>
          </w:p>
        </w:tc>
      </w:tr>
      <w:tr w:rsidR="002A675F" w14:paraId="0A5F3200" w14:textId="77777777" w:rsidTr="002A675F">
        <w:trPr>
          <w:tblHeader/>
        </w:trPr>
        <w:tc>
          <w:tcPr>
            <w:tcW w:w="9526" w:type="dxa"/>
            <w:tcBorders>
              <w:top w:val="nil"/>
              <w:bottom w:val="nil"/>
            </w:tcBorders>
            <w:vAlign w:val="center"/>
          </w:tcPr>
          <w:p w14:paraId="4B04989A" w14:textId="77777777" w:rsidR="002A675F" w:rsidRPr="002A675F" w:rsidRDefault="002A675F" w:rsidP="001818A1">
            <w:pPr>
              <w:jc w:val="center"/>
              <w:rPr>
                <w:noProof/>
                <w:lang w:eastAsia="en-GB"/>
              </w:rPr>
            </w:pPr>
          </w:p>
        </w:tc>
      </w:tr>
      <w:tr w:rsidR="002A675F" w14:paraId="09D01195" w14:textId="77777777" w:rsidTr="002A675F">
        <w:trPr>
          <w:tblHeader/>
        </w:trPr>
        <w:tc>
          <w:tcPr>
            <w:tcW w:w="9526" w:type="dxa"/>
            <w:tcBorders>
              <w:top w:val="nil"/>
              <w:bottom w:val="nil"/>
            </w:tcBorders>
            <w:vAlign w:val="center"/>
          </w:tcPr>
          <w:p w14:paraId="0E3B08DF" w14:textId="1E77BADE" w:rsidR="002A675F" w:rsidRPr="002A675F" w:rsidRDefault="007C7DD8" w:rsidP="001818A1">
            <w:pPr>
              <w:jc w:val="center"/>
              <w:rPr>
                <w:noProof/>
                <w:lang w:eastAsia="en-GB"/>
              </w:rPr>
            </w:pPr>
            <w:commentRangeStart w:id="1041"/>
            <w:r>
              <w:rPr>
                <w:noProof/>
                <w:lang w:eastAsia="en-GB"/>
              </w:rPr>
              <w:drawing>
                <wp:inline distT="0" distB="0" distL="0" distR="0" wp14:anchorId="7F2F8D11" wp14:editId="5E43C2AE">
                  <wp:extent cx="5731514" cy="2358393"/>
                  <wp:effectExtent l="0" t="0" r="2536" b="3807"/>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4" cy="2358393"/>
                          </a:xfrm>
                          <a:prstGeom prst="rect">
                            <a:avLst/>
                          </a:prstGeom>
                          <a:noFill/>
                          <a:ln>
                            <a:noFill/>
                            <a:prstDash/>
                          </a:ln>
                        </pic:spPr>
                      </pic:pic>
                    </a:graphicData>
                  </a:graphic>
                </wp:inline>
              </w:drawing>
            </w:r>
            <w:commentRangeEnd w:id="1041"/>
            <w:r w:rsidR="00EB63B9">
              <w:rPr>
                <w:rStyle w:val="CommentReference"/>
                <w:snapToGrid/>
                <w:color w:val="000000"/>
              </w:rPr>
              <w:commentReference w:id="1041"/>
            </w:r>
          </w:p>
        </w:tc>
      </w:tr>
      <w:tr w:rsidR="002A675F" w14:paraId="48ACE044" w14:textId="77777777" w:rsidTr="00D7676B">
        <w:trPr>
          <w:tblHeader/>
        </w:trPr>
        <w:tc>
          <w:tcPr>
            <w:tcW w:w="9526" w:type="dxa"/>
            <w:tcBorders>
              <w:top w:val="nil"/>
            </w:tcBorders>
            <w:vAlign w:val="center"/>
          </w:tcPr>
          <w:p w14:paraId="29A561FD" w14:textId="557BC373" w:rsidR="002A675F" w:rsidRPr="002A675F" w:rsidRDefault="002A675F" w:rsidP="00731CA6">
            <w:pPr>
              <w:jc w:val="center"/>
              <w:rPr>
                <w:noProof/>
                <w:lang w:eastAsia="en-GB"/>
              </w:rPr>
            </w:pPr>
            <w:r>
              <w:rPr>
                <w:noProof/>
                <w:lang w:eastAsia="en-GB"/>
              </w:rPr>
              <w:t xml:space="preserve">A part of </w:t>
            </w:r>
            <w:r w:rsidR="00731CA6">
              <w:rPr>
                <w:noProof/>
                <w:lang w:eastAsia="en-GB"/>
              </w:rPr>
              <w:t>above</w:t>
            </w:r>
            <w:r>
              <w:rPr>
                <w:noProof/>
                <w:lang w:eastAsia="en-GB"/>
              </w:rPr>
              <w:t xml:space="preserve"> chart at scale 1:</w:t>
            </w:r>
            <w:r w:rsidR="00731CA6">
              <w:rPr>
                <w:noProof/>
                <w:lang w:eastAsia="en-GB"/>
              </w:rPr>
              <w:t>20 000</w:t>
            </w:r>
          </w:p>
        </w:tc>
      </w:tr>
    </w:tbl>
    <w:p w14:paraId="421100FD" w14:textId="77777777" w:rsidR="001818A1" w:rsidRDefault="001818A1" w:rsidP="004F582E"/>
    <w:p w14:paraId="215FCEFE" w14:textId="77777777" w:rsidR="001818A1" w:rsidRDefault="001818A1" w:rsidP="001818A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818A1" w14:paraId="270C0A3A" w14:textId="77777777" w:rsidTr="000946D3">
        <w:trPr>
          <w:tblHeader/>
        </w:trPr>
        <w:tc>
          <w:tcPr>
            <w:tcW w:w="9526" w:type="dxa"/>
            <w:shd w:val="clear" w:color="auto" w:fill="CCFFCC"/>
            <w:vAlign w:val="center"/>
          </w:tcPr>
          <w:p w14:paraId="73949B05" w14:textId="77777777" w:rsidR="001818A1" w:rsidRPr="004065B1" w:rsidRDefault="001818A1" w:rsidP="000946D3">
            <w:r w:rsidRPr="000A066E">
              <w:rPr>
                <w:b/>
              </w:rPr>
              <w:lastRenderedPageBreak/>
              <w:t>Action</w:t>
            </w:r>
          </w:p>
        </w:tc>
      </w:tr>
      <w:tr w:rsidR="001818A1" w14:paraId="21866FAC" w14:textId="77777777" w:rsidTr="000946D3">
        <w:trPr>
          <w:tblHeader/>
        </w:trPr>
        <w:tc>
          <w:tcPr>
            <w:tcW w:w="9526" w:type="dxa"/>
            <w:vAlign w:val="center"/>
          </w:tcPr>
          <w:p w14:paraId="13F10CD8" w14:textId="0DCFB648" w:rsidR="001818A1" w:rsidRPr="00E0664B" w:rsidRDefault="001818A1" w:rsidP="000946D3">
            <w:pPr>
              <w:rPr>
                <w:i/>
              </w:rPr>
            </w:pPr>
            <w:r w:rsidRPr="00E0664B">
              <w:rPr>
                <w:i/>
              </w:rPr>
              <w:t>Switch on Display Base. Check ENC symbols shown in ECDIS against graphical plot</w:t>
            </w:r>
            <w:r w:rsidR="009C386B">
              <w:rPr>
                <w:i/>
              </w:rPr>
              <w:t>.</w:t>
            </w:r>
          </w:p>
        </w:tc>
      </w:tr>
      <w:tr w:rsidR="001818A1" w14:paraId="116E0D5F" w14:textId="77777777" w:rsidTr="00D7676B">
        <w:trPr>
          <w:tblHeader/>
        </w:trPr>
        <w:tc>
          <w:tcPr>
            <w:tcW w:w="9526" w:type="dxa"/>
            <w:tcBorders>
              <w:bottom w:val="single" w:sz="4" w:space="0" w:color="auto"/>
            </w:tcBorders>
            <w:shd w:val="clear" w:color="auto" w:fill="CCFFCC"/>
            <w:vAlign w:val="center"/>
          </w:tcPr>
          <w:p w14:paraId="3D76CB9D" w14:textId="77777777" w:rsidR="001818A1" w:rsidRPr="004065B1" w:rsidRDefault="001818A1" w:rsidP="000946D3">
            <w:r w:rsidRPr="000A066E">
              <w:rPr>
                <w:b/>
              </w:rPr>
              <w:t>Results</w:t>
            </w:r>
          </w:p>
        </w:tc>
      </w:tr>
      <w:tr w:rsidR="001818A1" w14:paraId="1503C8C2" w14:textId="77777777" w:rsidTr="00D7676B">
        <w:trPr>
          <w:tblHeader/>
        </w:trPr>
        <w:tc>
          <w:tcPr>
            <w:tcW w:w="9526" w:type="dxa"/>
            <w:tcBorders>
              <w:bottom w:val="nil"/>
            </w:tcBorders>
            <w:vAlign w:val="center"/>
          </w:tcPr>
          <w:p w14:paraId="7898B9C6" w14:textId="77777777" w:rsidR="001818A1" w:rsidRDefault="001818A1" w:rsidP="000946D3">
            <w:pPr>
              <w:jc w:val="left"/>
              <w:rPr>
                <w:i/>
              </w:rPr>
            </w:pPr>
            <w:r w:rsidRPr="00E0664B">
              <w:rPr>
                <w:i/>
              </w:rPr>
              <w:t>The ENC in the ECDIS should be shown as in the picture below.</w:t>
            </w:r>
          </w:p>
          <w:p w14:paraId="4603A5FE" w14:textId="1FD64E8A" w:rsidR="007C7DD8" w:rsidRPr="00E0664B" w:rsidRDefault="007C7DD8" w:rsidP="000946D3">
            <w:pPr>
              <w:jc w:val="left"/>
              <w:rPr>
                <w:i/>
              </w:rPr>
            </w:pPr>
            <w:commentRangeStart w:id="1042"/>
            <w:r>
              <w:rPr>
                <w:noProof/>
                <w:lang w:eastAsia="en-GB"/>
              </w:rPr>
              <w:drawing>
                <wp:inline distT="0" distB="0" distL="0" distR="0" wp14:anchorId="7B8FBBBA" wp14:editId="5421C63B">
                  <wp:extent cx="5731514" cy="4389120"/>
                  <wp:effectExtent l="0" t="0" r="2536" b="0"/>
                  <wp:docPr id="10"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4" cy="4389120"/>
                          </a:xfrm>
                          <a:prstGeom prst="rect">
                            <a:avLst/>
                          </a:prstGeom>
                          <a:noFill/>
                          <a:ln>
                            <a:noFill/>
                            <a:prstDash/>
                          </a:ln>
                        </pic:spPr>
                      </pic:pic>
                    </a:graphicData>
                  </a:graphic>
                </wp:inline>
              </w:drawing>
            </w:r>
            <w:commentRangeEnd w:id="1042"/>
            <w:r w:rsidR="001E43F6">
              <w:rPr>
                <w:rStyle w:val="CommentReference"/>
                <w:snapToGrid/>
                <w:color w:val="000000"/>
              </w:rPr>
              <w:commentReference w:id="1042"/>
            </w:r>
          </w:p>
        </w:tc>
      </w:tr>
      <w:tr w:rsidR="001818A1" w14:paraId="30DFA86F" w14:textId="77777777" w:rsidTr="00D7676B">
        <w:trPr>
          <w:tblHeader/>
        </w:trPr>
        <w:tc>
          <w:tcPr>
            <w:tcW w:w="9526" w:type="dxa"/>
            <w:tcBorders>
              <w:top w:val="nil"/>
            </w:tcBorders>
            <w:vAlign w:val="center"/>
          </w:tcPr>
          <w:p w14:paraId="4D3978E4" w14:textId="63C24C7B" w:rsidR="001818A1" w:rsidRPr="001818A1" w:rsidRDefault="001818A1" w:rsidP="000946D3">
            <w:pPr>
              <w:jc w:val="center"/>
            </w:pPr>
          </w:p>
        </w:tc>
      </w:tr>
    </w:tbl>
    <w:p w14:paraId="0F4D697E" w14:textId="77777777" w:rsidR="001818A1" w:rsidRDefault="001818A1" w:rsidP="004F582E"/>
    <w:p w14:paraId="27D4BEF9" w14:textId="77777777" w:rsidR="004F582E" w:rsidRPr="00A94802" w:rsidRDefault="001818A1" w:rsidP="00E30B8F">
      <w:pPr>
        <w:pStyle w:val="Heading3"/>
      </w:pPr>
      <w:r>
        <w:br w:type="page"/>
      </w:r>
      <w:r w:rsidR="0081417F">
        <w:lastRenderedPageBreak/>
        <w:t xml:space="preserve">Other </w:t>
      </w:r>
      <w:r w:rsidR="004F582E">
        <w:t>Display category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1EBDF05E" w14:textId="77777777" w:rsidTr="00A60F21">
        <w:trPr>
          <w:cantSplit/>
          <w:trHeight w:val="454"/>
        </w:trPr>
        <w:tc>
          <w:tcPr>
            <w:tcW w:w="2381" w:type="dxa"/>
            <w:shd w:val="clear" w:color="auto" w:fill="CCFFCC"/>
            <w:vAlign w:val="center"/>
          </w:tcPr>
          <w:p w14:paraId="27AF12C7" w14:textId="77777777" w:rsidR="004F582E" w:rsidRPr="004065B1" w:rsidRDefault="004F582E" w:rsidP="00CB4150">
            <w:r w:rsidRPr="000A066E">
              <w:rPr>
                <w:b/>
              </w:rPr>
              <w:t>Test Reference</w:t>
            </w:r>
          </w:p>
        </w:tc>
        <w:tc>
          <w:tcPr>
            <w:tcW w:w="2381" w:type="dxa"/>
            <w:shd w:val="clear" w:color="auto" w:fill="CCFFCC"/>
            <w:vAlign w:val="center"/>
          </w:tcPr>
          <w:p w14:paraId="0270183D" w14:textId="530181A0" w:rsidR="004F582E" w:rsidRPr="004065B1" w:rsidRDefault="003D489E" w:rsidP="00CB4150">
            <w:proofErr w:type="spellStart"/>
            <w:r>
              <w:t>DisplayOther</w:t>
            </w:r>
            <w:proofErr w:type="spellEnd"/>
          </w:p>
        </w:tc>
        <w:tc>
          <w:tcPr>
            <w:tcW w:w="2382" w:type="dxa"/>
            <w:shd w:val="clear" w:color="auto" w:fill="CCFFCC"/>
            <w:vAlign w:val="center"/>
          </w:tcPr>
          <w:p w14:paraId="215E9BA0" w14:textId="77777777" w:rsidR="004F582E" w:rsidRPr="004065B1" w:rsidRDefault="004F582E" w:rsidP="00CB4150">
            <w:r w:rsidRPr="000A066E">
              <w:rPr>
                <w:b/>
              </w:rPr>
              <w:t>IHO Reference</w:t>
            </w:r>
          </w:p>
        </w:tc>
        <w:tc>
          <w:tcPr>
            <w:tcW w:w="2382" w:type="dxa"/>
            <w:shd w:val="clear" w:color="auto" w:fill="CCFFCC"/>
            <w:vAlign w:val="center"/>
          </w:tcPr>
          <w:p w14:paraId="1C771EB1" w14:textId="77777777" w:rsidR="004927BB" w:rsidRDefault="004927BB" w:rsidP="004927BB">
            <w:pPr>
              <w:widowControl/>
              <w:spacing w:line="240" w:lineRule="auto"/>
              <w:rPr>
                <w:rFonts w:ascii="Calibri" w:hAnsi="Calibri" w:cs="Calibri"/>
                <w:snapToGrid/>
                <w:color w:val="000000"/>
                <w:sz w:val="22"/>
                <w:szCs w:val="22"/>
              </w:rPr>
            </w:pPr>
            <w:r>
              <w:rPr>
                <w:rFonts w:ascii="Calibri" w:hAnsi="Calibri" w:cs="Calibri"/>
                <w:color w:val="000000"/>
                <w:sz w:val="22"/>
                <w:szCs w:val="22"/>
              </w:rPr>
              <w:t>S-98 C-9.5.4</w:t>
            </w:r>
          </w:p>
          <w:p w14:paraId="45851D32" w14:textId="7946A342" w:rsidR="004F582E" w:rsidRPr="004065B1" w:rsidRDefault="004F582E" w:rsidP="00CB4150"/>
        </w:tc>
      </w:tr>
      <w:tr w:rsidR="004F582E" w14:paraId="5B29BF3E" w14:textId="77777777" w:rsidTr="00A60F21">
        <w:trPr>
          <w:cantSplit/>
        </w:trPr>
        <w:tc>
          <w:tcPr>
            <w:tcW w:w="9526" w:type="dxa"/>
            <w:gridSpan w:val="4"/>
            <w:shd w:val="clear" w:color="auto" w:fill="CCFFCC"/>
            <w:vAlign w:val="center"/>
          </w:tcPr>
          <w:p w14:paraId="77BAFA85" w14:textId="77777777" w:rsidR="004F582E" w:rsidRDefault="004F582E" w:rsidP="00CB4150">
            <w:r w:rsidRPr="000A066E">
              <w:rPr>
                <w:b/>
              </w:rPr>
              <w:t>Test description</w:t>
            </w:r>
          </w:p>
        </w:tc>
      </w:tr>
      <w:tr w:rsidR="004F582E" w14:paraId="3AF01128" w14:textId="77777777" w:rsidTr="00A60F21">
        <w:trPr>
          <w:cantSplit/>
        </w:trPr>
        <w:tc>
          <w:tcPr>
            <w:tcW w:w="9526" w:type="dxa"/>
            <w:gridSpan w:val="4"/>
            <w:vAlign w:val="center"/>
          </w:tcPr>
          <w:p w14:paraId="6B9AA256" w14:textId="4DB1D829" w:rsidR="00156416" w:rsidRPr="00E0664B" w:rsidRDefault="00156416" w:rsidP="002164D3">
            <w:pPr>
              <w:jc w:val="left"/>
              <w:rPr>
                <w:i/>
              </w:rPr>
            </w:pPr>
            <w:r w:rsidRPr="00E0664B">
              <w:rPr>
                <w:i/>
              </w:rPr>
              <w:t xml:space="preserve">The purpose of the test is to verify by observation that ECDIS correctly displays all ENC </w:t>
            </w:r>
            <w:r w:rsidR="000A4EC3">
              <w:rPr>
                <w:i/>
              </w:rPr>
              <w:t>features</w:t>
            </w:r>
            <w:r w:rsidR="000A4EC3" w:rsidRPr="00E0664B">
              <w:rPr>
                <w:i/>
              </w:rPr>
              <w:t xml:space="preserve"> </w:t>
            </w:r>
            <w:r w:rsidRPr="00E0664B">
              <w:rPr>
                <w:i/>
              </w:rPr>
              <w:t xml:space="preserve">included in the IMO Other Display category. The test is performed by loading to ECDIS </w:t>
            </w:r>
            <w:r w:rsidR="000A4EC3">
              <w:rPr>
                <w:i/>
              </w:rPr>
              <w:t xml:space="preserve">a </w:t>
            </w:r>
            <w:r w:rsidRPr="00E0664B">
              <w:rPr>
                <w:i/>
              </w:rPr>
              <w:t>test S-</w:t>
            </w:r>
            <w:r w:rsidR="000A4EC3">
              <w:rPr>
                <w:i/>
              </w:rPr>
              <w:t>101</w:t>
            </w:r>
            <w:r w:rsidRPr="00E0664B">
              <w:rPr>
                <w:i/>
              </w:rPr>
              <w:t xml:space="preserve"> </w:t>
            </w:r>
            <w:r w:rsidR="000A4EC3">
              <w:rPr>
                <w:i/>
              </w:rPr>
              <w:t>dataset</w:t>
            </w:r>
            <w:r w:rsidRPr="00E0664B">
              <w:rPr>
                <w:i/>
              </w:rPr>
              <w:t xml:space="preserve"> and checking display against graphical plots.</w:t>
            </w:r>
          </w:p>
          <w:p w14:paraId="26529DE7" w14:textId="3CA61999" w:rsidR="00156416" w:rsidRPr="00E0664B" w:rsidRDefault="00156416" w:rsidP="002164D3">
            <w:pPr>
              <w:jc w:val="left"/>
              <w:rPr>
                <w:i/>
              </w:rPr>
            </w:pPr>
            <w:r w:rsidRPr="00E0664B">
              <w:rPr>
                <w:i/>
              </w:rPr>
              <w:t xml:space="preserve">The test ENC </w:t>
            </w:r>
            <w:r w:rsidR="000A4EC3">
              <w:rPr>
                <w:i/>
              </w:rPr>
              <w:t>dataset</w:t>
            </w:r>
            <w:r w:rsidR="000A4EC3" w:rsidRPr="00E0664B">
              <w:rPr>
                <w:i/>
              </w:rPr>
              <w:t xml:space="preserve"> </w:t>
            </w:r>
            <w:del w:id="1043" w:author="jonathan pritchard" w:date="2023-12-14T11:57:00Z">
              <w:r w:rsidR="000A4EC3" w:rsidRPr="00EB63B9" w:rsidDel="00EB63B9">
                <w:rPr>
                  <w:i/>
                </w:rPr>
                <w:delText>101AA00</w:delText>
              </w:r>
              <w:r w:rsidRPr="00EB63B9" w:rsidDel="00EB63B9">
                <w:rPr>
                  <w:i/>
                </w:rPr>
                <w:delText>OTHER</w:delText>
              </w:r>
            </w:del>
            <w:ins w:id="1044" w:author="jonathan pritchard" w:date="2023-12-14T11:57:00Z">
              <w:r w:rsidR="00EB63B9" w:rsidRPr="00EB63B9">
                <w:rPr>
                  <w:i/>
                  <w:rPrChange w:id="1045" w:author="jonathan pritchard" w:date="2023-12-14T11:57:00Z">
                    <w:rPr>
                      <w:i/>
                      <w:highlight w:val="yellow"/>
                    </w:rPr>
                  </w:rPrChange>
                </w:rPr>
                <w:t>10100AA_OTHER</w:t>
              </w:r>
            </w:ins>
            <w:r w:rsidRPr="00EB63B9">
              <w:rPr>
                <w:i/>
              </w:rPr>
              <w:t>.</w:t>
            </w:r>
            <w:r w:rsidRPr="00E0664B">
              <w:rPr>
                <w:i/>
              </w:rPr>
              <w:t xml:space="preserve">000 contains depth and land areas from Display Base plus all ENC </w:t>
            </w:r>
            <w:r w:rsidR="000A4EC3">
              <w:rPr>
                <w:i/>
              </w:rPr>
              <w:t>features</w:t>
            </w:r>
            <w:r w:rsidR="000A4EC3" w:rsidRPr="00E0664B">
              <w:rPr>
                <w:i/>
              </w:rPr>
              <w:t xml:space="preserve"> </w:t>
            </w:r>
            <w:r w:rsidRPr="00E0664B">
              <w:rPr>
                <w:i/>
              </w:rPr>
              <w:t xml:space="preserve">belonging to Other Display according to the </w:t>
            </w:r>
            <w:r w:rsidR="000A4EC3">
              <w:rPr>
                <w:i/>
              </w:rPr>
              <w:t>S-101 portrayal catalogue.</w:t>
            </w:r>
            <w:r w:rsidRPr="00E0664B">
              <w:rPr>
                <w:i/>
              </w:rPr>
              <w:t>.</w:t>
            </w:r>
          </w:p>
          <w:p w14:paraId="4A8066AE" w14:textId="1D4C486C" w:rsidR="004F582E" w:rsidRPr="00E0664B" w:rsidRDefault="00156416" w:rsidP="002164D3">
            <w:pPr>
              <w:jc w:val="left"/>
              <w:rPr>
                <w:i/>
              </w:rPr>
            </w:pPr>
            <w:r w:rsidRPr="00E0664B">
              <w:rPr>
                <w:i/>
              </w:rPr>
              <w:t xml:space="preserve">The </w:t>
            </w:r>
            <w:r w:rsidR="000A4EC3">
              <w:rPr>
                <w:i/>
              </w:rPr>
              <w:t>features</w:t>
            </w:r>
            <w:r w:rsidR="000A4EC3" w:rsidRPr="00E0664B">
              <w:rPr>
                <w:i/>
              </w:rPr>
              <w:t xml:space="preserve"> </w:t>
            </w:r>
            <w:r w:rsidRPr="00E0664B">
              <w:rPr>
                <w:i/>
              </w:rPr>
              <w:t>belonging to Other Display are to be shown if Other (or All) display is selected in ECDIS HMI and should disappea</w:t>
            </w:r>
            <w:r w:rsidR="000A4EC3">
              <w:rPr>
                <w:i/>
              </w:rPr>
              <w:t>r</w:t>
            </w:r>
            <w:r w:rsidRPr="00E0664B">
              <w:rPr>
                <w:i/>
              </w:rPr>
              <w:t xml:space="preserve"> in the Display Base or Standard </w:t>
            </w:r>
            <w:r w:rsidR="007D0469">
              <w:rPr>
                <w:i/>
              </w:rPr>
              <w:t xml:space="preserve">Display </w:t>
            </w:r>
            <w:r w:rsidR="0069033B">
              <w:rPr>
                <w:i/>
              </w:rPr>
              <w:t>Categor</w:t>
            </w:r>
            <w:r w:rsidR="000A4EC3">
              <w:rPr>
                <w:i/>
              </w:rPr>
              <w:t>ies.</w:t>
            </w:r>
            <w:r w:rsidR="00FA4CED">
              <w:rPr>
                <w:i/>
              </w:rPr>
              <w:t>.</w:t>
            </w:r>
          </w:p>
        </w:tc>
      </w:tr>
      <w:tr w:rsidR="004F582E" w14:paraId="6B7048D3" w14:textId="77777777" w:rsidTr="00A60F21">
        <w:trPr>
          <w:cantSplit/>
        </w:trPr>
        <w:tc>
          <w:tcPr>
            <w:tcW w:w="9526" w:type="dxa"/>
            <w:gridSpan w:val="4"/>
            <w:shd w:val="clear" w:color="auto" w:fill="CCFFCC"/>
            <w:vAlign w:val="center"/>
          </w:tcPr>
          <w:p w14:paraId="26CEED3F" w14:textId="77777777" w:rsidR="004F582E" w:rsidRPr="004065B1" w:rsidRDefault="004F582E" w:rsidP="00CB4150">
            <w:r w:rsidRPr="000A066E">
              <w:rPr>
                <w:b/>
              </w:rPr>
              <w:t>Setup</w:t>
            </w:r>
          </w:p>
        </w:tc>
      </w:tr>
      <w:tr w:rsidR="004F582E" w14:paraId="5F8D247D" w14:textId="77777777" w:rsidTr="00A60F21">
        <w:trPr>
          <w:cantSplit/>
        </w:trPr>
        <w:tc>
          <w:tcPr>
            <w:tcW w:w="9526" w:type="dxa"/>
            <w:gridSpan w:val="4"/>
            <w:vAlign w:val="center"/>
          </w:tcPr>
          <w:p w14:paraId="4DA6B6AB" w14:textId="4B30C724" w:rsidR="00156416" w:rsidRPr="00E0664B" w:rsidRDefault="00156416" w:rsidP="00156416">
            <w:pPr>
              <w:rPr>
                <w:i/>
              </w:rPr>
            </w:pPr>
            <w:commentRangeStart w:id="1046"/>
            <w:commentRangeStart w:id="1047"/>
            <w:commentRangeStart w:id="1048"/>
            <w:commentRangeStart w:id="1049"/>
            <w:r w:rsidRPr="00E0664B">
              <w:rPr>
                <w:i/>
              </w:rPr>
              <w:t xml:space="preserve">Load </w:t>
            </w:r>
            <w:r w:rsidR="000A4EC3">
              <w:rPr>
                <w:i/>
              </w:rPr>
              <w:t xml:space="preserve">the exchange set </w:t>
            </w:r>
            <w:proofErr w:type="spellStart"/>
            <w:r w:rsidR="003D489E">
              <w:rPr>
                <w:b/>
                <w:bCs/>
                <w:i/>
              </w:rPr>
              <w:t>DisplayOther</w:t>
            </w:r>
            <w:proofErr w:type="spellEnd"/>
            <w:r w:rsidR="00F720BD" w:rsidRPr="00DC4578">
              <w:rPr>
                <w:i/>
              </w:rPr>
              <w:t xml:space="preserve"> </w:t>
            </w:r>
            <w:r w:rsidR="003D489E">
              <w:rPr>
                <w:i/>
              </w:rPr>
              <w:t xml:space="preserve">(dataset </w:t>
            </w:r>
            <w:del w:id="1050" w:author="jonathan pritchard" w:date="2023-12-14T11:57:00Z">
              <w:r w:rsidR="003D489E" w:rsidRPr="00EB63B9" w:rsidDel="00EB63B9">
                <w:rPr>
                  <w:i/>
                </w:rPr>
                <w:delText>101AA00OTHER</w:delText>
              </w:r>
            </w:del>
            <w:ins w:id="1051" w:author="jonathan pritchard" w:date="2023-12-14T11:57:00Z">
              <w:r w:rsidR="00EB63B9" w:rsidRPr="00EB63B9">
                <w:rPr>
                  <w:i/>
                  <w:rPrChange w:id="1052" w:author="jonathan pritchard" w:date="2023-12-14T11:58:00Z">
                    <w:rPr>
                      <w:i/>
                      <w:highlight w:val="yellow"/>
                    </w:rPr>
                  </w:rPrChange>
                </w:rPr>
                <w:t>10100AA_OTHER</w:t>
              </w:r>
            </w:ins>
            <w:r w:rsidR="003D489E" w:rsidRPr="00EB63B9">
              <w:rPr>
                <w:i/>
              </w:rPr>
              <w:t>.000</w:t>
            </w:r>
            <w:r w:rsidR="003D489E">
              <w:rPr>
                <w:i/>
              </w:rPr>
              <w:t xml:space="preserve">) </w:t>
            </w:r>
            <w:r w:rsidRPr="00E0664B">
              <w:rPr>
                <w:i/>
              </w:rPr>
              <w:t>with the following settings:</w:t>
            </w:r>
          </w:p>
          <w:p w14:paraId="0FBAAD3E" w14:textId="39BF6763" w:rsidR="00156416" w:rsidRPr="00E012C8" w:rsidRDefault="00156416">
            <w:pPr>
              <w:pStyle w:val="ListParagraph"/>
              <w:numPr>
                <w:ilvl w:val="0"/>
                <w:numId w:val="17"/>
              </w:numPr>
              <w:rPr>
                <w:i/>
              </w:rPr>
            </w:pPr>
            <w:r w:rsidRPr="00E012C8">
              <w:rPr>
                <w:i/>
              </w:rPr>
              <w:t xml:space="preserve">Select </w:t>
            </w:r>
            <w:r w:rsidR="00DE09B9" w:rsidRPr="00E012C8">
              <w:rPr>
                <w:i/>
              </w:rPr>
              <w:t>Display Category</w:t>
            </w:r>
            <w:r w:rsidRPr="00E012C8">
              <w:rPr>
                <w:i/>
              </w:rPr>
              <w:t xml:space="preserve"> Other</w:t>
            </w:r>
          </w:p>
          <w:p w14:paraId="0794E550" w14:textId="7EEE04C5" w:rsidR="00156416" w:rsidRPr="00E012C8" w:rsidRDefault="00156416">
            <w:pPr>
              <w:pStyle w:val="ListParagraph"/>
              <w:numPr>
                <w:ilvl w:val="0"/>
                <w:numId w:val="17"/>
              </w:numPr>
              <w:rPr>
                <w:i/>
              </w:rPr>
            </w:pPr>
            <w:r w:rsidRPr="00E012C8">
              <w:rPr>
                <w:i/>
              </w:rPr>
              <w:t xml:space="preserve">Set the </w:t>
            </w:r>
            <w:r w:rsidR="0069033B" w:rsidRPr="00E012C8">
              <w:rPr>
                <w:i/>
              </w:rPr>
              <w:t xml:space="preserve">Safety Contour </w:t>
            </w:r>
            <w:r w:rsidRPr="00E012C8">
              <w:rPr>
                <w:i/>
              </w:rPr>
              <w:t xml:space="preserve">value to 10 m </w:t>
            </w:r>
          </w:p>
          <w:p w14:paraId="762DF3F8" w14:textId="0C3A0888" w:rsidR="00156416" w:rsidRPr="00E012C8" w:rsidRDefault="00156416">
            <w:pPr>
              <w:pStyle w:val="ListParagraph"/>
              <w:numPr>
                <w:ilvl w:val="0"/>
                <w:numId w:val="17"/>
              </w:numPr>
              <w:rPr>
                <w:i/>
              </w:rPr>
            </w:pPr>
            <w:r w:rsidRPr="00E012C8">
              <w:rPr>
                <w:i/>
              </w:rPr>
              <w:t xml:space="preserve">Set the </w:t>
            </w:r>
            <w:r w:rsidR="0069033B" w:rsidRPr="00E012C8">
              <w:rPr>
                <w:i/>
              </w:rPr>
              <w:t xml:space="preserve">Safety Depth  </w:t>
            </w:r>
            <w:r w:rsidRPr="00E012C8">
              <w:rPr>
                <w:i/>
              </w:rPr>
              <w:t xml:space="preserve">value to 10 m </w:t>
            </w:r>
          </w:p>
          <w:p w14:paraId="5BF55CFD" w14:textId="5E634432" w:rsidR="00156416" w:rsidRPr="00E012C8" w:rsidRDefault="00156416">
            <w:pPr>
              <w:pStyle w:val="ListParagraph"/>
              <w:numPr>
                <w:ilvl w:val="0"/>
                <w:numId w:val="17"/>
              </w:numPr>
              <w:rPr>
                <w:i/>
              </w:rPr>
            </w:pPr>
            <w:r w:rsidRPr="00E012C8">
              <w:rPr>
                <w:i/>
              </w:rPr>
              <w:t xml:space="preserve">Select </w:t>
            </w:r>
            <w:del w:id="1053" w:author="jonathan pritchard" w:date="2023-12-14T13:12:00Z">
              <w:r w:rsidRPr="00E012C8" w:rsidDel="001E43F6">
                <w:rPr>
                  <w:i/>
                </w:rPr>
                <w:delText xml:space="preserve">Symbolized </w:delText>
              </w:r>
            </w:del>
            <w:ins w:id="1054" w:author="jonathan pritchard" w:date="2023-12-14T13:12:00Z">
              <w:r w:rsidR="001E43F6">
                <w:rPr>
                  <w:i/>
                </w:rPr>
                <w:t>Plain</w:t>
              </w:r>
              <w:r w:rsidR="001E43F6" w:rsidRPr="00E012C8">
                <w:rPr>
                  <w:i/>
                </w:rPr>
                <w:t xml:space="preserve"> </w:t>
              </w:r>
            </w:ins>
            <w:r w:rsidRPr="00E012C8">
              <w:rPr>
                <w:i/>
              </w:rPr>
              <w:t>Boundaries</w:t>
            </w:r>
            <w:ins w:id="1055" w:author="jonathan pritchard" w:date="2023-12-14T13:12:00Z">
              <w:r w:rsidR="001E43F6">
                <w:rPr>
                  <w:i/>
                </w:rPr>
                <w:t xml:space="preserve"> Off</w:t>
              </w:r>
            </w:ins>
          </w:p>
          <w:p w14:paraId="5656EB49" w14:textId="1812FF9D" w:rsidR="004F582E" w:rsidRPr="00E012C8" w:rsidRDefault="00156416">
            <w:pPr>
              <w:pStyle w:val="ListParagraph"/>
              <w:numPr>
                <w:ilvl w:val="0"/>
                <w:numId w:val="17"/>
              </w:numPr>
              <w:rPr>
                <w:i/>
              </w:rPr>
            </w:pPr>
            <w:del w:id="1056" w:author="jonathan pritchard" w:date="2023-12-14T12:26:00Z">
              <w:r w:rsidRPr="00E012C8" w:rsidDel="00F1358B">
                <w:rPr>
                  <w:i/>
                </w:rPr>
                <w:delText>If provided, select optional</w:delText>
              </w:r>
            </w:del>
            <w:ins w:id="1057" w:author="jonathan pritchard" w:date="2023-12-14T12:26:00Z">
              <w:r w:rsidR="00F1358B">
                <w:rPr>
                  <w:i/>
                </w:rPr>
                <w:t>Turn on</w:t>
              </w:r>
            </w:ins>
            <w:r w:rsidRPr="00E012C8">
              <w:rPr>
                <w:i/>
              </w:rPr>
              <w:t xml:space="preserve"> Contour label</w:t>
            </w:r>
            <w:commentRangeEnd w:id="1046"/>
            <w:r w:rsidR="00AB032C">
              <w:rPr>
                <w:rStyle w:val="CommentReference"/>
                <w:snapToGrid/>
                <w:color w:val="000000"/>
              </w:rPr>
              <w:commentReference w:id="1046"/>
            </w:r>
            <w:commentRangeEnd w:id="1047"/>
            <w:r w:rsidR="00AB032C">
              <w:rPr>
                <w:rStyle w:val="CommentReference"/>
                <w:snapToGrid/>
                <w:color w:val="000000"/>
              </w:rPr>
              <w:commentReference w:id="1047"/>
            </w:r>
            <w:commentRangeEnd w:id="1048"/>
            <w:r w:rsidR="00AB032C">
              <w:rPr>
                <w:rStyle w:val="CommentReference"/>
                <w:snapToGrid/>
                <w:color w:val="000000"/>
              </w:rPr>
              <w:commentReference w:id="1048"/>
            </w:r>
            <w:commentRangeEnd w:id="1049"/>
            <w:r w:rsidR="001E43F6">
              <w:rPr>
                <w:rStyle w:val="CommentReference"/>
                <w:snapToGrid/>
                <w:color w:val="000000"/>
              </w:rPr>
              <w:commentReference w:id="1049"/>
            </w:r>
            <w:ins w:id="1058" w:author="jonathan pritchard" w:date="2023-12-14T12:26:00Z">
              <w:r w:rsidR="00F1358B">
                <w:rPr>
                  <w:i/>
                </w:rPr>
                <w:t>s</w:t>
              </w:r>
            </w:ins>
          </w:p>
        </w:tc>
      </w:tr>
      <w:tr w:rsidR="004F582E" w14:paraId="3AF60F37" w14:textId="77777777" w:rsidTr="00A60F21">
        <w:trPr>
          <w:cantSplit/>
        </w:trPr>
        <w:tc>
          <w:tcPr>
            <w:tcW w:w="9526" w:type="dxa"/>
            <w:gridSpan w:val="4"/>
            <w:shd w:val="clear" w:color="auto" w:fill="CCFFCC"/>
            <w:vAlign w:val="center"/>
          </w:tcPr>
          <w:p w14:paraId="44BDA880" w14:textId="77777777" w:rsidR="004F582E" w:rsidRPr="004065B1" w:rsidRDefault="004F582E" w:rsidP="00CB4150">
            <w:r w:rsidRPr="000A066E">
              <w:rPr>
                <w:b/>
              </w:rPr>
              <w:t>Action</w:t>
            </w:r>
          </w:p>
        </w:tc>
      </w:tr>
      <w:tr w:rsidR="004F582E" w14:paraId="38E067D3" w14:textId="77777777" w:rsidTr="00A60F21">
        <w:trPr>
          <w:cantSplit/>
        </w:trPr>
        <w:tc>
          <w:tcPr>
            <w:tcW w:w="9526" w:type="dxa"/>
            <w:gridSpan w:val="4"/>
            <w:vAlign w:val="center"/>
          </w:tcPr>
          <w:p w14:paraId="0CB28D38" w14:textId="7490AD2A" w:rsidR="004F582E" w:rsidRPr="00E0664B" w:rsidRDefault="00156416" w:rsidP="00CB4150">
            <w:pPr>
              <w:rPr>
                <w:i/>
              </w:rPr>
            </w:pPr>
            <w:r w:rsidRPr="00E0664B">
              <w:rPr>
                <w:i/>
              </w:rPr>
              <w:t>Switch on Other Display. Check every ENC symbol shown in ECDIS against graphical plot</w:t>
            </w:r>
            <w:r w:rsidR="009C386B">
              <w:rPr>
                <w:i/>
              </w:rPr>
              <w:t>.</w:t>
            </w:r>
          </w:p>
        </w:tc>
      </w:tr>
      <w:tr w:rsidR="004F582E" w14:paraId="3EBE0831" w14:textId="77777777" w:rsidTr="00A60F21">
        <w:trPr>
          <w:cantSplit/>
        </w:trPr>
        <w:tc>
          <w:tcPr>
            <w:tcW w:w="9526" w:type="dxa"/>
            <w:gridSpan w:val="4"/>
            <w:tcBorders>
              <w:bottom w:val="single" w:sz="4" w:space="0" w:color="auto"/>
            </w:tcBorders>
            <w:shd w:val="clear" w:color="auto" w:fill="CCFFCC"/>
            <w:vAlign w:val="center"/>
          </w:tcPr>
          <w:p w14:paraId="13FBD243" w14:textId="77777777" w:rsidR="004F582E" w:rsidRPr="004065B1" w:rsidRDefault="004F582E" w:rsidP="00CB4150">
            <w:r w:rsidRPr="000A066E">
              <w:rPr>
                <w:b/>
              </w:rPr>
              <w:t>Results</w:t>
            </w:r>
          </w:p>
        </w:tc>
      </w:tr>
      <w:tr w:rsidR="004F582E" w14:paraId="761D0E6C" w14:textId="77777777" w:rsidTr="00A60F21">
        <w:trPr>
          <w:cantSplit/>
        </w:trPr>
        <w:tc>
          <w:tcPr>
            <w:tcW w:w="9526" w:type="dxa"/>
            <w:gridSpan w:val="4"/>
            <w:tcBorders>
              <w:bottom w:val="nil"/>
            </w:tcBorders>
            <w:vAlign w:val="center"/>
          </w:tcPr>
          <w:p w14:paraId="1B4D0DF4" w14:textId="723318D9" w:rsidR="004F582E" w:rsidRPr="00E0664B" w:rsidRDefault="00156416" w:rsidP="00CB4150">
            <w:pPr>
              <w:jc w:val="left"/>
              <w:rPr>
                <w:i/>
              </w:rPr>
            </w:pPr>
            <w:r w:rsidRPr="00E0664B">
              <w:rPr>
                <w:i/>
              </w:rPr>
              <w:t xml:space="preserve">The </w:t>
            </w:r>
            <w:r w:rsidR="005512DF">
              <w:rPr>
                <w:i/>
              </w:rPr>
              <w:t>feature</w:t>
            </w:r>
            <w:r w:rsidRPr="00E0664B">
              <w:rPr>
                <w:i/>
              </w:rPr>
              <w:t>s are shown as presented in the screen plot below</w:t>
            </w:r>
            <w:r w:rsidR="0015459E">
              <w:rPr>
                <w:i/>
              </w:rPr>
              <w:t xml:space="preserve"> (scale 1:60 000)</w:t>
            </w:r>
          </w:p>
        </w:tc>
      </w:tr>
      <w:tr w:rsidR="00156416" w14:paraId="6A61FC3F" w14:textId="77777777" w:rsidTr="00A60F21">
        <w:trPr>
          <w:cantSplit/>
        </w:trPr>
        <w:tc>
          <w:tcPr>
            <w:tcW w:w="9526" w:type="dxa"/>
            <w:gridSpan w:val="4"/>
            <w:tcBorders>
              <w:top w:val="nil"/>
              <w:bottom w:val="nil"/>
            </w:tcBorders>
            <w:vAlign w:val="center"/>
          </w:tcPr>
          <w:p w14:paraId="53BF3BB2" w14:textId="25F20D18" w:rsidR="00156416" w:rsidRPr="00156416" w:rsidRDefault="007C7DD8" w:rsidP="00156416">
            <w:pPr>
              <w:jc w:val="center"/>
            </w:pPr>
            <w:commentRangeStart w:id="1059"/>
            <w:r>
              <w:rPr>
                <w:noProof/>
                <w:sz w:val="16"/>
                <w:szCs w:val="16"/>
                <w:lang w:eastAsia="en-GB"/>
              </w:rPr>
              <w:lastRenderedPageBreak/>
              <w:drawing>
                <wp:inline distT="0" distB="0" distL="0" distR="0" wp14:anchorId="22B7DD43" wp14:editId="02B010B6">
                  <wp:extent cx="5731514" cy="5953128"/>
                  <wp:effectExtent l="0" t="0" r="2536" b="9522"/>
                  <wp:docPr id="11"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4" cy="5953128"/>
                          </a:xfrm>
                          <a:prstGeom prst="rect">
                            <a:avLst/>
                          </a:prstGeom>
                          <a:noFill/>
                          <a:ln>
                            <a:noFill/>
                            <a:prstDash/>
                          </a:ln>
                        </pic:spPr>
                      </pic:pic>
                    </a:graphicData>
                  </a:graphic>
                </wp:inline>
              </w:drawing>
            </w:r>
            <w:commentRangeEnd w:id="1059"/>
            <w:r w:rsidR="00F1358B">
              <w:rPr>
                <w:rStyle w:val="CommentReference"/>
                <w:snapToGrid/>
                <w:color w:val="000000"/>
              </w:rPr>
              <w:commentReference w:id="1059"/>
            </w:r>
          </w:p>
        </w:tc>
      </w:tr>
      <w:tr w:rsidR="00731CA6" w14:paraId="18A40536" w14:textId="77777777" w:rsidTr="00A60F21">
        <w:trPr>
          <w:cantSplit/>
        </w:trPr>
        <w:tc>
          <w:tcPr>
            <w:tcW w:w="9526" w:type="dxa"/>
            <w:gridSpan w:val="4"/>
            <w:tcBorders>
              <w:top w:val="nil"/>
              <w:bottom w:val="nil"/>
            </w:tcBorders>
            <w:vAlign w:val="center"/>
          </w:tcPr>
          <w:p w14:paraId="7A89EF08" w14:textId="77777777" w:rsidR="00731CA6" w:rsidRPr="00731CA6" w:rsidRDefault="00731CA6" w:rsidP="00156416">
            <w:pPr>
              <w:jc w:val="center"/>
              <w:rPr>
                <w:noProof/>
                <w:lang w:eastAsia="en-GB"/>
              </w:rPr>
            </w:pPr>
          </w:p>
        </w:tc>
      </w:tr>
      <w:tr w:rsidR="00731CA6" w14:paraId="06FF366E" w14:textId="77777777" w:rsidTr="00731CA6">
        <w:trPr>
          <w:tblHeader/>
        </w:trPr>
        <w:tc>
          <w:tcPr>
            <w:tcW w:w="9526" w:type="dxa"/>
            <w:gridSpan w:val="4"/>
            <w:tcBorders>
              <w:top w:val="nil"/>
              <w:bottom w:val="nil"/>
            </w:tcBorders>
            <w:vAlign w:val="center"/>
          </w:tcPr>
          <w:p w14:paraId="1E82478A" w14:textId="4CB5C9C1" w:rsidR="00731CA6" w:rsidRPr="00731CA6" w:rsidRDefault="007C7DD8" w:rsidP="00156416">
            <w:pPr>
              <w:jc w:val="center"/>
              <w:rPr>
                <w:noProof/>
                <w:lang w:eastAsia="en-GB"/>
              </w:rPr>
            </w:pPr>
            <w:r>
              <w:rPr>
                <w:noProof/>
                <w:lang w:eastAsia="en-GB"/>
              </w:rPr>
              <w:drawing>
                <wp:inline distT="0" distB="0" distL="0" distR="0" wp14:anchorId="558303B2" wp14:editId="1E31987C">
                  <wp:extent cx="5731514" cy="2887976"/>
                  <wp:effectExtent l="0" t="0" r="2536" b="7624"/>
                  <wp:docPr id="14"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4" cy="2887976"/>
                          </a:xfrm>
                          <a:prstGeom prst="rect">
                            <a:avLst/>
                          </a:prstGeom>
                          <a:noFill/>
                          <a:ln>
                            <a:noFill/>
                            <a:prstDash/>
                          </a:ln>
                        </pic:spPr>
                      </pic:pic>
                    </a:graphicData>
                  </a:graphic>
                </wp:inline>
              </w:drawing>
            </w:r>
          </w:p>
        </w:tc>
      </w:tr>
      <w:tr w:rsidR="00731CA6" w14:paraId="6D56C6D6" w14:textId="77777777" w:rsidTr="00731CA6">
        <w:trPr>
          <w:tblHeader/>
        </w:trPr>
        <w:tc>
          <w:tcPr>
            <w:tcW w:w="9526" w:type="dxa"/>
            <w:gridSpan w:val="4"/>
            <w:tcBorders>
              <w:top w:val="nil"/>
              <w:bottom w:val="nil"/>
            </w:tcBorders>
            <w:vAlign w:val="center"/>
          </w:tcPr>
          <w:p w14:paraId="06C276DE" w14:textId="5ADB001F" w:rsidR="00731CA6" w:rsidRPr="00731CA6" w:rsidRDefault="00731CA6" w:rsidP="00156416">
            <w:pPr>
              <w:jc w:val="center"/>
              <w:rPr>
                <w:noProof/>
                <w:lang w:eastAsia="en-GB"/>
              </w:rPr>
            </w:pPr>
            <w:r>
              <w:rPr>
                <w:noProof/>
                <w:lang w:eastAsia="en-GB"/>
              </w:rPr>
              <w:t>A part of above chart at scale 1:20 000</w:t>
            </w:r>
          </w:p>
        </w:tc>
      </w:tr>
      <w:tr w:rsidR="00731CA6" w14:paraId="37CCC0F3" w14:textId="77777777" w:rsidTr="00731CA6">
        <w:trPr>
          <w:tblHeader/>
        </w:trPr>
        <w:tc>
          <w:tcPr>
            <w:tcW w:w="9526" w:type="dxa"/>
            <w:gridSpan w:val="4"/>
            <w:tcBorders>
              <w:top w:val="nil"/>
              <w:bottom w:val="nil"/>
            </w:tcBorders>
            <w:vAlign w:val="center"/>
          </w:tcPr>
          <w:p w14:paraId="6A00B280" w14:textId="77777777" w:rsidR="00731CA6" w:rsidRPr="00731CA6" w:rsidRDefault="00731CA6" w:rsidP="00156416">
            <w:pPr>
              <w:jc w:val="center"/>
              <w:rPr>
                <w:noProof/>
                <w:lang w:eastAsia="en-GB"/>
              </w:rPr>
            </w:pPr>
          </w:p>
        </w:tc>
      </w:tr>
      <w:tr w:rsidR="00731CA6" w14:paraId="45E8B046" w14:textId="77777777" w:rsidTr="00731CA6">
        <w:trPr>
          <w:tblHeader/>
        </w:trPr>
        <w:tc>
          <w:tcPr>
            <w:tcW w:w="9526" w:type="dxa"/>
            <w:gridSpan w:val="4"/>
            <w:tcBorders>
              <w:top w:val="nil"/>
              <w:bottom w:val="nil"/>
            </w:tcBorders>
            <w:vAlign w:val="center"/>
          </w:tcPr>
          <w:p w14:paraId="070780E6" w14:textId="6661F4A6" w:rsidR="00731CA6" w:rsidRPr="00731CA6" w:rsidRDefault="007C7DD8" w:rsidP="00156416">
            <w:pPr>
              <w:jc w:val="center"/>
              <w:rPr>
                <w:noProof/>
                <w:lang w:eastAsia="en-GB"/>
              </w:rPr>
            </w:pPr>
            <w:r>
              <w:rPr>
                <w:noProof/>
                <w:lang w:eastAsia="en-GB"/>
              </w:rPr>
              <w:lastRenderedPageBreak/>
              <w:drawing>
                <wp:inline distT="0" distB="0" distL="0" distR="0" wp14:anchorId="69AA8436" wp14:editId="4D9EE814">
                  <wp:extent cx="5731514" cy="3419471"/>
                  <wp:effectExtent l="0" t="0" r="2536" b="0"/>
                  <wp:docPr id="15"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4" cy="3419471"/>
                          </a:xfrm>
                          <a:prstGeom prst="rect">
                            <a:avLst/>
                          </a:prstGeom>
                          <a:noFill/>
                          <a:ln>
                            <a:noFill/>
                            <a:prstDash/>
                          </a:ln>
                        </pic:spPr>
                      </pic:pic>
                    </a:graphicData>
                  </a:graphic>
                </wp:inline>
              </w:drawing>
            </w:r>
          </w:p>
        </w:tc>
      </w:tr>
      <w:tr w:rsidR="00731CA6" w14:paraId="15930FF9" w14:textId="77777777" w:rsidTr="00D7676B">
        <w:trPr>
          <w:tblHeader/>
        </w:trPr>
        <w:tc>
          <w:tcPr>
            <w:tcW w:w="9526" w:type="dxa"/>
            <w:gridSpan w:val="4"/>
            <w:tcBorders>
              <w:top w:val="nil"/>
            </w:tcBorders>
            <w:vAlign w:val="center"/>
          </w:tcPr>
          <w:p w14:paraId="60A78480" w14:textId="5F27818A" w:rsidR="00731CA6" w:rsidRPr="00731CA6" w:rsidRDefault="00731CA6" w:rsidP="00156416">
            <w:pPr>
              <w:jc w:val="center"/>
              <w:rPr>
                <w:noProof/>
                <w:lang w:eastAsia="en-GB"/>
              </w:rPr>
            </w:pPr>
            <w:r>
              <w:rPr>
                <w:noProof/>
                <w:lang w:eastAsia="en-GB"/>
              </w:rPr>
              <w:t>Another part of above chart at scale 1:20 000</w:t>
            </w:r>
          </w:p>
        </w:tc>
      </w:tr>
    </w:tbl>
    <w:p w14:paraId="4C16DBE5" w14:textId="77777777" w:rsidR="00156416" w:rsidRDefault="00156416" w:rsidP="004F582E"/>
    <w:p w14:paraId="23FEC652" w14:textId="424ED7F4" w:rsidR="00731CA6" w:rsidRDefault="00731CA6">
      <w:pPr>
        <w:widowControl/>
        <w:spacing w:line="240" w:lineRule="auto"/>
        <w:jc w:val="left"/>
      </w:pPr>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41405B39" w14:textId="77777777" w:rsidTr="00A60F21">
        <w:trPr>
          <w:cantSplit/>
        </w:trPr>
        <w:tc>
          <w:tcPr>
            <w:tcW w:w="9526" w:type="dxa"/>
            <w:shd w:val="clear" w:color="auto" w:fill="CCFFCC"/>
            <w:vAlign w:val="center"/>
          </w:tcPr>
          <w:p w14:paraId="000B015F" w14:textId="77777777" w:rsidR="00156416" w:rsidRPr="00E0664B" w:rsidRDefault="00156416" w:rsidP="000946D3">
            <w:pPr>
              <w:rPr>
                <w:i/>
              </w:rPr>
            </w:pPr>
            <w:r w:rsidRPr="00E0664B">
              <w:rPr>
                <w:b/>
                <w:i/>
              </w:rPr>
              <w:lastRenderedPageBreak/>
              <w:t>Action</w:t>
            </w:r>
          </w:p>
        </w:tc>
      </w:tr>
      <w:tr w:rsidR="00156416" w14:paraId="442D6D62" w14:textId="77777777" w:rsidTr="00A60F21">
        <w:trPr>
          <w:cantSplit/>
        </w:trPr>
        <w:tc>
          <w:tcPr>
            <w:tcW w:w="9526" w:type="dxa"/>
            <w:vAlign w:val="center"/>
          </w:tcPr>
          <w:p w14:paraId="5CF87F03" w14:textId="77777777" w:rsidR="00156416" w:rsidRPr="00E0664B" w:rsidRDefault="00156416" w:rsidP="000946D3">
            <w:pPr>
              <w:rPr>
                <w:i/>
              </w:rPr>
            </w:pPr>
            <w:r w:rsidRPr="00E0664B">
              <w:rPr>
                <w:i/>
              </w:rPr>
              <w:t>Switch on Display Base. Check ENC display in ECDIS against graphical plot</w:t>
            </w:r>
          </w:p>
        </w:tc>
      </w:tr>
      <w:tr w:rsidR="00156416" w14:paraId="6C5C1475" w14:textId="77777777" w:rsidTr="00A60F21">
        <w:trPr>
          <w:cantSplit/>
        </w:trPr>
        <w:tc>
          <w:tcPr>
            <w:tcW w:w="9526" w:type="dxa"/>
            <w:tcBorders>
              <w:bottom w:val="single" w:sz="4" w:space="0" w:color="auto"/>
            </w:tcBorders>
            <w:shd w:val="clear" w:color="auto" w:fill="CCFFCC"/>
            <w:vAlign w:val="center"/>
          </w:tcPr>
          <w:p w14:paraId="1DCA1388" w14:textId="77777777" w:rsidR="00156416" w:rsidRPr="004065B1" w:rsidRDefault="00156416" w:rsidP="000946D3">
            <w:r w:rsidRPr="000A066E">
              <w:rPr>
                <w:b/>
              </w:rPr>
              <w:t>Results</w:t>
            </w:r>
          </w:p>
        </w:tc>
      </w:tr>
      <w:tr w:rsidR="00156416" w14:paraId="74D8D79B" w14:textId="77777777" w:rsidTr="00A60F21">
        <w:trPr>
          <w:cantSplit/>
        </w:trPr>
        <w:tc>
          <w:tcPr>
            <w:tcW w:w="9526" w:type="dxa"/>
            <w:tcBorders>
              <w:bottom w:val="nil"/>
            </w:tcBorders>
            <w:vAlign w:val="center"/>
          </w:tcPr>
          <w:p w14:paraId="5E2FF73C" w14:textId="77777777" w:rsidR="00156416" w:rsidRDefault="00156416" w:rsidP="000946D3">
            <w:pPr>
              <w:jc w:val="left"/>
              <w:rPr>
                <w:i/>
              </w:rPr>
            </w:pPr>
            <w:r w:rsidRPr="00E0664B">
              <w:rPr>
                <w:i/>
              </w:rPr>
              <w:t>The ENC in the ECDIS should be shown as in the picture below.</w:t>
            </w:r>
          </w:p>
          <w:p w14:paraId="2389B45B" w14:textId="5277759F" w:rsidR="007C7DD8" w:rsidRPr="00E0664B" w:rsidRDefault="007C7DD8" w:rsidP="000946D3">
            <w:pPr>
              <w:jc w:val="left"/>
              <w:rPr>
                <w:i/>
              </w:rPr>
            </w:pPr>
            <w:r>
              <w:rPr>
                <w:noProof/>
                <w:lang w:eastAsia="en-GB"/>
              </w:rPr>
              <w:drawing>
                <wp:inline distT="0" distB="0" distL="0" distR="0" wp14:anchorId="4BE83772" wp14:editId="26A3E35D">
                  <wp:extent cx="5731514" cy="5916926"/>
                  <wp:effectExtent l="0" t="0" r="2536" b="7624"/>
                  <wp:docPr id="16"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4" cy="5916926"/>
                          </a:xfrm>
                          <a:prstGeom prst="rect">
                            <a:avLst/>
                          </a:prstGeom>
                          <a:noFill/>
                          <a:ln>
                            <a:noFill/>
                            <a:prstDash/>
                          </a:ln>
                        </pic:spPr>
                      </pic:pic>
                    </a:graphicData>
                  </a:graphic>
                </wp:inline>
              </w:drawing>
            </w:r>
          </w:p>
        </w:tc>
      </w:tr>
      <w:tr w:rsidR="00156416" w14:paraId="11A5A52C" w14:textId="77777777" w:rsidTr="00A60F21">
        <w:trPr>
          <w:cantSplit/>
        </w:trPr>
        <w:tc>
          <w:tcPr>
            <w:tcW w:w="9526" w:type="dxa"/>
            <w:tcBorders>
              <w:top w:val="nil"/>
            </w:tcBorders>
            <w:vAlign w:val="center"/>
          </w:tcPr>
          <w:p w14:paraId="3DD43943" w14:textId="296F2098" w:rsidR="00156416" w:rsidRPr="001818A1" w:rsidRDefault="00156416" w:rsidP="00156416">
            <w:pPr>
              <w:jc w:val="center"/>
            </w:pPr>
          </w:p>
        </w:tc>
      </w:tr>
    </w:tbl>
    <w:p w14:paraId="1ABE36B1" w14:textId="77777777" w:rsidR="00156416" w:rsidRDefault="00156416" w:rsidP="004F582E"/>
    <w:p w14:paraId="0E44F680" w14:textId="77777777" w:rsidR="004F582E" w:rsidRPr="00A94802" w:rsidRDefault="00156416" w:rsidP="00E30B8F">
      <w:pPr>
        <w:pStyle w:val="Heading3"/>
      </w:pPr>
      <w:r>
        <w:br w:type="page"/>
      </w:r>
      <w:r w:rsidR="0081417F" w:rsidRPr="0081417F">
        <w:lastRenderedPageBreak/>
        <w:t>ECDIS Viewing groups names. Standard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59703E0" w14:textId="77777777" w:rsidTr="00CB4150">
        <w:trPr>
          <w:trHeight w:val="454"/>
          <w:tblHeader/>
        </w:trPr>
        <w:tc>
          <w:tcPr>
            <w:tcW w:w="2381" w:type="dxa"/>
            <w:shd w:val="clear" w:color="auto" w:fill="CCFFCC"/>
            <w:vAlign w:val="center"/>
          </w:tcPr>
          <w:p w14:paraId="06B149F2" w14:textId="77777777" w:rsidR="004F582E" w:rsidRPr="004065B1" w:rsidRDefault="004F582E" w:rsidP="00CB4150">
            <w:r w:rsidRPr="000A066E">
              <w:rPr>
                <w:b/>
              </w:rPr>
              <w:t>Test Reference</w:t>
            </w:r>
          </w:p>
        </w:tc>
        <w:tc>
          <w:tcPr>
            <w:tcW w:w="2381" w:type="dxa"/>
            <w:shd w:val="clear" w:color="auto" w:fill="CCFFCC"/>
            <w:vAlign w:val="center"/>
          </w:tcPr>
          <w:p w14:paraId="5A6E7A4A" w14:textId="1B6610F0" w:rsidR="004F582E" w:rsidRPr="004065B1" w:rsidRDefault="003D489E" w:rsidP="00CB4150">
            <w:proofErr w:type="spellStart"/>
            <w:r>
              <w:t>ViewingGroups</w:t>
            </w:r>
            <w:r w:rsidR="006B572C">
              <w:t>Std</w:t>
            </w:r>
            <w:proofErr w:type="spellEnd"/>
          </w:p>
        </w:tc>
        <w:tc>
          <w:tcPr>
            <w:tcW w:w="2382" w:type="dxa"/>
            <w:shd w:val="clear" w:color="auto" w:fill="CCFFCC"/>
            <w:vAlign w:val="center"/>
          </w:tcPr>
          <w:p w14:paraId="5B565D9F" w14:textId="77777777" w:rsidR="004F582E" w:rsidRPr="004065B1" w:rsidRDefault="004F582E" w:rsidP="00CB4150">
            <w:r w:rsidRPr="000A066E">
              <w:rPr>
                <w:b/>
              </w:rPr>
              <w:t>IHO Reference</w:t>
            </w:r>
          </w:p>
        </w:tc>
        <w:tc>
          <w:tcPr>
            <w:tcW w:w="2382" w:type="dxa"/>
            <w:shd w:val="clear" w:color="auto" w:fill="CCFFCC"/>
            <w:vAlign w:val="center"/>
          </w:tcPr>
          <w:p w14:paraId="09B9A61D" w14:textId="77777777" w:rsidR="004927BB" w:rsidRDefault="004927BB" w:rsidP="004927BB">
            <w:pPr>
              <w:widowControl/>
              <w:spacing w:line="240" w:lineRule="auto"/>
              <w:rPr>
                <w:rFonts w:ascii="Calibri" w:hAnsi="Calibri" w:cs="Calibri"/>
                <w:snapToGrid/>
                <w:color w:val="000000"/>
                <w:sz w:val="22"/>
                <w:szCs w:val="22"/>
              </w:rPr>
            </w:pPr>
            <w:r>
              <w:rPr>
                <w:rFonts w:ascii="Calibri" w:hAnsi="Calibri" w:cs="Calibri"/>
                <w:color w:val="000000"/>
                <w:sz w:val="22"/>
                <w:szCs w:val="22"/>
              </w:rPr>
              <w:t>S-98 C-9.5.5</w:t>
            </w:r>
          </w:p>
          <w:p w14:paraId="1B527674" w14:textId="06834993" w:rsidR="004F582E" w:rsidRPr="004065B1" w:rsidRDefault="004F582E" w:rsidP="00CB4150"/>
        </w:tc>
      </w:tr>
      <w:tr w:rsidR="004F582E" w14:paraId="3DC73C34" w14:textId="77777777" w:rsidTr="00CB4150">
        <w:trPr>
          <w:tblHeader/>
        </w:trPr>
        <w:tc>
          <w:tcPr>
            <w:tcW w:w="9526" w:type="dxa"/>
            <w:gridSpan w:val="4"/>
            <w:shd w:val="clear" w:color="auto" w:fill="CCFFCC"/>
            <w:vAlign w:val="center"/>
          </w:tcPr>
          <w:p w14:paraId="4D7C8A02" w14:textId="77777777" w:rsidR="004F582E" w:rsidRDefault="004F582E" w:rsidP="00CB4150">
            <w:r w:rsidRPr="000A066E">
              <w:rPr>
                <w:b/>
              </w:rPr>
              <w:t>Test description</w:t>
            </w:r>
          </w:p>
        </w:tc>
      </w:tr>
      <w:tr w:rsidR="004F582E" w14:paraId="5DAC53C3" w14:textId="77777777" w:rsidTr="00CB4150">
        <w:trPr>
          <w:tblHeader/>
        </w:trPr>
        <w:tc>
          <w:tcPr>
            <w:tcW w:w="9526" w:type="dxa"/>
            <w:gridSpan w:val="4"/>
            <w:vAlign w:val="center"/>
          </w:tcPr>
          <w:p w14:paraId="00E5831D" w14:textId="3EE45DEE" w:rsidR="000A4EC3" w:rsidRDefault="00156416" w:rsidP="002164D3">
            <w:pPr>
              <w:jc w:val="left"/>
              <w:rPr>
                <w:i/>
              </w:rPr>
            </w:pPr>
            <w:r w:rsidRPr="00E0664B">
              <w:rPr>
                <w:i/>
              </w:rPr>
              <w:t xml:space="preserve">The purpose of the test is to verify that ECDIS is able to change </w:t>
            </w:r>
            <w:r w:rsidR="000A4EC3">
              <w:rPr>
                <w:i/>
              </w:rPr>
              <w:t xml:space="preserve">S-101 </w:t>
            </w:r>
            <w:r w:rsidRPr="00E0664B">
              <w:rPr>
                <w:i/>
              </w:rPr>
              <w:t xml:space="preserve">display settings </w:t>
            </w:r>
            <w:r w:rsidR="000A4EC3">
              <w:rPr>
                <w:i/>
              </w:rPr>
              <w:t>using</w:t>
            </w:r>
            <w:r w:rsidRPr="00E0664B">
              <w:rPr>
                <w:i/>
              </w:rPr>
              <w:t xml:space="preserve"> standardized controls. </w:t>
            </w:r>
          </w:p>
          <w:p w14:paraId="1F5D69B0" w14:textId="59F44787" w:rsidR="004F582E" w:rsidRPr="00E0664B" w:rsidRDefault="00156416" w:rsidP="002164D3">
            <w:pPr>
              <w:jc w:val="left"/>
              <w:rPr>
                <w:i/>
              </w:rPr>
            </w:pPr>
            <w:r w:rsidRPr="00E0664B">
              <w:rPr>
                <w:i/>
              </w:rPr>
              <w:t>Names of the controls, located under the Standard Display section of ECDIS should switch on and off certain viewing layers and should comply with</w:t>
            </w:r>
            <w:r w:rsidR="000A4EC3">
              <w:rPr>
                <w:i/>
              </w:rPr>
              <w:t xml:space="preserve"> the content of the S-101 portrayal catalogue.</w:t>
            </w:r>
          </w:p>
        </w:tc>
      </w:tr>
      <w:tr w:rsidR="004F582E" w14:paraId="6B2E1431" w14:textId="77777777" w:rsidTr="00CB4150">
        <w:trPr>
          <w:tblHeader/>
        </w:trPr>
        <w:tc>
          <w:tcPr>
            <w:tcW w:w="9526" w:type="dxa"/>
            <w:gridSpan w:val="4"/>
            <w:shd w:val="clear" w:color="auto" w:fill="CCFFCC"/>
            <w:vAlign w:val="center"/>
          </w:tcPr>
          <w:p w14:paraId="37163CFA" w14:textId="77777777" w:rsidR="004F582E" w:rsidRPr="004065B1" w:rsidRDefault="004F582E" w:rsidP="00CB4150">
            <w:r w:rsidRPr="000A066E">
              <w:rPr>
                <w:b/>
              </w:rPr>
              <w:t>Setup</w:t>
            </w:r>
          </w:p>
        </w:tc>
      </w:tr>
      <w:tr w:rsidR="004F582E" w14:paraId="6B915C9B" w14:textId="77777777" w:rsidTr="00CB4150">
        <w:trPr>
          <w:tblHeader/>
        </w:trPr>
        <w:tc>
          <w:tcPr>
            <w:tcW w:w="9526" w:type="dxa"/>
            <w:gridSpan w:val="4"/>
            <w:vAlign w:val="center"/>
          </w:tcPr>
          <w:p w14:paraId="61C97FAE" w14:textId="3D0D0969" w:rsidR="00156416" w:rsidRPr="00E0664B" w:rsidRDefault="00156416" w:rsidP="00156416">
            <w:pPr>
              <w:rPr>
                <w:i/>
              </w:rPr>
            </w:pPr>
            <w:r w:rsidRPr="00E0664B">
              <w:rPr>
                <w:i/>
              </w:rPr>
              <w:t xml:space="preserve">Load </w:t>
            </w:r>
            <w:r w:rsidR="00F720BD">
              <w:rPr>
                <w:i/>
              </w:rPr>
              <w:t>the exchange set</w:t>
            </w:r>
            <w:r w:rsidR="000A4EC3">
              <w:rPr>
                <w:i/>
              </w:rPr>
              <w:t xml:space="preserve"> </w:t>
            </w:r>
            <w:proofErr w:type="spellStart"/>
            <w:r w:rsidR="000A4EC3">
              <w:rPr>
                <w:b/>
                <w:bCs/>
                <w:i/>
              </w:rPr>
              <w:t>Display</w:t>
            </w:r>
            <w:r w:rsidR="003D489E">
              <w:rPr>
                <w:b/>
                <w:bCs/>
                <w:i/>
              </w:rPr>
              <w:t>Standard</w:t>
            </w:r>
            <w:proofErr w:type="spellEnd"/>
            <w:r w:rsidR="000A4EC3">
              <w:rPr>
                <w:b/>
                <w:bCs/>
                <w:i/>
              </w:rPr>
              <w:t xml:space="preserve"> </w:t>
            </w:r>
            <w:r w:rsidRPr="00E0664B">
              <w:rPr>
                <w:i/>
              </w:rPr>
              <w:t>with the following settings:</w:t>
            </w:r>
          </w:p>
          <w:p w14:paraId="0A341500" w14:textId="296612C3" w:rsidR="00156416" w:rsidRPr="00E012C8" w:rsidRDefault="00156416">
            <w:pPr>
              <w:pStyle w:val="ListParagraph"/>
              <w:numPr>
                <w:ilvl w:val="0"/>
                <w:numId w:val="18"/>
              </w:numPr>
              <w:rPr>
                <w:i/>
              </w:rPr>
            </w:pPr>
            <w:r w:rsidRPr="00E012C8">
              <w:rPr>
                <w:i/>
              </w:rPr>
              <w:t xml:space="preserve">Select </w:t>
            </w:r>
            <w:r w:rsidR="00DE09B9" w:rsidRPr="00E012C8">
              <w:rPr>
                <w:i/>
              </w:rPr>
              <w:t>Display Category</w:t>
            </w:r>
            <w:r w:rsidRPr="00E012C8">
              <w:rPr>
                <w:i/>
              </w:rPr>
              <w:t xml:space="preserve"> Standard</w:t>
            </w:r>
          </w:p>
          <w:p w14:paraId="0B164BDD" w14:textId="4BEA9603" w:rsidR="00156416" w:rsidRPr="00E012C8" w:rsidRDefault="00156416">
            <w:pPr>
              <w:pStyle w:val="ListParagraph"/>
              <w:numPr>
                <w:ilvl w:val="0"/>
                <w:numId w:val="18"/>
              </w:numPr>
              <w:rPr>
                <w:i/>
              </w:rPr>
            </w:pPr>
            <w:r w:rsidRPr="00E012C8">
              <w:rPr>
                <w:i/>
              </w:rPr>
              <w:t xml:space="preserve">Set the </w:t>
            </w:r>
            <w:r w:rsidR="0069033B" w:rsidRPr="00E012C8">
              <w:rPr>
                <w:i/>
              </w:rPr>
              <w:t xml:space="preserve">Safety Contour </w:t>
            </w:r>
            <w:r w:rsidRPr="00E012C8">
              <w:rPr>
                <w:i/>
              </w:rPr>
              <w:t xml:space="preserve">value to 10 m </w:t>
            </w:r>
          </w:p>
          <w:p w14:paraId="71690CDD" w14:textId="0189BC66" w:rsidR="00156416" w:rsidRPr="00E012C8" w:rsidRDefault="00156416">
            <w:pPr>
              <w:pStyle w:val="ListParagraph"/>
              <w:numPr>
                <w:ilvl w:val="0"/>
                <w:numId w:val="18"/>
              </w:numPr>
              <w:rPr>
                <w:i/>
              </w:rPr>
            </w:pPr>
            <w:r w:rsidRPr="00E012C8">
              <w:rPr>
                <w:i/>
              </w:rPr>
              <w:t xml:space="preserve">Set the </w:t>
            </w:r>
            <w:r w:rsidR="0069033B" w:rsidRPr="00E012C8">
              <w:rPr>
                <w:i/>
              </w:rPr>
              <w:t xml:space="preserve">Safety Depth  </w:t>
            </w:r>
            <w:r w:rsidRPr="00E012C8">
              <w:rPr>
                <w:i/>
              </w:rPr>
              <w:t xml:space="preserve">value to 10 m </w:t>
            </w:r>
          </w:p>
          <w:p w14:paraId="661F613C" w14:textId="2F03AC9E" w:rsidR="00156416" w:rsidRPr="00E012C8" w:rsidRDefault="00156416">
            <w:pPr>
              <w:pStyle w:val="ListParagraph"/>
              <w:numPr>
                <w:ilvl w:val="0"/>
                <w:numId w:val="18"/>
              </w:numPr>
              <w:rPr>
                <w:i/>
              </w:rPr>
            </w:pPr>
            <w:r w:rsidRPr="00E012C8">
              <w:rPr>
                <w:i/>
              </w:rPr>
              <w:t xml:space="preserve">Select </w:t>
            </w:r>
            <w:del w:id="1060" w:author="jonathan pritchard" w:date="2023-12-14T12:42:00Z">
              <w:r w:rsidRPr="00E012C8" w:rsidDel="005F71C7">
                <w:rPr>
                  <w:i/>
                </w:rPr>
                <w:delText xml:space="preserve">Symbolized </w:delText>
              </w:r>
            </w:del>
            <w:ins w:id="1061" w:author="jonathan pritchard" w:date="2023-12-14T12:42:00Z">
              <w:r w:rsidR="005F71C7">
                <w:rPr>
                  <w:i/>
                </w:rPr>
                <w:t>Plain</w:t>
              </w:r>
              <w:r w:rsidR="005F71C7" w:rsidRPr="00E012C8">
                <w:rPr>
                  <w:i/>
                </w:rPr>
                <w:t xml:space="preserve"> </w:t>
              </w:r>
            </w:ins>
            <w:r w:rsidRPr="00E012C8">
              <w:rPr>
                <w:i/>
              </w:rPr>
              <w:t>Boundaries</w:t>
            </w:r>
            <w:ins w:id="1062" w:author="jonathan pritchard" w:date="2023-12-14T12:42:00Z">
              <w:r w:rsidR="005F71C7">
                <w:rPr>
                  <w:i/>
                </w:rPr>
                <w:t xml:space="preserve"> O</w:t>
              </w:r>
            </w:ins>
            <w:ins w:id="1063" w:author="jonathan pritchard" w:date="2023-12-14T12:43:00Z">
              <w:r w:rsidR="005F71C7">
                <w:rPr>
                  <w:i/>
                </w:rPr>
                <w:t>ff</w:t>
              </w:r>
            </w:ins>
          </w:p>
          <w:p w14:paraId="5CE22AD0" w14:textId="3A64BC27" w:rsidR="004F582E" w:rsidRPr="004065B1" w:rsidRDefault="00F15CF8">
            <w:pPr>
              <w:pStyle w:val="ListParagraph"/>
              <w:numPr>
                <w:ilvl w:val="0"/>
                <w:numId w:val="18"/>
              </w:numPr>
            </w:pPr>
            <w:r>
              <w:rPr>
                <w:i/>
              </w:rPr>
              <w:t xml:space="preserve">Select Simplified Symbols </w:t>
            </w:r>
            <w:ins w:id="1064" w:author="jonathan pritchard" w:date="2023-12-14T12:43:00Z">
              <w:r w:rsidR="005F71C7">
                <w:rPr>
                  <w:i/>
                </w:rPr>
                <w:t>Off</w:t>
              </w:r>
            </w:ins>
            <w:del w:id="1065" w:author="jonathan pritchard" w:date="2023-12-14T12:43:00Z">
              <w:r w:rsidDel="005F71C7">
                <w:rPr>
                  <w:i/>
                </w:rPr>
                <w:delText>= false</w:delText>
              </w:r>
            </w:del>
            <w:r>
              <w:rPr>
                <w:i/>
              </w:rPr>
              <w:t>;</w:t>
            </w:r>
            <w:r w:rsidR="00156416" w:rsidRPr="00E012C8">
              <w:rPr>
                <w:i/>
              </w:rPr>
              <w:t>.</w:t>
            </w:r>
          </w:p>
        </w:tc>
      </w:tr>
      <w:tr w:rsidR="004F582E" w14:paraId="3D4CB6E1" w14:textId="77777777" w:rsidTr="00CB4150">
        <w:trPr>
          <w:tblHeader/>
        </w:trPr>
        <w:tc>
          <w:tcPr>
            <w:tcW w:w="9526" w:type="dxa"/>
            <w:gridSpan w:val="4"/>
            <w:shd w:val="clear" w:color="auto" w:fill="CCFFCC"/>
            <w:vAlign w:val="center"/>
          </w:tcPr>
          <w:p w14:paraId="429A877E" w14:textId="77777777" w:rsidR="004F582E" w:rsidRPr="004065B1" w:rsidRDefault="004F582E" w:rsidP="00CB4150">
            <w:r w:rsidRPr="000A066E">
              <w:rPr>
                <w:b/>
              </w:rPr>
              <w:t>Action</w:t>
            </w:r>
          </w:p>
        </w:tc>
      </w:tr>
      <w:tr w:rsidR="004F582E" w14:paraId="701E8A1A" w14:textId="77777777" w:rsidTr="00CB4150">
        <w:trPr>
          <w:tblHeader/>
        </w:trPr>
        <w:tc>
          <w:tcPr>
            <w:tcW w:w="9526" w:type="dxa"/>
            <w:gridSpan w:val="4"/>
            <w:vAlign w:val="center"/>
          </w:tcPr>
          <w:p w14:paraId="4310A1DE" w14:textId="48D9C67E" w:rsidR="004F582E" w:rsidRPr="00E0664B" w:rsidRDefault="00156416" w:rsidP="002164D3">
            <w:pPr>
              <w:jc w:val="left"/>
              <w:rPr>
                <w:i/>
              </w:rPr>
            </w:pPr>
            <w:r w:rsidRPr="00E0664B">
              <w:rPr>
                <w:i/>
              </w:rPr>
              <w:t>Switch on Standard Display.</w:t>
            </w:r>
            <w:r w:rsidR="00036CC9" w:rsidRPr="00E0664B">
              <w:rPr>
                <w:i/>
              </w:rPr>
              <w:t xml:space="preserve"> </w:t>
            </w:r>
            <w:r w:rsidRPr="00E0664B">
              <w:rPr>
                <w:i/>
              </w:rPr>
              <w:t xml:space="preserve">Check that ECDIS HMI contains standardized controls that can switch on and off certain </w:t>
            </w:r>
            <w:r w:rsidR="00F720BD">
              <w:rPr>
                <w:i/>
              </w:rPr>
              <w:t>features</w:t>
            </w:r>
            <w:r w:rsidR="00F720BD" w:rsidRPr="00E0664B">
              <w:rPr>
                <w:i/>
              </w:rPr>
              <w:t xml:space="preserve"> </w:t>
            </w:r>
            <w:r w:rsidRPr="00E0664B">
              <w:rPr>
                <w:i/>
              </w:rPr>
              <w:t>from the chart</w:t>
            </w:r>
          </w:p>
        </w:tc>
      </w:tr>
      <w:tr w:rsidR="004F582E" w14:paraId="7A1AF488" w14:textId="77777777" w:rsidTr="00CB4150">
        <w:trPr>
          <w:tblHeader/>
        </w:trPr>
        <w:tc>
          <w:tcPr>
            <w:tcW w:w="9526" w:type="dxa"/>
            <w:gridSpan w:val="4"/>
            <w:shd w:val="clear" w:color="auto" w:fill="CCFFCC"/>
            <w:vAlign w:val="center"/>
          </w:tcPr>
          <w:p w14:paraId="5EA4FA16" w14:textId="77777777" w:rsidR="004F582E" w:rsidRPr="004065B1" w:rsidRDefault="004F582E" w:rsidP="00CB4150">
            <w:r w:rsidRPr="000A066E">
              <w:rPr>
                <w:b/>
              </w:rPr>
              <w:t>Results</w:t>
            </w:r>
          </w:p>
        </w:tc>
      </w:tr>
      <w:tr w:rsidR="004F582E" w14:paraId="265E7836" w14:textId="77777777" w:rsidTr="00CB4150">
        <w:trPr>
          <w:tblHeader/>
        </w:trPr>
        <w:tc>
          <w:tcPr>
            <w:tcW w:w="9526" w:type="dxa"/>
            <w:gridSpan w:val="4"/>
            <w:vAlign w:val="center"/>
          </w:tcPr>
          <w:p w14:paraId="7723FDBD" w14:textId="77777777" w:rsidR="00156416" w:rsidRPr="00E0664B" w:rsidRDefault="00156416" w:rsidP="00156416">
            <w:pPr>
              <w:jc w:val="left"/>
              <w:rPr>
                <w:i/>
              </w:rPr>
            </w:pPr>
            <w:commentRangeStart w:id="1066"/>
            <w:r w:rsidRPr="00E0664B">
              <w:rPr>
                <w:i/>
              </w:rPr>
              <w:t>Confirm that the following controls are available at ECDIS HMI</w:t>
            </w:r>
            <w:commentRangeEnd w:id="1066"/>
            <w:r w:rsidR="00F1358B">
              <w:rPr>
                <w:rStyle w:val="CommentReference"/>
                <w:snapToGrid/>
                <w:color w:val="000000"/>
              </w:rPr>
              <w:commentReference w:id="1066"/>
            </w:r>
          </w:p>
          <w:p w14:paraId="3ACA3113" w14:textId="77777777" w:rsidR="00156416" w:rsidRPr="00E0664B" w:rsidRDefault="00156416" w:rsidP="00156416">
            <w:pPr>
              <w:jc w:val="left"/>
              <w:rPr>
                <w:i/>
              </w:rPr>
            </w:pPr>
            <w:r w:rsidRPr="00E0664B">
              <w:rPr>
                <w:i/>
              </w:rPr>
              <w:t>Drying line</w:t>
            </w:r>
          </w:p>
          <w:p w14:paraId="79C971A7" w14:textId="77777777" w:rsidR="00156416" w:rsidRPr="00E0664B" w:rsidRDefault="00156416" w:rsidP="00156416">
            <w:pPr>
              <w:jc w:val="left"/>
              <w:rPr>
                <w:i/>
              </w:rPr>
            </w:pPr>
            <w:r w:rsidRPr="00E0664B">
              <w:rPr>
                <w:i/>
              </w:rPr>
              <w:t>Buoys, beacons, aids to navigation</w:t>
            </w:r>
          </w:p>
          <w:p w14:paraId="401A0602" w14:textId="77777777" w:rsidR="00156416" w:rsidRPr="00E0664B" w:rsidRDefault="00156416" w:rsidP="00156416">
            <w:pPr>
              <w:jc w:val="left"/>
              <w:rPr>
                <w:i/>
              </w:rPr>
            </w:pPr>
            <w:r w:rsidRPr="00E0664B">
              <w:rPr>
                <w:i/>
              </w:rPr>
              <w:t xml:space="preserve">   Buoys, beacons, structures</w:t>
            </w:r>
          </w:p>
          <w:p w14:paraId="41655BC2" w14:textId="77777777" w:rsidR="00156416" w:rsidRPr="00E0664B" w:rsidRDefault="00156416" w:rsidP="00156416">
            <w:pPr>
              <w:jc w:val="left"/>
              <w:rPr>
                <w:i/>
              </w:rPr>
            </w:pPr>
            <w:r w:rsidRPr="00E0664B">
              <w:rPr>
                <w:i/>
              </w:rPr>
              <w:t xml:space="preserve">   Lights</w:t>
            </w:r>
          </w:p>
          <w:p w14:paraId="687E03EE" w14:textId="77777777" w:rsidR="00156416" w:rsidRPr="00E0664B" w:rsidRDefault="00156416" w:rsidP="00156416">
            <w:pPr>
              <w:jc w:val="left"/>
              <w:rPr>
                <w:i/>
              </w:rPr>
            </w:pPr>
            <w:r w:rsidRPr="00E0664B">
              <w:rPr>
                <w:i/>
              </w:rPr>
              <w:t xml:space="preserve">Boundaries and limits </w:t>
            </w:r>
          </w:p>
          <w:p w14:paraId="4569B53A" w14:textId="77777777" w:rsidR="00156416" w:rsidRPr="00E0664B" w:rsidRDefault="00156416" w:rsidP="00156416">
            <w:pPr>
              <w:jc w:val="left"/>
              <w:rPr>
                <w:i/>
              </w:rPr>
            </w:pPr>
            <w:r w:rsidRPr="00E0664B">
              <w:rPr>
                <w:i/>
              </w:rPr>
              <w:t xml:space="preserve">Prohibited and restricted areas </w:t>
            </w:r>
          </w:p>
          <w:p w14:paraId="035A3DE7" w14:textId="77777777" w:rsidR="00156416" w:rsidRPr="00E0664B" w:rsidRDefault="00156416" w:rsidP="00156416">
            <w:pPr>
              <w:jc w:val="left"/>
              <w:rPr>
                <w:i/>
              </w:rPr>
            </w:pPr>
            <w:r w:rsidRPr="00E0664B">
              <w:rPr>
                <w:i/>
              </w:rPr>
              <w:t>Chart scale boundaries</w:t>
            </w:r>
          </w:p>
          <w:p w14:paraId="38057380" w14:textId="77777777" w:rsidR="00156416" w:rsidRPr="00E0664B" w:rsidRDefault="00156416" w:rsidP="00156416">
            <w:pPr>
              <w:jc w:val="left"/>
              <w:rPr>
                <w:i/>
              </w:rPr>
            </w:pPr>
            <w:r w:rsidRPr="00E0664B">
              <w:rPr>
                <w:i/>
              </w:rPr>
              <w:t>Cautionary notes</w:t>
            </w:r>
          </w:p>
          <w:p w14:paraId="442CD243" w14:textId="77777777" w:rsidR="00156416" w:rsidRPr="00E0664B" w:rsidRDefault="00156416" w:rsidP="00156416">
            <w:pPr>
              <w:jc w:val="left"/>
              <w:rPr>
                <w:i/>
              </w:rPr>
            </w:pPr>
            <w:r w:rsidRPr="00E0664B">
              <w:rPr>
                <w:i/>
              </w:rPr>
              <w:t>Ships’ routeing systems and ferry routes</w:t>
            </w:r>
          </w:p>
          <w:p w14:paraId="068B293D" w14:textId="77777777" w:rsidR="00156416" w:rsidRPr="00E0664B" w:rsidRDefault="00156416" w:rsidP="00156416">
            <w:pPr>
              <w:jc w:val="left"/>
              <w:rPr>
                <w:i/>
              </w:rPr>
            </w:pPr>
            <w:r w:rsidRPr="00E0664B">
              <w:rPr>
                <w:i/>
              </w:rPr>
              <w:t>Archipelagic sea lanes</w:t>
            </w:r>
          </w:p>
          <w:p w14:paraId="23B9B4EC" w14:textId="77777777" w:rsidR="004F582E" w:rsidRPr="00E0664B" w:rsidRDefault="00156416" w:rsidP="00156416">
            <w:pPr>
              <w:jc w:val="left"/>
              <w:rPr>
                <w:i/>
              </w:rPr>
            </w:pPr>
            <w:r w:rsidRPr="00E0664B">
              <w:rPr>
                <w:i/>
              </w:rPr>
              <w:t>Miscellaneous</w:t>
            </w:r>
          </w:p>
        </w:tc>
      </w:tr>
    </w:tbl>
    <w:p w14:paraId="1136651F" w14:textId="77777777" w:rsidR="00156416" w:rsidRDefault="00156416" w:rsidP="004F582E"/>
    <w:p w14:paraId="6ED1FDE5" w14:textId="77777777" w:rsidR="00156416" w:rsidRDefault="00156416" w:rsidP="004F582E">
      <w:r>
        <w:br w:type="page"/>
      </w:r>
    </w:p>
    <w:p w14:paraId="09063DC5" w14:textId="77777777" w:rsidR="00156416" w:rsidRDefault="00156416" w:rsidP="0015641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1909440" w14:textId="77777777" w:rsidTr="000946D3">
        <w:trPr>
          <w:tblHeader/>
        </w:trPr>
        <w:tc>
          <w:tcPr>
            <w:tcW w:w="9526" w:type="dxa"/>
            <w:shd w:val="clear" w:color="auto" w:fill="CCFFCC"/>
            <w:vAlign w:val="center"/>
          </w:tcPr>
          <w:p w14:paraId="4F7C608B" w14:textId="77777777" w:rsidR="00156416" w:rsidRPr="004065B1" w:rsidRDefault="00156416" w:rsidP="000946D3">
            <w:r w:rsidRPr="000A066E">
              <w:rPr>
                <w:b/>
              </w:rPr>
              <w:t>Action</w:t>
            </w:r>
          </w:p>
        </w:tc>
      </w:tr>
      <w:tr w:rsidR="000115C9" w14:paraId="5AA4D32B" w14:textId="77777777" w:rsidTr="000946D3">
        <w:trPr>
          <w:tblHeader/>
        </w:trPr>
        <w:tc>
          <w:tcPr>
            <w:tcW w:w="9526" w:type="dxa"/>
            <w:vAlign w:val="center"/>
          </w:tcPr>
          <w:p w14:paraId="529460B2" w14:textId="77777777" w:rsidR="000115C9" w:rsidRPr="00E0664B" w:rsidRDefault="000115C9" w:rsidP="000946D3">
            <w:pPr>
              <w:rPr>
                <w:i/>
              </w:rPr>
            </w:pPr>
            <w:r w:rsidRPr="00E0664B">
              <w:rPr>
                <w:i/>
              </w:rPr>
              <w:t xml:space="preserve">Switch off all controls and switch on only the </w:t>
            </w:r>
            <w:commentRangeStart w:id="1067"/>
            <w:r w:rsidRPr="00E0664B">
              <w:rPr>
                <w:i/>
              </w:rPr>
              <w:t>“</w:t>
            </w:r>
            <w:r w:rsidRPr="00E0664B">
              <w:rPr>
                <w:b/>
                <w:i/>
              </w:rPr>
              <w:t>Drying line</w:t>
            </w:r>
            <w:commentRangeEnd w:id="1067"/>
            <w:r w:rsidR="005F71C7">
              <w:rPr>
                <w:rStyle w:val="CommentReference"/>
                <w:snapToGrid/>
                <w:color w:val="000000"/>
              </w:rPr>
              <w:commentReference w:id="1067"/>
            </w:r>
            <w:r w:rsidRPr="00E0664B">
              <w:rPr>
                <w:i/>
              </w:rPr>
              <w:t xml:space="preserve">” control. </w:t>
            </w:r>
          </w:p>
          <w:p w14:paraId="214E79D6" w14:textId="65A09E25" w:rsidR="000115C9" w:rsidRPr="00E0664B" w:rsidRDefault="000115C9" w:rsidP="000946D3">
            <w:pPr>
              <w:rPr>
                <w:i/>
              </w:rPr>
            </w:pPr>
            <w:r w:rsidRPr="00E0664B">
              <w:rPr>
                <w:i/>
              </w:rPr>
              <w:t xml:space="preserve">Verify that the </w:t>
            </w:r>
            <w:r w:rsidR="00F720BD">
              <w:rPr>
                <w:i/>
              </w:rPr>
              <w:t>features</w:t>
            </w:r>
            <w:r w:rsidR="00F720BD" w:rsidRPr="00E0664B">
              <w:rPr>
                <w:i/>
              </w:rPr>
              <w:t xml:space="preserve"> </w:t>
            </w:r>
            <w:r w:rsidRPr="00E0664B">
              <w:rPr>
                <w:i/>
              </w:rPr>
              <w:t>are displayed correctly as presented in the plot.</w:t>
            </w:r>
          </w:p>
        </w:tc>
      </w:tr>
      <w:tr w:rsidR="000115C9" w14:paraId="1805D870" w14:textId="77777777" w:rsidTr="00D7676B">
        <w:trPr>
          <w:tblHeader/>
        </w:trPr>
        <w:tc>
          <w:tcPr>
            <w:tcW w:w="9526" w:type="dxa"/>
            <w:tcBorders>
              <w:bottom w:val="single" w:sz="4" w:space="0" w:color="auto"/>
            </w:tcBorders>
            <w:shd w:val="clear" w:color="auto" w:fill="CCFFCC"/>
            <w:vAlign w:val="center"/>
          </w:tcPr>
          <w:p w14:paraId="0045FCF4" w14:textId="77777777" w:rsidR="000115C9" w:rsidRPr="004065B1" w:rsidRDefault="000115C9" w:rsidP="000946D3">
            <w:r w:rsidRPr="000A066E">
              <w:rPr>
                <w:b/>
              </w:rPr>
              <w:t>Results</w:t>
            </w:r>
          </w:p>
        </w:tc>
      </w:tr>
      <w:tr w:rsidR="000115C9" w14:paraId="29F512A9" w14:textId="77777777" w:rsidTr="00D7676B">
        <w:trPr>
          <w:tblHeader/>
        </w:trPr>
        <w:tc>
          <w:tcPr>
            <w:tcW w:w="9526" w:type="dxa"/>
            <w:tcBorders>
              <w:bottom w:val="nil"/>
            </w:tcBorders>
            <w:vAlign w:val="center"/>
          </w:tcPr>
          <w:p w14:paraId="334CF238" w14:textId="5DDFF17E" w:rsidR="000115C9" w:rsidRPr="00E0664B" w:rsidRDefault="000115C9" w:rsidP="000946D3">
            <w:pPr>
              <w:jc w:val="left"/>
              <w:rPr>
                <w:i/>
              </w:rPr>
            </w:pPr>
            <w:r w:rsidRPr="00E0664B">
              <w:rPr>
                <w:i/>
              </w:rPr>
              <w:t xml:space="preserve">The </w:t>
            </w:r>
            <w:r w:rsidR="00F720BD">
              <w:rPr>
                <w:i/>
              </w:rPr>
              <w:t>features</w:t>
            </w:r>
            <w:r w:rsidR="00F720BD" w:rsidRPr="00E0664B">
              <w:rPr>
                <w:i/>
              </w:rPr>
              <w:t xml:space="preserve"> </w:t>
            </w:r>
            <w:r w:rsidRPr="00E0664B">
              <w:rPr>
                <w:i/>
              </w:rPr>
              <w:t>are shown as presented in the screen plot below</w:t>
            </w:r>
            <w:r w:rsidR="009D2C41">
              <w:rPr>
                <w:i/>
              </w:rPr>
              <w:t xml:space="preserve"> (scale 1:70 000)</w:t>
            </w:r>
          </w:p>
        </w:tc>
      </w:tr>
      <w:tr w:rsidR="00156416" w14:paraId="6F8B33A6" w14:textId="77777777" w:rsidTr="00D7676B">
        <w:trPr>
          <w:tblHeader/>
        </w:trPr>
        <w:tc>
          <w:tcPr>
            <w:tcW w:w="9526" w:type="dxa"/>
            <w:tcBorders>
              <w:top w:val="nil"/>
            </w:tcBorders>
            <w:vAlign w:val="center"/>
          </w:tcPr>
          <w:p w14:paraId="39D9B1EA" w14:textId="5D3A25C9" w:rsidR="00156416" w:rsidRPr="0015247B" w:rsidRDefault="007C7DD8" w:rsidP="000946D3">
            <w:pPr>
              <w:jc w:val="center"/>
            </w:pPr>
            <w:r>
              <w:rPr>
                <w:noProof/>
                <w:lang w:eastAsia="en-GB"/>
              </w:rPr>
              <w:drawing>
                <wp:inline distT="0" distB="0" distL="0" distR="0" wp14:anchorId="05387C7B" wp14:editId="630C1C53">
                  <wp:extent cx="5731514" cy="4372605"/>
                  <wp:effectExtent l="0" t="0" r="2536" b="8895"/>
                  <wp:docPr id="31"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4" cy="4372605"/>
                          </a:xfrm>
                          <a:prstGeom prst="rect">
                            <a:avLst/>
                          </a:prstGeom>
                          <a:noFill/>
                          <a:ln>
                            <a:noFill/>
                            <a:prstDash/>
                          </a:ln>
                        </pic:spPr>
                      </pic:pic>
                    </a:graphicData>
                  </a:graphic>
                </wp:inline>
              </w:drawing>
            </w:r>
          </w:p>
        </w:tc>
      </w:tr>
    </w:tbl>
    <w:p w14:paraId="4A4958BF" w14:textId="77777777" w:rsidR="00156416" w:rsidRDefault="00156416" w:rsidP="00156416"/>
    <w:p w14:paraId="7ADE7186"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5D72ED20" w14:textId="77777777" w:rsidTr="000946D3">
        <w:trPr>
          <w:tblHeader/>
        </w:trPr>
        <w:tc>
          <w:tcPr>
            <w:tcW w:w="9526" w:type="dxa"/>
            <w:shd w:val="clear" w:color="auto" w:fill="CCFFCC"/>
            <w:vAlign w:val="center"/>
          </w:tcPr>
          <w:p w14:paraId="42B60F3A" w14:textId="77777777" w:rsidR="00156416" w:rsidRPr="004065B1" w:rsidRDefault="00156416" w:rsidP="000946D3">
            <w:r w:rsidRPr="000A066E">
              <w:rPr>
                <w:b/>
              </w:rPr>
              <w:lastRenderedPageBreak/>
              <w:t>Action</w:t>
            </w:r>
          </w:p>
        </w:tc>
      </w:tr>
      <w:tr w:rsidR="000115C9" w14:paraId="500F0BBB" w14:textId="77777777" w:rsidTr="000946D3">
        <w:trPr>
          <w:tblHeader/>
        </w:trPr>
        <w:tc>
          <w:tcPr>
            <w:tcW w:w="9526" w:type="dxa"/>
            <w:vAlign w:val="center"/>
          </w:tcPr>
          <w:p w14:paraId="1CFFC24A" w14:textId="77777777" w:rsidR="000115C9" w:rsidRPr="00E0664B" w:rsidRDefault="000115C9" w:rsidP="000115C9">
            <w:pPr>
              <w:rPr>
                <w:i/>
              </w:rPr>
            </w:pPr>
            <w:r w:rsidRPr="00E0664B">
              <w:rPr>
                <w:i/>
              </w:rPr>
              <w:t>Switch off all controls and switch on only the “</w:t>
            </w:r>
            <w:r w:rsidRPr="00E0664B">
              <w:rPr>
                <w:b/>
                <w:i/>
              </w:rPr>
              <w:t>Buoys, beacons, aids to navigation</w:t>
            </w:r>
            <w:r w:rsidRPr="00E0664B">
              <w:rPr>
                <w:i/>
              </w:rPr>
              <w:t xml:space="preserve">” control. </w:t>
            </w:r>
          </w:p>
          <w:p w14:paraId="1ACD464F" w14:textId="734058DE" w:rsidR="000115C9" w:rsidRPr="00E0664B" w:rsidRDefault="000115C9" w:rsidP="000115C9">
            <w:pPr>
              <w:rPr>
                <w:i/>
              </w:rPr>
            </w:pPr>
            <w:r w:rsidRPr="00E0664B">
              <w:rPr>
                <w:i/>
              </w:rPr>
              <w:t xml:space="preserve">Verify that the </w:t>
            </w:r>
            <w:r w:rsidR="00F720BD">
              <w:rPr>
                <w:i/>
              </w:rPr>
              <w:t>features</w:t>
            </w:r>
            <w:r w:rsidR="00F720BD" w:rsidRPr="00E0664B">
              <w:rPr>
                <w:i/>
              </w:rPr>
              <w:t xml:space="preserve"> </w:t>
            </w:r>
            <w:r w:rsidRPr="00E0664B">
              <w:rPr>
                <w:i/>
              </w:rPr>
              <w:t>are displayed correctly as presented in the plot.</w:t>
            </w:r>
          </w:p>
        </w:tc>
      </w:tr>
      <w:tr w:rsidR="000115C9" w14:paraId="372B96AB" w14:textId="77777777" w:rsidTr="00D7676B">
        <w:trPr>
          <w:tblHeader/>
        </w:trPr>
        <w:tc>
          <w:tcPr>
            <w:tcW w:w="9526" w:type="dxa"/>
            <w:tcBorders>
              <w:bottom w:val="single" w:sz="4" w:space="0" w:color="auto"/>
            </w:tcBorders>
            <w:shd w:val="clear" w:color="auto" w:fill="CCFFCC"/>
            <w:vAlign w:val="center"/>
          </w:tcPr>
          <w:p w14:paraId="6C41E643" w14:textId="77777777" w:rsidR="000115C9" w:rsidRPr="004065B1" w:rsidRDefault="000115C9" w:rsidP="000946D3">
            <w:r w:rsidRPr="000A066E">
              <w:rPr>
                <w:b/>
              </w:rPr>
              <w:t>Results</w:t>
            </w:r>
          </w:p>
        </w:tc>
      </w:tr>
      <w:tr w:rsidR="000115C9" w14:paraId="1888597D" w14:textId="77777777" w:rsidTr="00D7676B">
        <w:trPr>
          <w:tblHeader/>
        </w:trPr>
        <w:tc>
          <w:tcPr>
            <w:tcW w:w="9526" w:type="dxa"/>
            <w:tcBorders>
              <w:bottom w:val="nil"/>
            </w:tcBorders>
            <w:vAlign w:val="center"/>
          </w:tcPr>
          <w:p w14:paraId="1E40018E" w14:textId="069E44A6" w:rsidR="000115C9" w:rsidRPr="00E0664B" w:rsidRDefault="000115C9" w:rsidP="000946D3">
            <w:pPr>
              <w:jc w:val="left"/>
              <w:rPr>
                <w:i/>
              </w:rPr>
            </w:pPr>
            <w:r w:rsidRPr="00E0664B">
              <w:rPr>
                <w:i/>
              </w:rPr>
              <w:t xml:space="preserve">The </w:t>
            </w:r>
            <w:r w:rsidR="00F720BD">
              <w:rPr>
                <w:i/>
              </w:rPr>
              <w:t>features</w:t>
            </w:r>
            <w:r w:rsidR="00F720BD" w:rsidRPr="00E0664B">
              <w:rPr>
                <w:i/>
              </w:rPr>
              <w:t xml:space="preserve"> </w:t>
            </w:r>
            <w:r w:rsidRPr="00E0664B">
              <w:rPr>
                <w:i/>
              </w:rPr>
              <w:t>are shown as presented in the screen plot below</w:t>
            </w:r>
          </w:p>
        </w:tc>
      </w:tr>
      <w:tr w:rsidR="00156416" w14:paraId="750F5D5B" w14:textId="77777777" w:rsidTr="00D7676B">
        <w:trPr>
          <w:tblHeader/>
        </w:trPr>
        <w:tc>
          <w:tcPr>
            <w:tcW w:w="9526" w:type="dxa"/>
            <w:tcBorders>
              <w:top w:val="nil"/>
            </w:tcBorders>
            <w:vAlign w:val="center"/>
          </w:tcPr>
          <w:p w14:paraId="41DDCD07" w14:textId="45B6ED1A" w:rsidR="00156416" w:rsidRPr="0015247B" w:rsidRDefault="007C7DD8" w:rsidP="000946D3">
            <w:pPr>
              <w:jc w:val="center"/>
            </w:pPr>
            <w:commentRangeStart w:id="1068"/>
            <w:commentRangeStart w:id="1069"/>
            <w:r>
              <w:rPr>
                <w:noProof/>
                <w:lang w:eastAsia="en-GB"/>
              </w:rPr>
              <w:drawing>
                <wp:inline distT="0" distB="0" distL="0" distR="0" wp14:anchorId="47C2E8E0" wp14:editId="1B6CAD5F">
                  <wp:extent cx="5731514" cy="4413881"/>
                  <wp:effectExtent l="0" t="0" r="2536" b="5719"/>
                  <wp:docPr id="86"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4" cy="4413881"/>
                          </a:xfrm>
                          <a:prstGeom prst="rect">
                            <a:avLst/>
                          </a:prstGeom>
                          <a:noFill/>
                          <a:ln>
                            <a:noFill/>
                            <a:prstDash/>
                          </a:ln>
                        </pic:spPr>
                      </pic:pic>
                    </a:graphicData>
                  </a:graphic>
                </wp:inline>
              </w:drawing>
            </w:r>
            <w:commentRangeEnd w:id="1068"/>
            <w:r w:rsidR="005F71C7">
              <w:rPr>
                <w:rStyle w:val="CommentReference"/>
                <w:snapToGrid/>
                <w:color w:val="000000"/>
              </w:rPr>
              <w:commentReference w:id="1068"/>
            </w:r>
            <w:commentRangeEnd w:id="1069"/>
            <w:r w:rsidR="005F71C7">
              <w:rPr>
                <w:rStyle w:val="CommentReference"/>
                <w:snapToGrid/>
                <w:color w:val="000000"/>
              </w:rPr>
              <w:commentReference w:id="1069"/>
            </w:r>
            <w:r w:rsidR="00D562D2" w:rsidRPr="00D562D2">
              <w:rPr>
                <w:noProof/>
                <w:lang w:eastAsia="en-GB"/>
              </w:rPr>
              <w:t xml:space="preserve"> </w:t>
            </w:r>
          </w:p>
        </w:tc>
      </w:tr>
    </w:tbl>
    <w:p w14:paraId="697D67C3" w14:textId="77777777" w:rsidR="00156416" w:rsidRDefault="00156416" w:rsidP="00156416"/>
    <w:p w14:paraId="0B029FDA"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9D14EA2" w14:textId="77777777" w:rsidTr="000946D3">
        <w:trPr>
          <w:tblHeader/>
        </w:trPr>
        <w:tc>
          <w:tcPr>
            <w:tcW w:w="9526" w:type="dxa"/>
            <w:shd w:val="clear" w:color="auto" w:fill="CCFFCC"/>
            <w:vAlign w:val="center"/>
          </w:tcPr>
          <w:p w14:paraId="7EBB12E8" w14:textId="77777777" w:rsidR="00156416" w:rsidRPr="004065B1" w:rsidRDefault="00156416" w:rsidP="000946D3">
            <w:r w:rsidRPr="000A066E">
              <w:rPr>
                <w:b/>
              </w:rPr>
              <w:lastRenderedPageBreak/>
              <w:t>Action</w:t>
            </w:r>
          </w:p>
        </w:tc>
      </w:tr>
      <w:tr w:rsidR="000115C9" w14:paraId="61A7AE51" w14:textId="77777777" w:rsidTr="000946D3">
        <w:trPr>
          <w:tblHeader/>
        </w:trPr>
        <w:tc>
          <w:tcPr>
            <w:tcW w:w="9526" w:type="dxa"/>
            <w:vAlign w:val="center"/>
          </w:tcPr>
          <w:p w14:paraId="1DC27C8A" w14:textId="77777777" w:rsidR="000115C9" w:rsidRPr="00E0664B" w:rsidRDefault="000115C9" w:rsidP="000946D3">
            <w:pPr>
              <w:rPr>
                <w:i/>
              </w:rPr>
            </w:pPr>
            <w:r w:rsidRPr="00E0664B">
              <w:rPr>
                <w:i/>
              </w:rPr>
              <w:t>Switch off all controls and switch on only the “</w:t>
            </w:r>
            <w:r w:rsidRPr="00E0664B">
              <w:rPr>
                <w:b/>
                <w:i/>
              </w:rPr>
              <w:t>Boundaries and limits</w:t>
            </w:r>
            <w:r w:rsidRPr="00E0664B">
              <w:rPr>
                <w:i/>
              </w:rPr>
              <w:t xml:space="preserve">” control. </w:t>
            </w:r>
          </w:p>
          <w:p w14:paraId="49306BE3" w14:textId="00BC3B7F" w:rsidR="000115C9" w:rsidRPr="00E0664B" w:rsidRDefault="000115C9" w:rsidP="000946D3">
            <w:pPr>
              <w:rPr>
                <w:i/>
              </w:rPr>
            </w:pPr>
            <w:r w:rsidRPr="00E0664B">
              <w:rPr>
                <w:i/>
              </w:rPr>
              <w:t xml:space="preserve">Verify that the </w:t>
            </w:r>
            <w:r w:rsidR="00F720BD">
              <w:rPr>
                <w:i/>
              </w:rPr>
              <w:t>features</w:t>
            </w:r>
            <w:r w:rsidR="00F720BD" w:rsidRPr="00E0664B">
              <w:rPr>
                <w:i/>
              </w:rPr>
              <w:t xml:space="preserve"> </w:t>
            </w:r>
            <w:r w:rsidRPr="00E0664B">
              <w:rPr>
                <w:i/>
              </w:rPr>
              <w:t>are displayed correctly as presented in the plot.</w:t>
            </w:r>
          </w:p>
        </w:tc>
      </w:tr>
      <w:tr w:rsidR="000115C9" w14:paraId="757A0AFB" w14:textId="77777777" w:rsidTr="00D7676B">
        <w:trPr>
          <w:tblHeader/>
        </w:trPr>
        <w:tc>
          <w:tcPr>
            <w:tcW w:w="9526" w:type="dxa"/>
            <w:tcBorders>
              <w:bottom w:val="single" w:sz="4" w:space="0" w:color="auto"/>
            </w:tcBorders>
            <w:shd w:val="clear" w:color="auto" w:fill="CCFFCC"/>
            <w:vAlign w:val="center"/>
          </w:tcPr>
          <w:p w14:paraId="78D744DF" w14:textId="77777777" w:rsidR="000115C9" w:rsidRPr="004065B1" w:rsidRDefault="000115C9" w:rsidP="000946D3">
            <w:r w:rsidRPr="000A066E">
              <w:rPr>
                <w:b/>
              </w:rPr>
              <w:t>Results</w:t>
            </w:r>
          </w:p>
        </w:tc>
      </w:tr>
      <w:tr w:rsidR="000115C9" w14:paraId="4A8ADB86" w14:textId="77777777" w:rsidTr="00D7676B">
        <w:trPr>
          <w:tblHeader/>
        </w:trPr>
        <w:tc>
          <w:tcPr>
            <w:tcW w:w="9526" w:type="dxa"/>
            <w:tcBorders>
              <w:bottom w:val="nil"/>
            </w:tcBorders>
            <w:vAlign w:val="center"/>
          </w:tcPr>
          <w:p w14:paraId="660435A5" w14:textId="50432A89" w:rsidR="000115C9" w:rsidRPr="00E0664B" w:rsidRDefault="000115C9" w:rsidP="000946D3">
            <w:pPr>
              <w:jc w:val="left"/>
              <w:rPr>
                <w:i/>
              </w:rPr>
            </w:pPr>
            <w:r w:rsidRPr="00E0664B">
              <w:rPr>
                <w:i/>
              </w:rPr>
              <w:t xml:space="preserve">The </w:t>
            </w:r>
            <w:r w:rsidR="00F720BD">
              <w:rPr>
                <w:i/>
              </w:rPr>
              <w:t>features</w:t>
            </w:r>
            <w:r w:rsidR="00F720BD" w:rsidRPr="00E0664B">
              <w:rPr>
                <w:i/>
              </w:rPr>
              <w:t xml:space="preserve"> </w:t>
            </w:r>
            <w:r w:rsidRPr="00E0664B">
              <w:rPr>
                <w:i/>
              </w:rPr>
              <w:t>are shown as presented in the screen plot below</w:t>
            </w:r>
          </w:p>
        </w:tc>
      </w:tr>
      <w:tr w:rsidR="00156416" w14:paraId="49E68011" w14:textId="77777777" w:rsidTr="00D7676B">
        <w:trPr>
          <w:tblHeader/>
        </w:trPr>
        <w:tc>
          <w:tcPr>
            <w:tcW w:w="9526" w:type="dxa"/>
            <w:tcBorders>
              <w:top w:val="nil"/>
            </w:tcBorders>
            <w:vAlign w:val="center"/>
          </w:tcPr>
          <w:p w14:paraId="4C1482B0" w14:textId="27CE3D67" w:rsidR="00156416" w:rsidRPr="0015247B" w:rsidRDefault="007C7DD8" w:rsidP="000946D3">
            <w:pPr>
              <w:jc w:val="center"/>
            </w:pPr>
            <w:r>
              <w:rPr>
                <w:noProof/>
                <w:lang w:eastAsia="en-GB"/>
              </w:rPr>
              <w:drawing>
                <wp:inline distT="0" distB="0" distL="0" distR="0" wp14:anchorId="77B4CD42" wp14:editId="6E33596E">
                  <wp:extent cx="5731514" cy="4338956"/>
                  <wp:effectExtent l="0" t="0" r="2536" b="4444"/>
                  <wp:docPr id="88"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4" cy="4338956"/>
                          </a:xfrm>
                          <a:prstGeom prst="rect">
                            <a:avLst/>
                          </a:prstGeom>
                          <a:noFill/>
                          <a:ln>
                            <a:noFill/>
                            <a:prstDash/>
                          </a:ln>
                        </pic:spPr>
                      </pic:pic>
                    </a:graphicData>
                  </a:graphic>
                </wp:inline>
              </w:drawing>
            </w:r>
          </w:p>
        </w:tc>
      </w:tr>
    </w:tbl>
    <w:p w14:paraId="2ACBD5C2" w14:textId="77777777" w:rsidR="00156416" w:rsidRDefault="00156416" w:rsidP="00156416"/>
    <w:p w14:paraId="68D43530"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177DDAD" w14:textId="77777777" w:rsidTr="000946D3">
        <w:trPr>
          <w:tblHeader/>
        </w:trPr>
        <w:tc>
          <w:tcPr>
            <w:tcW w:w="9526" w:type="dxa"/>
            <w:shd w:val="clear" w:color="auto" w:fill="CCFFCC"/>
            <w:vAlign w:val="center"/>
          </w:tcPr>
          <w:p w14:paraId="300957BE" w14:textId="77777777" w:rsidR="00156416" w:rsidRPr="004065B1" w:rsidRDefault="00156416" w:rsidP="000946D3">
            <w:r w:rsidRPr="000A066E">
              <w:rPr>
                <w:b/>
              </w:rPr>
              <w:lastRenderedPageBreak/>
              <w:t>Action</w:t>
            </w:r>
          </w:p>
        </w:tc>
      </w:tr>
      <w:tr w:rsidR="000115C9" w14:paraId="60229CDC" w14:textId="77777777" w:rsidTr="000946D3">
        <w:trPr>
          <w:tblHeader/>
        </w:trPr>
        <w:tc>
          <w:tcPr>
            <w:tcW w:w="9526" w:type="dxa"/>
            <w:vAlign w:val="center"/>
          </w:tcPr>
          <w:p w14:paraId="1E8024E5" w14:textId="77777777" w:rsidR="000115C9" w:rsidRPr="00E0664B" w:rsidRDefault="000115C9" w:rsidP="000946D3">
            <w:pPr>
              <w:rPr>
                <w:i/>
              </w:rPr>
            </w:pPr>
            <w:r w:rsidRPr="00E0664B">
              <w:rPr>
                <w:i/>
              </w:rPr>
              <w:t>Switch off all controls and switch on only the “</w:t>
            </w:r>
            <w:r w:rsidRPr="00E0664B">
              <w:rPr>
                <w:b/>
                <w:i/>
              </w:rPr>
              <w:t>Prohibited and restricted areas</w:t>
            </w:r>
            <w:r w:rsidRPr="00E0664B">
              <w:rPr>
                <w:i/>
              </w:rPr>
              <w:t xml:space="preserve">” control. </w:t>
            </w:r>
          </w:p>
          <w:p w14:paraId="35142029" w14:textId="3BC3BAD7" w:rsidR="000115C9" w:rsidRPr="00E0664B" w:rsidRDefault="000115C9" w:rsidP="000946D3">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115C9" w14:paraId="3597A338" w14:textId="77777777" w:rsidTr="00D7676B">
        <w:trPr>
          <w:tblHeader/>
        </w:trPr>
        <w:tc>
          <w:tcPr>
            <w:tcW w:w="9526" w:type="dxa"/>
            <w:tcBorders>
              <w:bottom w:val="single" w:sz="4" w:space="0" w:color="auto"/>
            </w:tcBorders>
            <w:shd w:val="clear" w:color="auto" w:fill="CCFFCC"/>
            <w:vAlign w:val="center"/>
          </w:tcPr>
          <w:p w14:paraId="2AE88734" w14:textId="77777777" w:rsidR="000115C9" w:rsidRPr="004065B1" w:rsidRDefault="000115C9" w:rsidP="000946D3">
            <w:r w:rsidRPr="000A066E">
              <w:rPr>
                <w:b/>
              </w:rPr>
              <w:t>Results</w:t>
            </w:r>
          </w:p>
        </w:tc>
      </w:tr>
      <w:tr w:rsidR="000115C9" w14:paraId="3A4081F5" w14:textId="77777777" w:rsidTr="00D7676B">
        <w:trPr>
          <w:tblHeader/>
        </w:trPr>
        <w:tc>
          <w:tcPr>
            <w:tcW w:w="9526" w:type="dxa"/>
            <w:tcBorders>
              <w:bottom w:val="nil"/>
            </w:tcBorders>
            <w:vAlign w:val="center"/>
          </w:tcPr>
          <w:p w14:paraId="155D6035" w14:textId="5EE38CB7" w:rsidR="000115C9" w:rsidRPr="00E0664B" w:rsidRDefault="000115C9"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56416" w14:paraId="72D284BE" w14:textId="77777777" w:rsidTr="00D7676B">
        <w:trPr>
          <w:tblHeader/>
        </w:trPr>
        <w:tc>
          <w:tcPr>
            <w:tcW w:w="9526" w:type="dxa"/>
            <w:tcBorders>
              <w:top w:val="nil"/>
            </w:tcBorders>
            <w:vAlign w:val="center"/>
          </w:tcPr>
          <w:p w14:paraId="57C67064" w14:textId="3F86E0D8" w:rsidR="00156416" w:rsidRPr="0015247B" w:rsidRDefault="007C7DD8" w:rsidP="000946D3">
            <w:pPr>
              <w:jc w:val="center"/>
            </w:pPr>
            <w:r>
              <w:rPr>
                <w:noProof/>
                <w:lang w:eastAsia="en-GB"/>
              </w:rPr>
              <w:drawing>
                <wp:inline distT="0" distB="0" distL="0" distR="0" wp14:anchorId="18DE3830" wp14:editId="201E43E2">
                  <wp:extent cx="5731514" cy="4356731"/>
                  <wp:effectExtent l="0" t="0" r="2536" b="5719"/>
                  <wp:docPr id="89"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4" cy="4356731"/>
                          </a:xfrm>
                          <a:prstGeom prst="rect">
                            <a:avLst/>
                          </a:prstGeom>
                          <a:noFill/>
                          <a:ln>
                            <a:noFill/>
                            <a:prstDash/>
                          </a:ln>
                        </pic:spPr>
                      </pic:pic>
                    </a:graphicData>
                  </a:graphic>
                </wp:inline>
              </w:drawing>
            </w:r>
          </w:p>
        </w:tc>
      </w:tr>
    </w:tbl>
    <w:p w14:paraId="113B53C1" w14:textId="77777777" w:rsidR="00156416" w:rsidRDefault="00156416" w:rsidP="00156416"/>
    <w:p w14:paraId="2C08C7CA"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56592AE" w14:textId="77777777" w:rsidTr="000946D3">
        <w:trPr>
          <w:tblHeader/>
        </w:trPr>
        <w:tc>
          <w:tcPr>
            <w:tcW w:w="9526" w:type="dxa"/>
            <w:shd w:val="clear" w:color="auto" w:fill="CCFFCC"/>
            <w:vAlign w:val="center"/>
          </w:tcPr>
          <w:p w14:paraId="67E55E75" w14:textId="77777777" w:rsidR="00156416" w:rsidRPr="004065B1" w:rsidRDefault="00156416" w:rsidP="000946D3">
            <w:r w:rsidRPr="000A066E">
              <w:rPr>
                <w:b/>
              </w:rPr>
              <w:lastRenderedPageBreak/>
              <w:t>Action</w:t>
            </w:r>
          </w:p>
        </w:tc>
      </w:tr>
      <w:tr w:rsidR="000115C9" w14:paraId="6B58E14C" w14:textId="77777777" w:rsidTr="000946D3">
        <w:trPr>
          <w:tblHeader/>
        </w:trPr>
        <w:tc>
          <w:tcPr>
            <w:tcW w:w="9526" w:type="dxa"/>
            <w:vAlign w:val="center"/>
          </w:tcPr>
          <w:p w14:paraId="04B917CC" w14:textId="77777777" w:rsidR="000115C9" w:rsidRPr="00E0664B" w:rsidRDefault="000115C9" w:rsidP="000946D3">
            <w:pPr>
              <w:rPr>
                <w:i/>
              </w:rPr>
            </w:pPr>
            <w:r w:rsidRPr="00E0664B">
              <w:rPr>
                <w:i/>
              </w:rPr>
              <w:t>Switch off all controls and switch on only the “</w:t>
            </w:r>
            <w:r w:rsidRPr="00E0664B">
              <w:rPr>
                <w:b/>
                <w:i/>
              </w:rPr>
              <w:t>Cautionary notes</w:t>
            </w:r>
            <w:r w:rsidRPr="00E0664B">
              <w:rPr>
                <w:i/>
              </w:rPr>
              <w:t xml:space="preserve">” control. </w:t>
            </w:r>
          </w:p>
          <w:p w14:paraId="4BD2A6E1" w14:textId="5A9A34AD" w:rsidR="000115C9" w:rsidRPr="0015247B" w:rsidRDefault="000115C9" w:rsidP="000946D3">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115C9" w14:paraId="576BDFA3" w14:textId="77777777" w:rsidTr="00D7676B">
        <w:trPr>
          <w:tblHeader/>
        </w:trPr>
        <w:tc>
          <w:tcPr>
            <w:tcW w:w="9526" w:type="dxa"/>
            <w:tcBorders>
              <w:bottom w:val="single" w:sz="4" w:space="0" w:color="auto"/>
            </w:tcBorders>
            <w:shd w:val="clear" w:color="auto" w:fill="CCFFCC"/>
            <w:vAlign w:val="center"/>
          </w:tcPr>
          <w:p w14:paraId="4BC81F76" w14:textId="77777777" w:rsidR="000115C9" w:rsidRPr="00E0664B" w:rsidRDefault="000115C9" w:rsidP="000946D3">
            <w:pPr>
              <w:rPr>
                <w:i/>
              </w:rPr>
            </w:pPr>
            <w:r w:rsidRPr="00E0664B">
              <w:rPr>
                <w:b/>
                <w:i/>
              </w:rPr>
              <w:t>Results</w:t>
            </w:r>
          </w:p>
        </w:tc>
      </w:tr>
      <w:tr w:rsidR="000115C9" w14:paraId="291125E8" w14:textId="77777777" w:rsidTr="00D7676B">
        <w:trPr>
          <w:tblHeader/>
        </w:trPr>
        <w:tc>
          <w:tcPr>
            <w:tcW w:w="9526" w:type="dxa"/>
            <w:tcBorders>
              <w:bottom w:val="nil"/>
            </w:tcBorders>
            <w:vAlign w:val="center"/>
          </w:tcPr>
          <w:p w14:paraId="606F4E06" w14:textId="68E3B5C6" w:rsidR="000115C9" w:rsidRPr="00E0664B" w:rsidRDefault="000115C9"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56416" w14:paraId="0A8B38A0" w14:textId="77777777" w:rsidTr="00D7676B">
        <w:trPr>
          <w:tblHeader/>
        </w:trPr>
        <w:tc>
          <w:tcPr>
            <w:tcW w:w="9526" w:type="dxa"/>
            <w:tcBorders>
              <w:top w:val="nil"/>
            </w:tcBorders>
            <w:vAlign w:val="center"/>
          </w:tcPr>
          <w:p w14:paraId="11E7F413" w14:textId="3C3EFD51" w:rsidR="00156416" w:rsidRPr="0015247B" w:rsidRDefault="007C7DD8" w:rsidP="000946D3">
            <w:pPr>
              <w:jc w:val="center"/>
            </w:pPr>
            <w:r>
              <w:rPr>
                <w:noProof/>
                <w:lang w:eastAsia="en-GB"/>
              </w:rPr>
              <w:drawing>
                <wp:inline distT="0" distB="0" distL="0" distR="0" wp14:anchorId="46B885FA" wp14:editId="2FF8B25F">
                  <wp:extent cx="5731514" cy="4417064"/>
                  <wp:effectExtent l="0" t="0" r="2536" b="2536"/>
                  <wp:docPr id="90"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4" cy="4417064"/>
                          </a:xfrm>
                          <a:prstGeom prst="rect">
                            <a:avLst/>
                          </a:prstGeom>
                          <a:noFill/>
                          <a:ln>
                            <a:noFill/>
                            <a:prstDash/>
                          </a:ln>
                        </pic:spPr>
                      </pic:pic>
                    </a:graphicData>
                  </a:graphic>
                </wp:inline>
              </w:drawing>
            </w:r>
          </w:p>
        </w:tc>
      </w:tr>
    </w:tbl>
    <w:p w14:paraId="1A07FCB0" w14:textId="77777777" w:rsidR="00156416" w:rsidRDefault="00156416" w:rsidP="00156416"/>
    <w:p w14:paraId="3F75A602"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6A2A5F7A" w14:textId="77777777" w:rsidTr="000946D3">
        <w:trPr>
          <w:tblHeader/>
        </w:trPr>
        <w:tc>
          <w:tcPr>
            <w:tcW w:w="9526" w:type="dxa"/>
            <w:shd w:val="clear" w:color="auto" w:fill="CCFFCC"/>
            <w:vAlign w:val="center"/>
          </w:tcPr>
          <w:p w14:paraId="1F6E6BCD" w14:textId="77777777" w:rsidR="00156416" w:rsidRPr="004065B1" w:rsidRDefault="00156416" w:rsidP="000946D3">
            <w:r w:rsidRPr="000A066E">
              <w:rPr>
                <w:b/>
              </w:rPr>
              <w:lastRenderedPageBreak/>
              <w:t>Action</w:t>
            </w:r>
          </w:p>
        </w:tc>
      </w:tr>
      <w:tr w:rsidR="000115C9" w14:paraId="258561FB" w14:textId="77777777" w:rsidTr="000946D3">
        <w:trPr>
          <w:tblHeader/>
        </w:trPr>
        <w:tc>
          <w:tcPr>
            <w:tcW w:w="9526" w:type="dxa"/>
            <w:vAlign w:val="center"/>
          </w:tcPr>
          <w:p w14:paraId="769DBA83" w14:textId="77777777" w:rsidR="000115C9" w:rsidRPr="00E0664B" w:rsidRDefault="000115C9" w:rsidP="000946D3">
            <w:pPr>
              <w:rPr>
                <w:i/>
              </w:rPr>
            </w:pPr>
            <w:r w:rsidRPr="00E0664B">
              <w:rPr>
                <w:i/>
              </w:rPr>
              <w:t>Switch off all controls and switch on only the “</w:t>
            </w:r>
            <w:r w:rsidR="005C6B84" w:rsidRPr="00E0664B">
              <w:rPr>
                <w:b/>
                <w:i/>
              </w:rPr>
              <w:t>Ships’ routeing systems and ferry routes</w:t>
            </w:r>
            <w:r w:rsidRPr="00E0664B">
              <w:rPr>
                <w:i/>
              </w:rPr>
              <w:t xml:space="preserve">” control. </w:t>
            </w:r>
          </w:p>
          <w:p w14:paraId="1C0922B6" w14:textId="02C16079" w:rsidR="000115C9" w:rsidRPr="0015247B" w:rsidRDefault="000115C9" w:rsidP="000946D3">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115C9" w14:paraId="4571D23A" w14:textId="77777777" w:rsidTr="00D7676B">
        <w:trPr>
          <w:tblHeader/>
        </w:trPr>
        <w:tc>
          <w:tcPr>
            <w:tcW w:w="9526" w:type="dxa"/>
            <w:tcBorders>
              <w:bottom w:val="single" w:sz="4" w:space="0" w:color="auto"/>
            </w:tcBorders>
            <w:shd w:val="clear" w:color="auto" w:fill="CCFFCC"/>
            <w:vAlign w:val="center"/>
          </w:tcPr>
          <w:p w14:paraId="090CA710" w14:textId="77777777" w:rsidR="000115C9" w:rsidRPr="004065B1" w:rsidRDefault="000115C9" w:rsidP="000946D3">
            <w:r w:rsidRPr="000A066E">
              <w:rPr>
                <w:b/>
              </w:rPr>
              <w:t>Results</w:t>
            </w:r>
          </w:p>
        </w:tc>
      </w:tr>
      <w:tr w:rsidR="000115C9" w14:paraId="5E713CA3" w14:textId="77777777" w:rsidTr="00D7676B">
        <w:trPr>
          <w:tblHeader/>
        </w:trPr>
        <w:tc>
          <w:tcPr>
            <w:tcW w:w="9526" w:type="dxa"/>
            <w:tcBorders>
              <w:bottom w:val="nil"/>
            </w:tcBorders>
            <w:vAlign w:val="center"/>
          </w:tcPr>
          <w:p w14:paraId="3A9AC480" w14:textId="4F9EB8E1" w:rsidR="000115C9" w:rsidRPr="00E0664B" w:rsidRDefault="000115C9"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56416" w14:paraId="074BCFC0" w14:textId="77777777" w:rsidTr="00D7676B">
        <w:trPr>
          <w:tblHeader/>
        </w:trPr>
        <w:tc>
          <w:tcPr>
            <w:tcW w:w="9526" w:type="dxa"/>
            <w:tcBorders>
              <w:top w:val="nil"/>
            </w:tcBorders>
            <w:vAlign w:val="center"/>
          </w:tcPr>
          <w:p w14:paraId="393026C3" w14:textId="78FD59E3" w:rsidR="00156416" w:rsidRPr="0015247B" w:rsidRDefault="007C7DD8" w:rsidP="000946D3">
            <w:pPr>
              <w:jc w:val="center"/>
            </w:pPr>
            <w:r>
              <w:rPr>
                <w:noProof/>
                <w:lang w:eastAsia="en-GB"/>
              </w:rPr>
              <w:drawing>
                <wp:inline distT="0" distB="0" distL="0" distR="0" wp14:anchorId="16C52C46" wp14:editId="25402E42">
                  <wp:extent cx="5731514" cy="4344671"/>
                  <wp:effectExtent l="0" t="0" r="2536" b="0"/>
                  <wp:docPr id="91"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4" cy="4344671"/>
                          </a:xfrm>
                          <a:prstGeom prst="rect">
                            <a:avLst/>
                          </a:prstGeom>
                          <a:noFill/>
                          <a:ln>
                            <a:noFill/>
                            <a:prstDash/>
                          </a:ln>
                        </pic:spPr>
                      </pic:pic>
                    </a:graphicData>
                  </a:graphic>
                </wp:inline>
              </w:drawing>
            </w:r>
            <w:r w:rsidR="00036CC9">
              <w:br/>
            </w:r>
          </w:p>
        </w:tc>
      </w:tr>
    </w:tbl>
    <w:p w14:paraId="026DA21D" w14:textId="77777777" w:rsidR="00156416" w:rsidRDefault="00156416" w:rsidP="00156416"/>
    <w:p w14:paraId="42F0F034"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F6EB45C" w14:textId="77777777" w:rsidTr="000946D3">
        <w:trPr>
          <w:tblHeader/>
        </w:trPr>
        <w:tc>
          <w:tcPr>
            <w:tcW w:w="9526" w:type="dxa"/>
            <w:shd w:val="clear" w:color="auto" w:fill="CCFFCC"/>
            <w:vAlign w:val="center"/>
          </w:tcPr>
          <w:p w14:paraId="303BC12D" w14:textId="77777777" w:rsidR="00156416" w:rsidRPr="004065B1" w:rsidRDefault="00156416" w:rsidP="000946D3">
            <w:r w:rsidRPr="000A066E">
              <w:rPr>
                <w:b/>
              </w:rPr>
              <w:lastRenderedPageBreak/>
              <w:t>Action</w:t>
            </w:r>
          </w:p>
        </w:tc>
      </w:tr>
      <w:tr w:rsidR="000115C9" w14:paraId="432FB32E" w14:textId="77777777" w:rsidTr="000946D3">
        <w:trPr>
          <w:tblHeader/>
        </w:trPr>
        <w:tc>
          <w:tcPr>
            <w:tcW w:w="9526" w:type="dxa"/>
            <w:vAlign w:val="center"/>
          </w:tcPr>
          <w:p w14:paraId="550A2588" w14:textId="77777777" w:rsidR="000115C9" w:rsidRPr="00E0664B" w:rsidRDefault="000115C9" w:rsidP="000946D3">
            <w:pPr>
              <w:rPr>
                <w:i/>
              </w:rPr>
            </w:pPr>
            <w:r w:rsidRPr="00E0664B">
              <w:rPr>
                <w:i/>
              </w:rPr>
              <w:t>Switch off all controls and switch on only the “</w:t>
            </w:r>
            <w:r w:rsidR="005C6B84" w:rsidRPr="00E0664B">
              <w:rPr>
                <w:b/>
                <w:i/>
              </w:rPr>
              <w:t>Archipelagic sea lanes</w:t>
            </w:r>
            <w:r w:rsidRPr="00E0664B">
              <w:rPr>
                <w:i/>
              </w:rPr>
              <w:t xml:space="preserve">” control. </w:t>
            </w:r>
          </w:p>
          <w:p w14:paraId="014EB2D8" w14:textId="17276F0D" w:rsidR="000115C9" w:rsidRPr="0015247B" w:rsidRDefault="000115C9" w:rsidP="000946D3">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115C9" w14:paraId="61706E23" w14:textId="77777777" w:rsidTr="00D7676B">
        <w:trPr>
          <w:tblHeader/>
        </w:trPr>
        <w:tc>
          <w:tcPr>
            <w:tcW w:w="9526" w:type="dxa"/>
            <w:tcBorders>
              <w:bottom w:val="single" w:sz="4" w:space="0" w:color="auto"/>
            </w:tcBorders>
            <w:shd w:val="clear" w:color="auto" w:fill="CCFFCC"/>
            <w:vAlign w:val="center"/>
          </w:tcPr>
          <w:p w14:paraId="17F9B3B9" w14:textId="77777777" w:rsidR="000115C9" w:rsidRPr="004065B1" w:rsidRDefault="000115C9" w:rsidP="000946D3">
            <w:r w:rsidRPr="000A066E">
              <w:rPr>
                <w:b/>
              </w:rPr>
              <w:t>Results</w:t>
            </w:r>
          </w:p>
        </w:tc>
      </w:tr>
      <w:tr w:rsidR="000115C9" w14:paraId="36BDF85E" w14:textId="77777777" w:rsidTr="00D7676B">
        <w:trPr>
          <w:tblHeader/>
        </w:trPr>
        <w:tc>
          <w:tcPr>
            <w:tcW w:w="9526" w:type="dxa"/>
            <w:tcBorders>
              <w:bottom w:val="nil"/>
            </w:tcBorders>
            <w:vAlign w:val="center"/>
          </w:tcPr>
          <w:p w14:paraId="313E1BD1" w14:textId="5EDC1200" w:rsidR="000115C9" w:rsidRPr="00E0664B" w:rsidRDefault="000115C9"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r w:rsidR="009C386B">
              <w:rPr>
                <w:i/>
              </w:rPr>
              <w:t>.</w:t>
            </w:r>
          </w:p>
        </w:tc>
      </w:tr>
      <w:tr w:rsidR="00156416" w14:paraId="368FE844" w14:textId="77777777" w:rsidTr="00D7676B">
        <w:trPr>
          <w:tblHeader/>
        </w:trPr>
        <w:tc>
          <w:tcPr>
            <w:tcW w:w="9526" w:type="dxa"/>
            <w:tcBorders>
              <w:top w:val="nil"/>
            </w:tcBorders>
            <w:vAlign w:val="center"/>
          </w:tcPr>
          <w:p w14:paraId="30EE0704" w14:textId="78EFC3DC" w:rsidR="00156416" w:rsidRPr="0015247B" w:rsidRDefault="007C7DD8" w:rsidP="000946D3">
            <w:pPr>
              <w:jc w:val="center"/>
            </w:pPr>
            <w:commentRangeStart w:id="1070"/>
            <w:r>
              <w:rPr>
                <w:noProof/>
                <w:lang w:eastAsia="en-GB"/>
              </w:rPr>
              <w:drawing>
                <wp:inline distT="0" distB="0" distL="0" distR="0" wp14:anchorId="09DA0590" wp14:editId="0C142CCC">
                  <wp:extent cx="5731514" cy="4404993"/>
                  <wp:effectExtent l="0" t="0" r="2536" b="0"/>
                  <wp:docPr id="110"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4" cy="4404993"/>
                          </a:xfrm>
                          <a:prstGeom prst="rect">
                            <a:avLst/>
                          </a:prstGeom>
                          <a:noFill/>
                          <a:ln>
                            <a:noFill/>
                            <a:prstDash/>
                          </a:ln>
                        </pic:spPr>
                      </pic:pic>
                    </a:graphicData>
                  </a:graphic>
                </wp:inline>
              </w:drawing>
            </w:r>
            <w:commentRangeEnd w:id="1070"/>
            <w:r w:rsidR="005F71C7">
              <w:rPr>
                <w:rStyle w:val="CommentReference"/>
                <w:snapToGrid/>
                <w:color w:val="000000"/>
              </w:rPr>
              <w:commentReference w:id="1070"/>
            </w:r>
            <w:r w:rsidR="00036CC9">
              <w:br/>
            </w:r>
          </w:p>
        </w:tc>
      </w:tr>
    </w:tbl>
    <w:p w14:paraId="49CE3AF1" w14:textId="77777777" w:rsidR="00156416" w:rsidRDefault="00156416" w:rsidP="00156416"/>
    <w:p w14:paraId="07B7F8E9"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755BC071" w14:textId="77777777" w:rsidTr="000946D3">
        <w:trPr>
          <w:tblHeader/>
        </w:trPr>
        <w:tc>
          <w:tcPr>
            <w:tcW w:w="9526" w:type="dxa"/>
            <w:shd w:val="clear" w:color="auto" w:fill="CCFFCC"/>
            <w:vAlign w:val="center"/>
          </w:tcPr>
          <w:p w14:paraId="37D4AF74" w14:textId="77777777" w:rsidR="00156416" w:rsidRPr="004065B1" w:rsidRDefault="00156416" w:rsidP="000946D3">
            <w:r w:rsidRPr="000A066E">
              <w:rPr>
                <w:b/>
              </w:rPr>
              <w:lastRenderedPageBreak/>
              <w:t>Action</w:t>
            </w:r>
          </w:p>
        </w:tc>
      </w:tr>
      <w:tr w:rsidR="000115C9" w14:paraId="37B8972B" w14:textId="77777777" w:rsidTr="000946D3">
        <w:trPr>
          <w:tblHeader/>
        </w:trPr>
        <w:tc>
          <w:tcPr>
            <w:tcW w:w="9526" w:type="dxa"/>
            <w:vAlign w:val="center"/>
          </w:tcPr>
          <w:p w14:paraId="5BF29DF1" w14:textId="77777777" w:rsidR="000115C9" w:rsidRPr="00E0664B" w:rsidRDefault="000115C9" w:rsidP="000946D3">
            <w:pPr>
              <w:rPr>
                <w:i/>
              </w:rPr>
            </w:pPr>
            <w:r w:rsidRPr="00E0664B">
              <w:rPr>
                <w:i/>
              </w:rPr>
              <w:t>Switch off all controls and switch on only the “</w:t>
            </w:r>
            <w:r w:rsidR="005C6B84" w:rsidRPr="00E0664B">
              <w:rPr>
                <w:b/>
                <w:i/>
              </w:rPr>
              <w:t>Miscellaneous</w:t>
            </w:r>
            <w:r w:rsidRPr="00E0664B">
              <w:rPr>
                <w:i/>
              </w:rPr>
              <w:t xml:space="preserve">” control. </w:t>
            </w:r>
          </w:p>
          <w:p w14:paraId="05A2202A" w14:textId="3BAB6065" w:rsidR="000115C9" w:rsidRPr="00E0664B" w:rsidRDefault="000115C9" w:rsidP="000946D3">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115C9" w14:paraId="7B763386" w14:textId="77777777" w:rsidTr="00D7676B">
        <w:trPr>
          <w:tblHeader/>
        </w:trPr>
        <w:tc>
          <w:tcPr>
            <w:tcW w:w="9526" w:type="dxa"/>
            <w:tcBorders>
              <w:bottom w:val="single" w:sz="4" w:space="0" w:color="auto"/>
            </w:tcBorders>
            <w:shd w:val="clear" w:color="auto" w:fill="CCFFCC"/>
            <w:vAlign w:val="center"/>
          </w:tcPr>
          <w:p w14:paraId="3F8C1108" w14:textId="77777777" w:rsidR="000115C9" w:rsidRPr="004065B1" w:rsidRDefault="000115C9" w:rsidP="000946D3">
            <w:r w:rsidRPr="000A066E">
              <w:rPr>
                <w:b/>
              </w:rPr>
              <w:t>Results</w:t>
            </w:r>
          </w:p>
        </w:tc>
      </w:tr>
      <w:tr w:rsidR="000115C9" w14:paraId="1DF691FE" w14:textId="77777777" w:rsidTr="00D7676B">
        <w:trPr>
          <w:tblHeader/>
        </w:trPr>
        <w:tc>
          <w:tcPr>
            <w:tcW w:w="9526" w:type="dxa"/>
            <w:tcBorders>
              <w:bottom w:val="nil"/>
            </w:tcBorders>
            <w:vAlign w:val="center"/>
          </w:tcPr>
          <w:p w14:paraId="00A390CC" w14:textId="389DC6BA" w:rsidR="000115C9" w:rsidRPr="00E0664B" w:rsidRDefault="000115C9"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r w:rsidR="009C386B">
              <w:rPr>
                <w:i/>
              </w:rPr>
              <w:t>.</w:t>
            </w:r>
          </w:p>
        </w:tc>
      </w:tr>
      <w:tr w:rsidR="00156416" w14:paraId="4495EE66" w14:textId="77777777" w:rsidTr="00D7676B">
        <w:trPr>
          <w:tblHeader/>
        </w:trPr>
        <w:tc>
          <w:tcPr>
            <w:tcW w:w="9526" w:type="dxa"/>
            <w:tcBorders>
              <w:top w:val="nil"/>
            </w:tcBorders>
            <w:vAlign w:val="center"/>
          </w:tcPr>
          <w:p w14:paraId="174B7360" w14:textId="6CFDE035" w:rsidR="00156416" w:rsidRPr="0015247B" w:rsidRDefault="007C7DD8" w:rsidP="000946D3">
            <w:pPr>
              <w:jc w:val="center"/>
            </w:pPr>
            <w:r>
              <w:rPr>
                <w:noProof/>
                <w:lang w:eastAsia="en-GB"/>
              </w:rPr>
              <w:drawing>
                <wp:inline distT="0" distB="0" distL="0" distR="0" wp14:anchorId="088D7769" wp14:editId="362AA633">
                  <wp:extent cx="5731514" cy="4397377"/>
                  <wp:effectExtent l="0" t="0" r="2536" b="3173"/>
                  <wp:docPr id="114"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4" cy="4397377"/>
                          </a:xfrm>
                          <a:prstGeom prst="rect">
                            <a:avLst/>
                          </a:prstGeom>
                          <a:noFill/>
                          <a:ln>
                            <a:noFill/>
                            <a:prstDash/>
                          </a:ln>
                        </pic:spPr>
                      </pic:pic>
                    </a:graphicData>
                  </a:graphic>
                </wp:inline>
              </w:drawing>
            </w:r>
            <w:r w:rsidR="00036CC9">
              <w:br/>
            </w:r>
          </w:p>
        </w:tc>
      </w:tr>
    </w:tbl>
    <w:p w14:paraId="46E789F2" w14:textId="77777777" w:rsidR="00156416" w:rsidRDefault="00156416" w:rsidP="00156416"/>
    <w:p w14:paraId="3BA3E4A0" w14:textId="77777777" w:rsidR="00156416" w:rsidRDefault="00156416" w:rsidP="00156416">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56416" w14:paraId="5FC96AAD" w14:textId="77777777" w:rsidTr="000946D3">
        <w:trPr>
          <w:tblHeader/>
        </w:trPr>
        <w:tc>
          <w:tcPr>
            <w:tcW w:w="9526" w:type="dxa"/>
            <w:shd w:val="clear" w:color="auto" w:fill="CCFFCC"/>
            <w:vAlign w:val="center"/>
          </w:tcPr>
          <w:p w14:paraId="1986B48E" w14:textId="77777777" w:rsidR="00156416" w:rsidRPr="004065B1" w:rsidRDefault="00156416" w:rsidP="000946D3">
            <w:r w:rsidRPr="000A066E">
              <w:rPr>
                <w:b/>
              </w:rPr>
              <w:lastRenderedPageBreak/>
              <w:t>Action</w:t>
            </w:r>
          </w:p>
        </w:tc>
      </w:tr>
      <w:tr w:rsidR="000115C9" w14:paraId="6F633950" w14:textId="77777777" w:rsidTr="000946D3">
        <w:trPr>
          <w:tblHeader/>
        </w:trPr>
        <w:tc>
          <w:tcPr>
            <w:tcW w:w="9526" w:type="dxa"/>
            <w:vAlign w:val="center"/>
          </w:tcPr>
          <w:p w14:paraId="4D0E4670" w14:textId="2D04BD79" w:rsidR="005C6B84" w:rsidRPr="00E0664B" w:rsidRDefault="005C6B84" w:rsidP="005C6B84">
            <w:pPr>
              <w:rPr>
                <w:i/>
              </w:rPr>
            </w:pPr>
            <w:r w:rsidRPr="00E0664B">
              <w:rPr>
                <w:i/>
              </w:rPr>
              <w:t xml:space="preserve">Load all </w:t>
            </w:r>
            <w:r w:rsidR="00A20C53">
              <w:rPr>
                <w:i/>
              </w:rPr>
              <w:t>datasets</w:t>
            </w:r>
            <w:r w:rsidR="00A20C53" w:rsidRPr="00E0664B">
              <w:rPr>
                <w:i/>
              </w:rPr>
              <w:t xml:space="preserve"> </w:t>
            </w:r>
            <w:r w:rsidRPr="00E0664B">
              <w:rPr>
                <w:i/>
              </w:rPr>
              <w:t>from</w:t>
            </w:r>
            <w:r w:rsidR="00A20C53">
              <w:rPr>
                <w:i/>
              </w:rPr>
              <w:t xml:space="preserve"> the exchange set </w:t>
            </w:r>
            <w:proofErr w:type="spellStart"/>
            <w:r w:rsidR="00A20C53">
              <w:rPr>
                <w:b/>
                <w:bCs/>
                <w:i/>
              </w:rPr>
              <w:t>PowerUp</w:t>
            </w:r>
            <w:proofErr w:type="spellEnd"/>
            <w:r w:rsidRPr="00E0664B">
              <w:rPr>
                <w:i/>
              </w:rPr>
              <w:t xml:space="preserve"> </w:t>
            </w:r>
          </w:p>
          <w:p w14:paraId="37B11D7D" w14:textId="77777777" w:rsidR="005C6B84" w:rsidRPr="00E0664B" w:rsidRDefault="005C6B84" w:rsidP="005C6B84">
            <w:pPr>
              <w:rPr>
                <w:i/>
              </w:rPr>
            </w:pPr>
            <w:r w:rsidRPr="00E0664B">
              <w:rPr>
                <w:i/>
              </w:rPr>
              <w:t>Centre the display on position 32°28.500’ S  60°59.000’ E and then zoom in to a scale of 1:20,000</w:t>
            </w:r>
          </w:p>
          <w:p w14:paraId="20C52658" w14:textId="77777777" w:rsidR="005C6B84" w:rsidRPr="00E0664B" w:rsidRDefault="005C6B84" w:rsidP="005C6B84">
            <w:pPr>
              <w:rPr>
                <w:i/>
              </w:rPr>
            </w:pPr>
            <w:r w:rsidRPr="00E0664B">
              <w:rPr>
                <w:i/>
              </w:rPr>
              <w:t>Switch off all controls and switch on only the “</w:t>
            </w:r>
            <w:r w:rsidRPr="00E0664B">
              <w:rPr>
                <w:b/>
                <w:i/>
              </w:rPr>
              <w:t>Chart scale boundaries</w:t>
            </w:r>
            <w:r w:rsidRPr="00E0664B">
              <w:rPr>
                <w:i/>
              </w:rPr>
              <w:t xml:space="preserve">” control. </w:t>
            </w:r>
          </w:p>
          <w:p w14:paraId="465CC0F4" w14:textId="29E59F41" w:rsidR="000115C9" w:rsidRPr="00E0664B" w:rsidRDefault="005C6B84" w:rsidP="005C6B84">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115C9" w14:paraId="64489CCC" w14:textId="77777777" w:rsidTr="00D7676B">
        <w:trPr>
          <w:tblHeader/>
        </w:trPr>
        <w:tc>
          <w:tcPr>
            <w:tcW w:w="9526" w:type="dxa"/>
            <w:tcBorders>
              <w:bottom w:val="single" w:sz="4" w:space="0" w:color="auto"/>
            </w:tcBorders>
            <w:shd w:val="clear" w:color="auto" w:fill="CCFFCC"/>
            <w:vAlign w:val="center"/>
          </w:tcPr>
          <w:p w14:paraId="4C9AA8C0" w14:textId="77777777" w:rsidR="000115C9" w:rsidRPr="004065B1" w:rsidRDefault="000115C9" w:rsidP="000946D3">
            <w:r w:rsidRPr="000A066E">
              <w:rPr>
                <w:b/>
              </w:rPr>
              <w:t>Results</w:t>
            </w:r>
          </w:p>
        </w:tc>
      </w:tr>
      <w:tr w:rsidR="000115C9" w14:paraId="2BA80D2E" w14:textId="77777777" w:rsidTr="00D7676B">
        <w:trPr>
          <w:tblHeader/>
        </w:trPr>
        <w:tc>
          <w:tcPr>
            <w:tcW w:w="9526" w:type="dxa"/>
            <w:tcBorders>
              <w:bottom w:val="nil"/>
            </w:tcBorders>
            <w:vAlign w:val="center"/>
          </w:tcPr>
          <w:p w14:paraId="50B43026" w14:textId="691B4159" w:rsidR="000115C9" w:rsidRPr="00E0664B" w:rsidRDefault="000115C9"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56416" w14:paraId="66F9BCD6" w14:textId="77777777" w:rsidTr="00D7676B">
        <w:trPr>
          <w:tblHeader/>
        </w:trPr>
        <w:tc>
          <w:tcPr>
            <w:tcW w:w="9526" w:type="dxa"/>
            <w:tcBorders>
              <w:top w:val="nil"/>
            </w:tcBorders>
            <w:vAlign w:val="center"/>
          </w:tcPr>
          <w:p w14:paraId="690E5C59" w14:textId="5AEB228F" w:rsidR="00156416" w:rsidRPr="00357E05" w:rsidRDefault="00CA79D6" w:rsidP="000946D3">
            <w:pPr>
              <w:jc w:val="center"/>
              <w:rPr>
                <w:b/>
              </w:rPr>
            </w:pPr>
            <w:r w:rsidRPr="00CA79D6">
              <w:rPr>
                <w:noProof/>
                <w:lang w:eastAsia="en-GB"/>
              </w:rPr>
              <w:drawing>
                <wp:inline distT="0" distB="0" distL="0" distR="0" wp14:anchorId="1D6F5089" wp14:editId="056433E3">
                  <wp:extent cx="5869385" cy="5401993"/>
                  <wp:effectExtent l="0" t="0" r="0" b="8255"/>
                  <wp:docPr id="239" name="Picture 239" descr="C:\msdokut\STANDARDIT\IHO\ENCWG\Drafting 4.0.2 after Mar2016\New picture originals 23mar2016\3.1.4 pic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sdokut\STANDARDIT\IHO\ENCWG\Drafting 4.0.2 after Mar2016\New picture originals 23mar2016\3.1.4 picture 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4007" cy="5406247"/>
                          </a:xfrm>
                          <a:prstGeom prst="rect">
                            <a:avLst/>
                          </a:prstGeom>
                          <a:noFill/>
                          <a:ln>
                            <a:noFill/>
                          </a:ln>
                        </pic:spPr>
                      </pic:pic>
                    </a:graphicData>
                  </a:graphic>
                </wp:inline>
              </w:drawing>
            </w:r>
            <w:r w:rsidR="00036CC9">
              <w:br/>
            </w:r>
            <w:proofErr w:type="spellStart"/>
            <w:r w:rsidR="007C7DD8">
              <w:rPr>
                <w:b/>
              </w:rPr>
              <w:t>tbd</w:t>
            </w:r>
            <w:proofErr w:type="spellEnd"/>
          </w:p>
        </w:tc>
      </w:tr>
    </w:tbl>
    <w:p w14:paraId="15CE5D46" w14:textId="77777777" w:rsidR="00156416" w:rsidRDefault="00156416" w:rsidP="00156416"/>
    <w:p w14:paraId="0BC98C83" w14:textId="77777777" w:rsidR="00A20C53" w:rsidRDefault="00A20C53">
      <w:pPr>
        <w:widowControl/>
        <w:spacing w:line="240" w:lineRule="auto"/>
        <w:jc w:val="left"/>
        <w:rPr>
          <w:b/>
        </w:rPr>
      </w:pPr>
      <w:r>
        <w:br w:type="page"/>
      </w:r>
    </w:p>
    <w:p w14:paraId="49E6AB68" w14:textId="77777777" w:rsidR="007C17D2" w:rsidRDefault="007C17D2" w:rsidP="00A20C53">
      <w:pPr>
        <w:rPr>
          <w:b/>
          <w:bCs/>
        </w:rPr>
      </w:pPr>
    </w:p>
    <w:p w14:paraId="447FD827" w14:textId="77777777" w:rsidR="007C17D2" w:rsidRDefault="007C17D2" w:rsidP="007C17D2">
      <w:pPr>
        <w:rPr>
          <w:b/>
          <w:bCs/>
        </w:rPr>
      </w:pPr>
      <w:bookmarkStart w:id="1071" w:name="_Hlk127203228"/>
      <w:r>
        <w:rPr>
          <w:b/>
          <w:bCs/>
        </w:rPr>
        <w:t>ECDIS Display of features not included in IMO Standard Layers.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7C17D2" w14:paraId="7F62A726" w14:textId="77777777" w:rsidTr="00357E05">
        <w:trPr>
          <w:trHeight w:val="454"/>
          <w:tblHeader/>
        </w:trPr>
        <w:tc>
          <w:tcPr>
            <w:tcW w:w="2381" w:type="dxa"/>
            <w:shd w:val="clear" w:color="auto" w:fill="CCFFCC"/>
            <w:vAlign w:val="center"/>
          </w:tcPr>
          <w:p w14:paraId="0D4BF21B" w14:textId="77777777" w:rsidR="007C17D2" w:rsidRPr="004065B1" w:rsidRDefault="007C17D2" w:rsidP="00280DEE">
            <w:r w:rsidRPr="000A066E">
              <w:rPr>
                <w:b/>
              </w:rPr>
              <w:t>Test Reference</w:t>
            </w:r>
          </w:p>
        </w:tc>
        <w:tc>
          <w:tcPr>
            <w:tcW w:w="2381" w:type="dxa"/>
            <w:shd w:val="clear" w:color="auto" w:fill="CCFFCC"/>
            <w:vAlign w:val="center"/>
          </w:tcPr>
          <w:p w14:paraId="3593A53D" w14:textId="2015813D" w:rsidR="007C17D2" w:rsidRPr="004065B1" w:rsidRDefault="003D489E" w:rsidP="00280DEE">
            <w:proofErr w:type="spellStart"/>
            <w:r>
              <w:t>Unclassified</w:t>
            </w:r>
            <w:r w:rsidR="008F067A">
              <w:t>Features</w:t>
            </w:r>
            <w:proofErr w:type="spellEnd"/>
            <w:r>
              <w:t xml:space="preserve"> </w:t>
            </w:r>
          </w:p>
        </w:tc>
        <w:tc>
          <w:tcPr>
            <w:tcW w:w="2382" w:type="dxa"/>
            <w:shd w:val="clear" w:color="auto" w:fill="CCFFCC"/>
            <w:vAlign w:val="center"/>
          </w:tcPr>
          <w:p w14:paraId="7C36EE2C" w14:textId="77777777" w:rsidR="007C17D2" w:rsidRPr="004065B1" w:rsidRDefault="007C17D2" w:rsidP="00280DEE">
            <w:r w:rsidRPr="000A066E">
              <w:rPr>
                <w:b/>
              </w:rPr>
              <w:t>IHO Reference</w:t>
            </w:r>
          </w:p>
        </w:tc>
        <w:tc>
          <w:tcPr>
            <w:tcW w:w="2382" w:type="dxa"/>
            <w:shd w:val="clear" w:color="auto" w:fill="CCFFCC"/>
            <w:vAlign w:val="center"/>
          </w:tcPr>
          <w:p w14:paraId="625C0618" w14:textId="77777777" w:rsidR="007C17D2" w:rsidRPr="004065B1" w:rsidRDefault="007C17D2" w:rsidP="00280DEE">
            <w:r>
              <w:t>(</w:t>
            </w:r>
            <w:r w:rsidRPr="00413780">
              <w:t>S-</w:t>
            </w:r>
            <w:r>
              <w:t>100</w:t>
            </w:r>
            <w:r w:rsidRPr="00413780">
              <w:t xml:space="preserve"> Part </w:t>
            </w:r>
            <w:r>
              <w:t>9/</w:t>
            </w:r>
            <w:r w:rsidRPr="00413780">
              <w:t>S-</w:t>
            </w:r>
            <w:r>
              <w:t>98</w:t>
            </w:r>
            <w:r w:rsidRPr="00413780">
              <w:t>)</w:t>
            </w:r>
          </w:p>
        </w:tc>
      </w:tr>
      <w:tr w:rsidR="007C17D2" w14:paraId="28B396AE" w14:textId="77777777" w:rsidTr="00357E05">
        <w:trPr>
          <w:tblHeader/>
        </w:trPr>
        <w:tc>
          <w:tcPr>
            <w:tcW w:w="9526" w:type="dxa"/>
            <w:gridSpan w:val="4"/>
            <w:shd w:val="clear" w:color="auto" w:fill="CCFFCC"/>
            <w:vAlign w:val="center"/>
          </w:tcPr>
          <w:p w14:paraId="06B3543F" w14:textId="77777777" w:rsidR="007C17D2" w:rsidRDefault="007C17D2" w:rsidP="00280DEE">
            <w:r w:rsidRPr="000A066E">
              <w:rPr>
                <w:b/>
              </w:rPr>
              <w:t>Test description</w:t>
            </w:r>
          </w:p>
        </w:tc>
      </w:tr>
      <w:tr w:rsidR="007C17D2" w14:paraId="33A9C8B3" w14:textId="77777777" w:rsidTr="00280DEE">
        <w:trPr>
          <w:tblHeader/>
        </w:trPr>
        <w:tc>
          <w:tcPr>
            <w:tcW w:w="9526" w:type="dxa"/>
            <w:gridSpan w:val="4"/>
            <w:vAlign w:val="center"/>
          </w:tcPr>
          <w:p w14:paraId="0CA867FB" w14:textId="46F6985B" w:rsidR="007C17D2" w:rsidRPr="003D489E" w:rsidRDefault="003D489E" w:rsidP="003D489E">
            <w:pPr>
              <w:rPr>
                <w:i/>
              </w:rPr>
            </w:pPr>
            <w:r>
              <w:rPr>
                <w:i/>
              </w:rPr>
              <w:t>The purpose of the test is to verify that the ECDIS is able to portray all features which are not assigned into IMO categories of Base, Standard or Other. An exhaustive collection of these features is contained in the dataset 101AA00UNCLASS.000</w:t>
            </w:r>
          </w:p>
        </w:tc>
      </w:tr>
      <w:tr w:rsidR="007C17D2" w14:paraId="7997A28A" w14:textId="77777777" w:rsidTr="00357E05">
        <w:trPr>
          <w:tblHeader/>
        </w:trPr>
        <w:tc>
          <w:tcPr>
            <w:tcW w:w="9526" w:type="dxa"/>
            <w:gridSpan w:val="4"/>
            <w:shd w:val="clear" w:color="auto" w:fill="CCFFCC"/>
            <w:vAlign w:val="center"/>
          </w:tcPr>
          <w:p w14:paraId="13853D91" w14:textId="77777777" w:rsidR="007C17D2" w:rsidRPr="004065B1" w:rsidRDefault="007C17D2" w:rsidP="00280DEE">
            <w:r w:rsidRPr="000A066E">
              <w:rPr>
                <w:b/>
              </w:rPr>
              <w:t>Setup</w:t>
            </w:r>
          </w:p>
        </w:tc>
      </w:tr>
      <w:tr w:rsidR="007C17D2" w14:paraId="4F541A68" w14:textId="77777777" w:rsidTr="00280DEE">
        <w:trPr>
          <w:tblHeader/>
        </w:trPr>
        <w:tc>
          <w:tcPr>
            <w:tcW w:w="9526" w:type="dxa"/>
            <w:gridSpan w:val="4"/>
            <w:vAlign w:val="center"/>
          </w:tcPr>
          <w:p w14:paraId="4943712F" w14:textId="77777777" w:rsidR="007C17D2" w:rsidRDefault="007C17D2" w:rsidP="00280DEE">
            <w:pPr>
              <w:jc w:val="left"/>
              <w:rPr>
                <w:i/>
              </w:rPr>
            </w:pPr>
          </w:p>
          <w:p w14:paraId="3B59E507" w14:textId="62C0DB89" w:rsidR="007C17D2" w:rsidRDefault="003D489E" w:rsidP="00280DEE">
            <w:pPr>
              <w:jc w:val="left"/>
              <w:rPr>
                <w:i/>
              </w:rPr>
            </w:pPr>
            <w:r>
              <w:rPr>
                <w:i/>
              </w:rPr>
              <w:t xml:space="preserve">Load the exchange set </w:t>
            </w:r>
            <w:proofErr w:type="spellStart"/>
            <w:r w:rsidRPr="00430686">
              <w:rPr>
                <w:b/>
                <w:bCs/>
                <w:i/>
              </w:rPr>
              <w:t>DisplayUnclassified</w:t>
            </w:r>
            <w:proofErr w:type="spellEnd"/>
            <w:r>
              <w:rPr>
                <w:i/>
              </w:rPr>
              <w:t xml:space="preserve"> (dataset 101AA00UNCLASS.000) with the following settings:</w:t>
            </w:r>
          </w:p>
          <w:p w14:paraId="65817EDF" w14:textId="77777777" w:rsidR="003D489E" w:rsidRPr="00E012C8" w:rsidRDefault="003D489E">
            <w:pPr>
              <w:pStyle w:val="ListParagraph"/>
              <w:numPr>
                <w:ilvl w:val="0"/>
                <w:numId w:val="19"/>
              </w:numPr>
              <w:rPr>
                <w:i/>
              </w:rPr>
            </w:pPr>
            <w:r w:rsidRPr="00E012C8">
              <w:rPr>
                <w:i/>
              </w:rPr>
              <w:t>Select Display Category Other</w:t>
            </w:r>
          </w:p>
          <w:p w14:paraId="33ED0DD9" w14:textId="77777777" w:rsidR="003D489E" w:rsidRPr="00E012C8" w:rsidRDefault="003D489E">
            <w:pPr>
              <w:pStyle w:val="ListParagraph"/>
              <w:numPr>
                <w:ilvl w:val="0"/>
                <w:numId w:val="19"/>
              </w:numPr>
              <w:rPr>
                <w:i/>
              </w:rPr>
            </w:pPr>
            <w:r w:rsidRPr="00E012C8">
              <w:rPr>
                <w:i/>
              </w:rPr>
              <w:t>Set the Safety Contour value to 10 m</w:t>
            </w:r>
          </w:p>
          <w:p w14:paraId="283919B2" w14:textId="77777777" w:rsidR="003D489E" w:rsidRPr="00E012C8" w:rsidRDefault="003D489E">
            <w:pPr>
              <w:pStyle w:val="ListParagraph"/>
              <w:numPr>
                <w:ilvl w:val="0"/>
                <w:numId w:val="19"/>
              </w:numPr>
              <w:rPr>
                <w:i/>
              </w:rPr>
            </w:pPr>
            <w:r w:rsidRPr="00E012C8">
              <w:rPr>
                <w:i/>
              </w:rPr>
              <w:t xml:space="preserve">Set the Safety Depth  value to 10 m </w:t>
            </w:r>
          </w:p>
          <w:p w14:paraId="319B8FAA" w14:textId="77777777" w:rsidR="003D489E" w:rsidRPr="00E012C8" w:rsidRDefault="003D489E">
            <w:pPr>
              <w:pStyle w:val="ListParagraph"/>
              <w:numPr>
                <w:ilvl w:val="0"/>
                <w:numId w:val="19"/>
              </w:numPr>
              <w:rPr>
                <w:i/>
              </w:rPr>
            </w:pPr>
            <w:r w:rsidRPr="00E012C8">
              <w:rPr>
                <w:i/>
              </w:rPr>
              <w:t>Select Symbolized Boundaries</w:t>
            </w:r>
          </w:p>
          <w:p w14:paraId="1BB30777" w14:textId="3E321AE6" w:rsidR="003D489E" w:rsidRDefault="003D489E" w:rsidP="00280DEE">
            <w:pPr>
              <w:jc w:val="left"/>
              <w:rPr>
                <w:i/>
              </w:rPr>
            </w:pPr>
          </w:p>
          <w:p w14:paraId="233ECC03" w14:textId="77777777" w:rsidR="003D489E" w:rsidRDefault="003D489E" w:rsidP="00280DEE">
            <w:pPr>
              <w:jc w:val="left"/>
              <w:rPr>
                <w:i/>
              </w:rPr>
            </w:pPr>
          </w:p>
          <w:p w14:paraId="02B405EE" w14:textId="77777777" w:rsidR="007C17D2" w:rsidRPr="00EF287F" w:rsidRDefault="007C17D2" w:rsidP="00280DEE">
            <w:pPr>
              <w:jc w:val="left"/>
              <w:rPr>
                <w:i/>
              </w:rPr>
            </w:pPr>
          </w:p>
        </w:tc>
      </w:tr>
      <w:tr w:rsidR="007C17D2" w14:paraId="73475845" w14:textId="77777777" w:rsidTr="00357E05">
        <w:trPr>
          <w:tblHeader/>
        </w:trPr>
        <w:tc>
          <w:tcPr>
            <w:tcW w:w="9526" w:type="dxa"/>
            <w:gridSpan w:val="4"/>
            <w:shd w:val="clear" w:color="auto" w:fill="CCFFCC"/>
            <w:vAlign w:val="center"/>
          </w:tcPr>
          <w:p w14:paraId="6885E24B" w14:textId="77777777" w:rsidR="007C17D2" w:rsidRPr="004065B1" w:rsidRDefault="007C17D2" w:rsidP="00280DEE">
            <w:r w:rsidRPr="000A066E">
              <w:rPr>
                <w:b/>
              </w:rPr>
              <w:t>Action</w:t>
            </w:r>
          </w:p>
        </w:tc>
      </w:tr>
      <w:tr w:rsidR="007C17D2" w14:paraId="18D1A389" w14:textId="77777777" w:rsidTr="00280DEE">
        <w:trPr>
          <w:tblHeader/>
        </w:trPr>
        <w:tc>
          <w:tcPr>
            <w:tcW w:w="9526" w:type="dxa"/>
            <w:gridSpan w:val="4"/>
            <w:vAlign w:val="center"/>
          </w:tcPr>
          <w:p w14:paraId="13124708" w14:textId="562BF7FD" w:rsidR="007C17D2" w:rsidRDefault="007C17D2" w:rsidP="00280DEE">
            <w:pPr>
              <w:rPr>
                <w:i/>
              </w:rPr>
            </w:pPr>
          </w:p>
          <w:p w14:paraId="3F3BAA0A" w14:textId="7613EC86" w:rsidR="007C17D2" w:rsidRDefault="003D489E" w:rsidP="00280DEE">
            <w:pPr>
              <w:rPr>
                <w:i/>
              </w:rPr>
            </w:pPr>
            <w:r w:rsidRPr="003D489E">
              <w:rPr>
                <w:i/>
              </w:rPr>
              <w:t>Switch on Other Display</w:t>
            </w:r>
            <w:r>
              <w:rPr>
                <w:i/>
              </w:rPr>
              <w:t>.</w:t>
            </w:r>
          </w:p>
          <w:p w14:paraId="6EF71AF2" w14:textId="77777777" w:rsidR="007C17D2" w:rsidRPr="00EF287F" w:rsidRDefault="007C17D2" w:rsidP="00280DEE">
            <w:pPr>
              <w:rPr>
                <w:i/>
              </w:rPr>
            </w:pPr>
          </w:p>
        </w:tc>
      </w:tr>
      <w:tr w:rsidR="007C17D2" w14:paraId="481EFB6A" w14:textId="77777777" w:rsidTr="00357E05">
        <w:trPr>
          <w:tblHeader/>
        </w:trPr>
        <w:tc>
          <w:tcPr>
            <w:tcW w:w="9526" w:type="dxa"/>
            <w:gridSpan w:val="4"/>
            <w:shd w:val="clear" w:color="auto" w:fill="CCFFCC"/>
            <w:vAlign w:val="center"/>
          </w:tcPr>
          <w:p w14:paraId="3D7B8EB8" w14:textId="77777777" w:rsidR="007C17D2" w:rsidRPr="004065B1" w:rsidRDefault="007C17D2" w:rsidP="00280DEE">
            <w:r w:rsidRPr="000A066E">
              <w:rPr>
                <w:b/>
              </w:rPr>
              <w:t>Results</w:t>
            </w:r>
          </w:p>
        </w:tc>
      </w:tr>
      <w:tr w:rsidR="003D489E" w14:paraId="3B3F7AF7" w14:textId="77777777" w:rsidTr="00280DEE">
        <w:trPr>
          <w:tblHeader/>
        </w:trPr>
        <w:tc>
          <w:tcPr>
            <w:tcW w:w="9526" w:type="dxa"/>
            <w:gridSpan w:val="4"/>
            <w:vAlign w:val="center"/>
          </w:tcPr>
          <w:p w14:paraId="7C6F59CA" w14:textId="77777777" w:rsidR="003D489E" w:rsidRDefault="003D489E" w:rsidP="003D489E">
            <w:pPr>
              <w:jc w:val="left"/>
              <w:rPr>
                <w:i/>
              </w:rPr>
            </w:pPr>
            <w:r w:rsidRPr="00E0664B">
              <w:rPr>
                <w:i/>
              </w:rPr>
              <w:t xml:space="preserve">The </w:t>
            </w:r>
            <w:r>
              <w:rPr>
                <w:i/>
              </w:rPr>
              <w:t>features</w:t>
            </w:r>
            <w:r w:rsidRPr="00E0664B">
              <w:rPr>
                <w:i/>
              </w:rPr>
              <w:t xml:space="preserve"> are shown as presented in the screen plot below</w:t>
            </w:r>
            <w:r>
              <w:rPr>
                <w:i/>
              </w:rPr>
              <w:t>:</w:t>
            </w:r>
          </w:p>
          <w:p w14:paraId="33A030A9" w14:textId="77777777" w:rsidR="003D489E" w:rsidRDefault="003D489E" w:rsidP="003D489E">
            <w:pPr>
              <w:jc w:val="left"/>
              <w:rPr>
                <w:i/>
              </w:rPr>
            </w:pPr>
          </w:p>
          <w:p w14:paraId="0E284DDB" w14:textId="52AFAC0E" w:rsidR="003D489E" w:rsidRPr="003D489E" w:rsidRDefault="00F15CF8" w:rsidP="003D489E">
            <w:pPr>
              <w:jc w:val="left"/>
              <w:rPr>
                <w:rFonts w:cs="Arial"/>
                <w:i/>
                <w:iCs/>
                <w:position w:val="-1"/>
                <w:lang w:val="en-US"/>
              </w:rPr>
            </w:pPr>
            <w:r>
              <w:rPr>
                <w:i/>
              </w:rPr>
              <w:t>[</w:t>
            </w:r>
            <w:r>
              <w:rPr>
                <w:b/>
                <w:bCs/>
                <w:i/>
              </w:rPr>
              <w:t>TBD]</w:t>
            </w:r>
            <w:r w:rsidR="003D489E">
              <w:rPr>
                <w:i/>
              </w:rPr>
              <w:t>.</w:t>
            </w:r>
          </w:p>
        </w:tc>
      </w:tr>
      <w:bookmarkEnd w:id="1071"/>
    </w:tbl>
    <w:p w14:paraId="62D0EF20" w14:textId="77777777" w:rsidR="00A20C53" w:rsidRPr="00E012C8" w:rsidRDefault="00A20C53" w:rsidP="00E012C8">
      <w:pPr>
        <w:rPr>
          <w:b/>
          <w:bCs/>
        </w:rPr>
      </w:pPr>
    </w:p>
    <w:p w14:paraId="28DCFFC0" w14:textId="07BCB7A9" w:rsidR="004F582E" w:rsidRPr="00A94802" w:rsidRDefault="00CE04C8" w:rsidP="00E30B8F">
      <w:pPr>
        <w:pStyle w:val="Heading3"/>
      </w:pPr>
      <w:r w:rsidRPr="00CE04C8">
        <w:t>ECDIS Viewing Layers. Other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F582E" w14:paraId="4C4E137D" w14:textId="77777777" w:rsidTr="00CB4150">
        <w:trPr>
          <w:trHeight w:val="454"/>
          <w:tblHeader/>
        </w:trPr>
        <w:tc>
          <w:tcPr>
            <w:tcW w:w="2381" w:type="dxa"/>
            <w:shd w:val="clear" w:color="auto" w:fill="CCFFCC"/>
            <w:vAlign w:val="center"/>
          </w:tcPr>
          <w:p w14:paraId="414C40DE" w14:textId="77777777" w:rsidR="004F582E" w:rsidRPr="004065B1" w:rsidRDefault="004F582E" w:rsidP="00CB4150">
            <w:r w:rsidRPr="000A066E">
              <w:rPr>
                <w:b/>
              </w:rPr>
              <w:t>Test Reference</w:t>
            </w:r>
          </w:p>
        </w:tc>
        <w:tc>
          <w:tcPr>
            <w:tcW w:w="2381" w:type="dxa"/>
            <w:shd w:val="clear" w:color="auto" w:fill="CCFFCC"/>
            <w:vAlign w:val="center"/>
          </w:tcPr>
          <w:p w14:paraId="25614F81" w14:textId="2B69A87C" w:rsidR="004F582E" w:rsidRPr="004065B1" w:rsidRDefault="006B572C" w:rsidP="00CB4150">
            <w:proofErr w:type="spellStart"/>
            <w:r>
              <w:t>ViewingGroupsOther</w:t>
            </w:r>
            <w:proofErr w:type="spellEnd"/>
          </w:p>
        </w:tc>
        <w:tc>
          <w:tcPr>
            <w:tcW w:w="2382" w:type="dxa"/>
            <w:shd w:val="clear" w:color="auto" w:fill="CCFFCC"/>
            <w:vAlign w:val="center"/>
          </w:tcPr>
          <w:p w14:paraId="2133CCF3" w14:textId="77777777" w:rsidR="004F582E" w:rsidRPr="004065B1" w:rsidRDefault="004F582E" w:rsidP="00CB4150">
            <w:r w:rsidRPr="000A066E">
              <w:rPr>
                <w:b/>
              </w:rPr>
              <w:t>IHO Reference</w:t>
            </w:r>
          </w:p>
        </w:tc>
        <w:tc>
          <w:tcPr>
            <w:tcW w:w="2382" w:type="dxa"/>
            <w:shd w:val="clear" w:color="auto" w:fill="CCFFCC"/>
            <w:vAlign w:val="center"/>
          </w:tcPr>
          <w:p w14:paraId="1B352F1B" w14:textId="77777777" w:rsidR="004927BB" w:rsidRDefault="004927BB" w:rsidP="004927BB">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C-7.2.10</w:t>
            </w:r>
          </w:p>
          <w:p w14:paraId="5B4A4BE2" w14:textId="0F0A52B8" w:rsidR="004F582E" w:rsidRPr="004065B1" w:rsidRDefault="004F582E" w:rsidP="00CB4150"/>
        </w:tc>
      </w:tr>
      <w:tr w:rsidR="004F582E" w14:paraId="5FF5F570" w14:textId="77777777" w:rsidTr="00CB4150">
        <w:trPr>
          <w:tblHeader/>
        </w:trPr>
        <w:tc>
          <w:tcPr>
            <w:tcW w:w="9526" w:type="dxa"/>
            <w:gridSpan w:val="4"/>
            <w:shd w:val="clear" w:color="auto" w:fill="CCFFCC"/>
            <w:vAlign w:val="center"/>
          </w:tcPr>
          <w:p w14:paraId="6A4E7BF2" w14:textId="77777777" w:rsidR="004F582E" w:rsidRDefault="004F582E" w:rsidP="00CB4150">
            <w:r w:rsidRPr="000A066E">
              <w:rPr>
                <w:b/>
              </w:rPr>
              <w:t>Test description</w:t>
            </w:r>
          </w:p>
        </w:tc>
      </w:tr>
      <w:tr w:rsidR="004F582E" w14:paraId="1656680B" w14:textId="77777777" w:rsidTr="00CB4150">
        <w:trPr>
          <w:tblHeader/>
        </w:trPr>
        <w:tc>
          <w:tcPr>
            <w:tcW w:w="9526" w:type="dxa"/>
            <w:gridSpan w:val="4"/>
            <w:vAlign w:val="center"/>
          </w:tcPr>
          <w:p w14:paraId="79D5B38F" w14:textId="08D455EB" w:rsidR="004F582E" w:rsidRPr="00E0664B" w:rsidRDefault="00134523" w:rsidP="002164D3">
            <w:pPr>
              <w:jc w:val="left"/>
              <w:rPr>
                <w:i/>
              </w:rPr>
            </w:pPr>
            <w:r w:rsidRPr="00E0664B">
              <w:rPr>
                <w:i/>
              </w:rPr>
              <w:t xml:space="preserve">The purpose of the test is to verify that ECDIS is able to change ENC display settings </w:t>
            </w:r>
            <w:r w:rsidR="00A20C53">
              <w:rPr>
                <w:i/>
              </w:rPr>
              <w:t>using</w:t>
            </w:r>
            <w:r w:rsidR="00A20C53" w:rsidRPr="00E0664B">
              <w:rPr>
                <w:i/>
              </w:rPr>
              <w:t xml:space="preserve"> </w:t>
            </w:r>
            <w:r w:rsidRPr="00E0664B">
              <w:rPr>
                <w:i/>
              </w:rPr>
              <w:t>standardized controls. Names of the controls, located under the Other Display section of ECDIS should switch on and off certain viewing layers and should comply with</w:t>
            </w:r>
            <w:r w:rsidR="00A20C53">
              <w:rPr>
                <w:i/>
              </w:rPr>
              <w:t xml:space="preserve"> the S-101 Portrayal Catalogue.</w:t>
            </w:r>
          </w:p>
        </w:tc>
      </w:tr>
      <w:tr w:rsidR="004F582E" w14:paraId="7D2AF0A0" w14:textId="77777777" w:rsidTr="00CB4150">
        <w:trPr>
          <w:tblHeader/>
        </w:trPr>
        <w:tc>
          <w:tcPr>
            <w:tcW w:w="9526" w:type="dxa"/>
            <w:gridSpan w:val="4"/>
            <w:shd w:val="clear" w:color="auto" w:fill="CCFFCC"/>
            <w:vAlign w:val="center"/>
          </w:tcPr>
          <w:p w14:paraId="0BE2217A" w14:textId="77777777" w:rsidR="004F582E" w:rsidRPr="004065B1" w:rsidRDefault="004F582E" w:rsidP="00CB4150">
            <w:r w:rsidRPr="000A066E">
              <w:rPr>
                <w:b/>
              </w:rPr>
              <w:t>Setup</w:t>
            </w:r>
          </w:p>
        </w:tc>
      </w:tr>
      <w:tr w:rsidR="004F582E" w14:paraId="3184D4CC" w14:textId="77777777" w:rsidTr="00CB4150">
        <w:trPr>
          <w:tblHeader/>
        </w:trPr>
        <w:tc>
          <w:tcPr>
            <w:tcW w:w="9526" w:type="dxa"/>
            <w:gridSpan w:val="4"/>
            <w:vAlign w:val="center"/>
          </w:tcPr>
          <w:p w14:paraId="735E29E0" w14:textId="295491A3" w:rsidR="00134523" w:rsidRPr="00E0664B" w:rsidRDefault="00134523" w:rsidP="00134523">
            <w:pPr>
              <w:rPr>
                <w:i/>
              </w:rPr>
            </w:pPr>
            <w:r w:rsidRPr="00E0664B">
              <w:rPr>
                <w:i/>
              </w:rPr>
              <w:t>Load</w:t>
            </w:r>
            <w:r w:rsidR="00A20C53">
              <w:rPr>
                <w:i/>
              </w:rPr>
              <w:t xml:space="preserve"> the exchange set </w:t>
            </w:r>
            <w:proofErr w:type="spellStart"/>
            <w:r w:rsidR="00430686">
              <w:rPr>
                <w:b/>
                <w:bCs/>
                <w:i/>
              </w:rPr>
              <w:t>DisplayOther</w:t>
            </w:r>
            <w:proofErr w:type="spellEnd"/>
            <w:r w:rsidR="00A20C53">
              <w:rPr>
                <w:i/>
              </w:rPr>
              <w:t xml:space="preserve"> </w:t>
            </w:r>
            <w:r w:rsidR="00430686">
              <w:rPr>
                <w:i/>
              </w:rPr>
              <w:t xml:space="preserve">(dataset </w:t>
            </w:r>
            <w:del w:id="1072" w:author="jonathan pritchard" w:date="2023-12-14T11:57:00Z">
              <w:r w:rsidR="00430686" w:rsidDel="00EB63B9">
                <w:rPr>
                  <w:i/>
                </w:rPr>
                <w:delText>101AA00</w:delText>
              </w:r>
              <w:r w:rsidR="00430686" w:rsidRPr="00E0664B" w:rsidDel="00EB63B9">
                <w:rPr>
                  <w:i/>
                </w:rPr>
                <w:delText>OTHER</w:delText>
              </w:r>
            </w:del>
            <w:ins w:id="1073" w:author="jonathan pritchard" w:date="2023-12-14T11:57:00Z">
              <w:r w:rsidR="00EB63B9">
                <w:rPr>
                  <w:i/>
                </w:rPr>
                <w:t>10100AA_OTHER</w:t>
              </w:r>
            </w:ins>
            <w:r w:rsidR="00430686" w:rsidRPr="00E0664B">
              <w:rPr>
                <w:i/>
              </w:rPr>
              <w:t>.000</w:t>
            </w:r>
            <w:r w:rsidR="00430686">
              <w:rPr>
                <w:i/>
              </w:rPr>
              <w:t>)</w:t>
            </w:r>
            <w:r w:rsidRPr="00E0664B">
              <w:rPr>
                <w:i/>
              </w:rPr>
              <w:t>with the following settings:</w:t>
            </w:r>
          </w:p>
          <w:p w14:paraId="7E796B09" w14:textId="730EC387" w:rsidR="00134523" w:rsidRPr="00E012C8" w:rsidRDefault="00134523">
            <w:pPr>
              <w:pStyle w:val="ListParagraph"/>
              <w:numPr>
                <w:ilvl w:val="0"/>
                <w:numId w:val="19"/>
              </w:numPr>
              <w:rPr>
                <w:i/>
              </w:rPr>
            </w:pPr>
            <w:r w:rsidRPr="00E012C8">
              <w:rPr>
                <w:i/>
              </w:rPr>
              <w:t xml:space="preserve">Select </w:t>
            </w:r>
            <w:r w:rsidR="00DE09B9" w:rsidRPr="00E012C8">
              <w:rPr>
                <w:i/>
              </w:rPr>
              <w:t>Display Category</w:t>
            </w:r>
            <w:r w:rsidRPr="00E012C8">
              <w:rPr>
                <w:i/>
              </w:rPr>
              <w:t xml:space="preserve"> Other</w:t>
            </w:r>
          </w:p>
          <w:p w14:paraId="130C316F" w14:textId="186FF5C6" w:rsidR="00134523" w:rsidRPr="00E012C8" w:rsidRDefault="00134523">
            <w:pPr>
              <w:pStyle w:val="ListParagraph"/>
              <w:numPr>
                <w:ilvl w:val="0"/>
                <w:numId w:val="19"/>
              </w:numPr>
              <w:rPr>
                <w:i/>
              </w:rPr>
            </w:pPr>
            <w:r w:rsidRPr="00E012C8">
              <w:rPr>
                <w:i/>
              </w:rPr>
              <w:t xml:space="preserve">Set the </w:t>
            </w:r>
            <w:r w:rsidR="0069033B" w:rsidRPr="00E012C8">
              <w:rPr>
                <w:i/>
              </w:rPr>
              <w:t xml:space="preserve">Safety Contour </w:t>
            </w:r>
            <w:r w:rsidRPr="00E012C8">
              <w:rPr>
                <w:i/>
              </w:rPr>
              <w:t>value to 10 m</w:t>
            </w:r>
          </w:p>
          <w:p w14:paraId="55D117DC" w14:textId="6ACA14C1" w:rsidR="00134523" w:rsidRPr="00E012C8" w:rsidRDefault="00134523">
            <w:pPr>
              <w:pStyle w:val="ListParagraph"/>
              <w:numPr>
                <w:ilvl w:val="0"/>
                <w:numId w:val="19"/>
              </w:numPr>
              <w:rPr>
                <w:i/>
              </w:rPr>
            </w:pPr>
            <w:r w:rsidRPr="00E012C8">
              <w:rPr>
                <w:i/>
              </w:rPr>
              <w:t xml:space="preserve">Set the </w:t>
            </w:r>
            <w:r w:rsidR="0069033B" w:rsidRPr="00E012C8">
              <w:rPr>
                <w:i/>
              </w:rPr>
              <w:t xml:space="preserve">Safety Depth  </w:t>
            </w:r>
            <w:r w:rsidRPr="00E012C8">
              <w:rPr>
                <w:i/>
              </w:rPr>
              <w:t xml:space="preserve">value to 10 m </w:t>
            </w:r>
          </w:p>
          <w:p w14:paraId="55505AED" w14:textId="77777777" w:rsidR="004F582E" w:rsidRPr="00E012C8" w:rsidRDefault="00134523">
            <w:pPr>
              <w:pStyle w:val="ListParagraph"/>
              <w:numPr>
                <w:ilvl w:val="0"/>
                <w:numId w:val="19"/>
              </w:numPr>
              <w:rPr>
                <w:i/>
              </w:rPr>
            </w:pPr>
            <w:r w:rsidRPr="00E012C8">
              <w:rPr>
                <w:i/>
              </w:rPr>
              <w:t>Select Symbolized Boundaries</w:t>
            </w:r>
          </w:p>
          <w:p w14:paraId="518D3706" w14:textId="1A1408E7" w:rsidR="00AC2FED" w:rsidRPr="00E012C8" w:rsidRDefault="00F15CF8">
            <w:pPr>
              <w:pStyle w:val="ListParagraph"/>
              <w:numPr>
                <w:ilvl w:val="0"/>
                <w:numId w:val="19"/>
              </w:numPr>
              <w:rPr>
                <w:i/>
              </w:rPr>
            </w:pPr>
            <w:r w:rsidRPr="00357E05">
              <w:rPr>
                <w:i/>
              </w:rPr>
              <w:t>Select Simplified Symbols = false</w:t>
            </w:r>
          </w:p>
        </w:tc>
      </w:tr>
      <w:tr w:rsidR="004F582E" w14:paraId="05775F31" w14:textId="77777777" w:rsidTr="00CB4150">
        <w:trPr>
          <w:tblHeader/>
        </w:trPr>
        <w:tc>
          <w:tcPr>
            <w:tcW w:w="9526" w:type="dxa"/>
            <w:gridSpan w:val="4"/>
            <w:shd w:val="clear" w:color="auto" w:fill="CCFFCC"/>
            <w:vAlign w:val="center"/>
          </w:tcPr>
          <w:p w14:paraId="4FE45400" w14:textId="77777777" w:rsidR="004F582E" w:rsidRPr="004065B1" w:rsidRDefault="004F582E" w:rsidP="00CB4150">
            <w:r w:rsidRPr="000A066E">
              <w:rPr>
                <w:b/>
              </w:rPr>
              <w:t>Action</w:t>
            </w:r>
          </w:p>
        </w:tc>
      </w:tr>
      <w:tr w:rsidR="004F582E" w14:paraId="383167B7" w14:textId="77777777" w:rsidTr="00CB4150">
        <w:trPr>
          <w:tblHeader/>
        </w:trPr>
        <w:tc>
          <w:tcPr>
            <w:tcW w:w="9526" w:type="dxa"/>
            <w:gridSpan w:val="4"/>
            <w:vAlign w:val="center"/>
          </w:tcPr>
          <w:p w14:paraId="4F8B9073" w14:textId="23B0B09F" w:rsidR="004F582E" w:rsidRPr="00E0664B" w:rsidRDefault="00134523" w:rsidP="002164D3">
            <w:pPr>
              <w:jc w:val="left"/>
              <w:rPr>
                <w:i/>
              </w:rPr>
            </w:pPr>
            <w:r w:rsidRPr="00E0664B">
              <w:rPr>
                <w:i/>
              </w:rPr>
              <w:t xml:space="preserve">Switch on Other Display Check that ECDIS HMI contains standardized controls that can switch on and off certain </w:t>
            </w:r>
            <w:r w:rsidR="00A20C53">
              <w:rPr>
                <w:i/>
              </w:rPr>
              <w:t>features</w:t>
            </w:r>
            <w:r w:rsidR="00A20C53" w:rsidRPr="00E0664B">
              <w:rPr>
                <w:i/>
              </w:rPr>
              <w:t xml:space="preserve"> </w:t>
            </w:r>
            <w:r w:rsidRPr="00E0664B">
              <w:rPr>
                <w:i/>
              </w:rPr>
              <w:t>from the chart</w:t>
            </w:r>
          </w:p>
        </w:tc>
      </w:tr>
      <w:tr w:rsidR="004F582E" w14:paraId="633890DE" w14:textId="77777777" w:rsidTr="00CB4150">
        <w:trPr>
          <w:tblHeader/>
        </w:trPr>
        <w:tc>
          <w:tcPr>
            <w:tcW w:w="9526" w:type="dxa"/>
            <w:gridSpan w:val="4"/>
            <w:shd w:val="clear" w:color="auto" w:fill="CCFFCC"/>
            <w:vAlign w:val="center"/>
          </w:tcPr>
          <w:p w14:paraId="5A64AC73" w14:textId="77777777" w:rsidR="004F582E" w:rsidRPr="004065B1" w:rsidRDefault="004F582E" w:rsidP="00CB4150">
            <w:r w:rsidRPr="000A066E">
              <w:rPr>
                <w:b/>
              </w:rPr>
              <w:t>Results</w:t>
            </w:r>
          </w:p>
        </w:tc>
      </w:tr>
      <w:tr w:rsidR="004F582E" w14:paraId="0E522809" w14:textId="77777777" w:rsidTr="00CB4150">
        <w:trPr>
          <w:tblHeader/>
        </w:trPr>
        <w:tc>
          <w:tcPr>
            <w:tcW w:w="9526" w:type="dxa"/>
            <w:gridSpan w:val="4"/>
            <w:vAlign w:val="center"/>
          </w:tcPr>
          <w:p w14:paraId="0C1A6D5E" w14:textId="658B2BAB" w:rsidR="00134523" w:rsidRPr="00E0664B" w:rsidRDefault="00134523" w:rsidP="00134523">
            <w:pPr>
              <w:jc w:val="left"/>
              <w:rPr>
                <w:i/>
              </w:rPr>
            </w:pPr>
            <w:r w:rsidRPr="00E0664B">
              <w:rPr>
                <w:i/>
              </w:rPr>
              <w:lastRenderedPageBreak/>
              <w:t xml:space="preserve">Confirm that the following controls are available at ECDIS HMI under the Other </w:t>
            </w:r>
            <w:r w:rsidR="00C22E61">
              <w:rPr>
                <w:i/>
              </w:rPr>
              <w:t>D</w:t>
            </w:r>
            <w:r w:rsidR="00C22E61" w:rsidRPr="00E0664B">
              <w:rPr>
                <w:i/>
              </w:rPr>
              <w:t xml:space="preserve">isplay </w:t>
            </w:r>
            <w:r w:rsidRPr="00E0664B">
              <w:rPr>
                <w:i/>
              </w:rPr>
              <w:t>section</w:t>
            </w:r>
          </w:p>
          <w:p w14:paraId="6CE26505" w14:textId="77777777" w:rsidR="00134523" w:rsidRPr="00E0664B" w:rsidRDefault="00134523" w:rsidP="00134523">
            <w:pPr>
              <w:jc w:val="left"/>
              <w:rPr>
                <w:i/>
              </w:rPr>
            </w:pPr>
            <w:r w:rsidRPr="00E0664B">
              <w:rPr>
                <w:i/>
              </w:rPr>
              <w:t>Spot soundings</w:t>
            </w:r>
          </w:p>
          <w:p w14:paraId="444A61A9" w14:textId="77777777" w:rsidR="00134523" w:rsidRPr="00E0664B" w:rsidRDefault="00134523" w:rsidP="00134523">
            <w:pPr>
              <w:jc w:val="left"/>
              <w:rPr>
                <w:i/>
              </w:rPr>
            </w:pPr>
            <w:r w:rsidRPr="00E0664B">
              <w:rPr>
                <w:i/>
              </w:rPr>
              <w:t>Submarine cables and pipelines</w:t>
            </w:r>
          </w:p>
          <w:p w14:paraId="74915926" w14:textId="77777777" w:rsidR="00134523" w:rsidRPr="00E0664B" w:rsidRDefault="00134523" w:rsidP="00134523">
            <w:pPr>
              <w:jc w:val="left"/>
              <w:rPr>
                <w:i/>
              </w:rPr>
            </w:pPr>
            <w:r w:rsidRPr="00E0664B">
              <w:rPr>
                <w:i/>
              </w:rPr>
              <w:t>All isolated dangers</w:t>
            </w:r>
          </w:p>
          <w:p w14:paraId="09AF8F78" w14:textId="77777777" w:rsidR="00823D35" w:rsidRDefault="00134523" w:rsidP="00134523">
            <w:pPr>
              <w:jc w:val="left"/>
              <w:rPr>
                <w:i/>
              </w:rPr>
            </w:pPr>
            <w:r w:rsidRPr="00E0664B">
              <w:rPr>
                <w:i/>
              </w:rPr>
              <w:t xml:space="preserve">Magnetic variation </w:t>
            </w:r>
          </w:p>
          <w:p w14:paraId="0715EEF5" w14:textId="2F1F9290" w:rsidR="00134523" w:rsidRPr="00E0664B" w:rsidRDefault="00134523" w:rsidP="00134523">
            <w:pPr>
              <w:jc w:val="left"/>
              <w:rPr>
                <w:i/>
              </w:rPr>
            </w:pPr>
            <w:r w:rsidRPr="00E0664B">
              <w:rPr>
                <w:i/>
              </w:rPr>
              <w:t xml:space="preserve">Depth contours </w:t>
            </w:r>
          </w:p>
          <w:p w14:paraId="6F7CF30F" w14:textId="77777777" w:rsidR="00134523" w:rsidRPr="00E0664B" w:rsidRDefault="00134523" w:rsidP="00134523">
            <w:pPr>
              <w:jc w:val="left"/>
              <w:rPr>
                <w:i/>
              </w:rPr>
            </w:pPr>
            <w:r w:rsidRPr="00E0664B">
              <w:rPr>
                <w:i/>
              </w:rPr>
              <w:t>Seabed</w:t>
            </w:r>
          </w:p>
          <w:p w14:paraId="27858049" w14:textId="77777777" w:rsidR="00134523" w:rsidRPr="00E0664B" w:rsidRDefault="00134523" w:rsidP="00134523">
            <w:pPr>
              <w:jc w:val="left"/>
              <w:rPr>
                <w:i/>
              </w:rPr>
            </w:pPr>
            <w:r w:rsidRPr="00E0664B">
              <w:rPr>
                <w:i/>
              </w:rPr>
              <w:t>Tidal</w:t>
            </w:r>
          </w:p>
          <w:p w14:paraId="4797317B" w14:textId="6697450A" w:rsidR="004F582E" w:rsidRPr="00E0664B" w:rsidRDefault="00134523" w:rsidP="00134523">
            <w:pPr>
              <w:jc w:val="left"/>
              <w:rPr>
                <w:i/>
              </w:rPr>
            </w:pPr>
            <w:r w:rsidRPr="00E0664B">
              <w:rPr>
                <w:i/>
              </w:rPr>
              <w:t>Miscellaneous</w:t>
            </w:r>
            <w:ins w:id="1074" w:author="jonathan pritchard" w:date="2023-12-14T12:49:00Z">
              <w:r w:rsidR="00753AA7">
                <w:rPr>
                  <w:i/>
                </w:rPr>
                <w:t xml:space="preserve"> (Other)</w:t>
              </w:r>
            </w:ins>
          </w:p>
        </w:tc>
      </w:tr>
    </w:tbl>
    <w:p w14:paraId="00D6876A" w14:textId="77777777" w:rsidR="004F582E" w:rsidRDefault="004F582E" w:rsidP="004F582E"/>
    <w:p w14:paraId="41158C14" w14:textId="77777777" w:rsidR="00134523" w:rsidRDefault="0013452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40F0A2B4" w14:textId="77777777" w:rsidTr="000946D3">
        <w:trPr>
          <w:tblHeader/>
        </w:trPr>
        <w:tc>
          <w:tcPr>
            <w:tcW w:w="9526" w:type="dxa"/>
            <w:shd w:val="clear" w:color="auto" w:fill="CCFFCC"/>
            <w:vAlign w:val="center"/>
          </w:tcPr>
          <w:p w14:paraId="72ABB94D" w14:textId="77777777" w:rsidR="00134523" w:rsidRPr="004065B1" w:rsidRDefault="00134523" w:rsidP="000946D3">
            <w:r w:rsidRPr="000A066E">
              <w:rPr>
                <w:b/>
              </w:rPr>
              <w:lastRenderedPageBreak/>
              <w:t>Action</w:t>
            </w:r>
          </w:p>
        </w:tc>
      </w:tr>
      <w:tr w:rsidR="00134523" w14:paraId="67527C51" w14:textId="77777777" w:rsidTr="000946D3">
        <w:trPr>
          <w:tblHeader/>
        </w:trPr>
        <w:tc>
          <w:tcPr>
            <w:tcW w:w="9526" w:type="dxa"/>
            <w:vAlign w:val="center"/>
          </w:tcPr>
          <w:p w14:paraId="6A9EA43C" w14:textId="77777777" w:rsidR="00134523" w:rsidRPr="00E0664B" w:rsidRDefault="00134523" w:rsidP="00134523">
            <w:pPr>
              <w:rPr>
                <w:i/>
              </w:rPr>
            </w:pPr>
            <w:r w:rsidRPr="00E0664B">
              <w:rPr>
                <w:i/>
              </w:rPr>
              <w:t>Switch off all controls and switch on only the “</w:t>
            </w:r>
            <w:r w:rsidRPr="00E0664B">
              <w:rPr>
                <w:b/>
                <w:i/>
              </w:rPr>
              <w:t>Spot soundings</w:t>
            </w:r>
            <w:r w:rsidRPr="00E0664B">
              <w:rPr>
                <w:i/>
              </w:rPr>
              <w:t xml:space="preserve">” control. </w:t>
            </w:r>
          </w:p>
          <w:p w14:paraId="630F919F" w14:textId="4C747D28" w:rsidR="00134523" w:rsidRPr="00E0664B" w:rsidRDefault="00134523" w:rsidP="00134523">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134523" w14:paraId="350D8496" w14:textId="77777777" w:rsidTr="00D7676B">
        <w:trPr>
          <w:tblHeader/>
        </w:trPr>
        <w:tc>
          <w:tcPr>
            <w:tcW w:w="9526" w:type="dxa"/>
            <w:tcBorders>
              <w:bottom w:val="single" w:sz="4" w:space="0" w:color="auto"/>
            </w:tcBorders>
            <w:shd w:val="clear" w:color="auto" w:fill="CCFFCC"/>
            <w:vAlign w:val="center"/>
          </w:tcPr>
          <w:p w14:paraId="62781D6B" w14:textId="77777777" w:rsidR="00134523" w:rsidRPr="004065B1" w:rsidRDefault="00134523" w:rsidP="000946D3">
            <w:r w:rsidRPr="000A066E">
              <w:rPr>
                <w:b/>
              </w:rPr>
              <w:t>Results</w:t>
            </w:r>
          </w:p>
        </w:tc>
      </w:tr>
      <w:tr w:rsidR="00134523" w14:paraId="53FED079" w14:textId="77777777" w:rsidTr="00D7676B">
        <w:trPr>
          <w:tblHeader/>
        </w:trPr>
        <w:tc>
          <w:tcPr>
            <w:tcW w:w="9526" w:type="dxa"/>
            <w:tcBorders>
              <w:bottom w:val="nil"/>
            </w:tcBorders>
            <w:vAlign w:val="center"/>
          </w:tcPr>
          <w:p w14:paraId="62A44BDA" w14:textId="2BF2469E" w:rsidR="00134523" w:rsidRPr="00E0664B" w:rsidRDefault="0013452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r w:rsidR="009D2C41">
              <w:rPr>
                <w:i/>
              </w:rPr>
              <w:t xml:space="preserve"> (scale 1:60 000)</w:t>
            </w:r>
          </w:p>
        </w:tc>
      </w:tr>
      <w:tr w:rsidR="00134523" w14:paraId="50F6C6CA"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71908978" w14:textId="2728F7E6" w:rsidR="00134523" w:rsidRPr="00357E05" w:rsidRDefault="0018522C" w:rsidP="00134523">
            <w:pPr>
              <w:jc w:val="center"/>
              <w:rPr>
                <w:b/>
              </w:rPr>
            </w:pPr>
            <w:r>
              <w:rPr>
                <w:noProof/>
                <w:lang w:eastAsia="en-GB"/>
              </w:rPr>
              <w:drawing>
                <wp:inline distT="0" distB="0" distL="0" distR="0" wp14:anchorId="26622F48" wp14:editId="1FBCADEE">
                  <wp:extent cx="5724525" cy="5800725"/>
                  <wp:effectExtent l="0" t="0" r="9525" b="9525"/>
                  <wp:docPr id="45" name="Picture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roofErr w:type="spellStart"/>
            <w:r w:rsidR="007C7DD8" w:rsidRPr="00357E05">
              <w:rPr>
                <w:b/>
              </w:rPr>
              <w:t>tbd</w:t>
            </w:r>
            <w:proofErr w:type="spellEnd"/>
          </w:p>
        </w:tc>
      </w:tr>
    </w:tbl>
    <w:p w14:paraId="26351983" w14:textId="77777777" w:rsidR="00134523" w:rsidRDefault="00134523" w:rsidP="004F582E"/>
    <w:p w14:paraId="5E20802B" w14:textId="77777777" w:rsidR="00134523" w:rsidRDefault="00134523" w:rsidP="004F582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366966F8" w14:textId="77777777" w:rsidTr="000946D3">
        <w:trPr>
          <w:tblHeader/>
        </w:trPr>
        <w:tc>
          <w:tcPr>
            <w:tcW w:w="9526" w:type="dxa"/>
            <w:shd w:val="clear" w:color="auto" w:fill="CCFFCC"/>
            <w:vAlign w:val="center"/>
          </w:tcPr>
          <w:p w14:paraId="1FE1D9B3" w14:textId="77777777" w:rsidR="00134523" w:rsidRPr="004065B1" w:rsidRDefault="00134523" w:rsidP="000946D3">
            <w:r w:rsidRPr="000A066E">
              <w:rPr>
                <w:b/>
              </w:rPr>
              <w:lastRenderedPageBreak/>
              <w:t>Action</w:t>
            </w:r>
          </w:p>
        </w:tc>
      </w:tr>
      <w:tr w:rsidR="00134523" w14:paraId="25A7BC25" w14:textId="77777777" w:rsidTr="000946D3">
        <w:trPr>
          <w:tblHeader/>
        </w:trPr>
        <w:tc>
          <w:tcPr>
            <w:tcW w:w="9526" w:type="dxa"/>
            <w:vAlign w:val="center"/>
          </w:tcPr>
          <w:p w14:paraId="04A001C1" w14:textId="77777777" w:rsidR="00134523" w:rsidRPr="00E0664B" w:rsidRDefault="00134523" w:rsidP="000946D3">
            <w:pPr>
              <w:rPr>
                <w:i/>
              </w:rPr>
            </w:pPr>
            <w:r w:rsidRPr="00E0664B">
              <w:rPr>
                <w:i/>
              </w:rPr>
              <w:t>Switch off all controls and switch on only the “</w:t>
            </w:r>
            <w:r w:rsidRPr="00E0664B">
              <w:rPr>
                <w:b/>
                <w:i/>
              </w:rPr>
              <w:t>Submarine cables and pipelines</w:t>
            </w:r>
            <w:r w:rsidRPr="00E0664B">
              <w:rPr>
                <w:i/>
              </w:rPr>
              <w:t xml:space="preserve">” control. </w:t>
            </w:r>
          </w:p>
          <w:p w14:paraId="096FEB6F" w14:textId="088BE222" w:rsidR="00134523" w:rsidRPr="00E0664B" w:rsidRDefault="00134523" w:rsidP="000946D3">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134523" w14:paraId="53E4641D" w14:textId="77777777" w:rsidTr="00D7676B">
        <w:trPr>
          <w:tblHeader/>
        </w:trPr>
        <w:tc>
          <w:tcPr>
            <w:tcW w:w="9526" w:type="dxa"/>
            <w:tcBorders>
              <w:bottom w:val="single" w:sz="4" w:space="0" w:color="auto"/>
            </w:tcBorders>
            <w:shd w:val="clear" w:color="auto" w:fill="CCFFCC"/>
            <w:vAlign w:val="center"/>
          </w:tcPr>
          <w:p w14:paraId="2EE9A179" w14:textId="77777777" w:rsidR="00134523" w:rsidRPr="004065B1" w:rsidRDefault="00134523" w:rsidP="000946D3">
            <w:r w:rsidRPr="000A066E">
              <w:rPr>
                <w:b/>
              </w:rPr>
              <w:t>Results</w:t>
            </w:r>
          </w:p>
        </w:tc>
      </w:tr>
      <w:tr w:rsidR="00134523" w14:paraId="19AFD73A" w14:textId="77777777" w:rsidTr="00D7676B">
        <w:trPr>
          <w:tblHeader/>
        </w:trPr>
        <w:tc>
          <w:tcPr>
            <w:tcW w:w="9526" w:type="dxa"/>
            <w:tcBorders>
              <w:bottom w:val="nil"/>
            </w:tcBorders>
            <w:vAlign w:val="center"/>
          </w:tcPr>
          <w:p w14:paraId="7BE19F79" w14:textId="796EF7CF" w:rsidR="00134523" w:rsidRPr="00E0664B" w:rsidRDefault="0013452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34523" w14:paraId="048FAF47"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09E07FB3" w14:textId="5CF89FC2" w:rsidR="00134523" w:rsidRPr="00357E05" w:rsidRDefault="0018522C" w:rsidP="000946D3">
            <w:pPr>
              <w:jc w:val="center"/>
              <w:rPr>
                <w:b/>
              </w:rPr>
            </w:pPr>
            <w:r>
              <w:rPr>
                <w:noProof/>
                <w:lang w:eastAsia="en-GB"/>
              </w:rPr>
              <w:drawing>
                <wp:inline distT="0" distB="0" distL="0" distR="0" wp14:anchorId="246955F6" wp14:editId="78137151">
                  <wp:extent cx="5724525" cy="5762625"/>
                  <wp:effectExtent l="0" t="0" r="9525" b="9525"/>
                  <wp:docPr id="46" name="Picture 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5762625"/>
                          </a:xfrm>
                          <a:prstGeom prst="rect">
                            <a:avLst/>
                          </a:prstGeom>
                          <a:noFill/>
                          <a:ln>
                            <a:noFill/>
                          </a:ln>
                        </pic:spPr>
                      </pic:pic>
                    </a:graphicData>
                  </a:graphic>
                </wp:inline>
              </w:drawing>
            </w:r>
            <w:r w:rsidR="00036CC9">
              <w:br/>
            </w:r>
            <w:proofErr w:type="spellStart"/>
            <w:r w:rsidR="007C7DD8" w:rsidRPr="007C7DD8">
              <w:rPr>
                <w:b/>
              </w:rPr>
              <w:t>tbd</w:t>
            </w:r>
            <w:proofErr w:type="spellEnd"/>
          </w:p>
        </w:tc>
      </w:tr>
    </w:tbl>
    <w:p w14:paraId="1743E194" w14:textId="77777777" w:rsidR="00134523" w:rsidRDefault="00134523" w:rsidP="00134523"/>
    <w:p w14:paraId="2231B9BE"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DD15F6E" w14:textId="77777777" w:rsidTr="000946D3">
        <w:trPr>
          <w:tblHeader/>
        </w:trPr>
        <w:tc>
          <w:tcPr>
            <w:tcW w:w="9526" w:type="dxa"/>
            <w:shd w:val="clear" w:color="auto" w:fill="CCFFCC"/>
            <w:vAlign w:val="center"/>
          </w:tcPr>
          <w:p w14:paraId="68AF72BB" w14:textId="77777777" w:rsidR="00134523" w:rsidRPr="004065B1" w:rsidRDefault="00134523" w:rsidP="000946D3">
            <w:r w:rsidRPr="000A066E">
              <w:rPr>
                <w:b/>
              </w:rPr>
              <w:lastRenderedPageBreak/>
              <w:t>Action</w:t>
            </w:r>
          </w:p>
        </w:tc>
      </w:tr>
      <w:tr w:rsidR="00134523" w14:paraId="0C3EE712" w14:textId="77777777" w:rsidTr="000946D3">
        <w:trPr>
          <w:tblHeader/>
        </w:trPr>
        <w:tc>
          <w:tcPr>
            <w:tcW w:w="9526" w:type="dxa"/>
            <w:vAlign w:val="center"/>
          </w:tcPr>
          <w:p w14:paraId="5446BD3A" w14:textId="77777777" w:rsidR="00134523" w:rsidRPr="00E0664B" w:rsidRDefault="00134523" w:rsidP="000946D3">
            <w:pPr>
              <w:rPr>
                <w:i/>
              </w:rPr>
            </w:pPr>
            <w:r w:rsidRPr="00E0664B">
              <w:rPr>
                <w:i/>
              </w:rPr>
              <w:t>Switch off all controls and switch on only the “</w:t>
            </w:r>
            <w:r w:rsidRPr="00E0664B">
              <w:rPr>
                <w:b/>
                <w:i/>
              </w:rPr>
              <w:t>All isolated danger</w:t>
            </w:r>
            <w:r w:rsidRPr="00E0664B">
              <w:rPr>
                <w:i/>
              </w:rPr>
              <w:t xml:space="preserve">” control. </w:t>
            </w:r>
          </w:p>
          <w:p w14:paraId="38D631BD" w14:textId="3125A8A7" w:rsidR="00134523" w:rsidRPr="00E0664B" w:rsidRDefault="00134523" w:rsidP="000946D3">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134523" w14:paraId="20503146" w14:textId="77777777" w:rsidTr="00D7676B">
        <w:trPr>
          <w:tblHeader/>
        </w:trPr>
        <w:tc>
          <w:tcPr>
            <w:tcW w:w="9526" w:type="dxa"/>
            <w:tcBorders>
              <w:bottom w:val="single" w:sz="4" w:space="0" w:color="auto"/>
            </w:tcBorders>
            <w:shd w:val="clear" w:color="auto" w:fill="CCFFCC"/>
            <w:vAlign w:val="center"/>
          </w:tcPr>
          <w:p w14:paraId="643354FC" w14:textId="77777777" w:rsidR="00134523" w:rsidRPr="00E0664B" w:rsidRDefault="00134523" w:rsidP="000946D3">
            <w:pPr>
              <w:rPr>
                <w:i/>
              </w:rPr>
            </w:pPr>
            <w:r w:rsidRPr="00E0664B">
              <w:rPr>
                <w:b/>
              </w:rPr>
              <w:t>Results</w:t>
            </w:r>
          </w:p>
        </w:tc>
      </w:tr>
      <w:tr w:rsidR="00134523" w14:paraId="07918B6E" w14:textId="77777777" w:rsidTr="00D7676B">
        <w:trPr>
          <w:tblHeader/>
        </w:trPr>
        <w:tc>
          <w:tcPr>
            <w:tcW w:w="9526" w:type="dxa"/>
            <w:tcBorders>
              <w:bottom w:val="nil"/>
            </w:tcBorders>
            <w:vAlign w:val="center"/>
          </w:tcPr>
          <w:p w14:paraId="3F7F0938" w14:textId="0CC3CA3D" w:rsidR="00134523" w:rsidRPr="00E0664B" w:rsidRDefault="0013452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34523" w14:paraId="6240BFBF" w14:textId="77777777" w:rsidTr="00D7676B">
        <w:trPr>
          <w:tblHeader/>
        </w:trPr>
        <w:tc>
          <w:tcPr>
            <w:tcW w:w="9526" w:type="dxa"/>
            <w:tcBorders>
              <w:top w:val="nil"/>
              <w:left w:val="single" w:sz="4" w:space="0" w:color="auto"/>
              <w:bottom w:val="single" w:sz="4" w:space="0" w:color="auto"/>
              <w:right w:val="single" w:sz="4" w:space="0" w:color="auto"/>
            </w:tcBorders>
            <w:vAlign w:val="center"/>
          </w:tcPr>
          <w:p w14:paraId="759EA584" w14:textId="27238301" w:rsidR="00134523" w:rsidRPr="0015247B" w:rsidRDefault="0018522C" w:rsidP="000946D3">
            <w:pPr>
              <w:jc w:val="center"/>
            </w:pPr>
            <w:r>
              <w:rPr>
                <w:noProof/>
                <w:lang w:eastAsia="en-GB"/>
              </w:rPr>
              <w:drawing>
                <wp:inline distT="0" distB="0" distL="0" distR="0" wp14:anchorId="1CEF1E0C" wp14:editId="1C60824F">
                  <wp:extent cx="5724525" cy="5800725"/>
                  <wp:effectExtent l="0" t="0" r="9525" b="9525"/>
                  <wp:docPr id="47" name="Picture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roofErr w:type="spellStart"/>
            <w:r w:rsidR="007C7DD8" w:rsidRPr="007C7DD8">
              <w:rPr>
                <w:b/>
              </w:rPr>
              <w:t>tbd</w:t>
            </w:r>
            <w:proofErr w:type="spellEnd"/>
          </w:p>
        </w:tc>
      </w:tr>
    </w:tbl>
    <w:p w14:paraId="6908F9E5" w14:textId="77777777" w:rsidR="00134523" w:rsidRDefault="00134523" w:rsidP="00134523"/>
    <w:p w14:paraId="1867BB88"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540E908" w14:textId="77777777" w:rsidTr="000946D3">
        <w:trPr>
          <w:tblHeader/>
        </w:trPr>
        <w:tc>
          <w:tcPr>
            <w:tcW w:w="9526" w:type="dxa"/>
            <w:shd w:val="clear" w:color="auto" w:fill="CCFFCC"/>
            <w:vAlign w:val="center"/>
          </w:tcPr>
          <w:p w14:paraId="5E92151D" w14:textId="77777777" w:rsidR="00134523" w:rsidRPr="004065B1" w:rsidRDefault="00134523" w:rsidP="000946D3">
            <w:r w:rsidRPr="000A066E">
              <w:rPr>
                <w:b/>
              </w:rPr>
              <w:lastRenderedPageBreak/>
              <w:t>Action</w:t>
            </w:r>
          </w:p>
        </w:tc>
      </w:tr>
      <w:tr w:rsidR="00134523" w14:paraId="26DAE714" w14:textId="77777777" w:rsidTr="000946D3">
        <w:trPr>
          <w:tblHeader/>
        </w:trPr>
        <w:tc>
          <w:tcPr>
            <w:tcW w:w="9526" w:type="dxa"/>
            <w:vAlign w:val="center"/>
          </w:tcPr>
          <w:p w14:paraId="4638962C" w14:textId="77777777" w:rsidR="00134523" w:rsidRPr="00E0664B" w:rsidRDefault="00134523" w:rsidP="000946D3">
            <w:pPr>
              <w:rPr>
                <w:i/>
              </w:rPr>
            </w:pPr>
            <w:r w:rsidRPr="00E0664B">
              <w:rPr>
                <w:i/>
              </w:rPr>
              <w:t>Switch off all controls and switch on only the “</w:t>
            </w:r>
            <w:r w:rsidRPr="00E0664B">
              <w:rPr>
                <w:b/>
                <w:i/>
              </w:rPr>
              <w:t>Magnetic variation</w:t>
            </w:r>
            <w:r w:rsidRPr="00E0664B">
              <w:rPr>
                <w:i/>
              </w:rPr>
              <w:t xml:space="preserve">” control. </w:t>
            </w:r>
          </w:p>
          <w:p w14:paraId="03E5EDA8" w14:textId="4E324925" w:rsidR="00134523" w:rsidRPr="00E0664B" w:rsidRDefault="00134523" w:rsidP="000946D3">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134523" w14:paraId="3C4BACD7" w14:textId="77777777" w:rsidTr="00211F86">
        <w:trPr>
          <w:tblHeader/>
        </w:trPr>
        <w:tc>
          <w:tcPr>
            <w:tcW w:w="9526" w:type="dxa"/>
            <w:tcBorders>
              <w:bottom w:val="single" w:sz="4" w:space="0" w:color="auto"/>
            </w:tcBorders>
            <w:shd w:val="clear" w:color="auto" w:fill="CCFFCC"/>
            <w:vAlign w:val="center"/>
          </w:tcPr>
          <w:p w14:paraId="36DFA1B7" w14:textId="77777777" w:rsidR="00134523" w:rsidRPr="004065B1" w:rsidRDefault="00134523" w:rsidP="000946D3">
            <w:r w:rsidRPr="000A066E">
              <w:rPr>
                <w:b/>
              </w:rPr>
              <w:t>Results</w:t>
            </w:r>
          </w:p>
        </w:tc>
      </w:tr>
      <w:tr w:rsidR="00134523" w14:paraId="362E5B0F" w14:textId="77777777" w:rsidTr="00211F86">
        <w:trPr>
          <w:tblHeader/>
        </w:trPr>
        <w:tc>
          <w:tcPr>
            <w:tcW w:w="9526" w:type="dxa"/>
            <w:tcBorders>
              <w:bottom w:val="nil"/>
            </w:tcBorders>
            <w:vAlign w:val="center"/>
          </w:tcPr>
          <w:p w14:paraId="3E329942" w14:textId="7A2CF91D" w:rsidR="00134523" w:rsidRPr="00E0664B" w:rsidRDefault="0013452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34523" w14:paraId="54885FF2"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2B681F60" w14:textId="100C2073" w:rsidR="00134523" w:rsidRPr="0015247B" w:rsidRDefault="0018522C" w:rsidP="000946D3">
            <w:pPr>
              <w:jc w:val="center"/>
            </w:pPr>
            <w:r>
              <w:rPr>
                <w:noProof/>
                <w:lang w:eastAsia="en-GB"/>
              </w:rPr>
              <w:drawing>
                <wp:inline distT="0" distB="0" distL="0" distR="0" wp14:anchorId="3D73E345" wp14:editId="21E2AE5A">
                  <wp:extent cx="5724525" cy="5791200"/>
                  <wp:effectExtent l="0" t="0" r="9525" b="0"/>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4525" cy="5791200"/>
                          </a:xfrm>
                          <a:prstGeom prst="rect">
                            <a:avLst/>
                          </a:prstGeom>
                          <a:noFill/>
                          <a:ln>
                            <a:noFill/>
                          </a:ln>
                        </pic:spPr>
                      </pic:pic>
                    </a:graphicData>
                  </a:graphic>
                </wp:inline>
              </w:drawing>
            </w:r>
            <w:r w:rsidR="00036CC9">
              <w:br/>
            </w:r>
            <w:proofErr w:type="spellStart"/>
            <w:r w:rsidR="007C7DD8" w:rsidRPr="007C7DD8">
              <w:rPr>
                <w:b/>
              </w:rPr>
              <w:t>tbd</w:t>
            </w:r>
            <w:proofErr w:type="spellEnd"/>
          </w:p>
        </w:tc>
      </w:tr>
    </w:tbl>
    <w:p w14:paraId="0ED597FD" w14:textId="77777777" w:rsidR="00134523" w:rsidRDefault="00134523" w:rsidP="00134523"/>
    <w:p w14:paraId="33348CEB"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0F227FA6" w14:textId="77777777" w:rsidTr="000946D3">
        <w:trPr>
          <w:tblHeader/>
        </w:trPr>
        <w:tc>
          <w:tcPr>
            <w:tcW w:w="9526" w:type="dxa"/>
            <w:shd w:val="clear" w:color="auto" w:fill="CCFFCC"/>
            <w:vAlign w:val="center"/>
          </w:tcPr>
          <w:p w14:paraId="020EDC35" w14:textId="77777777" w:rsidR="00134523" w:rsidRPr="004065B1" w:rsidRDefault="00134523" w:rsidP="000946D3">
            <w:r w:rsidRPr="000A066E">
              <w:rPr>
                <w:b/>
              </w:rPr>
              <w:lastRenderedPageBreak/>
              <w:t>Action</w:t>
            </w:r>
          </w:p>
        </w:tc>
      </w:tr>
      <w:tr w:rsidR="00134523" w14:paraId="44883152" w14:textId="77777777" w:rsidTr="000946D3">
        <w:trPr>
          <w:tblHeader/>
        </w:trPr>
        <w:tc>
          <w:tcPr>
            <w:tcW w:w="9526" w:type="dxa"/>
            <w:vAlign w:val="center"/>
          </w:tcPr>
          <w:p w14:paraId="6602EB2B" w14:textId="77777777" w:rsidR="00823D35" w:rsidRDefault="00134523" w:rsidP="000946D3">
            <w:pPr>
              <w:rPr>
                <w:i/>
              </w:rPr>
            </w:pPr>
            <w:r w:rsidRPr="00E0664B">
              <w:rPr>
                <w:i/>
              </w:rPr>
              <w:t>Switch off all controls and switch on only the “</w:t>
            </w:r>
            <w:r w:rsidRPr="00E0664B">
              <w:rPr>
                <w:b/>
                <w:i/>
              </w:rPr>
              <w:t>Depth Contours</w:t>
            </w:r>
            <w:r w:rsidRPr="00E0664B">
              <w:rPr>
                <w:i/>
              </w:rPr>
              <w:t>” control.</w:t>
            </w:r>
          </w:p>
          <w:p w14:paraId="3987C518" w14:textId="6414B6A4" w:rsidR="00134523" w:rsidRPr="00E0664B" w:rsidRDefault="00823D35" w:rsidP="000946D3">
            <w:pPr>
              <w:rPr>
                <w:i/>
              </w:rPr>
            </w:pPr>
            <w:r>
              <w:rPr>
                <w:i/>
              </w:rPr>
              <w:t>If provided, select optional Contour label.</w:t>
            </w:r>
            <w:r w:rsidR="00134523" w:rsidRPr="00E0664B">
              <w:rPr>
                <w:i/>
              </w:rPr>
              <w:t xml:space="preserve"> </w:t>
            </w:r>
          </w:p>
          <w:p w14:paraId="28A106A2" w14:textId="2A5DC439" w:rsidR="00134523" w:rsidRPr="00E0664B" w:rsidRDefault="00134523" w:rsidP="000946D3">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134523" w14:paraId="162FDDB6" w14:textId="77777777" w:rsidTr="00211F86">
        <w:trPr>
          <w:tblHeader/>
        </w:trPr>
        <w:tc>
          <w:tcPr>
            <w:tcW w:w="9526" w:type="dxa"/>
            <w:tcBorders>
              <w:bottom w:val="single" w:sz="4" w:space="0" w:color="auto"/>
            </w:tcBorders>
            <w:shd w:val="clear" w:color="auto" w:fill="CCFFCC"/>
            <w:vAlign w:val="center"/>
          </w:tcPr>
          <w:p w14:paraId="37D8E0AB" w14:textId="77777777" w:rsidR="00134523" w:rsidRPr="004065B1" w:rsidRDefault="00134523" w:rsidP="000946D3">
            <w:r w:rsidRPr="000A066E">
              <w:rPr>
                <w:b/>
              </w:rPr>
              <w:t>Results</w:t>
            </w:r>
          </w:p>
        </w:tc>
      </w:tr>
      <w:tr w:rsidR="00134523" w14:paraId="0B9BFB8F" w14:textId="77777777" w:rsidTr="00211F86">
        <w:trPr>
          <w:tblHeader/>
        </w:trPr>
        <w:tc>
          <w:tcPr>
            <w:tcW w:w="9526" w:type="dxa"/>
            <w:tcBorders>
              <w:bottom w:val="nil"/>
            </w:tcBorders>
            <w:vAlign w:val="center"/>
          </w:tcPr>
          <w:p w14:paraId="45593D93" w14:textId="6A3D8DC1" w:rsidR="00134523" w:rsidRPr="00E0664B" w:rsidRDefault="0013452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34523" w14:paraId="13414AFD"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7A0E578A" w14:textId="41748C36" w:rsidR="00134523" w:rsidRPr="0015247B" w:rsidRDefault="0018522C" w:rsidP="000946D3">
            <w:pPr>
              <w:jc w:val="center"/>
            </w:pPr>
            <w:r>
              <w:rPr>
                <w:noProof/>
                <w:lang w:eastAsia="en-GB"/>
              </w:rPr>
              <w:drawing>
                <wp:inline distT="0" distB="0" distL="0" distR="0" wp14:anchorId="104775D6" wp14:editId="20803CA1">
                  <wp:extent cx="5724525" cy="5781675"/>
                  <wp:effectExtent l="0" t="0" r="9525" b="9525"/>
                  <wp:docPr id="49" name="Picture 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r w:rsidR="00036CC9">
              <w:br/>
            </w:r>
            <w:proofErr w:type="spellStart"/>
            <w:r w:rsidR="007C7DD8" w:rsidRPr="007C7DD8">
              <w:rPr>
                <w:b/>
              </w:rPr>
              <w:t>tbd</w:t>
            </w:r>
            <w:proofErr w:type="spellEnd"/>
          </w:p>
        </w:tc>
      </w:tr>
    </w:tbl>
    <w:p w14:paraId="4AE67725" w14:textId="77777777" w:rsidR="00134523" w:rsidRDefault="00134523" w:rsidP="00134523"/>
    <w:p w14:paraId="067598DE"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18019A3B" w14:textId="77777777" w:rsidTr="000946D3">
        <w:trPr>
          <w:tblHeader/>
        </w:trPr>
        <w:tc>
          <w:tcPr>
            <w:tcW w:w="9526" w:type="dxa"/>
            <w:shd w:val="clear" w:color="auto" w:fill="CCFFCC"/>
            <w:vAlign w:val="center"/>
          </w:tcPr>
          <w:p w14:paraId="687628A1" w14:textId="77777777" w:rsidR="00134523" w:rsidRPr="004065B1" w:rsidRDefault="00134523" w:rsidP="000946D3">
            <w:r w:rsidRPr="000A066E">
              <w:rPr>
                <w:b/>
              </w:rPr>
              <w:lastRenderedPageBreak/>
              <w:t>Action</w:t>
            </w:r>
          </w:p>
        </w:tc>
      </w:tr>
      <w:tr w:rsidR="00134523" w14:paraId="735A57EC" w14:textId="77777777" w:rsidTr="000946D3">
        <w:trPr>
          <w:tblHeader/>
        </w:trPr>
        <w:tc>
          <w:tcPr>
            <w:tcW w:w="9526" w:type="dxa"/>
            <w:vAlign w:val="center"/>
          </w:tcPr>
          <w:p w14:paraId="108698F0" w14:textId="77777777" w:rsidR="00134523" w:rsidRPr="00E0664B" w:rsidRDefault="00134523" w:rsidP="000946D3">
            <w:pPr>
              <w:rPr>
                <w:i/>
              </w:rPr>
            </w:pPr>
            <w:r w:rsidRPr="00E0664B">
              <w:rPr>
                <w:i/>
              </w:rPr>
              <w:t>Switch off all controls and switch on only the “</w:t>
            </w:r>
            <w:r w:rsidRPr="00E0664B">
              <w:rPr>
                <w:b/>
                <w:i/>
              </w:rPr>
              <w:t>Seabed</w:t>
            </w:r>
            <w:r w:rsidRPr="00E0664B">
              <w:rPr>
                <w:i/>
              </w:rPr>
              <w:t xml:space="preserve">” control. </w:t>
            </w:r>
          </w:p>
          <w:p w14:paraId="16A5D7F4" w14:textId="56741727" w:rsidR="00134523" w:rsidRPr="00E0664B" w:rsidRDefault="00134523" w:rsidP="000946D3">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134523" w14:paraId="52FCAC13" w14:textId="77777777" w:rsidTr="00211F86">
        <w:trPr>
          <w:tblHeader/>
        </w:trPr>
        <w:tc>
          <w:tcPr>
            <w:tcW w:w="9526" w:type="dxa"/>
            <w:tcBorders>
              <w:bottom w:val="single" w:sz="4" w:space="0" w:color="auto"/>
            </w:tcBorders>
            <w:shd w:val="clear" w:color="auto" w:fill="CCFFCC"/>
            <w:vAlign w:val="center"/>
          </w:tcPr>
          <w:p w14:paraId="6BEBDFFC" w14:textId="77777777" w:rsidR="00134523" w:rsidRPr="004065B1" w:rsidRDefault="00134523" w:rsidP="000946D3">
            <w:r w:rsidRPr="000A066E">
              <w:rPr>
                <w:b/>
              </w:rPr>
              <w:t>Results</w:t>
            </w:r>
          </w:p>
        </w:tc>
      </w:tr>
      <w:tr w:rsidR="00134523" w14:paraId="4C5FF86B" w14:textId="77777777" w:rsidTr="00211F86">
        <w:trPr>
          <w:tblHeader/>
        </w:trPr>
        <w:tc>
          <w:tcPr>
            <w:tcW w:w="9526" w:type="dxa"/>
            <w:tcBorders>
              <w:bottom w:val="nil"/>
            </w:tcBorders>
            <w:vAlign w:val="center"/>
          </w:tcPr>
          <w:p w14:paraId="42623389" w14:textId="3EA91E8A" w:rsidR="00134523" w:rsidRPr="00E0664B" w:rsidRDefault="0013452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34523" w14:paraId="184AA24A"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18C9FF0F" w14:textId="3C8E3E0E" w:rsidR="00134523" w:rsidRPr="0015247B" w:rsidRDefault="0018522C" w:rsidP="000946D3">
            <w:pPr>
              <w:jc w:val="center"/>
            </w:pPr>
            <w:r>
              <w:rPr>
                <w:noProof/>
                <w:lang w:eastAsia="en-GB"/>
              </w:rPr>
              <w:drawing>
                <wp:inline distT="0" distB="0" distL="0" distR="0" wp14:anchorId="72A2B491" wp14:editId="66F614D6">
                  <wp:extent cx="5724525" cy="5781675"/>
                  <wp:effectExtent l="0" t="0" r="9525" b="9525"/>
                  <wp:docPr id="50" name="Picture 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r w:rsidR="00036CC9">
              <w:br/>
            </w:r>
            <w:proofErr w:type="spellStart"/>
            <w:r w:rsidR="007C7DD8" w:rsidRPr="007C7DD8">
              <w:rPr>
                <w:b/>
              </w:rPr>
              <w:t>tbd</w:t>
            </w:r>
            <w:proofErr w:type="spellEnd"/>
          </w:p>
        </w:tc>
      </w:tr>
    </w:tbl>
    <w:p w14:paraId="0240C16F" w14:textId="77777777" w:rsidR="00134523" w:rsidRDefault="00134523" w:rsidP="00134523"/>
    <w:p w14:paraId="09497CEB"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2955F711" w14:textId="77777777" w:rsidTr="000946D3">
        <w:trPr>
          <w:tblHeader/>
        </w:trPr>
        <w:tc>
          <w:tcPr>
            <w:tcW w:w="9526" w:type="dxa"/>
            <w:shd w:val="clear" w:color="auto" w:fill="CCFFCC"/>
            <w:vAlign w:val="center"/>
          </w:tcPr>
          <w:p w14:paraId="634A02B0" w14:textId="77777777" w:rsidR="00134523" w:rsidRPr="004065B1" w:rsidRDefault="00134523" w:rsidP="000946D3">
            <w:r w:rsidRPr="000A066E">
              <w:rPr>
                <w:b/>
              </w:rPr>
              <w:lastRenderedPageBreak/>
              <w:t>Action</w:t>
            </w:r>
          </w:p>
        </w:tc>
      </w:tr>
      <w:tr w:rsidR="00134523" w14:paraId="23AD4DAD" w14:textId="77777777" w:rsidTr="000946D3">
        <w:trPr>
          <w:tblHeader/>
        </w:trPr>
        <w:tc>
          <w:tcPr>
            <w:tcW w:w="9526" w:type="dxa"/>
            <w:vAlign w:val="center"/>
          </w:tcPr>
          <w:p w14:paraId="61F40943" w14:textId="77777777" w:rsidR="00134523" w:rsidRPr="00E0664B" w:rsidRDefault="00134523" w:rsidP="000946D3">
            <w:pPr>
              <w:rPr>
                <w:i/>
              </w:rPr>
            </w:pPr>
            <w:r w:rsidRPr="00E0664B">
              <w:rPr>
                <w:i/>
              </w:rPr>
              <w:t>Switch off all controls and switch on only the “</w:t>
            </w:r>
            <w:r w:rsidRPr="00E0664B">
              <w:rPr>
                <w:b/>
                <w:i/>
              </w:rPr>
              <w:t>Tidal</w:t>
            </w:r>
            <w:r w:rsidRPr="00E0664B">
              <w:rPr>
                <w:i/>
              </w:rPr>
              <w:t xml:space="preserve">” control. </w:t>
            </w:r>
          </w:p>
          <w:p w14:paraId="6A14311E" w14:textId="79057922" w:rsidR="00134523" w:rsidRPr="0015247B" w:rsidRDefault="00134523" w:rsidP="000946D3">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134523" w14:paraId="1F412EFE" w14:textId="77777777" w:rsidTr="00211F86">
        <w:trPr>
          <w:tblHeader/>
        </w:trPr>
        <w:tc>
          <w:tcPr>
            <w:tcW w:w="9526" w:type="dxa"/>
            <w:tcBorders>
              <w:bottom w:val="single" w:sz="4" w:space="0" w:color="auto"/>
            </w:tcBorders>
            <w:shd w:val="clear" w:color="auto" w:fill="CCFFCC"/>
            <w:vAlign w:val="center"/>
          </w:tcPr>
          <w:p w14:paraId="4A89B067" w14:textId="77777777" w:rsidR="00134523" w:rsidRPr="004065B1" w:rsidRDefault="00134523" w:rsidP="000946D3">
            <w:r w:rsidRPr="000A066E">
              <w:rPr>
                <w:b/>
              </w:rPr>
              <w:t>Results</w:t>
            </w:r>
          </w:p>
        </w:tc>
      </w:tr>
      <w:tr w:rsidR="00134523" w14:paraId="05DF90AD" w14:textId="77777777" w:rsidTr="00211F86">
        <w:trPr>
          <w:tblHeader/>
        </w:trPr>
        <w:tc>
          <w:tcPr>
            <w:tcW w:w="9526" w:type="dxa"/>
            <w:tcBorders>
              <w:bottom w:val="nil"/>
            </w:tcBorders>
            <w:vAlign w:val="center"/>
          </w:tcPr>
          <w:p w14:paraId="22B49C5E" w14:textId="620507DC" w:rsidR="00134523" w:rsidRPr="00E0664B" w:rsidRDefault="0013452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34523" w14:paraId="4FCA5A07"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6CBDFE1C" w14:textId="78CF0718" w:rsidR="00134523" w:rsidRPr="0015247B" w:rsidRDefault="0018522C" w:rsidP="000946D3">
            <w:pPr>
              <w:jc w:val="center"/>
            </w:pPr>
            <w:r>
              <w:rPr>
                <w:noProof/>
                <w:lang w:eastAsia="en-GB"/>
              </w:rPr>
              <w:drawing>
                <wp:inline distT="0" distB="0" distL="0" distR="0" wp14:anchorId="098A40D2" wp14:editId="17E55B0F">
                  <wp:extent cx="5724525" cy="5800725"/>
                  <wp:effectExtent l="0" t="0" r="9525" b="9525"/>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5800725"/>
                          </a:xfrm>
                          <a:prstGeom prst="rect">
                            <a:avLst/>
                          </a:prstGeom>
                          <a:noFill/>
                          <a:ln>
                            <a:noFill/>
                          </a:ln>
                        </pic:spPr>
                      </pic:pic>
                    </a:graphicData>
                  </a:graphic>
                </wp:inline>
              </w:drawing>
            </w:r>
            <w:r w:rsidR="00036CC9">
              <w:br/>
            </w:r>
            <w:proofErr w:type="spellStart"/>
            <w:r w:rsidR="007C7DD8" w:rsidRPr="007C7DD8">
              <w:rPr>
                <w:b/>
              </w:rPr>
              <w:t>tbd</w:t>
            </w:r>
            <w:proofErr w:type="spellEnd"/>
          </w:p>
        </w:tc>
      </w:tr>
    </w:tbl>
    <w:p w14:paraId="20ECA113" w14:textId="77777777" w:rsidR="00134523" w:rsidRDefault="00134523" w:rsidP="00134523"/>
    <w:p w14:paraId="30EC2A46" w14:textId="77777777" w:rsidR="00134523" w:rsidRDefault="00134523" w:rsidP="0013452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134523" w14:paraId="01331D0A" w14:textId="77777777" w:rsidTr="000946D3">
        <w:trPr>
          <w:tblHeader/>
        </w:trPr>
        <w:tc>
          <w:tcPr>
            <w:tcW w:w="9526" w:type="dxa"/>
            <w:shd w:val="clear" w:color="auto" w:fill="CCFFCC"/>
            <w:vAlign w:val="center"/>
          </w:tcPr>
          <w:p w14:paraId="6F1E8722" w14:textId="77777777" w:rsidR="00134523" w:rsidRPr="004065B1" w:rsidRDefault="00134523" w:rsidP="000946D3">
            <w:r w:rsidRPr="000A066E">
              <w:rPr>
                <w:b/>
              </w:rPr>
              <w:lastRenderedPageBreak/>
              <w:t>Action</w:t>
            </w:r>
          </w:p>
        </w:tc>
      </w:tr>
      <w:tr w:rsidR="00134523" w14:paraId="270EA73C" w14:textId="77777777" w:rsidTr="000946D3">
        <w:trPr>
          <w:tblHeader/>
        </w:trPr>
        <w:tc>
          <w:tcPr>
            <w:tcW w:w="9526" w:type="dxa"/>
            <w:vAlign w:val="center"/>
          </w:tcPr>
          <w:p w14:paraId="20EDBB83" w14:textId="77777777" w:rsidR="00134523" w:rsidRPr="00E0664B" w:rsidRDefault="00134523" w:rsidP="000946D3">
            <w:pPr>
              <w:rPr>
                <w:i/>
              </w:rPr>
            </w:pPr>
            <w:r w:rsidRPr="00E0664B">
              <w:rPr>
                <w:i/>
              </w:rPr>
              <w:t>Switch off all controls and switch on only the “</w:t>
            </w:r>
            <w:r w:rsidRPr="00E0664B">
              <w:rPr>
                <w:b/>
                <w:i/>
              </w:rPr>
              <w:t>Miscellaneous</w:t>
            </w:r>
            <w:r w:rsidRPr="00E0664B">
              <w:rPr>
                <w:i/>
              </w:rPr>
              <w:t xml:space="preserve">” control. </w:t>
            </w:r>
          </w:p>
          <w:p w14:paraId="5B3F50E1" w14:textId="760B5C29" w:rsidR="00134523" w:rsidRPr="0015247B" w:rsidRDefault="00134523" w:rsidP="000946D3">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134523" w14:paraId="44CD58C2" w14:textId="77777777" w:rsidTr="00211F86">
        <w:trPr>
          <w:tblHeader/>
        </w:trPr>
        <w:tc>
          <w:tcPr>
            <w:tcW w:w="9526" w:type="dxa"/>
            <w:tcBorders>
              <w:bottom w:val="single" w:sz="4" w:space="0" w:color="auto"/>
            </w:tcBorders>
            <w:shd w:val="clear" w:color="auto" w:fill="CCFFCC"/>
            <w:vAlign w:val="center"/>
          </w:tcPr>
          <w:p w14:paraId="783282B5" w14:textId="77777777" w:rsidR="00134523" w:rsidRPr="004065B1" w:rsidRDefault="00134523" w:rsidP="000946D3">
            <w:r w:rsidRPr="000A066E">
              <w:rPr>
                <w:b/>
              </w:rPr>
              <w:t>Results</w:t>
            </w:r>
          </w:p>
        </w:tc>
      </w:tr>
      <w:tr w:rsidR="00134523" w14:paraId="78E150DB" w14:textId="77777777" w:rsidTr="00211F86">
        <w:trPr>
          <w:tblHeader/>
        </w:trPr>
        <w:tc>
          <w:tcPr>
            <w:tcW w:w="9526" w:type="dxa"/>
            <w:tcBorders>
              <w:bottom w:val="nil"/>
            </w:tcBorders>
            <w:vAlign w:val="center"/>
          </w:tcPr>
          <w:p w14:paraId="14D2DFD3" w14:textId="2CDB778C" w:rsidR="00134523" w:rsidRPr="00E0664B" w:rsidRDefault="0013452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134523" w14:paraId="358B2D18" w14:textId="77777777" w:rsidTr="00211F86">
        <w:trPr>
          <w:tblHeader/>
        </w:trPr>
        <w:tc>
          <w:tcPr>
            <w:tcW w:w="9526" w:type="dxa"/>
            <w:tcBorders>
              <w:top w:val="nil"/>
              <w:left w:val="single" w:sz="4" w:space="0" w:color="auto"/>
              <w:bottom w:val="single" w:sz="4" w:space="0" w:color="auto"/>
              <w:right w:val="single" w:sz="4" w:space="0" w:color="auto"/>
            </w:tcBorders>
            <w:vAlign w:val="center"/>
          </w:tcPr>
          <w:p w14:paraId="76E7CC07" w14:textId="5D32B9AF" w:rsidR="00134523" w:rsidRPr="0015247B" w:rsidRDefault="00194E86" w:rsidP="000946D3">
            <w:pPr>
              <w:jc w:val="center"/>
            </w:pPr>
            <w:r>
              <w:rPr>
                <w:noProof/>
                <w:lang w:eastAsia="en-GB"/>
              </w:rPr>
              <w:drawing>
                <wp:inline distT="0" distB="0" distL="0" distR="0" wp14:anchorId="69674214" wp14:editId="0CFCEB2F">
                  <wp:extent cx="5762481" cy="5831205"/>
                  <wp:effectExtent l="0" t="0" r="0" b="0"/>
                  <wp:docPr id="330" name="Kuva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4931" cy="5843804"/>
                          </a:xfrm>
                          <a:prstGeom prst="rect">
                            <a:avLst/>
                          </a:prstGeom>
                          <a:noFill/>
                          <a:ln>
                            <a:noFill/>
                          </a:ln>
                        </pic:spPr>
                      </pic:pic>
                    </a:graphicData>
                  </a:graphic>
                </wp:inline>
              </w:drawing>
            </w:r>
            <w:r w:rsidR="00036CC9">
              <w:br/>
            </w:r>
            <w:proofErr w:type="spellStart"/>
            <w:r w:rsidR="007C7DD8" w:rsidRPr="007C7DD8">
              <w:rPr>
                <w:b/>
              </w:rPr>
              <w:t>tbd</w:t>
            </w:r>
            <w:proofErr w:type="spellEnd"/>
          </w:p>
        </w:tc>
      </w:tr>
    </w:tbl>
    <w:p w14:paraId="374DB1A2" w14:textId="77777777" w:rsidR="00134523" w:rsidRDefault="00134523" w:rsidP="00134523"/>
    <w:p w14:paraId="3AA46B5E" w14:textId="77777777" w:rsidR="00134523" w:rsidRDefault="00134523" w:rsidP="00134523">
      <w:r>
        <w:br w:type="page"/>
      </w:r>
    </w:p>
    <w:p w14:paraId="50B7D4FB" w14:textId="77777777" w:rsidR="004F582E" w:rsidRPr="00A94802" w:rsidRDefault="00CE04C8" w:rsidP="00E30B8F">
      <w:pPr>
        <w:pStyle w:val="Heading3"/>
      </w:pPr>
      <w:r>
        <w:lastRenderedPageBreak/>
        <w:t>Text Grouping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207349BF" w14:textId="77777777" w:rsidTr="009C386B">
        <w:trPr>
          <w:trHeight w:val="454"/>
          <w:tblHeader/>
        </w:trPr>
        <w:tc>
          <w:tcPr>
            <w:tcW w:w="2381" w:type="dxa"/>
            <w:shd w:val="clear" w:color="auto" w:fill="CCFFCC"/>
            <w:vAlign w:val="center"/>
          </w:tcPr>
          <w:p w14:paraId="3772873D" w14:textId="77777777" w:rsidR="004F582E" w:rsidRPr="004065B1" w:rsidRDefault="004F582E" w:rsidP="00CB4150">
            <w:r w:rsidRPr="000A066E">
              <w:rPr>
                <w:b/>
              </w:rPr>
              <w:t>Test Reference</w:t>
            </w:r>
          </w:p>
        </w:tc>
        <w:tc>
          <w:tcPr>
            <w:tcW w:w="2381" w:type="dxa"/>
            <w:shd w:val="clear" w:color="auto" w:fill="CCFFCC"/>
            <w:vAlign w:val="center"/>
          </w:tcPr>
          <w:p w14:paraId="3FBAF1C6" w14:textId="0A649922" w:rsidR="004F582E" w:rsidRPr="004065B1" w:rsidRDefault="006B572C" w:rsidP="00CB4150">
            <w:proofErr w:type="spellStart"/>
            <w:r>
              <w:t>TextGrouping</w:t>
            </w:r>
            <w:proofErr w:type="spellEnd"/>
          </w:p>
        </w:tc>
        <w:tc>
          <w:tcPr>
            <w:tcW w:w="2382" w:type="dxa"/>
            <w:shd w:val="clear" w:color="auto" w:fill="CCFFCC"/>
            <w:vAlign w:val="center"/>
          </w:tcPr>
          <w:p w14:paraId="01D9FEC4" w14:textId="77777777" w:rsidR="004F582E" w:rsidRPr="004065B1" w:rsidRDefault="004F582E" w:rsidP="00CB4150">
            <w:r w:rsidRPr="000A066E">
              <w:rPr>
                <w:b/>
              </w:rPr>
              <w:t>IHO Reference</w:t>
            </w:r>
          </w:p>
        </w:tc>
        <w:tc>
          <w:tcPr>
            <w:tcW w:w="2382" w:type="dxa"/>
            <w:shd w:val="clear" w:color="auto" w:fill="CCFFCC"/>
            <w:vAlign w:val="center"/>
          </w:tcPr>
          <w:p w14:paraId="701241E0" w14:textId="77777777" w:rsidR="004927BB" w:rsidRDefault="004927BB" w:rsidP="004927BB">
            <w:pPr>
              <w:widowControl/>
              <w:spacing w:line="240" w:lineRule="auto"/>
              <w:rPr>
                <w:rFonts w:ascii="Calibri" w:hAnsi="Calibri" w:cs="Calibri"/>
                <w:snapToGrid/>
                <w:color w:val="000000"/>
                <w:sz w:val="22"/>
                <w:szCs w:val="22"/>
              </w:rPr>
            </w:pPr>
            <w:r>
              <w:rPr>
                <w:rFonts w:ascii="Calibri" w:hAnsi="Calibri" w:cs="Calibri"/>
                <w:color w:val="000000"/>
                <w:sz w:val="22"/>
                <w:szCs w:val="22"/>
              </w:rPr>
              <w:t>S-98 C-11.2</w:t>
            </w:r>
          </w:p>
          <w:p w14:paraId="230F63C5" w14:textId="3E9EF0F6" w:rsidR="004F582E" w:rsidRPr="004065B1" w:rsidRDefault="004F582E" w:rsidP="00CB4150"/>
        </w:tc>
      </w:tr>
      <w:tr w:rsidR="004F582E" w14:paraId="2DBCBD4E" w14:textId="77777777" w:rsidTr="009C386B">
        <w:trPr>
          <w:tblHeader/>
        </w:trPr>
        <w:tc>
          <w:tcPr>
            <w:tcW w:w="9526" w:type="dxa"/>
            <w:gridSpan w:val="4"/>
            <w:shd w:val="clear" w:color="auto" w:fill="CCFFCC"/>
            <w:vAlign w:val="center"/>
          </w:tcPr>
          <w:p w14:paraId="01E0F251" w14:textId="77777777" w:rsidR="004F582E" w:rsidRDefault="004F582E" w:rsidP="00CB4150">
            <w:r w:rsidRPr="000A066E">
              <w:rPr>
                <w:b/>
              </w:rPr>
              <w:t>Test description</w:t>
            </w:r>
          </w:p>
        </w:tc>
      </w:tr>
      <w:tr w:rsidR="004F582E" w14:paraId="5B97C97F" w14:textId="77777777" w:rsidTr="009C386B">
        <w:trPr>
          <w:tblHeader/>
        </w:trPr>
        <w:tc>
          <w:tcPr>
            <w:tcW w:w="9526" w:type="dxa"/>
            <w:gridSpan w:val="4"/>
            <w:vAlign w:val="center"/>
          </w:tcPr>
          <w:p w14:paraId="3CB735CD" w14:textId="7B5397DF" w:rsidR="004F582E" w:rsidRPr="00E0664B" w:rsidRDefault="000946D3" w:rsidP="002164D3">
            <w:pPr>
              <w:jc w:val="left"/>
              <w:rPr>
                <w:i/>
              </w:rPr>
            </w:pPr>
            <w:r w:rsidRPr="00E0664B">
              <w:rPr>
                <w:i/>
              </w:rPr>
              <w:t xml:space="preserve">The purpose of the test is to verify that ECDIS is able to change text display settings and display text in accordance with the </w:t>
            </w:r>
            <w:r w:rsidR="00A20C53">
              <w:rPr>
                <w:i/>
              </w:rPr>
              <w:t>S-101 portrayal catalogue</w:t>
            </w:r>
            <w:r w:rsidRPr="00E0664B">
              <w:rPr>
                <w:i/>
              </w:rPr>
              <w:t>. Minimum two text display categories should be available in the ECDIS HMI</w:t>
            </w:r>
          </w:p>
        </w:tc>
      </w:tr>
      <w:tr w:rsidR="004F582E" w14:paraId="21B35703" w14:textId="77777777" w:rsidTr="009C386B">
        <w:trPr>
          <w:tblHeader/>
        </w:trPr>
        <w:tc>
          <w:tcPr>
            <w:tcW w:w="9526" w:type="dxa"/>
            <w:gridSpan w:val="4"/>
            <w:shd w:val="clear" w:color="auto" w:fill="CCFFCC"/>
            <w:vAlign w:val="center"/>
          </w:tcPr>
          <w:p w14:paraId="6919E6AD" w14:textId="77777777" w:rsidR="004F582E" w:rsidRPr="004065B1" w:rsidRDefault="004F582E" w:rsidP="00CB4150">
            <w:r w:rsidRPr="000A066E">
              <w:rPr>
                <w:b/>
              </w:rPr>
              <w:t>Setup</w:t>
            </w:r>
          </w:p>
        </w:tc>
      </w:tr>
      <w:tr w:rsidR="004F582E" w14:paraId="13AE6076" w14:textId="77777777" w:rsidTr="009C386B">
        <w:trPr>
          <w:tblHeader/>
        </w:trPr>
        <w:tc>
          <w:tcPr>
            <w:tcW w:w="9526" w:type="dxa"/>
            <w:gridSpan w:val="4"/>
            <w:vAlign w:val="center"/>
          </w:tcPr>
          <w:p w14:paraId="2ADFD797" w14:textId="77777777" w:rsidR="006B572C" w:rsidRDefault="000946D3" w:rsidP="000946D3">
            <w:pPr>
              <w:rPr>
                <w:i/>
              </w:rPr>
            </w:pPr>
            <w:r w:rsidRPr="00E0664B">
              <w:rPr>
                <w:i/>
              </w:rPr>
              <w:t xml:space="preserve">Load </w:t>
            </w:r>
            <w:r w:rsidR="00A20C53">
              <w:rPr>
                <w:i/>
              </w:rPr>
              <w:t>the</w:t>
            </w:r>
            <w:r w:rsidR="006B572C">
              <w:rPr>
                <w:i/>
              </w:rPr>
              <w:t xml:space="preserve"> exchange sets</w:t>
            </w:r>
          </w:p>
          <w:p w14:paraId="0E03B1F6" w14:textId="445BC1C6" w:rsidR="006B572C" w:rsidRPr="006B572C" w:rsidRDefault="006B572C">
            <w:pPr>
              <w:pStyle w:val="ListParagraph"/>
              <w:numPr>
                <w:ilvl w:val="0"/>
                <w:numId w:val="5"/>
              </w:numPr>
              <w:rPr>
                <w:b/>
                <w:bCs/>
                <w:i/>
              </w:rPr>
            </w:pPr>
            <w:proofErr w:type="spellStart"/>
            <w:r w:rsidRPr="006B572C">
              <w:rPr>
                <w:b/>
                <w:bCs/>
                <w:i/>
              </w:rPr>
              <w:t>DisplayBase</w:t>
            </w:r>
            <w:proofErr w:type="spellEnd"/>
          </w:p>
          <w:p w14:paraId="0F25AC70" w14:textId="6B4E6D4A" w:rsidR="006B572C" w:rsidRPr="006B572C" w:rsidRDefault="006B572C">
            <w:pPr>
              <w:pStyle w:val="ListParagraph"/>
              <w:numPr>
                <w:ilvl w:val="0"/>
                <w:numId w:val="5"/>
              </w:numPr>
              <w:rPr>
                <w:b/>
                <w:bCs/>
                <w:i/>
              </w:rPr>
            </w:pPr>
            <w:proofErr w:type="spellStart"/>
            <w:r w:rsidRPr="006B572C">
              <w:rPr>
                <w:b/>
                <w:bCs/>
                <w:i/>
              </w:rPr>
              <w:t>DisplayStandard</w:t>
            </w:r>
            <w:proofErr w:type="spellEnd"/>
          </w:p>
          <w:p w14:paraId="3AC3AA3E" w14:textId="0A03303F" w:rsidR="006B572C" w:rsidRPr="006B572C" w:rsidRDefault="006B572C">
            <w:pPr>
              <w:pStyle w:val="ListParagraph"/>
              <w:numPr>
                <w:ilvl w:val="0"/>
                <w:numId w:val="5"/>
              </w:numPr>
              <w:rPr>
                <w:b/>
                <w:bCs/>
                <w:i/>
              </w:rPr>
            </w:pPr>
            <w:proofErr w:type="spellStart"/>
            <w:r w:rsidRPr="006B572C">
              <w:rPr>
                <w:b/>
                <w:bCs/>
                <w:i/>
              </w:rPr>
              <w:t>DisplayOther</w:t>
            </w:r>
            <w:proofErr w:type="spellEnd"/>
          </w:p>
          <w:p w14:paraId="24E395CA" w14:textId="77777777" w:rsidR="006B572C" w:rsidRDefault="00A20C53" w:rsidP="000946D3">
            <w:pPr>
              <w:rPr>
                <w:i/>
              </w:rPr>
            </w:pPr>
            <w:r>
              <w:rPr>
                <w:i/>
              </w:rPr>
              <w:t xml:space="preserve"> </w:t>
            </w:r>
          </w:p>
          <w:p w14:paraId="781DD199" w14:textId="43295D0D" w:rsidR="000946D3" w:rsidRPr="00E0664B" w:rsidRDefault="000946D3" w:rsidP="000946D3">
            <w:pPr>
              <w:rPr>
                <w:i/>
              </w:rPr>
            </w:pPr>
            <w:r w:rsidRPr="00E0664B">
              <w:rPr>
                <w:i/>
              </w:rPr>
              <w:t>with the following settings:</w:t>
            </w:r>
          </w:p>
          <w:p w14:paraId="2AFECDAC" w14:textId="3F2D841F" w:rsidR="000946D3" w:rsidRPr="00E012C8" w:rsidRDefault="000946D3">
            <w:pPr>
              <w:pStyle w:val="ListParagraph"/>
              <w:numPr>
                <w:ilvl w:val="0"/>
                <w:numId w:val="20"/>
              </w:numPr>
              <w:rPr>
                <w:i/>
              </w:rPr>
            </w:pPr>
            <w:r w:rsidRPr="00E012C8">
              <w:rPr>
                <w:i/>
              </w:rPr>
              <w:t xml:space="preserve">Select </w:t>
            </w:r>
            <w:r w:rsidR="00DE09B9" w:rsidRPr="00E012C8">
              <w:rPr>
                <w:i/>
              </w:rPr>
              <w:t>Display Category</w:t>
            </w:r>
            <w:r w:rsidRPr="00E012C8">
              <w:rPr>
                <w:i/>
              </w:rPr>
              <w:t xml:space="preserve"> Standard</w:t>
            </w:r>
          </w:p>
          <w:p w14:paraId="0C251954" w14:textId="50327280" w:rsidR="000946D3" w:rsidRPr="00E012C8" w:rsidRDefault="000946D3">
            <w:pPr>
              <w:pStyle w:val="ListParagraph"/>
              <w:numPr>
                <w:ilvl w:val="0"/>
                <w:numId w:val="20"/>
              </w:numPr>
              <w:rPr>
                <w:i/>
              </w:rPr>
            </w:pPr>
            <w:r w:rsidRPr="00E012C8">
              <w:rPr>
                <w:i/>
              </w:rPr>
              <w:t xml:space="preserve">Set the </w:t>
            </w:r>
            <w:r w:rsidR="0069033B" w:rsidRPr="00E012C8">
              <w:rPr>
                <w:i/>
              </w:rPr>
              <w:t xml:space="preserve">Safety Contour </w:t>
            </w:r>
            <w:r w:rsidRPr="00E012C8">
              <w:rPr>
                <w:i/>
              </w:rPr>
              <w:t>value to 10 m</w:t>
            </w:r>
          </w:p>
          <w:p w14:paraId="064956D4" w14:textId="3A5F7F27" w:rsidR="000946D3" w:rsidRPr="00E012C8" w:rsidRDefault="000946D3">
            <w:pPr>
              <w:pStyle w:val="ListParagraph"/>
              <w:numPr>
                <w:ilvl w:val="0"/>
                <w:numId w:val="20"/>
              </w:numPr>
              <w:rPr>
                <w:i/>
              </w:rPr>
            </w:pPr>
            <w:r w:rsidRPr="00E012C8">
              <w:rPr>
                <w:i/>
              </w:rPr>
              <w:t xml:space="preserve">Set the </w:t>
            </w:r>
            <w:r w:rsidR="0069033B" w:rsidRPr="00E012C8">
              <w:rPr>
                <w:i/>
              </w:rPr>
              <w:t xml:space="preserve">Safety Depth  </w:t>
            </w:r>
            <w:r w:rsidRPr="00E012C8">
              <w:rPr>
                <w:i/>
              </w:rPr>
              <w:t>value to 10 m</w:t>
            </w:r>
          </w:p>
          <w:p w14:paraId="4694B60B" w14:textId="77777777" w:rsidR="000946D3" w:rsidRPr="00E012C8" w:rsidRDefault="000946D3">
            <w:pPr>
              <w:pStyle w:val="ListParagraph"/>
              <w:numPr>
                <w:ilvl w:val="0"/>
                <w:numId w:val="20"/>
              </w:numPr>
              <w:rPr>
                <w:i/>
              </w:rPr>
            </w:pPr>
            <w:r w:rsidRPr="00E012C8">
              <w:rPr>
                <w:i/>
              </w:rPr>
              <w:t>Select Symbolized Boundaries</w:t>
            </w:r>
          </w:p>
          <w:p w14:paraId="52189238" w14:textId="71035A02" w:rsidR="004F582E" w:rsidRPr="004065B1" w:rsidRDefault="00F15CF8">
            <w:pPr>
              <w:pStyle w:val="ListParagraph"/>
              <w:numPr>
                <w:ilvl w:val="0"/>
                <w:numId w:val="20"/>
              </w:numPr>
            </w:pPr>
            <w:r w:rsidRPr="009C5191">
              <w:rPr>
                <w:i/>
              </w:rPr>
              <w:t>Select Simplified Symbols = false</w:t>
            </w:r>
          </w:p>
        </w:tc>
      </w:tr>
      <w:tr w:rsidR="004F582E" w14:paraId="4C24F15A" w14:textId="77777777" w:rsidTr="009C386B">
        <w:trPr>
          <w:tblHeader/>
        </w:trPr>
        <w:tc>
          <w:tcPr>
            <w:tcW w:w="9526" w:type="dxa"/>
            <w:gridSpan w:val="4"/>
            <w:shd w:val="clear" w:color="auto" w:fill="CCFFCC"/>
            <w:vAlign w:val="center"/>
          </w:tcPr>
          <w:p w14:paraId="23B75AD9" w14:textId="77777777" w:rsidR="004F582E" w:rsidRPr="004065B1" w:rsidRDefault="004F582E" w:rsidP="00CB4150">
            <w:r w:rsidRPr="000A066E">
              <w:rPr>
                <w:b/>
              </w:rPr>
              <w:t>Action</w:t>
            </w:r>
          </w:p>
        </w:tc>
      </w:tr>
      <w:tr w:rsidR="004F582E" w14:paraId="3998B9A0" w14:textId="77777777" w:rsidTr="009C386B">
        <w:trPr>
          <w:tblHeader/>
        </w:trPr>
        <w:tc>
          <w:tcPr>
            <w:tcW w:w="9526" w:type="dxa"/>
            <w:gridSpan w:val="4"/>
            <w:vAlign w:val="center"/>
          </w:tcPr>
          <w:p w14:paraId="404BDE37" w14:textId="74BE6BF9" w:rsidR="004F582E" w:rsidRPr="00E0664B" w:rsidRDefault="000946D3" w:rsidP="002164D3">
            <w:pPr>
              <w:jc w:val="left"/>
              <w:rPr>
                <w:i/>
              </w:rPr>
            </w:pPr>
            <w:r w:rsidRPr="00E0664B">
              <w:rPr>
                <w:i/>
              </w:rPr>
              <w:t xml:space="preserve">Switch on Other Display. Check that ECDIS HMI contains standardized controls that can switch on and off certain </w:t>
            </w:r>
            <w:r w:rsidR="00A20C53">
              <w:rPr>
                <w:i/>
              </w:rPr>
              <w:t>features</w:t>
            </w:r>
            <w:r w:rsidR="00A20C53" w:rsidRPr="00E0664B">
              <w:rPr>
                <w:i/>
              </w:rPr>
              <w:t xml:space="preserve"> </w:t>
            </w:r>
            <w:r w:rsidRPr="00E0664B">
              <w:rPr>
                <w:i/>
              </w:rPr>
              <w:t>from the chart</w:t>
            </w:r>
          </w:p>
        </w:tc>
      </w:tr>
      <w:tr w:rsidR="004F582E" w14:paraId="6D2C76E1" w14:textId="77777777" w:rsidTr="009C386B">
        <w:trPr>
          <w:tblHeader/>
        </w:trPr>
        <w:tc>
          <w:tcPr>
            <w:tcW w:w="9526" w:type="dxa"/>
            <w:gridSpan w:val="4"/>
            <w:shd w:val="clear" w:color="auto" w:fill="CCFFCC"/>
            <w:vAlign w:val="center"/>
          </w:tcPr>
          <w:p w14:paraId="3315FA34" w14:textId="77777777" w:rsidR="004F582E" w:rsidRPr="004065B1" w:rsidRDefault="004F582E" w:rsidP="00CB4150">
            <w:r w:rsidRPr="000A066E">
              <w:rPr>
                <w:b/>
              </w:rPr>
              <w:t>Results</w:t>
            </w:r>
          </w:p>
        </w:tc>
      </w:tr>
      <w:tr w:rsidR="004F582E" w14:paraId="55A379AE" w14:textId="77777777" w:rsidTr="009C386B">
        <w:trPr>
          <w:tblHeader/>
        </w:trPr>
        <w:tc>
          <w:tcPr>
            <w:tcW w:w="9526" w:type="dxa"/>
            <w:gridSpan w:val="4"/>
            <w:vAlign w:val="center"/>
          </w:tcPr>
          <w:p w14:paraId="5DD97558" w14:textId="110D01FA" w:rsidR="000946D3" w:rsidRPr="00E0664B" w:rsidRDefault="000946D3" w:rsidP="000946D3">
            <w:pPr>
              <w:jc w:val="left"/>
              <w:rPr>
                <w:i/>
              </w:rPr>
            </w:pPr>
            <w:r w:rsidRPr="00E0664B">
              <w:rPr>
                <w:i/>
              </w:rPr>
              <w:t xml:space="preserve">Confirm that the following controls are available at ECDIS HMI under the Other </w:t>
            </w:r>
            <w:r w:rsidR="00043632">
              <w:rPr>
                <w:i/>
              </w:rPr>
              <w:t>D</w:t>
            </w:r>
            <w:r w:rsidR="00043632" w:rsidRPr="00E0664B">
              <w:rPr>
                <w:i/>
              </w:rPr>
              <w:t xml:space="preserve">isplay </w:t>
            </w:r>
            <w:r w:rsidRPr="00E0664B">
              <w:rPr>
                <w:i/>
              </w:rPr>
              <w:t>section:</w:t>
            </w:r>
          </w:p>
          <w:p w14:paraId="7A77A87A" w14:textId="77777777" w:rsidR="000946D3" w:rsidRPr="00A81D5C" w:rsidRDefault="000946D3" w:rsidP="00A81D5C">
            <w:pPr>
              <w:pStyle w:val="ListParagraph"/>
              <w:numPr>
                <w:ilvl w:val="0"/>
                <w:numId w:val="69"/>
              </w:numPr>
              <w:jc w:val="left"/>
              <w:rPr>
                <w:i/>
                <w:rPrChange w:id="1075" w:author="jonathan pritchard" w:date="2023-12-15T14:19:00Z">
                  <w:rPr/>
                </w:rPrChange>
              </w:rPr>
              <w:pPrChange w:id="1076" w:author="jonathan pritchard" w:date="2023-12-15T14:19:00Z">
                <w:pPr>
                  <w:jc w:val="left"/>
                </w:pPr>
              </w:pPrChange>
            </w:pPr>
            <w:r w:rsidRPr="00A81D5C">
              <w:rPr>
                <w:i/>
                <w:rPrChange w:id="1077" w:author="jonathan pritchard" w:date="2023-12-15T14:19:00Z">
                  <w:rPr/>
                </w:rPrChange>
              </w:rPr>
              <w:t>Important Text</w:t>
            </w:r>
          </w:p>
          <w:p w14:paraId="5B8745A8" w14:textId="77777777" w:rsidR="000946D3" w:rsidRPr="00A81D5C" w:rsidRDefault="000946D3" w:rsidP="00A81D5C">
            <w:pPr>
              <w:pStyle w:val="ListParagraph"/>
              <w:numPr>
                <w:ilvl w:val="0"/>
                <w:numId w:val="69"/>
              </w:numPr>
              <w:jc w:val="left"/>
              <w:rPr>
                <w:i/>
                <w:rPrChange w:id="1078" w:author="jonathan pritchard" w:date="2023-12-15T14:19:00Z">
                  <w:rPr/>
                </w:rPrChange>
              </w:rPr>
              <w:pPrChange w:id="1079" w:author="jonathan pritchard" w:date="2023-12-15T14:19:00Z">
                <w:pPr>
                  <w:jc w:val="left"/>
                </w:pPr>
              </w:pPrChange>
            </w:pPr>
            <w:r w:rsidRPr="00A81D5C">
              <w:rPr>
                <w:i/>
                <w:rPrChange w:id="1080" w:author="jonathan pritchard" w:date="2023-12-15T14:19:00Z">
                  <w:rPr/>
                </w:rPrChange>
              </w:rPr>
              <w:t>Other Text</w:t>
            </w:r>
          </w:p>
          <w:p w14:paraId="6F882940" w14:textId="35D5119B" w:rsidR="004F582E" w:rsidRPr="00E0664B" w:rsidRDefault="000946D3" w:rsidP="000946D3">
            <w:pPr>
              <w:jc w:val="left"/>
              <w:rPr>
                <w:i/>
              </w:rPr>
            </w:pPr>
            <w:r w:rsidRPr="00E0664B">
              <w:rPr>
                <w:i/>
              </w:rPr>
              <w:t>More text display controls may be available, however all the additional controls should be subdivision</w:t>
            </w:r>
            <w:ins w:id="1081" w:author="jonathan pritchard" w:date="2023-12-15T14:20:00Z">
              <w:r w:rsidR="00A81D5C">
                <w:rPr>
                  <w:i/>
                </w:rPr>
                <w:t>s</w:t>
              </w:r>
            </w:ins>
            <w:r w:rsidRPr="00E0664B">
              <w:rPr>
                <w:i/>
              </w:rPr>
              <w:t xml:space="preserve"> of one of the above controls</w:t>
            </w:r>
          </w:p>
        </w:tc>
      </w:tr>
    </w:tbl>
    <w:p w14:paraId="7B7FE4BE" w14:textId="77777777" w:rsidR="004F582E" w:rsidRDefault="004F582E" w:rsidP="004F582E"/>
    <w:p w14:paraId="747759BC"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9526"/>
      </w:tblGrid>
      <w:tr w:rsidR="000946D3" w14:paraId="0BBED4F9" w14:textId="77777777" w:rsidTr="009C386B">
        <w:trPr>
          <w:tblHeader/>
        </w:trPr>
        <w:tc>
          <w:tcPr>
            <w:tcW w:w="9526" w:type="dxa"/>
            <w:shd w:val="clear" w:color="auto" w:fill="CCFFCC"/>
            <w:vAlign w:val="center"/>
          </w:tcPr>
          <w:p w14:paraId="21BA864C" w14:textId="77777777" w:rsidR="000946D3" w:rsidRPr="004065B1" w:rsidRDefault="000946D3" w:rsidP="000946D3">
            <w:r w:rsidRPr="000A066E">
              <w:rPr>
                <w:b/>
              </w:rPr>
              <w:lastRenderedPageBreak/>
              <w:t>Action</w:t>
            </w:r>
          </w:p>
        </w:tc>
      </w:tr>
      <w:tr w:rsidR="000946D3" w14:paraId="335169E3" w14:textId="77777777" w:rsidTr="009C386B">
        <w:trPr>
          <w:tblHeader/>
        </w:trPr>
        <w:tc>
          <w:tcPr>
            <w:tcW w:w="9526" w:type="dxa"/>
            <w:vAlign w:val="center"/>
          </w:tcPr>
          <w:p w14:paraId="32FD1340" w14:textId="44917C50" w:rsidR="000946D3" w:rsidRPr="00E0664B" w:rsidRDefault="000946D3" w:rsidP="000946D3">
            <w:pPr>
              <w:rPr>
                <w:i/>
              </w:rPr>
            </w:pPr>
            <w:r w:rsidRPr="00E0664B">
              <w:rPr>
                <w:i/>
              </w:rPr>
              <w:t xml:space="preserve">View </w:t>
            </w:r>
            <w:r w:rsidR="00A20C53">
              <w:rPr>
                <w:i/>
              </w:rPr>
              <w:t>dataset</w:t>
            </w:r>
            <w:r w:rsidR="00A20C53" w:rsidRPr="00E0664B">
              <w:rPr>
                <w:i/>
              </w:rPr>
              <w:t xml:space="preserve"> </w:t>
            </w:r>
            <w:del w:id="1082" w:author="jonathan pritchard" w:date="2023-12-14T09:42:00Z">
              <w:r w:rsidR="00A20C53" w:rsidDel="00285591">
                <w:rPr>
                  <w:i/>
                </w:rPr>
                <w:delText>101</w:delText>
              </w:r>
              <w:r w:rsidRPr="00E0664B" w:rsidDel="00285591">
                <w:rPr>
                  <w:i/>
                </w:rPr>
                <w:delText>AA</w:delText>
              </w:r>
              <w:r w:rsidR="00A20C53" w:rsidDel="00285591">
                <w:rPr>
                  <w:i/>
                </w:rPr>
                <w:delText>00</w:delText>
              </w:r>
              <w:r w:rsidRPr="00E0664B" w:rsidDel="00285591">
                <w:rPr>
                  <w:i/>
                </w:rPr>
                <w:delText>DBASE</w:delText>
              </w:r>
            </w:del>
            <w:ins w:id="1083" w:author="jonathan pritchard" w:date="2023-12-14T09:42:00Z">
              <w:r w:rsidR="00285591">
                <w:rPr>
                  <w:i/>
                </w:rPr>
                <w:t>10100AA_DBASE</w:t>
              </w:r>
            </w:ins>
            <w:r w:rsidRPr="00E0664B">
              <w:rPr>
                <w:i/>
              </w:rPr>
              <w:t>.000</w:t>
            </w:r>
          </w:p>
          <w:p w14:paraId="292B7E4A" w14:textId="3B1184D3" w:rsidR="00AC2FED" w:rsidRPr="00AC2FED" w:rsidRDefault="00AC2FED" w:rsidP="000946D3">
            <w:pPr>
              <w:rPr>
                <w:i/>
                <w:szCs w:val="18"/>
              </w:rPr>
            </w:pPr>
            <w:r w:rsidRPr="00AC2FED">
              <w:rPr>
                <w:i/>
                <w:szCs w:val="18"/>
              </w:rPr>
              <w:t xml:space="preserve">Select </w:t>
            </w:r>
            <w:r w:rsidR="00043632">
              <w:rPr>
                <w:i/>
                <w:szCs w:val="18"/>
              </w:rPr>
              <w:t xml:space="preserve">Display Category </w:t>
            </w:r>
            <w:r w:rsidRPr="00AC2FED">
              <w:rPr>
                <w:i/>
                <w:szCs w:val="18"/>
              </w:rPr>
              <w:t xml:space="preserve">Display </w:t>
            </w:r>
            <w:r w:rsidR="00043632">
              <w:rPr>
                <w:i/>
                <w:szCs w:val="18"/>
              </w:rPr>
              <w:t>B</w:t>
            </w:r>
            <w:r w:rsidRPr="00AC2FED">
              <w:rPr>
                <w:i/>
                <w:szCs w:val="18"/>
              </w:rPr>
              <w:t>ase</w:t>
            </w:r>
          </w:p>
          <w:p w14:paraId="31D839F8" w14:textId="70A114A5" w:rsidR="000946D3" w:rsidRPr="00E0664B" w:rsidRDefault="000946D3" w:rsidP="000946D3">
            <w:pPr>
              <w:rPr>
                <w:i/>
              </w:rPr>
            </w:pPr>
            <w:r w:rsidRPr="00E0664B">
              <w:rPr>
                <w:i/>
              </w:rPr>
              <w:t>Switch off all text group controls and switch on only the “</w:t>
            </w:r>
            <w:r w:rsidRPr="00E0664B">
              <w:rPr>
                <w:b/>
                <w:i/>
              </w:rPr>
              <w:t>Important Text</w:t>
            </w:r>
            <w:r w:rsidRPr="00E0664B">
              <w:rPr>
                <w:i/>
              </w:rPr>
              <w:t xml:space="preserve">” control. </w:t>
            </w:r>
          </w:p>
          <w:p w14:paraId="4F34B004" w14:textId="0166D0A1" w:rsidR="000946D3" w:rsidRPr="00E0664B" w:rsidRDefault="000946D3" w:rsidP="000946D3">
            <w:pPr>
              <w:rPr>
                <w:i/>
              </w:rPr>
            </w:pPr>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946D3" w14:paraId="2B334824" w14:textId="77777777" w:rsidTr="009C386B">
        <w:trPr>
          <w:tblHeader/>
        </w:trPr>
        <w:tc>
          <w:tcPr>
            <w:tcW w:w="9526" w:type="dxa"/>
            <w:tcBorders>
              <w:bottom w:val="single" w:sz="4" w:space="0" w:color="auto"/>
            </w:tcBorders>
            <w:shd w:val="clear" w:color="auto" w:fill="CCFFCC"/>
            <w:vAlign w:val="center"/>
          </w:tcPr>
          <w:p w14:paraId="5557FA89" w14:textId="77777777" w:rsidR="000946D3" w:rsidRPr="004065B1" w:rsidRDefault="000946D3" w:rsidP="000946D3">
            <w:r w:rsidRPr="000A066E">
              <w:rPr>
                <w:b/>
              </w:rPr>
              <w:t>Results</w:t>
            </w:r>
          </w:p>
        </w:tc>
      </w:tr>
      <w:tr w:rsidR="000946D3" w14:paraId="22E39467" w14:textId="77777777" w:rsidTr="009C386B">
        <w:trPr>
          <w:tblHeader/>
        </w:trPr>
        <w:tc>
          <w:tcPr>
            <w:tcW w:w="9526" w:type="dxa"/>
            <w:tcBorders>
              <w:bottom w:val="nil"/>
            </w:tcBorders>
            <w:vAlign w:val="center"/>
          </w:tcPr>
          <w:p w14:paraId="696355E8" w14:textId="605E64B6" w:rsidR="000946D3" w:rsidRPr="00E0664B" w:rsidRDefault="000946D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r w:rsidR="00AC2FED">
              <w:rPr>
                <w:i/>
              </w:rPr>
              <w:t xml:space="preserve"> (scale 1:60 000)</w:t>
            </w:r>
          </w:p>
        </w:tc>
      </w:tr>
      <w:tr w:rsidR="000946D3" w14:paraId="788BB829" w14:textId="77777777" w:rsidTr="009C386B">
        <w:trPr>
          <w:tblHeader/>
        </w:trPr>
        <w:tc>
          <w:tcPr>
            <w:tcW w:w="9526" w:type="dxa"/>
            <w:tcBorders>
              <w:top w:val="nil"/>
            </w:tcBorders>
            <w:vAlign w:val="center"/>
          </w:tcPr>
          <w:p w14:paraId="0FC0F535" w14:textId="28A0E9A7" w:rsidR="000946D3" w:rsidRPr="0015247B" w:rsidRDefault="007C7DD8" w:rsidP="000946D3">
            <w:pPr>
              <w:jc w:val="center"/>
            </w:pPr>
            <w:r>
              <w:rPr>
                <w:noProof/>
                <w:lang w:eastAsia="en-GB"/>
              </w:rPr>
              <w:drawing>
                <wp:inline distT="0" distB="0" distL="0" distR="0" wp14:anchorId="64886F43" wp14:editId="61213754">
                  <wp:extent cx="5731514" cy="5721345"/>
                  <wp:effectExtent l="0" t="0" r="2536" b="0"/>
                  <wp:docPr id="146"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4" cy="5721345"/>
                          </a:xfrm>
                          <a:prstGeom prst="rect">
                            <a:avLst/>
                          </a:prstGeom>
                          <a:noFill/>
                          <a:ln>
                            <a:noFill/>
                            <a:prstDash/>
                          </a:ln>
                        </pic:spPr>
                      </pic:pic>
                    </a:graphicData>
                  </a:graphic>
                </wp:inline>
              </w:drawing>
            </w:r>
          </w:p>
        </w:tc>
      </w:tr>
    </w:tbl>
    <w:p w14:paraId="2324E8CB" w14:textId="77777777" w:rsidR="000946D3" w:rsidRDefault="000946D3" w:rsidP="000946D3"/>
    <w:p w14:paraId="5A037CCD"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3573CE24" w14:textId="77777777" w:rsidTr="000946D3">
        <w:trPr>
          <w:tblHeader/>
        </w:trPr>
        <w:tc>
          <w:tcPr>
            <w:tcW w:w="9526" w:type="dxa"/>
            <w:shd w:val="clear" w:color="auto" w:fill="CCFFCC"/>
            <w:vAlign w:val="center"/>
          </w:tcPr>
          <w:p w14:paraId="52D7A222" w14:textId="77777777" w:rsidR="000946D3" w:rsidRPr="004065B1" w:rsidRDefault="000946D3" w:rsidP="000946D3">
            <w:r w:rsidRPr="000A066E">
              <w:rPr>
                <w:b/>
              </w:rPr>
              <w:lastRenderedPageBreak/>
              <w:t>Action</w:t>
            </w:r>
          </w:p>
        </w:tc>
      </w:tr>
      <w:tr w:rsidR="000946D3" w14:paraId="3DFB994C" w14:textId="77777777" w:rsidTr="000946D3">
        <w:trPr>
          <w:tblHeader/>
        </w:trPr>
        <w:tc>
          <w:tcPr>
            <w:tcW w:w="9526" w:type="dxa"/>
            <w:vAlign w:val="center"/>
          </w:tcPr>
          <w:p w14:paraId="36B8021C" w14:textId="07C2B718" w:rsidR="000946D3" w:rsidRPr="00E0664B" w:rsidRDefault="000946D3" w:rsidP="000946D3">
            <w:pPr>
              <w:rPr>
                <w:i/>
              </w:rPr>
            </w:pPr>
            <w:r w:rsidRPr="00E0664B">
              <w:rPr>
                <w:i/>
              </w:rPr>
              <w:t xml:space="preserve">View </w:t>
            </w:r>
            <w:r w:rsidR="00A20C53">
              <w:rPr>
                <w:i/>
              </w:rPr>
              <w:t>dataset</w:t>
            </w:r>
            <w:r w:rsidR="00A20C53" w:rsidRPr="00E0664B">
              <w:rPr>
                <w:i/>
              </w:rPr>
              <w:t xml:space="preserve"> </w:t>
            </w:r>
            <w:del w:id="1084" w:author="jonathan pritchard" w:date="2023-12-14T11:42:00Z">
              <w:r w:rsidR="00A20C53" w:rsidDel="007F2592">
                <w:rPr>
                  <w:i/>
                </w:rPr>
                <w:delText>101</w:delText>
              </w:r>
              <w:r w:rsidRPr="00E0664B" w:rsidDel="007F2592">
                <w:rPr>
                  <w:i/>
                </w:rPr>
                <w:delText>AA</w:delText>
              </w:r>
              <w:r w:rsidR="00A20C53" w:rsidDel="007F2592">
                <w:rPr>
                  <w:i/>
                </w:rPr>
                <w:delText>00</w:delText>
              </w:r>
              <w:r w:rsidRPr="00E0664B" w:rsidDel="007F2592">
                <w:rPr>
                  <w:i/>
                </w:rPr>
                <w:delText>STNDR</w:delText>
              </w:r>
            </w:del>
            <w:ins w:id="1085" w:author="jonathan pritchard" w:date="2023-12-14T11:42:00Z">
              <w:r w:rsidR="007F2592">
                <w:rPr>
                  <w:i/>
                </w:rPr>
                <w:t>10100AA_STNDR</w:t>
              </w:r>
            </w:ins>
            <w:r w:rsidRPr="00E0664B">
              <w:rPr>
                <w:i/>
              </w:rPr>
              <w:t>.000</w:t>
            </w:r>
          </w:p>
          <w:p w14:paraId="0FE0E571" w14:textId="5605E964" w:rsidR="00AC2FED" w:rsidRPr="00AC2FED" w:rsidRDefault="00AC2FED" w:rsidP="00AC2FED">
            <w:pPr>
              <w:rPr>
                <w:i/>
                <w:szCs w:val="18"/>
              </w:rPr>
            </w:pPr>
            <w:r w:rsidRPr="00AC2FED">
              <w:rPr>
                <w:i/>
                <w:szCs w:val="18"/>
              </w:rPr>
              <w:t xml:space="preserve">Select </w:t>
            </w:r>
            <w:r w:rsidR="00043632">
              <w:rPr>
                <w:i/>
                <w:szCs w:val="18"/>
              </w:rPr>
              <w:t xml:space="preserve">Display Category </w:t>
            </w:r>
            <w:r>
              <w:rPr>
                <w:i/>
                <w:szCs w:val="18"/>
              </w:rPr>
              <w:t>Standard</w:t>
            </w:r>
          </w:p>
          <w:p w14:paraId="4C35CD81" w14:textId="77777777" w:rsidR="000946D3" w:rsidRPr="00E0664B" w:rsidRDefault="000946D3" w:rsidP="000946D3">
            <w:pPr>
              <w:rPr>
                <w:i/>
              </w:rPr>
            </w:pPr>
            <w:r w:rsidRPr="00E0664B">
              <w:rPr>
                <w:i/>
              </w:rPr>
              <w:t>Switch off all text group controls and switch on only the “</w:t>
            </w:r>
            <w:r w:rsidRPr="00E0664B">
              <w:rPr>
                <w:b/>
                <w:i/>
              </w:rPr>
              <w:t>Important Text</w:t>
            </w:r>
            <w:r w:rsidRPr="00E0664B">
              <w:rPr>
                <w:i/>
              </w:rPr>
              <w:t xml:space="preserve">” control. </w:t>
            </w:r>
          </w:p>
          <w:p w14:paraId="4719A5D4" w14:textId="116615AB" w:rsidR="000946D3" w:rsidRPr="0015247B" w:rsidRDefault="000946D3" w:rsidP="000946D3">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946D3" w14:paraId="1B9A4D0D" w14:textId="77777777" w:rsidTr="00211F86">
        <w:trPr>
          <w:tblHeader/>
        </w:trPr>
        <w:tc>
          <w:tcPr>
            <w:tcW w:w="9526" w:type="dxa"/>
            <w:tcBorders>
              <w:bottom w:val="single" w:sz="4" w:space="0" w:color="auto"/>
            </w:tcBorders>
            <w:shd w:val="clear" w:color="auto" w:fill="CCFFCC"/>
            <w:vAlign w:val="center"/>
          </w:tcPr>
          <w:p w14:paraId="7834C5EF" w14:textId="77777777" w:rsidR="000946D3" w:rsidRPr="004065B1" w:rsidRDefault="000946D3" w:rsidP="000946D3">
            <w:r w:rsidRPr="000A066E">
              <w:rPr>
                <w:b/>
              </w:rPr>
              <w:t>Results</w:t>
            </w:r>
          </w:p>
        </w:tc>
      </w:tr>
      <w:tr w:rsidR="000946D3" w14:paraId="25A2BDDB" w14:textId="77777777" w:rsidTr="00211F86">
        <w:trPr>
          <w:tblHeader/>
        </w:trPr>
        <w:tc>
          <w:tcPr>
            <w:tcW w:w="9526" w:type="dxa"/>
            <w:tcBorders>
              <w:bottom w:val="nil"/>
            </w:tcBorders>
            <w:vAlign w:val="center"/>
          </w:tcPr>
          <w:p w14:paraId="098A9C81" w14:textId="1459FF51" w:rsidR="000946D3" w:rsidRPr="00E0664B" w:rsidRDefault="000946D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r w:rsidR="00AC2FED">
              <w:rPr>
                <w:i/>
              </w:rPr>
              <w:t xml:space="preserve"> (scale 1:70 000)</w:t>
            </w:r>
          </w:p>
        </w:tc>
      </w:tr>
      <w:tr w:rsidR="000946D3" w14:paraId="768FE84B" w14:textId="77777777" w:rsidTr="00211F86">
        <w:trPr>
          <w:tblHeader/>
        </w:trPr>
        <w:tc>
          <w:tcPr>
            <w:tcW w:w="9526" w:type="dxa"/>
            <w:tcBorders>
              <w:top w:val="nil"/>
            </w:tcBorders>
            <w:vAlign w:val="center"/>
          </w:tcPr>
          <w:p w14:paraId="6F5A4EDA" w14:textId="77695379" w:rsidR="000946D3" w:rsidRPr="0015247B" w:rsidRDefault="007C7DD8" w:rsidP="000946D3">
            <w:pPr>
              <w:jc w:val="center"/>
            </w:pPr>
            <w:r>
              <w:rPr>
                <w:noProof/>
                <w:lang w:eastAsia="en-GB"/>
              </w:rPr>
              <w:drawing>
                <wp:inline distT="0" distB="0" distL="0" distR="0" wp14:anchorId="755FE837" wp14:editId="7B5C8F9F">
                  <wp:extent cx="5731514" cy="4675500"/>
                  <wp:effectExtent l="0" t="0" r="2536" b="0"/>
                  <wp:docPr id="147"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4" cy="4675500"/>
                          </a:xfrm>
                          <a:prstGeom prst="rect">
                            <a:avLst/>
                          </a:prstGeom>
                          <a:noFill/>
                          <a:ln>
                            <a:noFill/>
                            <a:prstDash/>
                          </a:ln>
                        </pic:spPr>
                      </pic:pic>
                    </a:graphicData>
                  </a:graphic>
                </wp:inline>
              </w:drawing>
            </w:r>
          </w:p>
        </w:tc>
      </w:tr>
    </w:tbl>
    <w:p w14:paraId="09CF830E" w14:textId="77777777" w:rsidR="000946D3" w:rsidRDefault="000946D3" w:rsidP="000946D3"/>
    <w:p w14:paraId="78E362A9"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0E021267" w14:textId="77777777" w:rsidTr="000946D3">
        <w:trPr>
          <w:tblHeader/>
        </w:trPr>
        <w:tc>
          <w:tcPr>
            <w:tcW w:w="9526" w:type="dxa"/>
            <w:shd w:val="clear" w:color="auto" w:fill="CCFFCC"/>
            <w:vAlign w:val="center"/>
          </w:tcPr>
          <w:p w14:paraId="464CDE89" w14:textId="77777777" w:rsidR="000946D3" w:rsidRPr="004065B1" w:rsidRDefault="000946D3" w:rsidP="000946D3">
            <w:r w:rsidRPr="000A066E">
              <w:rPr>
                <w:b/>
              </w:rPr>
              <w:lastRenderedPageBreak/>
              <w:t>Action</w:t>
            </w:r>
          </w:p>
        </w:tc>
      </w:tr>
      <w:tr w:rsidR="000946D3" w14:paraId="7D0579B1" w14:textId="77777777" w:rsidTr="000946D3">
        <w:trPr>
          <w:tblHeader/>
        </w:trPr>
        <w:tc>
          <w:tcPr>
            <w:tcW w:w="9526" w:type="dxa"/>
            <w:vAlign w:val="center"/>
          </w:tcPr>
          <w:p w14:paraId="0088AABA" w14:textId="53F6D13C" w:rsidR="000946D3" w:rsidRPr="00E0664B" w:rsidRDefault="000946D3" w:rsidP="000946D3">
            <w:pPr>
              <w:rPr>
                <w:i/>
              </w:rPr>
            </w:pPr>
            <w:r w:rsidRPr="00E0664B">
              <w:rPr>
                <w:i/>
              </w:rPr>
              <w:t xml:space="preserve">View </w:t>
            </w:r>
            <w:r w:rsidR="00A20C53">
              <w:rPr>
                <w:i/>
              </w:rPr>
              <w:t>dataset</w:t>
            </w:r>
            <w:r w:rsidR="00A20C53" w:rsidRPr="00E0664B">
              <w:rPr>
                <w:i/>
              </w:rPr>
              <w:t xml:space="preserve"> </w:t>
            </w:r>
            <w:del w:id="1086" w:author="jonathan pritchard" w:date="2023-12-14T11:42:00Z">
              <w:r w:rsidR="00A20C53" w:rsidDel="007F2592">
                <w:rPr>
                  <w:i/>
                </w:rPr>
                <w:delText>101AA00</w:delText>
              </w:r>
              <w:r w:rsidRPr="00E0664B" w:rsidDel="007F2592">
                <w:rPr>
                  <w:i/>
                </w:rPr>
                <w:delText>STNDR</w:delText>
              </w:r>
            </w:del>
            <w:ins w:id="1087" w:author="jonathan pritchard" w:date="2023-12-14T11:42:00Z">
              <w:r w:rsidR="007F2592">
                <w:rPr>
                  <w:i/>
                </w:rPr>
                <w:t>10100AA_STNDR</w:t>
              </w:r>
            </w:ins>
            <w:r w:rsidRPr="00E0664B">
              <w:rPr>
                <w:i/>
              </w:rPr>
              <w:t>.000</w:t>
            </w:r>
          </w:p>
          <w:p w14:paraId="08077C69" w14:textId="3BD79492" w:rsidR="00AC2FED" w:rsidRPr="00AC2FED" w:rsidRDefault="00AC2FED" w:rsidP="00AC2FED">
            <w:pPr>
              <w:rPr>
                <w:i/>
                <w:szCs w:val="18"/>
              </w:rPr>
            </w:pPr>
            <w:r w:rsidRPr="00AC2FED">
              <w:rPr>
                <w:i/>
                <w:szCs w:val="18"/>
              </w:rPr>
              <w:t xml:space="preserve">Select </w:t>
            </w:r>
            <w:r w:rsidR="00043632">
              <w:rPr>
                <w:i/>
                <w:szCs w:val="18"/>
              </w:rPr>
              <w:t xml:space="preserve">Display Category </w:t>
            </w:r>
            <w:r>
              <w:rPr>
                <w:i/>
                <w:szCs w:val="18"/>
              </w:rPr>
              <w:t>Other</w:t>
            </w:r>
          </w:p>
          <w:p w14:paraId="160A429E" w14:textId="77777777" w:rsidR="000946D3" w:rsidRPr="00E0664B" w:rsidRDefault="000946D3" w:rsidP="000946D3">
            <w:pPr>
              <w:rPr>
                <w:i/>
              </w:rPr>
            </w:pPr>
            <w:r w:rsidRPr="00E0664B">
              <w:rPr>
                <w:i/>
              </w:rPr>
              <w:t>Switch off all text group controls and switch on only the “</w:t>
            </w:r>
            <w:r w:rsidRPr="00E0664B">
              <w:rPr>
                <w:b/>
                <w:i/>
              </w:rPr>
              <w:t>Other Text</w:t>
            </w:r>
            <w:r w:rsidRPr="00E0664B">
              <w:rPr>
                <w:i/>
              </w:rPr>
              <w:t xml:space="preserve">” control. </w:t>
            </w:r>
          </w:p>
          <w:p w14:paraId="22AA5ED9" w14:textId="20C25796" w:rsidR="000946D3" w:rsidRPr="0015247B" w:rsidRDefault="000946D3" w:rsidP="000946D3">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946D3" w14:paraId="4F251AFA" w14:textId="77777777" w:rsidTr="00211F86">
        <w:trPr>
          <w:tblHeader/>
        </w:trPr>
        <w:tc>
          <w:tcPr>
            <w:tcW w:w="9526" w:type="dxa"/>
            <w:tcBorders>
              <w:bottom w:val="single" w:sz="4" w:space="0" w:color="auto"/>
            </w:tcBorders>
            <w:shd w:val="clear" w:color="auto" w:fill="CCFFCC"/>
            <w:vAlign w:val="center"/>
          </w:tcPr>
          <w:p w14:paraId="561A6F1A" w14:textId="77777777" w:rsidR="000946D3" w:rsidRPr="004065B1" w:rsidRDefault="000946D3" w:rsidP="000946D3">
            <w:r w:rsidRPr="000A066E">
              <w:rPr>
                <w:b/>
              </w:rPr>
              <w:t>Results</w:t>
            </w:r>
          </w:p>
        </w:tc>
      </w:tr>
      <w:tr w:rsidR="000946D3" w14:paraId="61CEC881" w14:textId="77777777" w:rsidTr="00211F86">
        <w:trPr>
          <w:tblHeader/>
        </w:trPr>
        <w:tc>
          <w:tcPr>
            <w:tcW w:w="9526" w:type="dxa"/>
            <w:tcBorders>
              <w:bottom w:val="nil"/>
            </w:tcBorders>
            <w:vAlign w:val="center"/>
          </w:tcPr>
          <w:p w14:paraId="5D88BD30" w14:textId="5AA6DC60" w:rsidR="000946D3" w:rsidRPr="00E0664B" w:rsidRDefault="000946D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r w:rsidR="00AC2FED">
              <w:rPr>
                <w:i/>
              </w:rPr>
              <w:t xml:space="preserve"> (scale 1:</w:t>
            </w:r>
            <w:commentRangeStart w:id="1088"/>
            <w:r w:rsidR="00AC2FED">
              <w:rPr>
                <w:i/>
              </w:rPr>
              <w:t>60 000</w:t>
            </w:r>
            <w:commentRangeEnd w:id="1088"/>
            <w:r w:rsidR="004342BF">
              <w:rPr>
                <w:rStyle w:val="CommentReference"/>
                <w:snapToGrid/>
                <w:color w:val="000000"/>
              </w:rPr>
              <w:commentReference w:id="1088"/>
            </w:r>
            <w:r w:rsidR="00AC2FED">
              <w:rPr>
                <w:i/>
              </w:rPr>
              <w:t>)</w:t>
            </w:r>
          </w:p>
        </w:tc>
      </w:tr>
      <w:tr w:rsidR="000946D3" w14:paraId="6E753219" w14:textId="77777777" w:rsidTr="00211F86">
        <w:trPr>
          <w:tblHeader/>
        </w:trPr>
        <w:tc>
          <w:tcPr>
            <w:tcW w:w="9526" w:type="dxa"/>
            <w:tcBorders>
              <w:top w:val="nil"/>
            </w:tcBorders>
            <w:vAlign w:val="center"/>
          </w:tcPr>
          <w:p w14:paraId="54EEF68C" w14:textId="5286043C" w:rsidR="000946D3" w:rsidRPr="0015247B" w:rsidRDefault="007C7DD8" w:rsidP="000946D3">
            <w:pPr>
              <w:jc w:val="center"/>
            </w:pPr>
            <w:r>
              <w:rPr>
                <w:noProof/>
                <w:lang w:eastAsia="en-GB"/>
              </w:rPr>
              <w:drawing>
                <wp:inline distT="0" distB="0" distL="0" distR="0" wp14:anchorId="177D9345" wp14:editId="47878240">
                  <wp:extent cx="5731514" cy="4695187"/>
                  <wp:effectExtent l="0" t="0" r="2536" b="0"/>
                  <wp:docPr id="148"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4" cy="4695187"/>
                          </a:xfrm>
                          <a:prstGeom prst="rect">
                            <a:avLst/>
                          </a:prstGeom>
                          <a:noFill/>
                          <a:ln>
                            <a:noFill/>
                            <a:prstDash/>
                          </a:ln>
                        </pic:spPr>
                      </pic:pic>
                    </a:graphicData>
                  </a:graphic>
                </wp:inline>
              </w:drawing>
            </w:r>
            <w:r w:rsidR="00036CC9">
              <w:br/>
            </w:r>
          </w:p>
        </w:tc>
      </w:tr>
    </w:tbl>
    <w:p w14:paraId="210FCFBC" w14:textId="77777777" w:rsidR="000946D3" w:rsidRDefault="000946D3" w:rsidP="000946D3"/>
    <w:p w14:paraId="76A13370"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14CED0D1" w14:textId="77777777" w:rsidTr="000946D3">
        <w:trPr>
          <w:tblHeader/>
        </w:trPr>
        <w:tc>
          <w:tcPr>
            <w:tcW w:w="9526" w:type="dxa"/>
            <w:shd w:val="clear" w:color="auto" w:fill="CCFFCC"/>
            <w:vAlign w:val="center"/>
          </w:tcPr>
          <w:p w14:paraId="213F4F38" w14:textId="77777777" w:rsidR="000946D3" w:rsidRPr="004065B1" w:rsidRDefault="000946D3" w:rsidP="000946D3">
            <w:r w:rsidRPr="000A066E">
              <w:rPr>
                <w:b/>
              </w:rPr>
              <w:lastRenderedPageBreak/>
              <w:t>Action</w:t>
            </w:r>
          </w:p>
        </w:tc>
      </w:tr>
      <w:tr w:rsidR="000946D3" w14:paraId="5645AFA9" w14:textId="77777777" w:rsidTr="000946D3">
        <w:trPr>
          <w:tblHeader/>
        </w:trPr>
        <w:tc>
          <w:tcPr>
            <w:tcW w:w="9526" w:type="dxa"/>
            <w:vAlign w:val="center"/>
          </w:tcPr>
          <w:p w14:paraId="5D2DA19D" w14:textId="2C63E0B9" w:rsidR="000946D3" w:rsidRDefault="000946D3" w:rsidP="000946D3">
            <w:pPr>
              <w:rPr>
                <w:i/>
              </w:rPr>
            </w:pPr>
            <w:r w:rsidRPr="00E0664B">
              <w:rPr>
                <w:i/>
              </w:rPr>
              <w:t xml:space="preserve">View </w:t>
            </w:r>
            <w:r w:rsidR="00A20C53">
              <w:rPr>
                <w:i/>
              </w:rPr>
              <w:t>dataset</w:t>
            </w:r>
            <w:r w:rsidR="00A20C53" w:rsidRPr="00E0664B">
              <w:rPr>
                <w:i/>
              </w:rPr>
              <w:t xml:space="preserve"> </w:t>
            </w:r>
            <w:del w:id="1089" w:author="jonathan pritchard" w:date="2023-12-14T11:57:00Z">
              <w:r w:rsidR="00A20C53" w:rsidDel="00EB63B9">
                <w:rPr>
                  <w:i/>
                </w:rPr>
                <w:delText>101AA00</w:delText>
              </w:r>
              <w:r w:rsidRPr="00E0664B" w:rsidDel="00EB63B9">
                <w:rPr>
                  <w:i/>
                </w:rPr>
                <w:delText>OTHER</w:delText>
              </w:r>
            </w:del>
            <w:ins w:id="1090" w:author="jonathan pritchard" w:date="2023-12-14T11:57:00Z">
              <w:r w:rsidR="00EB63B9">
                <w:rPr>
                  <w:i/>
                </w:rPr>
                <w:t>10100AA_OTHER</w:t>
              </w:r>
            </w:ins>
            <w:r w:rsidRPr="00E0664B">
              <w:rPr>
                <w:i/>
              </w:rPr>
              <w:t>.000</w:t>
            </w:r>
          </w:p>
          <w:p w14:paraId="19A7253E" w14:textId="586B6673" w:rsidR="004D4BFB" w:rsidRPr="00E0664B" w:rsidRDefault="004D4BFB" w:rsidP="000946D3">
            <w:pPr>
              <w:rPr>
                <w:i/>
              </w:rPr>
            </w:pPr>
            <w:r w:rsidRPr="004D4BFB">
              <w:rPr>
                <w:i/>
              </w:rPr>
              <w:t xml:space="preserve">Select </w:t>
            </w:r>
            <w:r w:rsidR="00C22E61">
              <w:rPr>
                <w:i/>
              </w:rPr>
              <w:t xml:space="preserve">Display Category </w:t>
            </w:r>
            <w:r w:rsidRPr="004D4BFB">
              <w:rPr>
                <w:i/>
              </w:rPr>
              <w:t>Other</w:t>
            </w:r>
          </w:p>
          <w:p w14:paraId="3A9DED03" w14:textId="1C9EF071" w:rsidR="000946D3" w:rsidRPr="00E0664B" w:rsidRDefault="000946D3" w:rsidP="000946D3">
            <w:pPr>
              <w:rPr>
                <w:i/>
              </w:rPr>
            </w:pPr>
            <w:r w:rsidRPr="00E0664B">
              <w:rPr>
                <w:i/>
              </w:rPr>
              <w:t>Switch off all text group controls and switch on only the “</w:t>
            </w:r>
            <w:r w:rsidRPr="00E0664B">
              <w:rPr>
                <w:b/>
                <w:i/>
              </w:rPr>
              <w:t>Other Text</w:t>
            </w:r>
            <w:r w:rsidRPr="00E0664B">
              <w:rPr>
                <w:i/>
              </w:rPr>
              <w:t xml:space="preserve">” control. </w:t>
            </w:r>
          </w:p>
          <w:p w14:paraId="579A51EC" w14:textId="030E0CF7" w:rsidR="000946D3" w:rsidRPr="0015247B" w:rsidRDefault="000946D3" w:rsidP="000946D3">
            <w:r w:rsidRPr="00E0664B">
              <w:rPr>
                <w:i/>
              </w:rPr>
              <w:t xml:space="preserve">Verify that the </w:t>
            </w:r>
            <w:r w:rsidR="00A20C53">
              <w:rPr>
                <w:i/>
              </w:rPr>
              <w:t>features</w:t>
            </w:r>
            <w:r w:rsidR="00A20C53" w:rsidRPr="00E0664B">
              <w:rPr>
                <w:i/>
              </w:rPr>
              <w:t xml:space="preserve"> </w:t>
            </w:r>
            <w:r w:rsidRPr="00E0664B">
              <w:rPr>
                <w:i/>
              </w:rPr>
              <w:t>are displayed correctly as presented in the plot.</w:t>
            </w:r>
          </w:p>
        </w:tc>
      </w:tr>
      <w:tr w:rsidR="000946D3" w14:paraId="6665831C" w14:textId="77777777" w:rsidTr="00211F86">
        <w:trPr>
          <w:tblHeader/>
        </w:trPr>
        <w:tc>
          <w:tcPr>
            <w:tcW w:w="9526" w:type="dxa"/>
            <w:tcBorders>
              <w:bottom w:val="single" w:sz="4" w:space="0" w:color="auto"/>
            </w:tcBorders>
            <w:shd w:val="clear" w:color="auto" w:fill="CCFFCC"/>
            <w:vAlign w:val="center"/>
          </w:tcPr>
          <w:p w14:paraId="4A70D9EF" w14:textId="77777777" w:rsidR="000946D3" w:rsidRPr="004065B1" w:rsidRDefault="000946D3" w:rsidP="000946D3">
            <w:r w:rsidRPr="000A066E">
              <w:rPr>
                <w:b/>
              </w:rPr>
              <w:t>Results</w:t>
            </w:r>
          </w:p>
        </w:tc>
      </w:tr>
      <w:tr w:rsidR="000946D3" w14:paraId="0D435253" w14:textId="77777777" w:rsidTr="00211F86">
        <w:trPr>
          <w:tblHeader/>
        </w:trPr>
        <w:tc>
          <w:tcPr>
            <w:tcW w:w="9526" w:type="dxa"/>
            <w:tcBorders>
              <w:bottom w:val="nil"/>
            </w:tcBorders>
            <w:vAlign w:val="center"/>
          </w:tcPr>
          <w:p w14:paraId="5F63A87B" w14:textId="4D140DD0" w:rsidR="000946D3" w:rsidRPr="00E0664B" w:rsidRDefault="000946D3" w:rsidP="000946D3">
            <w:pPr>
              <w:jc w:val="left"/>
              <w:rPr>
                <w:i/>
              </w:rPr>
            </w:pPr>
            <w:r w:rsidRPr="00E0664B">
              <w:rPr>
                <w:i/>
              </w:rPr>
              <w:t xml:space="preserve">The </w:t>
            </w:r>
            <w:r w:rsidR="00A20C53">
              <w:rPr>
                <w:i/>
              </w:rPr>
              <w:t>features</w:t>
            </w:r>
            <w:r w:rsidRPr="00E0664B">
              <w:rPr>
                <w:i/>
              </w:rPr>
              <w:t xml:space="preserve"> are shown as presented in the screen plot below</w:t>
            </w:r>
          </w:p>
        </w:tc>
      </w:tr>
      <w:tr w:rsidR="000946D3" w14:paraId="7AB5A175" w14:textId="77777777" w:rsidTr="00211F86">
        <w:trPr>
          <w:tblHeader/>
        </w:trPr>
        <w:tc>
          <w:tcPr>
            <w:tcW w:w="9526" w:type="dxa"/>
            <w:tcBorders>
              <w:top w:val="nil"/>
            </w:tcBorders>
            <w:vAlign w:val="center"/>
          </w:tcPr>
          <w:p w14:paraId="35143726" w14:textId="0D5D9F98" w:rsidR="006655D1" w:rsidRDefault="006655D1" w:rsidP="000946D3">
            <w:pPr>
              <w:jc w:val="center"/>
            </w:pPr>
          </w:p>
          <w:p w14:paraId="6AB9F33F" w14:textId="11333603" w:rsidR="000946D3" w:rsidRPr="0015247B" w:rsidRDefault="006655D1" w:rsidP="000946D3">
            <w:pPr>
              <w:jc w:val="center"/>
            </w:pPr>
            <w:proofErr w:type="spellStart"/>
            <w:r>
              <w:rPr>
                <w:b/>
              </w:rPr>
              <w:t>tbd</w:t>
            </w:r>
            <w:proofErr w:type="spellEnd"/>
            <w:r w:rsidR="00036CC9">
              <w:br/>
            </w:r>
          </w:p>
        </w:tc>
      </w:tr>
    </w:tbl>
    <w:p w14:paraId="25000316" w14:textId="77777777" w:rsidR="000946D3" w:rsidRDefault="000946D3" w:rsidP="000946D3"/>
    <w:p w14:paraId="0C8326F5"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5062C90A" w14:textId="77777777" w:rsidTr="000946D3">
        <w:trPr>
          <w:tblHeader/>
        </w:trPr>
        <w:tc>
          <w:tcPr>
            <w:tcW w:w="9526" w:type="dxa"/>
            <w:shd w:val="clear" w:color="auto" w:fill="CCFFCC"/>
            <w:vAlign w:val="center"/>
          </w:tcPr>
          <w:p w14:paraId="1E7A2ED1" w14:textId="77777777" w:rsidR="000946D3" w:rsidRPr="004065B1" w:rsidRDefault="000946D3" w:rsidP="000946D3">
            <w:r w:rsidRPr="000A066E">
              <w:rPr>
                <w:b/>
              </w:rPr>
              <w:lastRenderedPageBreak/>
              <w:t>Action</w:t>
            </w:r>
          </w:p>
        </w:tc>
      </w:tr>
      <w:tr w:rsidR="000946D3" w14:paraId="2CA96197" w14:textId="77777777" w:rsidTr="000946D3">
        <w:trPr>
          <w:tblHeader/>
        </w:trPr>
        <w:tc>
          <w:tcPr>
            <w:tcW w:w="9526" w:type="dxa"/>
            <w:vAlign w:val="center"/>
          </w:tcPr>
          <w:p w14:paraId="78C7588D" w14:textId="0EB0F021" w:rsidR="000946D3" w:rsidRDefault="000946D3" w:rsidP="000946D3">
            <w:pPr>
              <w:rPr>
                <w:i/>
              </w:rPr>
            </w:pPr>
            <w:r w:rsidRPr="00E0664B">
              <w:rPr>
                <w:i/>
              </w:rPr>
              <w:t xml:space="preserve">View </w:t>
            </w:r>
            <w:r w:rsidR="00A20C53">
              <w:rPr>
                <w:i/>
              </w:rPr>
              <w:t>dataset</w:t>
            </w:r>
            <w:r w:rsidR="00A20C53" w:rsidRPr="00E0664B">
              <w:rPr>
                <w:i/>
              </w:rPr>
              <w:t xml:space="preserve"> </w:t>
            </w:r>
            <w:del w:id="1091" w:author="jonathan pritchard" w:date="2023-12-14T11:57:00Z">
              <w:r w:rsidR="00A20C53" w:rsidDel="00EB63B9">
                <w:rPr>
                  <w:i/>
                </w:rPr>
                <w:delText>101</w:delText>
              </w:r>
              <w:r w:rsidRPr="00E0664B" w:rsidDel="00EB63B9">
                <w:rPr>
                  <w:i/>
                </w:rPr>
                <w:delText>AA</w:delText>
              </w:r>
              <w:r w:rsidR="00A20C53" w:rsidDel="00EB63B9">
                <w:rPr>
                  <w:i/>
                </w:rPr>
                <w:delText>00</w:delText>
              </w:r>
              <w:r w:rsidRPr="00E0664B" w:rsidDel="00EB63B9">
                <w:rPr>
                  <w:i/>
                </w:rPr>
                <w:delText>OTHER</w:delText>
              </w:r>
            </w:del>
            <w:ins w:id="1092" w:author="jonathan pritchard" w:date="2023-12-14T11:57:00Z">
              <w:r w:rsidR="00EB63B9">
                <w:rPr>
                  <w:i/>
                </w:rPr>
                <w:t>10100AA_OTHER</w:t>
              </w:r>
            </w:ins>
            <w:r w:rsidRPr="00E0664B">
              <w:rPr>
                <w:i/>
              </w:rPr>
              <w:t>.000</w:t>
            </w:r>
          </w:p>
          <w:p w14:paraId="724EEA95" w14:textId="2B463992" w:rsidR="004D4BFB" w:rsidRPr="00E0664B" w:rsidRDefault="004D4BFB" w:rsidP="000946D3">
            <w:pPr>
              <w:rPr>
                <w:i/>
              </w:rPr>
            </w:pPr>
            <w:r w:rsidRPr="004D4BFB">
              <w:rPr>
                <w:i/>
              </w:rPr>
              <w:t xml:space="preserve">Select </w:t>
            </w:r>
            <w:r w:rsidR="00C22E61">
              <w:rPr>
                <w:i/>
              </w:rPr>
              <w:t xml:space="preserve">Display Category </w:t>
            </w:r>
            <w:r w:rsidRPr="004D4BFB">
              <w:rPr>
                <w:i/>
              </w:rPr>
              <w:t>Other</w:t>
            </w:r>
          </w:p>
          <w:p w14:paraId="129D03D9" w14:textId="6D3DED55" w:rsidR="000946D3" w:rsidRPr="00E0664B" w:rsidRDefault="000946D3" w:rsidP="002164D3">
            <w:pPr>
              <w:jc w:val="left"/>
              <w:rPr>
                <w:i/>
              </w:rPr>
            </w:pPr>
            <w:r w:rsidRPr="00E0664B">
              <w:rPr>
                <w:i/>
              </w:rPr>
              <w:t>Switch off all text group controls and switch on only the “</w:t>
            </w:r>
            <w:r w:rsidRPr="00E0664B">
              <w:rPr>
                <w:b/>
                <w:i/>
              </w:rPr>
              <w:t>Names</w:t>
            </w:r>
            <w:r w:rsidRPr="00E0664B">
              <w:rPr>
                <w:i/>
              </w:rPr>
              <w:t>” control located under the “</w:t>
            </w:r>
            <w:r w:rsidRPr="00E0664B">
              <w:rPr>
                <w:b/>
                <w:i/>
              </w:rPr>
              <w:t>Other Text</w:t>
            </w:r>
            <w:r w:rsidRPr="00E0664B">
              <w:rPr>
                <w:i/>
              </w:rPr>
              <w:t xml:space="preserve">” control. Verify that the </w:t>
            </w:r>
            <w:r w:rsidR="00A20C53">
              <w:rPr>
                <w:i/>
              </w:rPr>
              <w:t>features</w:t>
            </w:r>
            <w:r w:rsidR="00A20C53" w:rsidRPr="00E0664B">
              <w:rPr>
                <w:i/>
              </w:rPr>
              <w:t xml:space="preserve"> </w:t>
            </w:r>
            <w:r w:rsidRPr="00E0664B">
              <w:rPr>
                <w:i/>
              </w:rPr>
              <w:t>are displayed correctly as presented in the plot.</w:t>
            </w:r>
          </w:p>
        </w:tc>
      </w:tr>
      <w:tr w:rsidR="000946D3" w14:paraId="385F1239" w14:textId="77777777" w:rsidTr="00211F86">
        <w:trPr>
          <w:tblHeader/>
        </w:trPr>
        <w:tc>
          <w:tcPr>
            <w:tcW w:w="9526" w:type="dxa"/>
            <w:tcBorders>
              <w:bottom w:val="single" w:sz="4" w:space="0" w:color="auto"/>
            </w:tcBorders>
            <w:shd w:val="clear" w:color="auto" w:fill="CCFFCC"/>
            <w:vAlign w:val="center"/>
          </w:tcPr>
          <w:p w14:paraId="7911BBD0" w14:textId="77777777" w:rsidR="000946D3" w:rsidRPr="00E0664B" w:rsidRDefault="000946D3" w:rsidP="000946D3">
            <w:pPr>
              <w:rPr>
                <w:i/>
              </w:rPr>
            </w:pPr>
            <w:r w:rsidRPr="00E0664B">
              <w:rPr>
                <w:b/>
              </w:rPr>
              <w:t>Results</w:t>
            </w:r>
          </w:p>
        </w:tc>
      </w:tr>
      <w:tr w:rsidR="000946D3" w14:paraId="0026FD1B" w14:textId="77777777" w:rsidTr="00211F86">
        <w:trPr>
          <w:tblHeader/>
        </w:trPr>
        <w:tc>
          <w:tcPr>
            <w:tcW w:w="9526" w:type="dxa"/>
            <w:tcBorders>
              <w:bottom w:val="nil"/>
            </w:tcBorders>
            <w:vAlign w:val="center"/>
          </w:tcPr>
          <w:p w14:paraId="324AF1B2" w14:textId="7BC6B9D4" w:rsidR="000946D3" w:rsidRPr="00E0664B" w:rsidRDefault="000946D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0946D3" w14:paraId="13EA6CDB" w14:textId="77777777" w:rsidTr="00211F86">
        <w:trPr>
          <w:tblHeader/>
        </w:trPr>
        <w:tc>
          <w:tcPr>
            <w:tcW w:w="9526" w:type="dxa"/>
            <w:tcBorders>
              <w:top w:val="nil"/>
            </w:tcBorders>
            <w:vAlign w:val="center"/>
          </w:tcPr>
          <w:p w14:paraId="72C89433" w14:textId="0CC94F61" w:rsidR="000946D3" w:rsidRPr="00357E05" w:rsidRDefault="00194E86" w:rsidP="000946D3">
            <w:pPr>
              <w:jc w:val="center"/>
              <w:rPr>
                <w:b/>
              </w:rPr>
            </w:pPr>
            <w:r>
              <w:rPr>
                <w:noProof/>
                <w:lang w:eastAsia="en-GB"/>
              </w:rPr>
              <w:drawing>
                <wp:inline distT="0" distB="0" distL="0" distR="0" wp14:anchorId="2FEDB47E" wp14:editId="280C253F">
                  <wp:extent cx="5883910" cy="5940420"/>
                  <wp:effectExtent l="0" t="0" r="2540" b="3810"/>
                  <wp:docPr id="130" name="Kuva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3195" cy="5949794"/>
                          </a:xfrm>
                          <a:prstGeom prst="rect">
                            <a:avLst/>
                          </a:prstGeom>
                          <a:noFill/>
                          <a:ln>
                            <a:noFill/>
                          </a:ln>
                        </pic:spPr>
                      </pic:pic>
                    </a:graphicData>
                  </a:graphic>
                </wp:inline>
              </w:drawing>
            </w:r>
            <w:r w:rsidR="00036CC9">
              <w:br/>
            </w:r>
            <w:proofErr w:type="spellStart"/>
            <w:r w:rsidR="006655D1">
              <w:rPr>
                <w:b/>
              </w:rPr>
              <w:t>tbd</w:t>
            </w:r>
            <w:proofErr w:type="spellEnd"/>
          </w:p>
        </w:tc>
      </w:tr>
    </w:tbl>
    <w:p w14:paraId="235EC6E1" w14:textId="77777777" w:rsidR="000946D3" w:rsidRDefault="000946D3" w:rsidP="000946D3"/>
    <w:p w14:paraId="06007DDC"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15817898" w14:textId="77777777" w:rsidTr="000946D3">
        <w:trPr>
          <w:tblHeader/>
        </w:trPr>
        <w:tc>
          <w:tcPr>
            <w:tcW w:w="9526" w:type="dxa"/>
            <w:shd w:val="clear" w:color="auto" w:fill="CCFFCC"/>
            <w:vAlign w:val="center"/>
          </w:tcPr>
          <w:p w14:paraId="5BE90569" w14:textId="77777777" w:rsidR="000946D3" w:rsidRPr="004065B1" w:rsidRDefault="000946D3" w:rsidP="000946D3">
            <w:r w:rsidRPr="000A066E">
              <w:rPr>
                <w:b/>
              </w:rPr>
              <w:lastRenderedPageBreak/>
              <w:t>Action</w:t>
            </w:r>
          </w:p>
        </w:tc>
      </w:tr>
      <w:tr w:rsidR="000946D3" w14:paraId="12EABE2D" w14:textId="77777777" w:rsidTr="000946D3">
        <w:trPr>
          <w:tblHeader/>
        </w:trPr>
        <w:tc>
          <w:tcPr>
            <w:tcW w:w="9526" w:type="dxa"/>
            <w:vAlign w:val="center"/>
          </w:tcPr>
          <w:p w14:paraId="22FC24D4" w14:textId="3EC5C982" w:rsidR="000946D3" w:rsidRPr="00E0664B" w:rsidRDefault="000946D3" w:rsidP="000946D3">
            <w:pPr>
              <w:rPr>
                <w:i/>
              </w:rPr>
            </w:pPr>
            <w:r w:rsidRPr="00E0664B">
              <w:rPr>
                <w:i/>
              </w:rPr>
              <w:t xml:space="preserve">View </w:t>
            </w:r>
            <w:r w:rsidR="00A20C53">
              <w:rPr>
                <w:i/>
              </w:rPr>
              <w:t>dataset</w:t>
            </w:r>
            <w:r w:rsidR="00A20C53" w:rsidRPr="00E0664B">
              <w:rPr>
                <w:i/>
              </w:rPr>
              <w:t xml:space="preserve"> </w:t>
            </w:r>
            <w:del w:id="1093" w:author="jonathan pritchard" w:date="2023-12-14T11:42:00Z">
              <w:r w:rsidR="00A20C53" w:rsidDel="007F2592">
                <w:rPr>
                  <w:i/>
                </w:rPr>
                <w:delText>101</w:delText>
              </w:r>
              <w:r w:rsidRPr="00E0664B" w:rsidDel="007F2592">
                <w:rPr>
                  <w:i/>
                </w:rPr>
                <w:delText>AA</w:delText>
              </w:r>
              <w:r w:rsidR="00A20C53" w:rsidDel="007F2592">
                <w:rPr>
                  <w:i/>
                </w:rPr>
                <w:delText>00</w:delText>
              </w:r>
              <w:r w:rsidRPr="00E0664B" w:rsidDel="007F2592">
                <w:rPr>
                  <w:i/>
                </w:rPr>
                <w:delText>STNDR</w:delText>
              </w:r>
            </w:del>
            <w:ins w:id="1094" w:author="jonathan pritchard" w:date="2023-12-14T11:42:00Z">
              <w:r w:rsidR="007F2592">
                <w:rPr>
                  <w:i/>
                </w:rPr>
                <w:t>10100AA_STNDR</w:t>
              </w:r>
            </w:ins>
            <w:r w:rsidRPr="00E0664B">
              <w:rPr>
                <w:i/>
              </w:rPr>
              <w:t>.000</w:t>
            </w:r>
          </w:p>
          <w:p w14:paraId="3E1DA90A" w14:textId="08CC6939" w:rsidR="000946D3" w:rsidRPr="00E0664B" w:rsidRDefault="000946D3" w:rsidP="002164D3">
            <w:pPr>
              <w:jc w:val="left"/>
              <w:rPr>
                <w:i/>
              </w:rPr>
            </w:pPr>
            <w:r w:rsidRPr="00E0664B">
              <w:rPr>
                <w:i/>
              </w:rPr>
              <w:t>Switch off all text group controls and switch on only the “</w:t>
            </w:r>
            <w:r w:rsidRPr="00E0664B">
              <w:rPr>
                <w:b/>
                <w:i/>
              </w:rPr>
              <w:t>Light description</w:t>
            </w:r>
            <w:r w:rsidRPr="00E0664B">
              <w:rPr>
                <w:i/>
              </w:rPr>
              <w:t>” control located under the “</w:t>
            </w:r>
            <w:r w:rsidRPr="00E0664B">
              <w:rPr>
                <w:b/>
                <w:i/>
              </w:rPr>
              <w:t>Other Text</w:t>
            </w:r>
            <w:r w:rsidRPr="00E0664B">
              <w:rPr>
                <w:i/>
              </w:rPr>
              <w:t xml:space="preserve">” control. Verify that the </w:t>
            </w:r>
            <w:r w:rsidR="00A20C53">
              <w:rPr>
                <w:i/>
              </w:rPr>
              <w:t>features</w:t>
            </w:r>
            <w:r w:rsidR="00A20C53" w:rsidRPr="00E0664B">
              <w:rPr>
                <w:i/>
              </w:rPr>
              <w:t xml:space="preserve"> </w:t>
            </w:r>
            <w:r w:rsidRPr="00E0664B">
              <w:rPr>
                <w:i/>
              </w:rPr>
              <w:t>are displayed correctly as presented in the plot.</w:t>
            </w:r>
          </w:p>
        </w:tc>
      </w:tr>
      <w:tr w:rsidR="000946D3" w14:paraId="3EF0C751" w14:textId="77777777" w:rsidTr="00211F86">
        <w:trPr>
          <w:tblHeader/>
        </w:trPr>
        <w:tc>
          <w:tcPr>
            <w:tcW w:w="9526" w:type="dxa"/>
            <w:tcBorders>
              <w:bottom w:val="single" w:sz="4" w:space="0" w:color="auto"/>
            </w:tcBorders>
            <w:shd w:val="clear" w:color="auto" w:fill="CCFFCC"/>
            <w:vAlign w:val="center"/>
          </w:tcPr>
          <w:p w14:paraId="528E7A25" w14:textId="77777777" w:rsidR="000946D3" w:rsidRPr="004065B1" w:rsidRDefault="000946D3" w:rsidP="000946D3">
            <w:r w:rsidRPr="000A066E">
              <w:rPr>
                <w:b/>
              </w:rPr>
              <w:t>Results</w:t>
            </w:r>
          </w:p>
        </w:tc>
      </w:tr>
      <w:tr w:rsidR="000946D3" w14:paraId="4DB92102" w14:textId="77777777" w:rsidTr="00211F86">
        <w:trPr>
          <w:tblHeader/>
        </w:trPr>
        <w:tc>
          <w:tcPr>
            <w:tcW w:w="9526" w:type="dxa"/>
            <w:tcBorders>
              <w:bottom w:val="nil"/>
            </w:tcBorders>
            <w:vAlign w:val="center"/>
          </w:tcPr>
          <w:p w14:paraId="2726D124" w14:textId="77777777" w:rsidR="000946D3" w:rsidRDefault="000946D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p w14:paraId="361B3B27" w14:textId="74AAEA5E" w:rsidR="00465ACE" w:rsidRPr="00E0664B" w:rsidRDefault="00465ACE" w:rsidP="000946D3">
            <w:pPr>
              <w:jc w:val="left"/>
              <w:rPr>
                <w:i/>
              </w:rPr>
            </w:pPr>
            <w:r>
              <w:rPr>
                <w:noProof/>
                <w:lang w:eastAsia="en-GB"/>
              </w:rPr>
              <w:drawing>
                <wp:inline distT="0" distB="0" distL="0" distR="0" wp14:anchorId="5BEE192C" wp14:editId="5848A518">
                  <wp:extent cx="5731514" cy="4624706"/>
                  <wp:effectExtent l="0" t="0" r="2536" b="4444"/>
                  <wp:docPr id="151"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4" cy="4624706"/>
                          </a:xfrm>
                          <a:prstGeom prst="rect">
                            <a:avLst/>
                          </a:prstGeom>
                          <a:noFill/>
                          <a:ln>
                            <a:noFill/>
                            <a:prstDash/>
                          </a:ln>
                        </pic:spPr>
                      </pic:pic>
                    </a:graphicData>
                  </a:graphic>
                </wp:inline>
              </w:drawing>
            </w:r>
          </w:p>
        </w:tc>
      </w:tr>
      <w:tr w:rsidR="000946D3" w14:paraId="340BF172" w14:textId="77777777" w:rsidTr="00CA79D6">
        <w:trPr>
          <w:tblHeader/>
        </w:trPr>
        <w:tc>
          <w:tcPr>
            <w:tcW w:w="9526" w:type="dxa"/>
            <w:tcBorders>
              <w:top w:val="nil"/>
              <w:bottom w:val="nil"/>
            </w:tcBorders>
            <w:vAlign w:val="center"/>
          </w:tcPr>
          <w:p w14:paraId="52341B66" w14:textId="12E786D8" w:rsidR="000946D3" w:rsidRPr="0015247B" w:rsidRDefault="00D562D2" w:rsidP="000946D3">
            <w:pPr>
              <w:jc w:val="center"/>
            </w:pPr>
            <w:r w:rsidRPr="00D562D2">
              <w:rPr>
                <w:noProof/>
                <w:lang w:eastAsia="en-GB"/>
              </w:rPr>
              <w:t xml:space="preserve"> </w:t>
            </w:r>
            <w:r w:rsidR="00036CC9">
              <w:br/>
            </w:r>
          </w:p>
        </w:tc>
      </w:tr>
      <w:tr w:rsidR="00CA79D6" w14:paraId="25595DF7" w14:textId="77777777" w:rsidTr="00CA79D6">
        <w:trPr>
          <w:tblHeader/>
        </w:trPr>
        <w:tc>
          <w:tcPr>
            <w:tcW w:w="9526" w:type="dxa"/>
            <w:tcBorders>
              <w:top w:val="nil"/>
              <w:bottom w:val="nil"/>
            </w:tcBorders>
            <w:vAlign w:val="center"/>
          </w:tcPr>
          <w:p w14:paraId="2E7A4FEF" w14:textId="5679551C" w:rsidR="00CA79D6" w:rsidRPr="00CA79D6" w:rsidRDefault="00465ACE" w:rsidP="000946D3">
            <w:pPr>
              <w:jc w:val="center"/>
              <w:rPr>
                <w:noProof/>
                <w:lang w:eastAsia="en-GB"/>
              </w:rPr>
            </w:pPr>
            <w:r>
              <w:rPr>
                <w:noProof/>
                <w:lang w:eastAsia="en-GB"/>
              </w:rPr>
              <w:drawing>
                <wp:inline distT="0" distB="0" distL="0" distR="0" wp14:anchorId="06E4E6B5" wp14:editId="16736C06">
                  <wp:extent cx="2467316" cy="1514685"/>
                  <wp:effectExtent l="0" t="0" r="9184" b="9315"/>
                  <wp:docPr id="152"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67316" cy="1514685"/>
                          </a:xfrm>
                          <a:prstGeom prst="rect">
                            <a:avLst/>
                          </a:prstGeom>
                          <a:noFill/>
                          <a:ln>
                            <a:noFill/>
                            <a:prstDash/>
                          </a:ln>
                        </pic:spPr>
                      </pic:pic>
                    </a:graphicData>
                  </a:graphic>
                </wp:inline>
              </w:drawing>
            </w:r>
          </w:p>
        </w:tc>
      </w:tr>
      <w:tr w:rsidR="00CA79D6" w14:paraId="5485E286" w14:textId="77777777" w:rsidTr="00211F86">
        <w:trPr>
          <w:tblHeader/>
        </w:trPr>
        <w:tc>
          <w:tcPr>
            <w:tcW w:w="9526" w:type="dxa"/>
            <w:tcBorders>
              <w:top w:val="nil"/>
            </w:tcBorders>
            <w:vAlign w:val="center"/>
          </w:tcPr>
          <w:p w14:paraId="617805DD" w14:textId="42E309A9" w:rsidR="00CA79D6" w:rsidRPr="00CA79D6" w:rsidRDefault="002677A4" w:rsidP="000946D3">
            <w:pPr>
              <w:jc w:val="center"/>
              <w:rPr>
                <w:noProof/>
                <w:lang w:eastAsia="en-GB"/>
              </w:rPr>
            </w:pPr>
            <w:r>
              <w:rPr>
                <w:noProof/>
                <w:lang w:eastAsia="en-GB"/>
              </w:rPr>
              <w:t xml:space="preserve">A part of above </w:t>
            </w:r>
            <w:r w:rsidR="00A20C53">
              <w:rPr>
                <w:noProof/>
                <w:lang w:eastAsia="en-GB"/>
              </w:rPr>
              <w:t xml:space="preserve">dataset </w:t>
            </w:r>
            <w:r>
              <w:rPr>
                <w:noProof/>
                <w:lang w:eastAsia="en-GB"/>
              </w:rPr>
              <w:t>at scale 1:20 000</w:t>
            </w:r>
          </w:p>
        </w:tc>
      </w:tr>
    </w:tbl>
    <w:p w14:paraId="493A70A4" w14:textId="77777777" w:rsidR="000946D3" w:rsidRDefault="000946D3" w:rsidP="000946D3"/>
    <w:p w14:paraId="62000F54" w14:textId="77777777" w:rsidR="000946D3" w:rsidRDefault="000946D3" w:rsidP="000946D3">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0946D3" w14:paraId="6BC2E170" w14:textId="77777777" w:rsidTr="000946D3">
        <w:trPr>
          <w:tblHeader/>
        </w:trPr>
        <w:tc>
          <w:tcPr>
            <w:tcW w:w="9526" w:type="dxa"/>
            <w:shd w:val="clear" w:color="auto" w:fill="CCFFCC"/>
            <w:vAlign w:val="center"/>
          </w:tcPr>
          <w:p w14:paraId="3758FBDB" w14:textId="77777777" w:rsidR="000946D3" w:rsidRPr="004065B1" w:rsidRDefault="000946D3" w:rsidP="000946D3">
            <w:r w:rsidRPr="000A066E">
              <w:rPr>
                <w:b/>
              </w:rPr>
              <w:lastRenderedPageBreak/>
              <w:t>Action</w:t>
            </w:r>
          </w:p>
        </w:tc>
      </w:tr>
      <w:tr w:rsidR="000946D3" w14:paraId="2BB2A2A7" w14:textId="77777777" w:rsidTr="000946D3">
        <w:trPr>
          <w:tblHeader/>
        </w:trPr>
        <w:tc>
          <w:tcPr>
            <w:tcW w:w="9526" w:type="dxa"/>
            <w:vAlign w:val="center"/>
          </w:tcPr>
          <w:p w14:paraId="2E4F8092" w14:textId="34F8CA13" w:rsidR="000A26E2" w:rsidRPr="00E0664B" w:rsidRDefault="000A26E2" w:rsidP="000A26E2">
            <w:pPr>
              <w:rPr>
                <w:i/>
              </w:rPr>
            </w:pPr>
            <w:r w:rsidRPr="00E0664B">
              <w:rPr>
                <w:i/>
              </w:rPr>
              <w:t xml:space="preserve">View </w:t>
            </w:r>
            <w:r w:rsidR="00A20C53">
              <w:rPr>
                <w:i/>
              </w:rPr>
              <w:t>dataset</w:t>
            </w:r>
            <w:r w:rsidR="00A20C53" w:rsidRPr="00E0664B">
              <w:rPr>
                <w:i/>
              </w:rPr>
              <w:t xml:space="preserve"> </w:t>
            </w:r>
            <w:del w:id="1095" w:author="jonathan pritchard" w:date="2023-12-14T11:57:00Z">
              <w:r w:rsidR="00A20C53" w:rsidDel="00EB63B9">
                <w:rPr>
                  <w:i/>
                </w:rPr>
                <w:delText>101AA00</w:delText>
              </w:r>
              <w:r w:rsidRPr="00E0664B" w:rsidDel="00EB63B9">
                <w:rPr>
                  <w:i/>
                </w:rPr>
                <w:delText>OTHER</w:delText>
              </w:r>
            </w:del>
            <w:ins w:id="1096" w:author="jonathan pritchard" w:date="2023-12-14T11:57:00Z">
              <w:r w:rsidR="00EB63B9">
                <w:rPr>
                  <w:i/>
                </w:rPr>
                <w:t>10100AA_OTHER</w:t>
              </w:r>
            </w:ins>
            <w:r w:rsidRPr="00E0664B">
              <w:rPr>
                <w:i/>
              </w:rPr>
              <w:t>.000</w:t>
            </w:r>
          </w:p>
          <w:p w14:paraId="3B0436AF" w14:textId="336BCFDA" w:rsidR="000946D3" w:rsidRPr="00E0664B" w:rsidRDefault="000A26E2" w:rsidP="002164D3">
            <w:pPr>
              <w:jc w:val="left"/>
              <w:rPr>
                <w:i/>
              </w:rPr>
            </w:pPr>
            <w:r w:rsidRPr="00E0664B">
              <w:rPr>
                <w:i/>
              </w:rPr>
              <w:t>Switch off all text group controls and switch on only the “</w:t>
            </w:r>
            <w:r w:rsidRPr="00E0664B">
              <w:rPr>
                <w:b/>
                <w:i/>
              </w:rPr>
              <w:t>All other</w:t>
            </w:r>
            <w:r w:rsidRPr="00E0664B">
              <w:rPr>
                <w:i/>
              </w:rPr>
              <w:t>” control located under the “</w:t>
            </w:r>
            <w:r w:rsidRPr="00E0664B">
              <w:rPr>
                <w:b/>
                <w:i/>
              </w:rPr>
              <w:t>Other Text</w:t>
            </w:r>
            <w:r w:rsidRPr="00E0664B">
              <w:rPr>
                <w:i/>
              </w:rPr>
              <w:t xml:space="preserve">” control. Verify that the </w:t>
            </w:r>
            <w:r w:rsidR="00A20C53">
              <w:rPr>
                <w:i/>
              </w:rPr>
              <w:t>features</w:t>
            </w:r>
            <w:r w:rsidR="00A20C53" w:rsidRPr="00E0664B">
              <w:rPr>
                <w:i/>
              </w:rPr>
              <w:t xml:space="preserve"> </w:t>
            </w:r>
            <w:r w:rsidRPr="00E0664B">
              <w:rPr>
                <w:i/>
              </w:rPr>
              <w:t>are displayed correctly as presented in the plot.</w:t>
            </w:r>
          </w:p>
        </w:tc>
      </w:tr>
      <w:tr w:rsidR="000946D3" w14:paraId="26039EA4" w14:textId="77777777" w:rsidTr="00211F86">
        <w:trPr>
          <w:tblHeader/>
        </w:trPr>
        <w:tc>
          <w:tcPr>
            <w:tcW w:w="9526" w:type="dxa"/>
            <w:tcBorders>
              <w:bottom w:val="single" w:sz="4" w:space="0" w:color="auto"/>
            </w:tcBorders>
            <w:shd w:val="clear" w:color="auto" w:fill="CCFFCC"/>
            <w:vAlign w:val="center"/>
          </w:tcPr>
          <w:p w14:paraId="7F16BAA7" w14:textId="77777777" w:rsidR="000946D3" w:rsidRPr="004065B1" w:rsidRDefault="000946D3" w:rsidP="000946D3">
            <w:r w:rsidRPr="000A066E">
              <w:rPr>
                <w:b/>
              </w:rPr>
              <w:t>Results</w:t>
            </w:r>
          </w:p>
        </w:tc>
      </w:tr>
      <w:tr w:rsidR="000946D3" w14:paraId="6B13108B" w14:textId="77777777" w:rsidTr="00211F86">
        <w:trPr>
          <w:tblHeader/>
        </w:trPr>
        <w:tc>
          <w:tcPr>
            <w:tcW w:w="9526" w:type="dxa"/>
            <w:tcBorders>
              <w:bottom w:val="nil"/>
            </w:tcBorders>
            <w:vAlign w:val="center"/>
          </w:tcPr>
          <w:p w14:paraId="73E9CAB9" w14:textId="4A11AE4B" w:rsidR="000946D3" w:rsidRPr="00E0664B" w:rsidRDefault="000946D3" w:rsidP="000946D3">
            <w:pPr>
              <w:jc w:val="left"/>
              <w:rPr>
                <w:i/>
              </w:rPr>
            </w:pPr>
            <w:r w:rsidRPr="00E0664B">
              <w:rPr>
                <w:i/>
              </w:rPr>
              <w:t xml:space="preserve">The </w:t>
            </w:r>
            <w:r w:rsidR="00A20C53">
              <w:rPr>
                <w:i/>
              </w:rPr>
              <w:t>features</w:t>
            </w:r>
            <w:r w:rsidR="00A20C53" w:rsidRPr="00E0664B">
              <w:rPr>
                <w:i/>
              </w:rPr>
              <w:t xml:space="preserve"> </w:t>
            </w:r>
            <w:r w:rsidRPr="00E0664B">
              <w:rPr>
                <w:i/>
              </w:rPr>
              <w:t>are shown as presented in the screen plot below</w:t>
            </w:r>
          </w:p>
        </w:tc>
      </w:tr>
      <w:tr w:rsidR="000946D3" w14:paraId="0D8C5CFD" w14:textId="77777777" w:rsidTr="00211F86">
        <w:trPr>
          <w:tblHeader/>
        </w:trPr>
        <w:tc>
          <w:tcPr>
            <w:tcW w:w="9526" w:type="dxa"/>
            <w:tcBorders>
              <w:top w:val="nil"/>
            </w:tcBorders>
            <w:vAlign w:val="center"/>
          </w:tcPr>
          <w:p w14:paraId="556E8FB8" w14:textId="72DAF29D" w:rsidR="000946D3" w:rsidRPr="00357E05" w:rsidRDefault="003A2B12" w:rsidP="000946D3">
            <w:pPr>
              <w:jc w:val="center"/>
              <w:rPr>
                <w:b/>
              </w:rPr>
            </w:pPr>
            <w:r>
              <w:rPr>
                <w:noProof/>
                <w:lang w:eastAsia="en-GB"/>
              </w:rPr>
              <w:drawing>
                <wp:inline distT="0" distB="0" distL="0" distR="0" wp14:anchorId="7C94C59E" wp14:editId="6AF8BF74">
                  <wp:extent cx="5903345" cy="5981849"/>
                  <wp:effectExtent l="0" t="0" r="2540" b="0"/>
                  <wp:docPr id="136" name="Kuva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14378" cy="5993028"/>
                          </a:xfrm>
                          <a:prstGeom prst="rect">
                            <a:avLst/>
                          </a:prstGeom>
                          <a:noFill/>
                          <a:ln>
                            <a:noFill/>
                          </a:ln>
                        </pic:spPr>
                      </pic:pic>
                    </a:graphicData>
                  </a:graphic>
                </wp:inline>
              </w:drawing>
            </w:r>
            <w:r w:rsidR="00036CC9">
              <w:br/>
            </w:r>
            <w:proofErr w:type="spellStart"/>
            <w:r w:rsidR="00465ACE">
              <w:rPr>
                <w:b/>
              </w:rPr>
              <w:t>tbd</w:t>
            </w:r>
            <w:proofErr w:type="spellEnd"/>
            <w:r w:rsidR="00465ACE">
              <w:rPr>
                <w:b/>
              </w:rPr>
              <w:t xml:space="preserve"> </w:t>
            </w:r>
          </w:p>
        </w:tc>
      </w:tr>
    </w:tbl>
    <w:p w14:paraId="5CD812E6" w14:textId="77777777" w:rsidR="000946D3" w:rsidRDefault="000946D3" w:rsidP="004F582E"/>
    <w:p w14:paraId="6859FC36" w14:textId="235853C1" w:rsidR="004F582E" w:rsidRDefault="00CE04C8" w:rsidP="00E30B8F">
      <w:pPr>
        <w:pStyle w:val="Heading2"/>
      </w:pPr>
      <w:r>
        <w:br w:type="page"/>
      </w:r>
      <w:bookmarkStart w:id="1097" w:name="_Toc152748581"/>
      <w:r w:rsidR="004F582E">
        <w:lastRenderedPageBreak/>
        <w:t xml:space="preserve">Invalid </w:t>
      </w:r>
      <w:r w:rsidR="00A20C53">
        <w:t>features</w:t>
      </w:r>
      <w:bookmarkEnd w:id="1097"/>
    </w:p>
    <w:p w14:paraId="5F2D8AB8" w14:textId="7A07B7A7" w:rsidR="004F582E" w:rsidRDefault="00CE04C8" w:rsidP="00E30B8F">
      <w:pPr>
        <w:pStyle w:val="Heading3"/>
      </w:pPr>
      <w:r w:rsidRPr="00CE04C8">
        <w:t xml:space="preserve">Display of </w:t>
      </w:r>
      <w:r w:rsidR="00F15CF8">
        <w:t>Unrecognised</w:t>
      </w:r>
      <w:r w:rsidR="00F15CF8" w:rsidRPr="00CE04C8">
        <w:t xml:space="preserve"> </w:t>
      </w:r>
      <w:r w:rsidR="00A20C53">
        <w:t>features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1"/>
        <w:gridCol w:w="2761"/>
        <w:gridCol w:w="2403"/>
        <w:gridCol w:w="2126"/>
      </w:tblGrid>
      <w:tr w:rsidR="0029561C" w14:paraId="48621C8B" w14:textId="77777777" w:rsidTr="009C386B">
        <w:trPr>
          <w:trHeight w:val="454"/>
          <w:tblHeader/>
        </w:trPr>
        <w:tc>
          <w:tcPr>
            <w:tcW w:w="2381" w:type="dxa"/>
            <w:shd w:val="clear" w:color="auto" w:fill="CCFFCC"/>
            <w:vAlign w:val="center"/>
          </w:tcPr>
          <w:p w14:paraId="712F8C48" w14:textId="77777777" w:rsidR="0029561C" w:rsidRPr="004065B1" w:rsidRDefault="0029561C" w:rsidP="00306992">
            <w:r w:rsidRPr="000A066E">
              <w:rPr>
                <w:b/>
              </w:rPr>
              <w:t>Test Reference</w:t>
            </w:r>
          </w:p>
        </w:tc>
        <w:tc>
          <w:tcPr>
            <w:tcW w:w="2381" w:type="dxa"/>
            <w:shd w:val="clear" w:color="auto" w:fill="CCFFCC"/>
            <w:vAlign w:val="center"/>
          </w:tcPr>
          <w:p w14:paraId="4825A562" w14:textId="25DE89C7" w:rsidR="0029561C" w:rsidRPr="004065B1" w:rsidRDefault="005F0E3A" w:rsidP="00306992">
            <w:proofErr w:type="spellStart"/>
            <w:r>
              <w:t>InvalidFeaturesA</w:t>
            </w:r>
            <w:proofErr w:type="spellEnd"/>
          </w:p>
        </w:tc>
        <w:tc>
          <w:tcPr>
            <w:tcW w:w="2382" w:type="dxa"/>
            <w:shd w:val="clear" w:color="auto" w:fill="CCFFCC"/>
            <w:vAlign w:val="center"/>
          </w:tcPr>
          <w:p w14:paraId="67468AEC" w14:textId="77777777" w:rsidR="0029561C" w:rsidRPr="004065B1" w:rsidRDefault="0029561C" w:rsidP="00306992">
            <w:r w:rsidRPr="000A066E">
              <w:rPr>
                <w:b/>
              </w:rPr>
              <w:t>IHO Reference</w:t>
            </w:r>
          </w:p>
        </w:tc>
        <w:tc>
          <w:tcPr>
            <w:tcW w:w="2382" w:type="dxa"/>
            <w:shd w:val="clear" w:color="auto" w:fill="CCFFCC"/>
            <w:vAlign w:val="center"/>
          </w:tcPr>
          <w:p w14:paraId="6F38A642" w14:textId="77777777" w:rsidR="004927BB" w:rsidRDefault="004927BB" w:rsidP="004927BB">
            <w:pPr>
              <w:widowControl/>
              <w:spacing w:line="240" w:lineRule="auto"/>
              <w:rPr>
                <w:rFonts w:ascii="Calibri" w:hAnsi="Calibri" w:cs="Calibri"/>
                <w:snapToGrid/>
                <w:color w:val="000000"/>
                <w:sz w:val="22"/>
                <w:szCs w:val="22"/>
              </w:rPr>
            </w:pPr>
            <w:r>
              <w:rPr>
                <w:rFonts w:ascii="Calibri" w:hAnsi="Calibri" w:cs="Calibri"/>
                <w:color w:val="000000"/>
                <w:sz w:val="22"/>
                <w:szCs w:val="22"/>
              </w:rPr>
              <w:t>S-98 C-12.6.2</w:t>
            </w:r>
          </w:p>
          <w:p w14:paraId="184C7646" w14:textId="0AA0320E" w:rsidR="0029561C" w:rsidRPr="004065B1" w:rsidRDefault="0029561C" w:rsidP="00306992"/>
        </w:tc>
      </w:tr>
      <w:tr w:rsidR="0029561C" w14:paraId="1CFAD122" w14:textId="77777777" w:rsidTr="009C386B">
        <w:trPr>
          <w:tblHeader/>
        </w:trPr>
        <w:tc>
          <w:tcPr>
            <w:tcW w:w="9526" w:type="dxa"/>
            <w:gridSpan w:val="4"/>
            <w:shd w:val="clear" w:color="auto" w:fill="CCFFCC"/>
            <w:vAlign w:val="center"/>
          </w:tcPr>
          <w:p w14:paraId="76EDD46A" w14:textId="77777777" w:rsidR="0029561C" w:rsidRDefault="0029561C" w:rsidP="00306992">
            <w:r w:rsidRPr="000A066E">
              <w:rPr>
                <w:b/>
              </w:rPr>
              <w:t>Test description</w:t>
            </w:r>
          </w:p>
        </w:tc>
      </w:tr>
      <w:tr w:rsidR="0029561C" w14:paraId="73BDCF21" w14:textId="77777777" w:rsidTr="009C386B">
        <w:trPr>
          <w:tblHeader/>
        </w:trPr>
        <w:tc>
          <w:tcPr>
            <w:tcW w:w="9526" w:type="dxa"/>
            <w:gridSpan w:val="4"/>
            <w:vAlign w:val="center"/>
          </w:tcPr>
          <w:p w14:paraId="5D35CB1C" w14:textId="4A78BEC4" w:rsidR="0029561C" w:rsidRPr="00E0664B" w:rsidRDefault="0029561C" w:rsidP="002164D3">
            <w:pPr>
              <w:jc w:val="left"/>
              <w:rPr>
                <w:i/>
              </w:rPr>
            </w:pPr>
            <w:r w:rsidRPr="00E0664B">
              <w:rPr>
                <w:i/>
              </w:rPr>
              <w:t xml:space="preserve">Display of </w:t>
            </w:r>
            <w:r w:rsidR="00A20C53">
              <w:rPr>
                <w:i/>
              </w:rPr>
              <w:t>features</w:t>
            </w:r>
            <w:r w:rsidR="00A20C53" w:rsidRPr="00E0664B">
              <w:rPr>
                <w:i/>
              </w:rPr>
              <w:t xml:space="preserve"> </w:t>
            </w:r>
            <w:r w:rsidRPr="00E0664B">
              <w:rPr>
                <w:i/>
              </w:rPr>
              <w:t xml:space="preserve">with </w:t>
            </w:r>
            <w:r w:rsidR="00A20C53">
              <w:rPr>
                <w:i/>
              </w:rPr>
              <w:t>unrecognised</w:t>
            </w:r>
            <w:r w:rsidR="00A20C53" w:rsidRPr="00E0664B">
              <w:rPr>
                <w:i/>
              </w:rPr>
              <w:t xml:space="preserve"> </w:t>
            </w:r>
            <w:r w:rsidR="00A20C53">
              <w:rPr>
                <w:i/>
              </w:rPr>
              <w:t>feature</w:t>
            </w:r>
            <w:r w:rsidR="00A20C53" w:rsidRPr="00E0664B">
              <w:rPr>
                <w:i/>
              </w:rPr>
              <w:t xml:space="preserve"> </w:t>
            </w:r>
            <w:r w:rsidRPr="00E0664B">
              <w:rPr>
                <w:i/>
              </w:rPr>
              <w:t xml:space="preserve">class or display of </w:t>
            </w:r>
            <w:r w:rsidR="00A20C53">
              <w:rPr>
                <w:i/>
              </w:rPr>
              <w:t>features</w:t>
            </w:r>
            <w:r w:rsidR="00A20C53" w:rsidRPr="00E0664B">
              <w:rPr>
                <w:i/>
              </w:rPr>
              <w:t xml:space="preserve"> </w:t>
            </w:r>
            <w:r w:rsidRPr="00E0664B">
              <w:rPr>
                <w:i/>
              </w:rPr>
              <w:t>for which available or not available attribute(s) cause</w:t>
            </w:r>
            <w:r w:rsidR="00A20C53">
              <w:rPr>
                <w:i/>
              </w:rPr>
              <w:t>s</w:t>
            </w:r>
            <w:r w:rsidRPr="00E0664B">
              <w:rPr>
                <w:i/>
              </w:rPr>
              <w:t xml:space="preserve"> special presentation.</w:t>
            </w:r>
          </w:p>
        </w:tc>
      </w:tr>
      <w:tr w:rsidR="0029561C" w14:paraId="0C17E94B" w14:textId="77777777" w:rsidTr="009C386B">
        <w:trPr>
          <w:tblHeader/>
        </w:trPr>
        <w:tc>
          <w:tcPr>
            <w:tcW w:w="9526" w:type="dxa"/>
            <w:gridSpan w:val="4"/>
            <w:shd w:val="clear" w:color="auto" w:fill="CCFFCC"/>
            <w:vAlign w:val="center"/>
          </w:tcPr>
          <w:p w14:paraId="53C01CA6" w14:textId="77777777" w:rsidR="0029561C" w:rsidRPr="004065B1" w:rsidRDefault="0029561C" w:rsidP="00306992">
            <w:r w:rsidRPr="000A066E">
              <w:rPr>
                <w:b/>
              </w:rPr>
              <w:t>Setup</w:t>
            </w:r>
          </w:p>
        </w:tc>
      </w:tr>
      <w:tr w:rsidR="0029561C" w14:paraId="3413BAF5" w14:textId="77777777" w:rsidTr="009C386B">
        <w:trPr>
          <w:tblHeader/>
        </w:trPr>
        <w:tc>
          <w:tcPr>
            <w:tcW w:w="9526" w:type="dxa"/>
            <w:gridSpan w:val="4"/>
            <w:vAlign w:val="center"/>
          </w:tcPr>
          <w:p w14:paraId="0C5DA5AF" w14:textId="10B872EA" w:rsidR="0029561C" w:rsidRPr="00E0664B" w:rsidRDefault="0029561C" w:rsidP="00306992">
            <w:pPr>
              <w:rPr>
                <w:i/>
              </w:rPr>
            </w:pPr>
            <w:r w:rsidRPr="00E0664B">
              <w:rPr>
                <w:i/>
              </w:rPr>
              <w:t>Load the</w:t>
            </w:r>
            <w:r w:rsidR="00A20C53">
              <w:rPr>
                <w:i/>
              </w:rPr>
              <w:t xml:space="preserve"> </w:t>
            </w:r>
            <w:proofErr w:type="spellStart"/>
            <w:r w:rsidR="00A20C53">
              <w:rPr>
                <w:i/>
              </w:rPr>
              <w:t>the</w:t>
            </w:r>
            <w:proofErr w:type="spellEnd"/>
            <w:r w:rsidR="00A20C53">
              <w:rPr>
                <w:i/>
              </w:rPr>
              <w:t xml:space="preserve"> exchange set </w:t>
            </w:r>
            <w:proofErr w:type="spellStart"/>
            <w:r w:rsidR="00A20C53" w:rsidRPr="00E012C8">
              <w:rPr>
                <w:b/>
                <w:bCs/>
                <w:i/>
              </w:rPr>
              <w:t>InvalidFeatures</w:t>
            </w:r>
            <w:proofErr w:type="spellEnd"/>
            <w:r w:rsidRPr="00E0664B">
              <w:rPr>
                <w:i/>
              </w:rPr>
              <w:t xml:space="preserve"> </w:t>
            </w:r>
            <w:r w:rsidR="005F0E3A">
              <w:rPr>
                <w:i/>
              </w:rPr>
              <w:t>(dataset 101AA00INVOB.000)</w:t>
            </w:r>
          </w:p>
          <w:p w14:paraId="599005AA" w14:textId="77777777" w:rsidR="004D4BFB" w:rsidRDefault="004D4BFB" w:rsidP="00306992">
            <w:pPr>
              <w:rPr>
                <w:i/>
              </w:rPr>
            </w:pPr>
          </w:p>
          <w:p w14:paraId="7FA9F054" w14:textId="55C273E1" w:rsidR="0029561C" w:rsidRPr="00E012C8" w:rsidRDefault="004D4BFB">
            <w:pPr>
              <w:pStyle w:val="ListParagraph"/>
              <w:numPr>
                <w:ilvl w:val="0"/>
                <w:numId w:val="21"/>
              </w:numPr>
              <w:rPr>
                <w:i/>
              </w:rPr>
            </w:pPr>
            <w:r w:rsidRPr="00E012C8">
              <w:rPr>
                <w:i/>
              </w:rPr>
              <w:t xml:space="preserve">Set the </w:t>
            </w:r>
            <w:r w:rsidR="0069033B" w:rsidRPr="00E012C8">
              <w:rPr>
                <w:i/>
              </w:rPr>
              <w:t xml:space="preserve">Safety Contour </w:t>
            </w:r>
            <w:r w:rsidRPr="00E012C8">
              <w:rPr>
                <w:i/>
              </w:rPr>
              <w:t>value to</w:t>
            </w:r>
            <w:r w:rsidR="000E2C4C" w:rsidRPr="00E012C8">
              <w:rPr>
                <w:i/>
              </w:rPr>
              <w:t xml:space="preserve"> </w:t>
            </w:r>
            <w:r w:rsidR="0029561C" w:rsidRPr="00E012C8">
              <w:rPr>
                <w:i/>
              </w:rPr>
              <w:t xml:space="preserve">0 </w:t>
            </w:r>
            <w:r w:rsidR="00E66884" w:rsidRPr="00E012C8">
              <w:rPr>
                <w:i/>
              </w:rPr>
              <w:t>m</w:t>
            </w:r>
          </w:p>
          <w:p w14:paraId="0F7E007C" w14:textId="34A50A7A" w:rsidR="004D4BFB" w:rsidRPr="00E012C8" w:rsidRDefault="004D4BFB">
            <w:pPr>
              <w:pStyle w:val="ListParagraph"/>
              <w:numPr>
                <w:ilvl w:val="0"/>
                <w:numId w:val="21"/>
              </w:numPr>
              <w:rPr>
                <w:i/>
              </w:rPr>
            </w:pPr>
            <w:r w:rsidRPr="00E012C8">
              <w:rPr>
                <w:i/>
              </w:rPr>
              <w:t xml:space="preserve">Select </w:t>
            </w:r>
            <w:r w:rsidR="00DE09B9" w:rsidRPr="00E012C8">
              <w:rPr>
                <w:i/>
              </w:rPr>
              <w:t>Display Category</w:t>
            </w:r>
            <w:r w:rsidRPr="00E012C8">
              <w:rPr>
                <w:i/>
              </w:rPr>
              <w:t xml:space="preserve"> Other</w:t>
            </w:r>
          </w:p>
          <w:p w14:paraId="02F36B8E" w14:textId="18B939D3" w:rsidR="0029561C" w:rsidRPr="00E012C8" w:rsidRDefault="0029561C">
            <w:pPr>
              <w:pStyle w:val="ListParagraph"/>
              <w:numPr>
                <w:ilvl w:val="0"/>
                <w:numId w:val="21"/>
              </w:numPr>
              <w:rPr>
                <w:i/>
              </w:rPr>
            </w:pPr>
            <w:r w:rsidRPr="00E012C8">
              <w:rPr>
                <w:i/>
              </w:rPr>
              <w:t>Select Colour Palette DAY</w:t>
            </w:r>
          </w:p>
          <w:p w14:paraId="4F71EB12" w14:textId="77777777" w:rsidR="0029561C" w:rsidRPr="00E012C8" w:rsidRDefault="0029561C">
            <w:pPr>
              <w:pStyle w:val="ListParagraph"/>
              <w:numPr>
                <w:ilvl w:val="0"/>
                <w:numId w:val="21"/>
              </w:numPr>
              <w:rPr>
                <w:i/>
              </w:rPr>
            </w:pPr>
            <w:r w:rsidRPr="00E012C8">
              <w:rPr>
                <w:i/>
              </w:rPr>
              <w:t>Select Symbolized Boundaries</w:t>
            </w:r>
          </w:p>
          <w:p w14:paraId="4110943D" w14:textId="0EF10A0A" w:rsidR="0029561C" w:rsidRPr="00357E05" w:rsidRDefault="00F15CF8" w:rsidP="00F15CF8">
            <w:pPr>
              <w:pStyle w:val="ListParagraph"/>
              <w:numPr>
                <w:ilvl w:val="0"/>
                <w:numId w:val="21"/>
              </w:numPr>
              <w:rPr>
                <w:i/>
              </w:rPr>
            </w:pPr>
            <w:r w:rsidRPr="009C5191">
              <w:rPr>
                <w:i/>
              </w:rPr>
              <w:t>Select Simplified Symbols = false</w:t>
            </w:r>
          </w:p>
        </w:tc>
      </w:tr>
      <w:tr w:rsidR="0029561C" w14:paraId="0FB6FD28" w14:textId="77777777" w:rsidTr="009C386B">
        <w:trPr>
          <w:tblHeader/>
        </w:trPr>
        <w:tc>
          <w:tcPr>
            <w:tcW w:w="9526" w:type="dxa"/>
            <w:gridSpan w:val="4"/>
            <w:shd w:val="clear" w:color="auto" w:fill="CCFFCC"/>
            <w:vAlign w:val="center"/>
          </w:tcPr>
          <w:p w14:paraId="73F817D3" w14:textId="77777777" w:rsidR="0029561C" w:rsidRPr="004065B1" w:rsidRDefault="0029561C" w:rsidP="00306992">
            <w:r w:rsidRPr="000A066E">
              <w:rPr>
                <w:b/>
              </w:rPr>
              <w:t>Action</w:t>
            </w:r>
          </w:p>
        </w:tc>
      </w:tr>
      <w:tr w:rsidR="0029561C" w14:paraId="68777BE1" w14:textId="77777777" w:rsidTr="009C386B">
        <w:trPr>
          <w:tblHeader/>
        </w:trPr>
        <w:tc>
          <w:tcPr>
            <w:tcW w:w="9526" w:type="dxa"/>
            <w:gridSpan w:val="4"/>
            <w:vAlign w:val="center"/>
          </w:tcPr>
          <w:p w14:paraId="7A1A929D" w14:textId="1F529F20" w:rsidR="0029561C" w:rsidRPr="00E0664B" w:rsidRDefault="0029561C" w:rsidP="00306992">
            <w:pPr>
              <w:rPr>
                <w:i/>
              </w:rPr>
            </w:pPr>
            <w:r w:rsidRPr="00E0664B">
              <w:rPr>
                <w:i/>
              </w:rPr>
              <w:t xml:space="preserve">View </w:t>
            </w:r>
            <w:r w:rsidR="00A20C53">
              <w:rPr>
                <w:i/>
              </w:rPr>
              <w:t>dataset</w:t>
            </w:r>
            <w:r w:rsidR="00A20C53" w:rsidRPr="00E0664B">
              <w:rPr>
                <w:i/>
              </w:rPr>
              <w:t xml:space="preserve"> </w:t>
            </w:r>
            <w:r w:rsidRPr="00E0664B">
              <w:rPr>
                <w:i/>
              </w:rPr>
              <w:t xml:space="preserve">at </w:t>
            </w:r>
            <w:r w:rsidR="00A20C53">
              <w:rPr>
                <w:i/>
              </w:rPr>
              <w:t xml:space="preserve">viewing </w:t>
            </w:r>
            <w:r w:rsidRPr="00E0664B">
              <w:rPr>
                <w:i/>
              </w:rPr>
              <w:t>scale 1:50 000</w:t>
            </w:r>
          </w:p>
        </w:tc>
      </w:tr>
      <w:tr w:rsidR="0029561C" w14:paraId="6B147BAB" w14:textId="77777777" w:rsidTr="009C386B">
        <w:trPr>
          <w:tblHeader/>
        </w:trPr>
        <w:tc>
          <w:tcPr>
            <w:tcW w:w="9526" w:type="dxa"/>
            <w:gridSpan w:val="4"/>
            <w:tcBorders>
              <w:bottom w:val="single" w:sz="4" w:space="0" w:color="auto"/>
            </w:tcBorders>
            <w:shd w:val="clear" w:color="auto" w:fill="CCFFCC"/>
            <w:vAlign w:val="center"/>
          </w:tcPr>
          <w:p w14:paraId="4AD867D7" w14:textId="77777777" w:rsidR="0029561C" w:rsidRPr="004065B1" w:rsidRDefault="0029561C" w:rsidP="00306992">
            <w:r w:rsidRPr="000A066E">
              <w:rPr>
                <w:b/>
              </w:rPr>
              <w:t>Results</w:t>
            </w:r>
          </w:p>
        </w:tc>
      </w:tr>
      <w:tr w:rsidR="0029561C" w14:paraId="7C88E278" w14:textId="77777777" w:rsidTr="009C386B">
        <w:trPr>
          <w:tblHeader/>
        </w:trPr>
        <w:tc>
          <w:tcPr>
            <w:tcW w:w="9526" w:type="dxa"/>
            <w:gridSpan w:val="4"/>
            <w:tcBorders>
              <w:bottom w:val="nil"/>
            </w:tcBorders>
            <w:vAlign w:val="center"/>
          </w:tcPr>
          <w:p w14:paraId="0BD943CA" w14:textId="77777777" w:rsidR="0029561C" w:rsidRPr="00E0664B" w:rsidRDefault="0029561C" w:rsidP="00306992">
            <w:pPr>
              <w:jc w:val="left"/>
              <w:rPr>
                <w:i/>
              </w:rPr>
            </w:pPr>
            <w:r w:rsidRPr="00E0664B">
              <w:rPr>
                <w:i/>
              </w:rPr>
              <w:t>Confirm that the symbol SY(QUESMRK1) is displayed as below for following cases:</w:t>
            </w:r>
          </w:p>
          <w:p w14:paraId="290A48D1" w14:textId="3FAF4639" w:rsidR="0029561C" w:rsidRPr="00E0664B" w:rsidRDefault="0029561C" w:rsidP="00306992">
            <w:pPr>
              <w:jc w:val="left"/>
              <w:rPr>
                <w:i/>
              </w:rPr>
            </w:pPr>
            <w:r w:rsidRPr="00E0664B">
              <w:rPr>
                <w:i/>
              </w:rPr>
              <w:t xml:space="preserve">a) unknown </w:t>
            </w:r>
            <w:r w:rsidR="00A20C53">
              <w:rPr>
                <w:i/>
              </w:rPr>
              <w:t>feature</w:t>
            </w:r>
            <w:r w:rsidR="00A20C53" w:rsidRPr="00E0664B">
              <w:rPr>
                <w:i/>
              </w:rPr>
              <w:t xml:space="preserve"> </w:t>
            </w:r>
            <w:r w:rsidRPr="00E0664B">
              <w:rPr>
                <w:i/>
              </w:rPr>
              <w:t>class, point geometry</w:t>
            </w:r>
          </w:p>
          <w:p w14:paraId="0A9848C1" w14:textId="4225CA01" w:rsidR="0029561C" w:rsidRPr="00E0664B" w:rsidRDefault="0029561C" w:rsidP="00306992">
            <w:pPr>
              <w:jc w:val="left"/>
              <w:rPr>
                <w:i/>
              </w:rPr>
            </w:pPr>
            <w:r w:rsidRPr="00E0664B">
              <w:rPr>
                <w:i/>
              </w:rPr>
              <w:t xml:space="preserve">b) unknown </w:t>
            </w:r>
            <w:r w:rsidR="00A20C53">
              <w:rPr>
                <w:i/>
              </w:rPr>
              <w:t>feature</w:t>
            </w:r>
            <w:r w:rsidR="00A20C53" w:rsidRPr="00E0664B">
              <w:rPr>
                <w:i/>
              </w:rPr>
              <w:t xml:space="preserve"> </w:t>
            </w:r>
            <w:r w:rsidRPr="00E0664B">
              <w:rPr>
                <w:i/>
              </w:rPr>
              <w:t xml:space="preserve">class, line geometry </w:t>
            </w:r>
          </w:p>
          <w:p w14:paraId="0F2BCAE4" w14:textId="3EC36546" w:rsidR="0029561C" w:rsidRPr="00E0664B" w:rsidRDefault="0029561C" w:rsidP="00306992">
            <w:pPr>
              <w:jc w:val="left"/>
              <w:rPr>
                <w:i/>
              </w:rPr>
            </w:pPr>
            <w:r w:rsidRPr="00E0664B">
              <w:rPr>
                <w:i/>
              </w:rPr>
              <w:t xml:space="preserve">c) unknown </w:t>
            </w:r>
            <w:r w:rsidR="00A20C53">
              <w:rPr>
                <w:i/>
              </w:rPr>
              <w:t>feature</w:t>
            </w:r>
            <w:r w:rsidR="00A20C53" w:rsidRPr="00E0664B">
              <w:rPr>
                <w:i/>
              </w:rPr>
              <w:t xml:space="preserve"> </w:t>
            </w:r>
            <w:r w:rsidRPr="00E0664B">
              <w:rPr>
                <w:i/>
              </w:rPr>
              <w:t>class, area geometry</w:t>
            </w:r>
          </w:p>
          <w:p w14:paraId="1E1337D7" w14:textId="69111142" w:rsidR="0029561C" w:rsidRPr="00E0664B" w:rsidRDefault="0029561C" w:rsidP="00306992">
            <w:pPr>
              <w:jc w:val="left"/>
              <w:rPr>
                <w:i/>
              </w:rPr>
            </w:pPr>
            <w:r w:rsidRPr="00E0664B">
              <w:rPr>
                <w:i/>
              </w:rPr>
              <w:t xml:space="preserve">d) known </w:t>
            </w:r>
            <w:r w:rsidR="00A20C53">
              <w:rPr>
                <w:i/>
              </w:rPr>
              <w:t>feature</w:t>
            </w:r>
            <w:r w:rsidR="00A20C53" w:rsidRPr="00E0664B">
              <w:rPr>
                <w:i/>
              </w:rPr>
              <w:t xml:space="preserve"> </w:t>
            </w:r>
            <w:r w:rsidRPr="00E0664B">
              <w:rPr>
                <w:i/>
              </w:rPr>
              <w:t>class for which missing attribute cause</w:t>
            </w:r>
            <w:r w:rsidR="00A20C53">
              <w:rPr>
                <w:i/>
              </w:rPr>
              <w:t>s</w:t>
            </w:r>
            <w:r w:rsidRPr="00E0664B">
              <w:rPr>
                <w:i/>
              </w:rPr>
              <w:t xml:space="preserve"> presentation of additional symbol SY(QUESMRK1)</w:t>
            </w:r>
          </w:p>
          <w:p w14:paraId="6251F09F" w14:textId="77777777" w:rsidR="00211F86" w:rsidRPr="00E0664B" w:rsidRDefault="00211F86" w:rsidP="00306992">
            <w:pPr>
              <w:jc w:val="left"/>
              <w:rPr>
                <w:i/>
              </w:rPr>
            </w:pPr>
          </w:p>
        </w:tc>
      </w:tr>
      <w:tr w:rsidR="0029561C" w14:paraId="00AC1FC3" w14:textId="77777777" w:rsidTr="009C386B">
        <w:trPr>
          <w:tblHeader/>
        </w:trPr>
        <w:tc>
          <w:tcPr>
            <w:tcW w:w="9526" w:type="dxa"/>
            <w:gridSpan w:val="4"/>
            <w:tcBorders>
              <w:top w:val="nil"/>
            </w:tcBorders>
            <w:vAlign w:val="center"/>
          </w:tcPr>
          <w:p w14:paraId="645BED84" w14:textId="77777777" w:rsidR="0029561C" w:rsidRDefault="0018522C" w:rsidP="00306992">
            <w:pPr>
              <w:jc w:val="center"/>
            </w:pPr>
            <w:r>
              <w:rPr>
                <w:noProof/>
                <w:lang w:eastAsia="en-GB"/>
              </w:rPr>
              <w:drawing>
                <wp:inline distT="0" distB="0" distL="0" distR="0" wp14:anchorId="7D82E44D" wp14:editId="217D5064">
                  <wp:extent cx="6010275" cy="2905125"/>
                  <wp:effectExtent l="0" t="0" r="9525" b="9525"/>
                  <wp:docPr id="60" name="Picture 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10275" cy="2905125"/>
                          </a:xfrm>
                          <a:prstGeom prst="rect">
                            <a:avLst/>
                          </a:prstGeom>
                          <a:noFill/>
                          <a:ln>
                            <a:noFill/>
                          </a:ln>
                        </pic:spPr>
                      </pic:pic>
                    </a:graphicData>
                  </a:graphic>
                </wp:inline>
              </w:drawing>
            </w:r>
          </w:p>
          <w:p w14:paraId="2A650636" w14:textId="34111299" w:rsidR="00465ACE" w:rsidRDefault="00465ACE" w:rsidP="00306992">
            <w:pPr>
              <w:jc w:val="center"/>
            </w:pPr>
            <w:proofErr w:type="spellStart"/>
            <w:r>
              <w:rPr>
                <w:b/>
              </w:rPr>
              <w:t>tbd</w:t>
            </w:r>
            <w:proofErr w:type="spellEnd"/>
          </w:p>
        </w:tc>
      </w:tr>
    </w:tbl>
    <w:p w14:paraId="664B1CA8" w14:textId="77777777" w:rsidR="0029561C" w:rsidRDefault="0029561C" w:rsidP="0029561C"/>
    <w:p w14:paraId="6A97484C" w14:textId="77777777" w:rsidR="0029561C" w:rsidRPr="0029561C" w:rsidRDefault="0029561C" w:rsidP="0029561C">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1"/>
        <w:gridCol w:w="2761"/>
        <w:gridCol w:w="2403"/>
        <w:gridCol w:w="2126"/>
      </w:tblGrid>
      <w:tr w:rsidR="005F0E3A" w14:paraId="1FA34828" w14:textId="77777777" w:rsidTr="009C386B">
        <w:trPr>
          <w:trHeight w:val="454"/>
          <w:tblHeader/>
        </w:trPr>
        <w:tc>
          <w:tcPr>
            <w:tcW w:w="2381" w:type="dxa"/>
            <w:shd w:val="clear" w:color="auto" w:fill="CCFFCC"/>
            <w:vAlign w:val="center"/>
          </w:tcPr>
          <w:p w14:paraId="48BD8D29" w14:textId="77777777" w:rsidR="004F582E" w:rsidRPr="004065B1" w:rsidRDefault="004F582E" w:rsidP="00CB4150">
            <w:r w:rsidRPr="000A066E">
              <w:rPr>
                <w:b/>
              </w:rPr>
              <w:lastRenderedPageBreak/>
              <w:t>Test Reference</w:t>
            </w:r>
          </w:p>
        </w:tc>
        <w:tc>
          <w:tcPr>
            <w:tcW w:w="2381" w:type="dxa"/>
            <w:shd w:val="clear" w:color="auto" w:fill="CCFFCC"/>
            <w:vAlign w:val="center"/>
          </w:tcPr>
          <w:p w14:paraId="2ADD39E8" w14:textId="324A231F" w:rsidR="004F582E" w:rsidRPr="004065B1" w:rsidRDefault="005F0E3A" w:rsidP="00CB4150">
            <w:proofErr w:type="spellStart"/>
            <w:r>
              <w:t>InvalidFeaturesB</w:t>
            </w:r>
            <w:proofErr w:type="spellEnd"/>
          </w:p>
        </w:tc>
        <w:tc>
          <w:tcPr>
            <w:tcW w:w="2382" w:type="dxa"/>
            <w:shd w:val="clear" w:color="auto" w:fill="CCFFCC"/>
            <w:vAlign w:val="center"/>
          </w:tcPr>
          <w:p w14:paraId="04035539" w14:textId="77777777" w:rsidR="004F582E" w:rsidRPr="004065B1" w:rsidRDefault="004F582E" w:rsidP="00CB4150">
            <w:r w:rsidRPr="000A066E">
              <w:rPr>
                <w:b/>
              </w:rPr>
              <w:t>IHO Reference</w:t>
            </w:r>
          </w:p>
        </w:tc>
        <w:tc>
          <w:tcPr>
            <w:tcW w:w="2382" w:type="dxa"/>
            <w:shd w:val="clear" w:color="auto" w:fill="CCFFCC"/>
            <w:vAlign w:val="center"/>
          </w:tcPr>
          <w:p w14:paraId="1D5771CB" w14:textId="77777777" w:rsidR="00976101" w:rsidRDefault="00976101" w:rsidP="00976101">
            <w:pPr>
              <w:widowControl/>
              <w:spacing w:line="240" w:lineRule="auto"/>
              <w:rPr>
                <w:rFonts w:ascii="Calibri" w:hAnsi="Calibri" w:cs="Calibri"/>
                <w:snapToGrid/>
                <w:color w:val="000000"/>
                <w:sz w:val="22"/>
                <w:szCs w:val="22"/>
              </w:rPr>
            </w:pPr>
            <w:r>
              <w:rPr>
                <w:rFonts w:ascii="Calibri" w:hAnsi="Calibri" w:cs="Calibri"/>
                <w:color w:val="000000"/>
                <w:sz w:val="22"/>
                <w:szCs w:val="22"/>
              </w:rPr>
              <w:t>S-98 C-12.6.2</w:t>
            </w:r>
          </w:p>
          <w:p w14:paraId="0EE91A51" w14:textId="04551670" w:rsidR="004F582E" w:rsidRPr="004065B1" w:rsidRDefault="004F582E" w:rsidP="00CB4150"/>
        </w:tc>
      </w:tr>
      <w:tr w:rsidR="004F582E" w14:paraId="52743256" w14:textId="77777777" w:rsidTr="009C386B">
        <w:trPr>
          <w:tblHeader/>
        </w:trPr>
        <w:tc>
          <w:tcPr>
            <w:tcW w:w="9526" w:type="dxa"/>
            <w:gridSpan w:val="4"/>
            <w:shd w:val="clear" w:color="auto" w:fill="CCFFCC"/>
            <w:vAlign w:val="center"/>
          </w:tcPr>
          <w:p w14:paraId="5613D8E2" w14:textId="77777777" w:rsidR="004F582E" w:rsidRDefault="004F582E" w:rsidP="00CB4150">
            <w:r w:rsidRPr="000A066E">
              <w:rPr>
                <w:b/>
              </w:rPr>
              <w:t>Test description</w:t>
            </w:r>
          </w:p>
        </w:tc>
      </w:tr>
      <w:tr w:rsidR="004F582E" w14:paraId="1D0F5A9A" w14:textId="77777777" w:rsidTr="009C386B">
        <w:trPr>
          <w:tblHeader/>
        </w:trPr>
        <w:tc>
          <w:tcPr>
            <w:tcW w:w="9526" w:type="dxa"/>
            <w:gridSpan w:val="4"/>
            <w:vAlign w:val="center"/>
          </w:tcPr>
          <w:p w14:paraId="4EBBFE15" w14:textId="3808A5A8" w:rsidR="004F582E" w:rsidRPr="00E0664B" w:rsidRDefault="00A20C53" w:rsidP="00CB4150">
            <w:pPr>
              <w:rPr>
                <w:i/>
              </w:rPr>
            </w:pPr>
            <w:r w:rsidRPr="00A20C53">
              <w:rPr>
                <w:i/>
              </w:rPr>
              <w:t>Display of features with unrecognised feature class or display of features for which available or not available attribute(s) causes special presentation.</w:t>
            </w:r>
          </w:p>
        </w:tc>
      </w:tr>
      <w:tr w:rsidR="004F582E" w14:paraId="13345543" w14:textId="77777777" w:rsidTr="009C386B">
        <w:trPr>
          <w:tblHeader/>
        </w:trPr>
        <w:tc>
          <w:tcPr>
            <w:tcW w:w="9526" w:type="dxa"/>
            <w:gridSpan w:val="4"/>
            <w:shd w:val="clear" w:color="auto" w:fill="CCFFCC"/>
            <w:vAlign w:val="center"/>
          </w:tcPr>
          <w:p w14:paraId="711379CB" w14:textId="77777777" w:rsidR="004F582E" w:rsidRPr="004065B1" w:rsidRDefault="004F582E" w:rsidP="00CB4150">
            <w:r w:rsidRPr="000A066E">
              <w:rPr>
                <w:b/>
              </w:rPr>
              <w:t>Setup</w:t>
            </w:r>
          </w:p>
        </w:tc>
      </w:tr>
      <w:tr w:rsidR="004F582E" w14:paraId="3C7ACEB1" w14:textId="77777777" w:rsidTr="009C386B">
        <w:trPr>
          <w:tblHeader/>
        </w:trPr>
        <w:tc>
          <w:tcPr>
            <w:tcW w:w="9526" w:type="dxa"/>
            <w:gridSpan w:val="4"/>
            <w:vAlign w:val="center"/>
          </w:tcPr>
          <w:p w14:paraId="73D1199D" w14:textId="640A257B" w:rsidR="00A20C53" w:rsidRDefault="0029561C" w:rsidP="0029561C">
            <w:pPr>
              <w:rPr>
                <w:i/>
              </w:rPr>
            </w:pPr>
            <w:r w:rsidRPr="00E0664B">
              <w:rPr>
                <w:i/>
              </w:rPr>
              <w:t>Load the</w:t>
            </w:r>
            <w:r w:rsidR="00A20C53">
              <w:rPr>
                <w:i/>
              </w:rPr>
              <w:t xml:space="preserve"> following </w:t>
            </w:r>
            <w:r w:rsidR="005F0E3A">
              <w:rPr>
                <w:i/>
              </w:rPr>
              <w:t>exchange sets</w:t>
            </w:r>
            <w:r w:rsidR="00A20C53">
              <w:rPr>
                <w:i/>
              </w:rPr>
              <w:t xml:space="preserve"> </w:t>
            </w:r>
          </w:p>
          <w:p w14:paraId="0C7D758F" w14:textId="4E571D41" w:rsidR="005F0E3A" w:rsidRDefault="00A20C53">
            <w:pPr>
              <w:pStyle w:val="ListParagraph"/>
              <w:numPr>
                <w:ilvl w:val="0"/>
                <w:numId w:val="50"/>
              </w:numPr>
              <w:rPr>
                <w:i/>
              </w:rPr>
            </w:pPr>
            <w:proofErr w:type="spellStart"/>
            <w:r w:rsidRPr="005F0E3A">
              <w:rPr>
                <w:b/>
                <w:bCs/>
                <w:i/>
              </w:rPr>
              <w:t>InvalidFeatures</w:t>
            </w:r>
            <w:proofErr w:type="spellEnd"/>
            <w:r w:rsidRPr="005F0E3A">
              <w:rPr>
                <w:i/>
              </w:rPr>
              <w:t xml:space="preserve"> </w:t>
            </w:r>
            <w:r w:rsidR="005F0E3A" w:rsidRPr="005F0E3A">
              <w:rPr>
                <w:i/>
              </w:rPr>
              <w:t>(</w:t>
            </w:r>
            <w:del w:id="1098" w:author="jonathan pritchard" w:date="2023-12-15T14:09:00Z">
              <w:r w:rsidR="005F0E3A" w:rsidRPr="005F0E3A" w:rsidDel="003B0268">
                <w:rPr>
                  <w:i/>
                </w:rPr>
                <w:delText>101AA00X01NE</w:delText>
              </w:r>
            </w:del>
            <w:ins w:id="1099" w:author="jonathan pritchard" w:date="2023-12-15T14:09:00Z">
              <w:r w:rsidR="003B0268">
                <w:rPr>
                  <w:i/>
                </w:rPr>
                <w:t>10100AA_X01NE</w:t>
              </w:r>
            </w:ins>
            <w:r w:rsidR="005F0E3A" w:rsidRPr="005F0E3A">
              <w:rPr>
                <w:i/>
              </w:rPr>
              <w:t>.000)</w:t>
            </w:r>
          </w:p>
          <w:p w14:paraId="13DF221B" w14:textId="74B72815" w:rsidR="00E720E8" w:rsidRPr="005F0E3A" w:rsidRDefault="00A20C53">
            <w:pPr>
              <w:pStyle w:val="ListParagraph"/>
              <w:numPr>
                <w:ilvl w:val="0"/>
                <w:numId w:val="50"/>
              </w:numPr>
              <w:rPr>
                <w:i/>
              </w:rPr>
            </w:pPr>
            <w:proofErr w:type="spellStart"/>
            <w:r w:rsidRPr="005F0E3A">
              <w:rPr>
                <w:b/>
                <w:bCs/>
                <w:i/>
              </w:rPr>
              <w:t>PowerUp</w:t>
            </w:r>
            <w:proofErr w:type="spellEnd"/>
            <w:r w:rsidR="005F0E3A" w:rsidRPr="005F0E3A">
              <w:rPr>
                <w:b/>
                <w:bCs/>
                <w:i/>
              </w:rPr>
              <w:t xml:space="preserve"> (</w:t>
            </w:r>
            <w:del w:id="1100" w:author="jonathan pritchard" w:date="2023-12-15T14:07:00Z">
              <w:r w:rsidR="005F0E3A" w:rsidRPr="005F0E3A" w:rsidDel="003B0268">
                <w:rPr>
                  <w:i/>
                </w:rPr>
                <w:delText>101AA00X0000</w:delText>
              </w:r>
            </w:del>
            <w:ins w:id="1101" w:author="jonathan pritchard" w:date="2023-12-15T14:07:00Z">
              <w:r w:rsidR="003B0268">
                <w:rPr>
                  <w:i/>
                </w:rPr>
                <w:t>10100AA_X0000</w:t>
              </w:r>
            </w:ins>
            <w:r w:rsidR="005F0E3A" w:rsidRPr="005F0E3A">
              <w:rPr>
                <w:i/>
              </w:rPr>
              <w:t>.000)</w:t>
            </w:r>
          </w:p>
          <w:p w14:paraId="2BD1D91A" w14:textId="77777777" w:rsidR="00A20C53" w:rsidRDefault="00A20C53" w:rsidP="0029561C">
            <w:pPr>
              <w:rPr>
                <w:i/>
              </w:rPr>
            </w:pPr>
          </w:p>
          <w:p w14:paraId="76EF6B97" w14:textId="262EB9F3" w:rsidR="0029561C" w:rsidRPr="00E0664B" w:rsidRDefault="0029561C" w:rsidP="00A20C53">
            <w:pPr>
              <w:rPr>
                <w:i/>
              </w:rPr>
            </w:pPr>
            <w:r w:rsidRPr="00E0664B">
              <w:rPr>
                <w:i/>
              </w:rPr>
              <w:t>S</w:t>
            </w:r>
            <w:r w:rsidR="007B5983">
              <w:rPr>
                <w:i/>
              </w:rPr>
              <w:t xml:space="preserve">et the </w:t>
            </w:r>
            <w:r w:rsidRPr="00E0664B">
              <w:rPr>
                <w:i/>
              </w:rPr>
              <w:t xml:space="preserve"> </w:t>
            </w:r>
            <w:r w:rsidR="0069033B">
              <w:rPr>
                <w:i/>
              </w:rPr>
              <w:t xml:space="preserve">Safety Contour </w:t>
            </w:r>
            <w:r w:rsidR="007B5983">
              <w:rPr>
                <w:i/>
              </w:rPr>
              <w:t>value to</w:t>
            </w:r>
            <w:r w:rsidR="000E2C4C">
              <w:rPr>
                <w:i/>
              </w:rPr>
              <w:t xml:space="preserve"> </w:t>
            </w:r>
            <w:r w:rsidRPr="00E0664B">
              <w:rPr>
                <w:i/>
              </w:rPr>
              <w:t xml:space="preserve">10 </w:t>
            </w:r>
            <w:r w:rsidR="00E66884">
              <w:rPr>
                <w:i/>
              </w:rPr>
              <w:t>m</w:t>
            </w:r>
          </w:p>
          <w:p w14:paraId="59FF829B" w14:textId="14417CDA" w:rsidR="0029561C" w:rsidRPr="00E0664B" w:rsidRDefault="0029561C" w:rsidP="00A20C53">
            <w:pPr>
              <w:rPr>
                <w:i/>
              </w:rPr>
            </w:pPr>
            <w:r w:rsidRPr="00E0664B">
              <w:rPr>
                <w:i/>
              </w:rPr>
              <w:t xml:space="preserve">Select </w:t>
            </w:r>
            <w:r w:rsidR="007D0469">
              <w:rPr>
                <w:i/>
              </w:rPr>
              <w:t xml:space="preserve">Display </w:t>
            </w:r>
            <w:r w:rsidR="0069033B">
              <w:rPr>
                <w:i/>
              </w:rPr>
              <w:t>Category Standard</w:t>
            </w:r>
          </w:p>
          <w:p w14:paraId="3A424CCD" w14:textId="7AD1170D" w:rsidR="0029561C" w:rsidRPr="00E0664B" w:rsidRDefault="0029561C" w:rsidP="00A20C53">
            <w:pPr>
              <w:rPr>
                <w:i/>
              </w:rPr>
            </w:pPr>
            <w:r w:rsidRPr="00E0664B">
              <w:rPr>
                <w:i/>
              </w:rPr>
              <w:t>Select Colour Palette DA</w:t>
            </w:r>
            <w:r w:rsidR="00DE09B9">
              <w:rPr>
                <w:i/>
              </w:rPr>
              <w:t>Y</w:t>
            </w:r>
          </w:p>
          <w:p w14:paraId="1C891BCF" w14:textId="77777777" w:rsidR="0029561C" w:rsidRPr="00E0664B" w:rsidRDefault="0029561C" w:rsidP="00A20C53">
            <w:pPr>
              <w:rPr>
                <w:i/>
              </w:rPr>
            </w:pPr>
            <w:r w:rsidRPr="00E0664B">
              <w:rPr>
                <w:i/>
              </w:rPr>
              <w:t>Select Symbolized Boundaries</w:t>
            </w:r>
          </w:p>
          <w:p w14:paraId="52FC84AD" w14:textId="4F4A8B79" w:rsidR="004F582E" w:rsidRPr="00E0664B" w:rsidRDefault="00F15CF8" w:rsidP="00A20C53">
            <w:pPr>
              <w:rPr>
                <w:i/>
              </w:rPr>
            </w:pPr>
            <w:r w:rsidRPr="009C5191">
              <w:rPr>
                <w:i/>
              </w:rPr>
              <w:t>Select Simplified Symbols = false</w:t>
            </w:r>
          </w:p>
        </w:tc>
      </w:tr>
      <w:tr w:rsidR="004F582E" w14:paraId="2AC581DF" w14:textId="77777777" w:rsidTr="009C386B">
        <w:trPr>
          <w:tblHeader/>
        </w:trPr>
        <w:tc>
          <w:tcPr>
            <w:tcW w:w="9526" w:type="dxa"/>
            <w:gridSpan w:val="4"/>
            <w:shd w:val="clear" w:color="auto" w:fill="CCFFCC"/>
            <w:vAlign w:val="center"/>
          </w:tcPr>
          <w:p w14:paraId="4E584114" w14:textId="77777777" w:rsidR="004F582E" w:rsidRPr="004065B1" w:rsidRDefault="004F582E" w:rsidP="00CB4150">
            <w:r w:rsidRPr="000A066E">
              <w:rPr>
                <w:b/>
              </w:rPr>
              <w:t>Action</w:t>
            </w:r>
          </w:p>
        </w:tc>
      </w:tr>
      <w:tr w:rsidR="004F582E" w14:paraId="796427E7" w14:textId="77777777" w:rsidTr="009C386B">
        <w:trPr>
          <w:tblHeader/>
        </w:trPr>
        <w:tc>
          <w:tcPr>
            <w:tcW w:w="9526" w:type="dxa"/>
            <w:gridSpan w:val="4"/>
            <w:vAlign w:val="center"/>
          </w:tcPr>
          <w:p w14:paraId="7614072C" w14:textId="13C3EBC8" w:rsidR="004F582E" w:rsidRPr="00E0664B" w:rsidRDefault="0029561C" w:rsidP="00CB4150">
            <w:pPr>
              <w:rPr>
                <w:i/>
              </w:rPr>
            </w:pPr>
            <w:r w:rsidRPr="00E0664B">
              <w:rPr>
                <w:i/>
              </w:rPr>
              <w:t xml:space="preserve">View </w:t>
            </w:r>
            <w:r w:rsidR="00A20C53">
              <w:rPr>
                <w:i/>
              </w:rPr>
              <w:t>dataset</w:t>
            </w:r>
            <w:r w:rsidR="00A20C53" w:rsidRPr="00E0664B">
              <w:rPr>
                <w:i/>
              </w:rPr>
              <w:t xml:space="preserve"> </w:t>
            </w:r>
            <w:r w:rsidRPr="00E0664B">
              <w:rPr>
                <w:i/>
              </w:rPr>
              <w:t>at scale 1:10 000</w:t>
            </w:r>
          </w:p>
        </w:tc>
      </w:tr>
      <w:tr w:rsidR="004F582E" w14:paraId="67986C7D" w14:textId="77777777" w:rsidTr="009C386B">
        <w:trPr>
          <w:tblHeader/>
        </w:trPr>
        <w:tc>
          <w:tcPr>
            <w:tcW w:w="9526" w:type="dxa"/>
            <w:gridSpan w:val="4"/>
            <w:tcBorders>
              <w:bottom w:val="single" w:sz="4" w:space="0" w:color="auto"/>
            </w:tcBorders>
            <w:shd w:val="clear" w:color="auto" w:fill="CCFFCC"/>
            <w:vAlign w:val="center"/>
          </w:tcPr>
          <w:p w14:paraId="125BD21D" w14:textId="77777777" w:rsidR="004F582E" w:rsidRPr="004065B1" w:rsidRDefault="004F582E" w:rsidP="00CB4150">
            <w:r w:rsidRPr="000A066E">
              <w:rPr>
                <w:b/>
              </w:rPr>
              <w:t>Results</w:t>
            </w:r>
          </w:p>
        </w:tc>
      </w:tr>
      <w:tr w:rsidR="004F582E" w14:paraId="19B1636E" w14:textId="77777777" w:rsidTr="009C386B">
        <w:trPr>
          <w:tblHeader/>
        </w:trPr>
        <w:tc>
          <w:tcPr>
            <w:tcW w:w="9526" w:type="dxa"/>
            <w:gridSpan w:val="4"/>
            <w:tcBorders>
              <w:bottom w:val="nil"/>
            </w:tcBorders>
            <w:vAlign w:val="center"/>
          </w:tcPr>
          <w:p w14:paraId="5D86DBF6" w14:textId="5E390F8D" w:rsidR="004F582E" w:rsidRPr="00E0664B" w:rsidRDefault="0029561C" w:rsidP="0029561C">
            <w:pPr>
              <w:jc w:val="left"/>
              <w:rPr>
                <w:i/>
              </w:rPr>
            </w:pPr>
            <w:r w:rsidRPr="00E0664B">
              <w:rPr>
                <w:i/>
              </w:rPr>
              <w:t xml:space="preserve">Confirm that all </w:t>
            </w:r>
            <w:r w:rsidR="00A20C53">
              <w:rPr>
                <w:i/>
              </w:rPr>
              <w:t>features</w:t>
            </w:r>
            <w:r w:rsidR="00A20C53" w:rsidRPr="00E0664B">
              <w:rPr>
                <w:i/>
              </w:rPr>
              <w:t xml:space="preserve"> </w:t>
            </w:r>
            <w:r w:rsidRPr="00E0664B">
              <w:rPr>
                <w:i/>
              </w:rPr>
              <w:t>display as shown in the following screenshot</w:t>
            </w:r>
          </w:p>
        </w:tc>
      </w:tr>
      <w:tr w:rsidR="0029561C" w14:paraId="4CAA1ED8" w14:textId="77777777" w:rsidTr="009C386B">
        <w:trPr>
          <w:tblHeader/>
        </w:trPr>
        <w:tc>
          <w:tcPr>
            <w:tcW w:w="9526" w:type="dxa"/>
            <w:gridSpan w:val="4"/>
            <w:tcBorders>
              <w:top w:val="nil"/>
            </w:tcBorders>
            <w:vAlign w:val="center"/>
          </w:tcPr>
          <w:p w14:paraId="45403E7D" w14:textId="02B606A3" w:rsidR="0029561C" w:rsidRDefault="00DE470F" w:rsidP="0029561C">
            <w:pPr>
              <w:jc w:val="center"/>
            </w:pPr>
            <w:r>
              <w:rPr>
                <w:noProof/>
                <w:lang w:eastAsia="en-GB"/>
              </w:rPr>
              <w:lastRenderedPageBreak/>
              <w:drawing>
                <wp:inline distT="0" distB="0" distL="0" distR="0" wp14:anchorId="14200F8A" wp14:editId="10EAB6F1">
                  <wp:extent cx="6016625" cy="5535295"/>
                  <wp:effectExtent l="0" t="0" r="3175" b="8255"/>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16625" cy="5535295"/>
                          </a:xfrm>
                          <a:prstGeom prst="rect">
                            <a:avLst/>
                          </a:prstGeom>
                          <a:noFill/>
                          <a:ln>
                            <a:noFill/>
                          </a:ln>
                        </pic:spPr>
                      </pic:pic>
                    </a:graphicData>
                  </a:graphic>
                </wp:inline>
              </w:drawing>
            </w:r>
            <w:r w:rsidR="00036CC9">
              <w:br/>
            </w:r>
            <w:proofErr w:type="spellStart"/>
            <w:r w:rsidR="00465ACE">
              <w:rPr>
                <w:b/>
              </w:rPr>
              <w:t>tbd</w:t>
            </w:r>
            <w:proofErr w:type="spellEnd"/>
          </w:p>
        </w:tc>
      </w:tr>
    </w:tbl>
    <w:p w14:paraId="356E31B7" w14:textId="77777777" w:rsidR="004F582E" w:rsidRDefault="004F582E" w:rsidP="004F582E"/>
    <w:p w14:paraId="5F760CE0" w14:textId="6AECAAFC" w:rsidR="004F582E" w:rsidRPr="00A94802" w:rsidRDefault="0029561C" w:rsidP="00E30B8F">
      <w:pPr>
        <w:pStyle w:val="Heading3"/>
      </w:pPr>
      <w:r>
        <w:br w:type="page"/>
      </w:r>
      <w:r w:rsidR="00CE04C8" w:rsidRPr="00CE04C8">
        <w:lastRenderedPageBreak/>
        <w:t xml:space="preserve">Invalid </w:t>
      </w:r>
      <w:r w:rsidR="005F0E3A">
        <w:t>Features</w:t>
      </w:r>
      <w:r w:rsidR="00CE04C8" w:rsidRPr="00CE04C8">
        <w:t xml:space="preserve"> Pick Report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4F582E" w14:paraId="154355B6" w14:textId="77777777" w:rsidTr="009C386B">
        <w:trPr>
          <w:trHeight w:val="454"/>
          <w:tblHeader/>
        </w:trPr>
        <w:tc>
          <w:tcPr>
            <w:tcW w:w="2381" w:type="dxa"/>
            <w:shd w:val="clear" w:color="auto" w:fill="CCFFCC"/>
            <w:vAlign w:val="center"/>
          </w:tcPr>
          <w:p w14:paraId="4ED8CD95" w14:textId="77777777" w:rsidR="004F582E" w:rsidRPr="004065B1" w:rsidRDefault="004F582E" w:rsidP="00CB4150">
            <w:r w:rsidRPr="000A066E">
              <w:rPr>
                <w:b/>
              </w:rPr>
              <w:t>Test Reference</w:t>
            </w:r>
          </w:p>
        </w:tc>
        <w:tc>
          <w:tcPr>
            <w:tcW w:w="2381" w:type="dxa"/>
            <w:shd w:val="clear" w:color="auto" w:fill="CCFFCC"/>
            <w:vAlign w:val="center"/>
          </w:tcPr>
          <w:p w14:paraId="6E53AFA8" w14:textId="348CCD43" w:rsidR="004F582E" w:rsidRPr="004065B1" w:rsidRDefault="005F0E3A" w:rsidP="00CB4150">
            <w:proofErr w:type="spellStart"/>
            <w:r>
              <w:t>InvalidFeaturesPickA</w:t>
            </w:r>
            <w:proofErr w:type="spellEnd"/>
          </w:p>
        </w:tc>
        <w:tc>
          <w:tcPr>
            <w:tcW w:w="2382" w:type="dxa"/>
            <w:shd w:val="clear" w:color="auto" w:fill="CCFFCC"/>
            <w:vAlign w:val="center"/>
          </w:tcPr>
          <w:p w14:paraId="1B86BAC4" w14:textId="77777777" w:rsidR="004F582E" w:rsidRPr="004065B1" w:rsidRDefault="004F582E" w:rsidP="00CB4150">
            <w:r w:rsidRPr="000A066E">
              <w:rPr>
                <w:b/>
              </w:rPr>
              <w:t>IHO Reference</w:t>
            </w:r>
          </w:p>
        </w:tc>
        <w:tc>
          <w:tcPr>
            <w:tcW w:w="2382" w:type="dxa"/>
            <w:shd w:val="clear" w:color="auto" w:fill="CCFFCC"/>
            <w:vAlign w:val="center"/>
          </w:tcPr>
          <w:p w14:paraId="797D0724" w14:textId="77777777" w:rsidR="00976101" w:rsidRDefault="00976101" w:rsidP="00976101">
            <w:pPr>
              <w:widowControl/>
              <w:spacing w:line="240" w:lineRule="auto"/>
              <w:rPr>
                <w:rFonts w:ascii="Calibri" w:hAnsi="Calibri" w:cs="Calibri"/>
                <w:snapToGrid/>
                <w:color w:val="000000"/>
                <w:sz w:val="22"/>
                <w:szCs w:val="22"/>
              </w:rPr>
            </w:pPr>
            <w:r>
              <w:rPr>
                <w:rFonts w:ascii="Calibri" w:hAnsi="Calibri" w:cs="Calibri"/>
                <w:color w:val="000000"/>
                <w:sz w:val="22"/>
                <w:szCs w:val="22"/>
              </w:rPr>
              <w:t>S-98 C-12.6.2</w:t>
            </w:r>
          </w:p>
          <w:p w14:paraId="1AB7B910" w14:textId="6CE67A06" w:rsidR="004F582E" w:rsidRPr="004065B1" w:rsidRDefault="004F582E" w:rsidP="00CB4150"/>
        </w:tc>
      </w:tr>
      <w:tr w:rsidR="004F582E" w14:paraId="38EA9A27" w14:textId="77777777" w:rsidTr="009C386B">
        <w:trPr>
          <w:tblHeader/>
        </w:trPr>
        <w:tc>
          <w:tcPr>
            <w:tcW w:w="9526" w:type="dxa"/>
            <w:gridSpan w:val="4"/>
            <w:shd w:val="clear" w:color="auto" w:fill="CCFFCC"/>
            <w:vAlign w:val="center"/>
          </w:tcPr>
          <w:p w14:paraId="533BD1C0" w14:textId="77777777" w:rsidR="004F582E" w:rsidRDefault="004F582E" w:rsidP="00CB4150">
            <w:r w:rsidRPr="000A066E">
              <w:rPr>
                <w:b/>
              </w:rPr>
              <w:t>Test description</w:t>
            </w:r>
          </w:p>
        </w:tc>
      </w:tr>
      <w:tr w:rsidR="004F582E" w14:paraId="7F3A48A4" w14:textId="77777777" w:rsidTr="009C386B">
        <w:trPr>
          <w:tblHeader/>
        </w:trPr>
        <w:tc>
          <w:tcPr>
            <w:tcW w:w="9526" w:type="dxa"/>
            <w:gridSpan w:val="4"/>
            <w:vAlign w:val="center"/>
          </w:tcPr>
          <w:p w14:paraId="1B28971F" w14:textId="506ECC1E" w:rsidR="004F582E" w:rsidRPr="00E0664B" w:rsidRDefault="0029561C" w:rsidP="00CB4150">
            <w:pPr>
              <w:rPr>
                <w:i/>
              </w:rPr>
            </w:pPr>
            <w:r w:rsidRPr="00E0664B">
              <w:rPr>
                <w:i/>
              </w:rPr>
              <w:t xml:space="preserve">Display of pick report information for </w:t>
            </w:r>
            <w:r w:rsidR="00A20C53">
              <w:rPr>
                <w:i/>
              </w:rPr>
              <w:t>features</w:t>
            </w:r>
            <w:r w:rsidR="00A20C53" w:rsidRPr="00E0664B">
              <w:rPr>
                <w:i/>
              </w:rPr>
              <w:t xml:space="preserve"> </w:t>
            </w:r>
            <w:r w:rsidRPr="00E0664B">
              <w:rPr>
                <w:i/>
              </w:rPr>
              <w:t xml:space="preserve">with unknown </w:t>
            </w:r>
            <w:r w:rsidR="00A20C53">
              <w:rPr>
                <w:i/>
              </w:rPr>
              <w:t>feature</w:t>
            </w:r>
            <w:r w:rsidR="00A20C53" w:rsidRPr="00E0664B">
              <w:rPr>
                <w:i/>
              </w:rPr>
              <w:t xml:space="preserve"> </w:t>
            </w:r>
            <w:r w:rsidRPr="00E0664B">
              <w:rPr>
                <w:i/>
              </w:rPr>
              <w:t>class.</w:t>
            </w:r>
          </w:p>
        </w:tc>
      </w:tr>
      <w:tr w:rsidR="004F582E" w14:paraId="2C7A1CD7" w14:textId="77777777" w:rsidTr="009C386B">
        <w:trPr>
          <w:tblHeader/>
        </w:trPr>
        <w:tc>
          <w:tcPr>
            <w:tcW w:w="9526" w:type="dxa"/>
            <w:gridSpan w:val="4"/>
            <w:shd w:val="clear" w:color="auto" w:fill="CCFFCC"/>
            <w:vAlign w:val="center"/>
          </w:tcPr>
          <w:p w14:paraId="7A01A73F" w14:textId="77777777" w:rsidR="004F582E" w:rsidRPr="004065B1" w:rsidRDefault="004F582E" w:rsidP="00CB4150">
            <w:r w:rsidRPr="000A066E">
              <w:rPr>
                <w:b/>
              </w:rPr>
              <w:t>Setup</w:t>
            </w:r>
          </w:p>
        </w:tc>
      </w:tr>
      <w:tr w:rsidR="004F582E" w14:paraId="1F5D98B6" w14:textId="77777777" w:rsidTr="009C386B">
        <w:trPr>
          <w:tblHeader/>
        </w:trPr>
        <w:tc>
          <w:tcPr>
            <w:tcW w:w="9526" w:type="dxa"/>
            <w:gridSpan w:val="4"/>
            <w:vAlign w:val="center"/>
          </w:tcPr>
          <w:p w14:paraId="63B12ECF" w14:textId="77777777" w:rsidR="004F582E" w:rsidRPr="00E0664B" w:rsidRDefault="0029561C" w:rsidP="00CB4150">
            <w:pPr>
              <w:rPr>
                <w:i/>
              </w:rPr>
            </w:pPr>
            <w:r w:rsidRPr="00E0664B">
              <w:rPr>
                <w:i/>
              </w:rPr>
              <w:t>As for test 3.2.1 a)</w:t>
            </w:r>
          </w:p>
        </w:tc>
      </w:tr>
      <w:tr w:rsidR="004F582E" w14:paraId="0D47385F" w14:textId="77777777" w:rsidTr="009C386B">
        <w:trPr>
          <w:tblHeader/>
        </w:trPr>
        <w:tc>
          <w:tcPr>
            <w:tcW w:w="9526" w:type="dxa"/>
            <w:gridSpan w:val="4"/>
            <w:shd w:val="clear" w:color="auto" w:fill="CCFFCC"/>
            <w:vAlign w:val="center"/>
          </w:tcPr>
          <w:p w14:paraId="64B84BF7" w14:textId="77777777" w:rsidR="004F582E" w:rsidRPr="004065B1" w:rsidRDefault="004F582E" w:rsidP="00CB4150">
            <w:r w:rsidRPr="000A066E">
              <w:rPr>
                <w:b/>
              </w:rPr>
              <w:t>Action</w:t>
            </w:r>
          </w:p>
        </w:tc>
      </w:tr>
      <w:tr w:rsidR="004F582E" w14:paraId="02B756D1" w14:textId="77777777" w:rsidTr="009C386B">
        <w:trPr>
          <w:tblHeader/>
        </w:trPr>
        <w:tc>
          <w:tcPr>
            <w:tcW w:w="9526" w:type="dxa"/>
            <w:gridSpan w:val="4"/>
            <w:vAlign w:val="center"/>
          </w:tcPr>
          <w:p w14:paraId="004A4EBC" w14:textId="04E3CE33" w:rsidR="0029561C" w:rsidRPr="00E0664B" w:rsidRDefault="0029561C" w:rsidP="0029561C">
            <w:pPr>
              <w:rPr>
                <w:i/>
              </w:rPr>
            </w:pPr>
            <w:r w:rsidRPr="00E0664B">
              <w:rPr>
                <w:i/>
              </w:rPr>
              <w:t xml:space="preserve">1. Select the following </w:t>
            </w:r>
            <w:r w:rsidR="005512DF">
              <w:rPr>
                <w:i/>
              </w:rPr>
              <w:t>feature</w:t>
            </w:r>
            <w:r w:rsidRPr="00E0664B">
              <w:rPr>
                <w:i/>
              </w:rPr>
              <w:t>s:</w:t>
            </w:r>
          </w:p>
          <w:p w14:paraId="600ADFC0" w14:textId="77777777" w:rsidR="00375FE6" w:rsidRPr="00375FE6" w:rsidRDefault="00375FE6" w:rsidP="00375FE6">
            <w:pPr>
              <w:rPr>
                <w:i/>
              </w:rPr>
            </w:pPr>
            <w:r w:rsidRPr="00375FE6">
              <w:rPr>
                <w:i/>
              </w:rPr>
              <w:t>1) 32°36.900’S   61°20.900’E</w:t>
            </w:r>
          </w:p>
          <w:p w14:paraId="1C36B16D" w14:textId="77777777" w:rsidR="00375FE6" w:rsidRPr="00375FE6" w:rsidRDefault="00375FE6" w:rsidP="00375FE6">
            <w:pPr>
              <w:rPr>
                <w:i/>
              </w:rPr>
            </w:pPr>
            <w:r w:rsidRPr="00375FE6">
              <w:rPr>
                <w:i/>
              </w:rPr>
              <w:t>2) 32°36.900’S   61°21.500’E</w:t>
            </w:r>
          </w:p>
          <w:p w14:paraId="553207BD" w14:textId="77777777" w:rsidR="000E2C4C" w:rsidRDefault="00375FE6" w:rsidP="0029561C">
            <w:pPr>
              <w:rPr>
                <w:i/>
              </w:rPr>
            </w:pPr>
            <w:r w:rsidRPr="00375FE6">
              <w:rPr>
                <w:i/>
              </w:rPr>
              <w:t>3) 32°36.900’S   61°22.000’E</w:t>
            </w:r>
            <w:r w:rsidRPr="00375FE6" w:rsidDel="00375FE6">
              <w:rPr>
                <w:i/>
              </w:rPr>
              <w:t xml:space="preserve"> </w:t>
            </w:r>
          </w:p>
          <w:p w14:paraId="4CC37DA1" w14:textId="77777777" w:rsidR="004F582E" w:rsidRPr="0015247B" w:rsidRDefault="0029561C" w:rsidP="0029561C">
            <w:r w:rsidRPr="00E0664B">
              <w:rPr>
                <w:i/>
              </w:rPr>
              <w:t>2. Remove pick report information from display.</w:t>
            </w:r>
          </w:p>
        </w:tc>
      </w:tr>
      <w:tr w:rsidR="004F582E" w14:paraId="2BE37A17" w14:textId="77777777" w:rsidTr="009C386B">
        <w:trPr>
          <w:tblHeader/>
        </w:trPr>
        <w:tc>
          <w:tcPr>
            <w:tcW w:w="9526" w:type="dxa"/>
            <w:gridSpan w:val="4"/>
            <w:shd w:val="clear" w:color="auto" w:fill="CCFFCC"/>
            <w:vAlign w:val="center"/>
          </w:tcPr>
          <w:p w14:paraId="4E8A54C9" w14:textId="77777777" w:rsidR="004F582E" w:rsidRPr="004065B1" w:rsidRDefault="004F582E" w:rsidP="00CB4150">
            <w:r w:rsidRPr="000A066E">
              <w:rPr>
                <w:b/>
              </w:rPr>
              <w:t>Results</w:t>
            </w:r>
          </w:p>
        </w:tc>
      </w:tr>
      <w:tr w:rsidR="004F582E" w14:paraId="016B704C" w14:textId="77777777" w:rsidTr="009C386B">
        <w:trPr>
          <w:tblHeader/>
        </w:trPr>
        <w:tc>
          <w:tcPr>
            <w:tcW w:w="9526" w:type="dxa"/>
            <w:gridSpan w:val="4"/>
            <w:vAlign w:val="center"/>
          </w:tcPr>
          <w:p w14:paraId="50CF9162" w14:textId="24180E86" w:rsidR="0029561C" w:rsidRPr="00E0664B" w:rsidRDefault="0029561C" w:rsidP="0029561C">
            <w:pPr>
              <w:jc w:val="left"/>
              <w:rPr>
                <w:i/>
              </w:rPr>
            </w:pPr>
            <w:r w:rsidRPr="00E0664B">
              <w:rPr>
                <w:i/>
              </w:rPr>
              <w:t xml:space="preserve">1a. Pick report associated with chart </w:t>
            </w:r>
            <w:r w:rsidR="00A20C53">
              <w:rPr>
                <w:i/>
              </w:rPr>
              <w:t>feature</w:t>
            </w:r>
            <w:r w:rsidR="00A20C53" w:rsidRPr="00E0664B">
              <w:rPr>
                <w:i/>
              </w:rPr>
              <w:t xml:space="preserve"> </w:t>
            </w:r>
            <w:r w:rsidRPr="00E0664B">
              <w:rPr>
                <w:i/>
              </w:rPr>
              <w:t xml:space="preserve">is displayed only when </w:t>
            </w:r>
            <w:r w:rsidR="005F0E3A">
              <w:rPr>
                <w:i/>
              </w:rPr>
              <w:t>feature</w:t>
            </w:r>
            <w:r w:rsidRPr="00E0664B">
              <w:rPr>
                <w:i/>
              </w:rPr>
              <w:t xml:space="preserve"> is selected.</w:t>
            </w:r>
          </w:p>
          <w:p w14:paraId="46092BF3" w14:textId="77777777" w:rsidR="0029561C" w:rsidRPr="00E0664B" w:rsidRDefault="0029561C" w:rsidP="0029561C">
            <w:pPr>
              <w:jc w:val="left"/>
              <w:rPr>
                <w:i/>
              </w:rPr>
            </w:pPr>
            <w:r w:rsidRPr="00E0664B">
              <w:rPr>
                <w:i/>
              </w:rPr>
              <w:t xml:space="preserve">1b. First example has 2 attributes (Orientation is 45.0 </w:t>
            </w:r>
            <w:proofErr w:type="spellStart"/>
            <w:r w:rsidRPr="00E0664B">
              <w:rPr>
                <w:i/>
              </w:rPr>
              <w:t>deg</w:t>
            </w:r>
            <w:proofErr w:type="spellEnd"/>
            <w:r w:rsidRPr="00E0664B">
              <w:rPr>
                <w:i/>
              </w:rPr>
              <w:t>; Information is Wreck).</w:t>
            </w:r>
          </w:p>
          <w:p w14:paraId="68E7F0D3" w14:textId="77777777" w:rsidR="0029561C" w:rsidRPr="00E0664B" w:rsidRDefault="0029561C" w:rsidP="0029561C">
            <w:pPr>
              <w:jc w:val="left"/>
              <w:rPr>
                <w:i/>
              </w:rPr>
            </w:pPr>
            <w:r w:rsidRPr="00E0664B">
              <w:rPr>
                <w:i/>
              </w:rPr>
              <w:t>1c. Second example has 1 attribute (Information is danger line).</w:t>
            </w:r>
          </w:p>
          <w:p w14:paraId="250ECFE8" w14:textId="77777777" w:rsidR="0029561C" w:rsidRPr="00E0664B" w:rsidRDefault="0029561C" w:rsidP="0029561C">
            <w:pPr>
              <w:jc w:val="left"/>
              <w:rPr>
                <w:i/>
              </w:rPr>
            </w:pPr>
            <w:r w:rsidRPr="00E0664B">
              <w:rPr>
                <w:i/>
              </w:rPr>
              <w:t>1d. Third example has 1 attribute (Information is See regulation “</w:t>
            </w:r>
            <w:proofErr w:type="spellStart"/>
            <w:r w:rsidRPr="00E0664B">
              <w:rPr>
                <w:i/>
              </w:rPr>
              <w:t>Jussland</w:t>
            </w:r>
            <w:proofErr w:type="spellEnd"/>
            <w:r w:rsidRPr="00E0664B">
              <w:rPr>
                <w:i/>
              </w:rPr>
              <w:t xml:space="preserve"> fishing act” paragraph 42).</w:t>
            </w:r>
          </w:p>
          <w:p w14:paraId="444AB76C" w14:textId="2CB2B63A" w:rsidR="004F582E" w:rsidRPr="00E0664B" w:rsidRDefault="0029561C" w:rsidP="0029561C">
            <w:pPr>
              <w:jc w:val="left"/>
              <w:rPr>
                <w:i/>
              </w:rPr>
            </w:pPr>
            <w:r w:rsidRPr="00E0664B">
              <w:rPr>
                <w:i/>
              </w:rPr>
              <w:t xml:space="preserve">2. Pick report associated with chart </w:t>
            </w:r>
            <w:r w:rsidR="00A20C53">
              <w:rPr>
                <w:i/>
              </w:rPr>
              <w:t xml:space="preserve">feature </w:t>
            </w:r>
            <w:r w:rsidRPr="00E0664B">
              <w:rPr>
                <w:i/>
              </w:rPr>
              <w:t>is removed from the display.</w:t>
            </w:r>
          </w:p>
        </w:tc>
      </w:tr>
    </w:tbl>
    <w:p w14:paraId="11BFC0B8" w14:textId="721AED3A" w:rsidR="004F582E" w:rsidRDefault="004F582E" w:rsidP="004F582E"/>
    <w:p w14:paraId="0E0BC76E" w14:textId="77777777" w:rsidR="00A20C53" w:rsidRDefault="00A20C53" w:rsidP="004F58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395EBC63" w14:textId="77777777" w:rsidTr="00306992">
        <w:trPr>
          <w:trHeight w:val="454"/>
          <w:tblHeader/>
        </w:trPr>
        <w:tc>
          <w:tcPr>
            <w:tcW w:w="2381" w:type="dxa"/>
            <w:shd w:val="clear" w:color="auto" w:fill="CCFFCC"/>
            <w:vAlign w:val="center"/>
          </w:tcPr>
          <w:p w14:paraId="045113A9" w14:textId="77777777" w:rsidR="0029561C" w:rsidRPr="004065B1" w:rsidRDefault="0029561C" w:rsidP="00306992">
            <w:r w:rsidRPr="000A066E">
              <w:rPr>
                <w:b/>
              </w:rPr>
              <w:t>Test Reference</w:t>
            </w:r>
          </w:p>
        </w:tc>
        <w:tc>
          <w:tcPr>
            <w:tcW w:w="2381" w:type="dxa"/>
            <w:shd w:val="clear" w:color="auto" w:fill="CCFFCC"/>
            <w:vAlign w:val="center"/>
          </w:tcPr>
          <w:p w14:paraId="356BFDF2" w14:textId="2D626437" w:rsidR="0029561C" w:rsidRPr="004065B1" w:rsidRDefault="005F0E3A" w:rsidP="00306992">
            <w:proofErr w:type="spellStart"/>
            <w:r>
              <w:t>InvalidFeaturesPickB</w:t>
            </w:r>
            <w:proofErr w:type="spellEnd"/>
          </w:p>
        </w:tc>
        <w:tc>
          <w:tcPr>
            <w:tcW w:w="2382" w:type="dxa"/>
            <w:shd w:val="clear" w:color="auto" w:fill="CCFFCC"/>
            <w:vAlign w:val="center"/>
          </w:tcPr>
          <w:p w14:paraId="0AF9E9F2" w14:textId="77777777" w:rsidR="0029561C" w:rsidRPr="004065B1" w:rsidRDefault="0029561C" w:rsidP="00306992">
            <w:r w:rsidRPr="000A066E">
              <w:rPr>
                <w:b/>
              </w:rPr>
              <w:t>IHO Reference</w:t>
            </w:r>
          </w:p>
        </w:tc>
        <w:tc>
          <w:tcPr>
            <w:tcW w:w="2382" w:type="dxa"/>
            <w:shd w:val="clear" w:color="auto" w:fill="CCFFCC"/>
            <w:vAlign w:val="center"/>
          </w:tcPr>
          <w:p w14:paraId="3090AD8D" w14:textId="70B0FE5F" w:rsidR="0029561C" w:rsidRPr="004065B1" w:rsidRDefault="0029561C" w:rsidP="00306992"/>
        </w:tc>
      </w:tr>
      <w:tr w:rsidR="0029561C" w14:paraId="4CDE27FC" w14:textId="77777777" w:rsidTr="00306992">
        <w:trPr>
          <w:tblHeader/>
        </w:trPr>
        <w:tc>
          <w:tcPr>
            <w:tcW w:w="9526" w:type="dxa"/>
            <w:gridSpan w:val="4"/>
            <w:shd w:val="clear" w:color="auto" w:fill="CCFFCC"/>
            <w:vAlign w:val="center"/>
          </w:tcPr>
          <w:p w14:paraId="026DE45B" w14:textId="77777777" w:rsidR="0029561C" w:rsidRDefault="0029561C" w:rsidP="00306992">
            <w:r w:rsidRPr="000A066E">
              <w:rPr>
                <w:b/>
              </w:rPr>
              <w:t>Test description</w:t>
            </w:r>
          </w:p>
        </w:tc>
      </w:tr>
      <w:tr w:rsidR="0029561C" w14:paraId="79881E28" w14:textId="77777777" w:rsidTr="00306992">
        <w:trPr>
          <w:tblHeader/>
        </w:trPr>
        <w:tc>
          <w:tcPr>
            <w:tcW w:w="9526" w:type="dxa"/>
            <w:gridSpan w:val="4"/>
            <w:vAlign w:val="center"/>
          </w:tcPr>
          <w:p w14:paraId="01B0DFD8" w14:textId="76E307AD" w:rsidR="0029561C" w:rsidRPr="00E0664B" w:rsidRDefault="0029561C" w:rsidP="00306992">
            <w:pPr>
              <w:rPr>
                <w:i/>
              </w:rPr>
            </w:pPr>
            <w:r w:rsidRPr="00E0664B">
              <w:rPr>
                <w:i/>
              </w:rPr>
              <w:t xml:space="preserve">Display of pick report information for </w:t>
            </w:r>
            <w:r w:rsidR="00A20C53">
              <w:rPr>
                <w:i/>
              </w:rPr>
              <w:t>features</w:t>
            </w:r>
            <w:r w:rsidR="00A20C53" w:rsidRPr="00E0664B">
              <w:rPr>
                <w:i/>
              </w:rPr>
              <w:t xml:space="preserve"> </w:t>
            </w:r>
            <w:r w:rsidRPr="00E0664B">
              <w:rPr>
                <w:i/>
              </w:rPr>
              <w:t xml:space="preserve">with unknown </w:t>
            </w:r>
            <w:r w:rsidR="00A20C53">
              <w:rPr>
                <w:i/>
              </w:rPr>
              <w:t>feature</w:t>
            </w:r>
            <w:r w:rsidRPr="00E0664B">
              <w:rPr>
                <w:i/>
              </w:rPr>
              <w:t xml:space="preserve"> class.</w:t>
            </w:r>
          </w:p>
        </w:tc>
      </w:tr>
      <w:tr w:rsidR="0029561C" w14:paraId="0F86A071" w14:textId="77777777" w:rsidTr="00306992">
        <w:trPr>
          <w:tblHeader/>
        </w:trPr>
        <w:tc>
          <w:tcPr>
            <w:tcW w:w="9526" w:type="dxa"/>
            <w:gridSpan w:val="4"/>
            <w:shd w:val="clear" w:color="auto" w:fill="CCFFCC"/>
            <w:vAlign w:val="center"/>
          </w:tcPr>
          <w:p w14:paraId="75F9E9AE" w14:textId="77777777" w:rsidR="0029561C" w:rsidRPr="004065B1" w:rsidRDefault="0029561C" w:rsidP="00306992">
            <w:r w:rsidRPr="000A066E">
              <w:rPr>
                <w:b/>
              </w:rPr>
              <w:t>Setup</w:t>
            </w:r>
          </w:p>
        </w:tc>
      </w:tr>
      <w:tr w:rsidR="0029561C" w14:paraId="4DD61CF5" w14:textId="77777777" w:rsidTr="00306992">
        <w:trPr>
          <w:tblHeader/>
        </w:trPr>
        <w:tc>
          <w:tcPr>
            <w:tcW w:w="9526" w:type="dxa"/>
            <w:gridSpan w:val="4"/>
            <w:vAlign w:val="center"/>
          </w:tcPr>
          <w:p w14:paraId="3AC5B5A4" w14:textId="77777777" w:rsidR="0029561C" w:rsidRPr="004065B1" w:rsidRDefault="0029561C" w:rsidP="00306992">
            <w:r>
              <w:t>As for test 3.2.1 b</w:t>
            </w:r>
            <w:r w:rsidRPr="0029561C">
              <w:t>)</w:t>
            </w:r>
          </w:p>
        </w:tc>
      </w:tr>
      <w:tr w:rsidR="0029561C" w14:paraId="6E029D5C" w14:textId="77777777" w:rsidTr="00306992">
        <w:trPr>
          <w:tblHeader/>
        </w:trPr>
        <w:tc>
          <w:tcPr>
            <w:tcW w:w="9526" w:type="dxa"/>
            <w:gridSpan w:val="4"/>
            <w:shd w:val="clear" w:color="auto" w:fill="CCFFCC"/>
            <w:vAlign w:val="center"/>
          </w:tcPr>
          <w:p w14:paraId="2A21CEAD" w14:textId="77777777" w:rsidR="0029561C" w:rsidRPr="004065B1" w:rsidRDefault="0029561C" w:rsidP="00306992">
            <w:r w:rsidRPr="000A066E">
              <w:rPr>
                <w:b/>
              </w:rPr>
              <w:t>Action</w:t>
            </w:r>
          </w:p>
        </w:tc>
      </w:tr>
      <w:tr w:rsidR="0029561C" w14:paraId="09657CD0" w14:textId="77777777" w:rsidTr="00306992">
        <w:trPr>
          <w:tblHeader/>
        </w:trPr>
        <w:tc>
          <w:tcPr>
            <w:tcW w:w="9526" w:type="dxa"/>
            <w:gridSpan w:val="4"/>
            <w:vAlign w:val="center"/>
          </w:tcPr>
          <w:p w14:paraId="755BBC71" w14:textId="7EAA6FA8" w:rsidR="0029561C" w:rsidRPr="00E0664B" w:rsidRDefault="0029561C" w:rsidP="0029561C">
            <w:pPr>
              <w:rPr>
                <w:i/>
              </w:rPr>
            </w:pPr>
            <w:r w:rsidRPr="00E0664B">
              <w:rPr>
                <w:i/>
              </w:rPr>
              <w:t xml:space="preserve">1. Select the following </w:t>
            </w:r>
            <w:r w:rsidR="00A20C53">
              <w:rPr>
                <w:i/>
              </w:rPr>
              <w:t>feature</w:t>
            </w:r>
            <w:r w:rsidR="00A20C53" w:rsidRPr="00E0664B">
              <w:rPr>
                <w:i/>
              </w:rPr>
              <w:t xml:space="preserve"> </w:t>
            </w:r>
            <w:r w:rsidRPr="00E0664B">
              <w:rPr>
                <w:i/>
              </w:rPr>
              <w:t>32°30.924’S, 60°58.719’E</w:t>
            </w:r>
          </w:p>
          <w:p w14:paraId="5B593C27" w14:textId="77777777" w:rsidR="0029561C" w:rsidRPr="00E0664B" w:rsidRDefault="0029561C" w:rsidP="0029561C">
            <w:pPr>
              <w:rPr>
                <w:i/>
              </w:rPr>
            </w:pPr>
            <w:r w:rsidRPr="00E0664B">
              <w:rPr>
                <w:i/>
              </w:rPr>
              <w:t>2. Remove pick report information from display.</w:t>
            </w:r>
          </w:p>
        </w:tc>
      </w:tr>
      <w:tr w:rsidR="0029561C" w14:paraId="4DA35831" w14:textId="77777777" w:rsidTr="00306992">
        <w:trPr>
          <w:tblHeader/>
        </w:trPr>
        <w:tc>
          <w:tcPr>
            <w:tcW w:w="9526" w:type="dxa"/>
            <w:gridSpan w:val="4"/>
            <w:shd w:val="clear" w:color="auto" w:fill="CCFFCC"/>
            <w:vAlign w:val="center"/>
          </w:tcPr>
          <w:p w14:paraId="1571E678" w14:textId="77777777" w:rsidR="0029561C" w:rsidRPr="004065B1" w:rsidRDefault="0029561C" w:rsidP="00306992">
            <w:r w:rsidRPr="000A066E">
              <w:rPr>
                <w:b/>
              </w:rPr>
              <w:t>Results</w:t>
            </w:r>
          </w:p>
        </w:tc>
      </w:tr>
      <w:tr w:rsidR="0029561C" w14:paraId="6ADBF3F8" w14:textId="77777777" w:rsidTr="00306992">
        <w:trPr>
          <w:tblHeader/>
        </w:trPr>
        <w:tc>
          <w:tcPr>
            <w:tcW w:w="9526" w:type="dxa"/>
            <w:gridSpan w:val="4"/>
            <w:vAlign w:val="center"/>
          </w:tcPr>
          <w:p w14:paraId="0E7B3E66" w14:textId="3835F446" w:rsidR="0029561C" w:rsidRPr="00E0664B" w:rsidRDefault="0029561C" w:rsidP="0029561C">
            <w:pPr>
              <w:jc w:val="left"/>
              <w:rPr>
                <w:i/>
              </w:rPr>
            </w:pPr>
            <w:r w:rsidRPr="00E0664B">
              <w:rPr>
                <w:i/>
              </w:rPr>
              <w:t xml:space="preserve">1a. Pick report associated with chart </w:t>
            </w:r>
            <w:r w:rsidR="00A20C53">
              <w:rPr>
                <w:i/>
              </w:rPr>
              <w:t>feature</w:t>
            </w:r>
            <w:r w:rsidR="00A20C53" w:rsidRPr="00E0664B">
              <w:rPr>
                <w:i/>
              </w:rPr>
              <w:t xml:space="preserve"> </w:t>
            </w:r>
            <w:r w:rsidRPr="00E0664B">
              <w:rPr>
                <w:i/>
              </w:rPr>
              <w:t xml:space="preserve">is displayed only when </w:t>
            </w:r>
            <w:r w:rsidR="00A20C53">
              <w:rPr>
                <w:i/>
              </w:rPr>
              <w:t>feature</w:t>
            </w:r>
            <w:r w:rsidR="00A20C53" w:rsidRPr="00E0664B">
              <w:rPr>
                <w:i/>
              </w:rPr>
              <w:t xml:space="preserve"> </w:t>
            </w:r>
            <w:r w:rsidRPr="00E0664B">
              <w:rPr>
                <w:i/>
              </w:rPr>
              <w:t>is selected.</w:t>
            </w:r>
          </w:p>
          <w:p w14:paraId="2915866E" w14:textId="08E8EEFC" w:rsidR="0029561C" w:rsidRPr="00E0664B" w:rsidRDefault="0029561C" w:rsidP="0029561C">
            <w:pPr>
              <w:jc w:val="left"/>
              <w:rPr>
                <w:i/>
              </w:rPr>
            </w:pPr>
            <w:r w:rsidRPr="00E0664B">
              <w:rPr>
                <w:i/>
              </w:rPr>
              <w:t xml:space="preserve">1b. This example has no attributes.  Only unknown </w:t>
            </w:r>
            <w:r w:rsidR="00A20C53">
              <w:rPr>
                <w:i/>
              </w:rPr>
              <w:t>feature</w:t>
            </w:r>
            <w:r w:rsidR="00A20C53" w:rsidRPr="00E0664B">
              <w:rPr>
                <w:i/>
              </w:rPr>
              <w:t xml:space="preserve"> </w:t>
            </w:r>
            <w:r w:rsidRPr="00E0664B">
              <w:rPr>
                <w:i/>
              </w:rPr>
              <w:t>and its position is available in the pick report.</w:t>
            </w:r>
          </w:p>
          <w:p w14:paraId="39D2E65B" w14:textId="6B24ECF2" w:rsidR="0029561C" w:rsidRPr="00E0664B" w:rsidRDefault="0029561C" w:rsidP="0029561C">
            <w:pPr>
              <w:jc w:val="left"/>
              <w:rPr>
                <w:i/>
              </w:rPr>
            </w:pPr>
            <w:r w:rsidRPr="00E0664B">
              <w:rPr>
                <w:i/>
              </w:rPr>
              <w:t xml:space="preserve">2. Pick report associated with chart </w:t>
            </w:r>
            <w:r w:rsidR="00A20C53">
              <w:rPr>
                <w:i/>
              </w:rPr>
              <w:t>feature</w:t>
            </w:r>
            <w:r w:rsidR="00A20C53" w:rsidRPr="00E0664B">
              <w:rPr>
                <w:i/>
              </w:rPr>
              <w:t xml:space="preserve"> </w:t>
            </w:r>
            <w:r w:rsidRPr="00E0664B">
              <w:rPr>
                <w:i/>
              </w:rPr>
              <w:t>is removed from the display.</w:t>
            </w:r>
          </w:p>
        </w:tc>
      </w:tr>
    </w:tbl>
    <w:p w14:paraId="132B52CE" w14:textId="77777777" w:rsidR="0029561C" w:rsidRDefault="0029561C" w:rsidP="0029561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38E671E8" w14:textId="77777777" w:rsidTr="00306992">
        <w:trPr>
          <w:trHeight w:val="454"/>
          <w:tblHeader/>
        </w:trPr>
        <w:tc>
          <w:tcPr>
            <w:tcW w:w="2381" w:type="dxa"/>
            <w:shd w:val="clear" w:color="auto" w:fill="CCFFCC"/>
            <w:vAlign w:val="center"/>
          </w:tcPr>
          <w:p w14:paraId="001456EC" w14:textId="77777777" w:rsidR="0029561C" w:rsidRPr="004065B1" w:rsidRDefault="0029561C" w:rsidP="00306992">
            <w:r w:rsidRPr="000A066E">
              <w:rPr>
                <w:b/>
              </w:rPr>
              <w:t>Test Reference</w:t>
            </w:r>
          </w:p>
        </w:tc>
        <w:tc>
          <w:tcPr>
            <w:tcW w:w="2381" w:type="dxa"/>
            <w:shd w:val="clear" w:color="auto" w:fill="CCFFCC"/>
            <w:vAlign w:val="center"/>
          </w:tcPr>
          <w:p w14:paraId="2757440C" w14:textId="23BB02F6" w:rsidR="0029561C" w:rsidRPr="004065B1" w:rsidRDefault="00E82D91" w:rsidP="00306992">
            <w:proofErr w:type="spellStart"/>
            <w:r>
              <w:t>InvalidFeaturesPickC</w:t>
            </w:r>
            <w:proofErr w:type="spellEnd"/>
          </w:p>
        </w:tc>
        <w:tc>
          <w:tcPr>
            <w:tcW w:w="2382" w:type="dxa"/>
            <w:shd w:val="clear" w:color="auto" w:fill="CCFFCC"/>
            <w:vAlign w:val="center"/>
          </w:tcPr>
          <w:p w14:paraId="59DA4F8F" w14:textId="77777777" w:rsidR="0029561C" w:rsidRPr="004065B1" w:rsidRDefault="0029561C" w:rsidP="00306992">
            <w:r w:rsidRPr="000A066E">
              <w:rPr>
                <w:b/>
              </w:rPr>
              <w:t>IHO Reference</w:t>
            </w:r>
          </w:p>
        </w:tc>
        <w:tc>
          <w:tcPr>
            <w:tcW w:w="2382" w:type="dxa"/>
            <w:shd w:val="clear" w:color="auto" w:fill="CCFFCC"/>
            <w:vAlign w:val="center"/>
          </w:tcPr>
          <w:p w14:paraId="1C52AB61" w14:textId="77777777" w:rsidR="00976101" w:rsidRDefault="00976101" w:rsidP="00976101">
            <w:pPr>
              <w:widowControl/>
              <w:spacing w:line="240" w:lineRule="auto"/>
              <w:rPr>
                <w:rFonts w:ascii="Calibri" w:hAnsi="Calibri" w:cs="Calibri"/>
                <w:snapToGrid/>
                <w:color w:val="000000"/>
                <w:sz w:val="22"/>
                <w:szCs w:val="22"/>
              </w:rPr>
            </w:pPr>
            <w:r>
              <w:rPr>
                <w:rFonts w:ascii="Calibri" w:hAnsi="Calibri" w:cs="Calibri"/>
                <w:color w:val="000000"/>
                <w:sz w:val="22"/>
                <w:szCs w:val="22"/>
              </w:rPr>
              <w:t>S-98 C-12.6.2</w:t>
            </w:r>
          </w:p>
          <w:p w14:paraId="272B0834" w14:textId="76FF0E0E" w:rsidR="0029561C" w:rsidRPr="004065B1" w:rsidRDefault="0029561C" w:rsidP="00306992"/>
        </w:tc>
      </w:tr>
      <w:tr w:rsidR="0029561C" w14:paraId="28CC05D8" w14:textId="77777777" w:rsidTr="00306992">
        <w:trPr>
          <w:tblHeader/>
        </w:trPr>
        <w:tc>
          <w:tcPr>
            <w:tcW w:w="9526" w:type="dxa"/>
            <w:gridSpan w:val="4"/>
            <w:shd w:val="clear" w:color="auto" w:fill="CCFFCC"/>
            <w:vAlign w:val="center"/>
          </w:tcPr>
          <w:p w14:paraId="7BACA1E7" w14:textId="77777777" w:rsidR="0029561C" w:rsidRDefault="0029561C" w:rsidP="00306992">
            <w:r w:rsidRPr="000A066E">
              <w:rPr>
                <w:b/>
              </w:rPr>
              <w:t>Test description</w:t>
            </w:r>
          </w:p>
        </w:tc>
      </w:tr>
      <w:tr w:rsidR="0029561C" w14:paraId="0F222224" w14:textId="77777777" w:rsidTr="00306992">
        <w:trPr>
          <w:tblHeader/>
        </w:trPr>
        <w:tc>
          <w:tcPr>
            <w:tcW w:w="9526" w:type="dxa"/>
            <w:gridSpan w:val="4"/>
            <w:vAlign w:val="center"/>
          </w:tcPr>
          <w:p w14:paraId="3608EABD" w14:textId="4003AAC5" w:rsidR="0029561C" w:rsidRPr="00E0664B" w:rsidRDefault="0029561C" w:rsidP="00306992">
            <w:pPr>
              <w:rPr>
                <w:i/>
              </w:rPr>
            </w:pPr>
            <w:r w:rsidRPr="00E0664B">
              <w:rPr>
                <w:i/>
              </w:rPr>
              <w:t xml:space="preserve">Display of pick report information for known </w:t>
            </w:r>
            <w:r w:rsidR="00A20C53">
              <w:rPr>
                <w:i/>
              </w:rPr>
              <w:t>features</w:t>
            </w:r>
            <w:r w:rsidR="00A20C53" w:rsidRPr="00E0664B">
              <w:rPr>
                <w:i/>
              </w:rPr>
              <w:t xml:space="preserve"> </w:t>
            </w:r>
            <w:r w:rsidRPr="00E0664B">
              <w:rPr>
                <w:i/>
              </w:rPr>
              <w:t xml:space="preserve">which </w:t>
            </w:r>
            <w:r w:rsidR="00A20C53">
              <w:rPr>
                <w:i/>
              </w:rPr>
              <w:t>have</w:t>
            </w:r>
            <w:r w:rsidR="00A20C53" w:rsidRPr="00E0664B">
              <w:rPr>
                <w:i/>
              </w:rPr>
              <w:t xml:space="preserve"> </w:t>
            </w:r>
            <w:r w:rsidRPr="00E0664B">
              <w:rPr>
                <w:i/>
              </w:rPr>
              <w:t>unknown attribute(s).</w:t>
            </w:r>
          </w:p>
        </w:tc>
      </w:tr>
      <w:tr w:rsidR="0029561C" w14:paraId="121D4F6B" w14:textId="77777777" w:rsidTr="00306992">
        <w:trPr>
          <w:tblHeader/>
        </w:trPr>
        <w:tc>
          <w:tcPr>
            <w:tcW w:w="9526" w:type="dxa"/>
            <w:gridSpan w:val="4"/>
            <w:shd w:val="clear" w:color="auto" w:fill="CCFFCC"/>
            <w:vAlign w:val="center"/>
          </w:tcPr>
          <w:p w14:paraId="2B846B83" w14:textId="77777777" w:rsidR="0029561C" w:rsidRPr="004065B1" w:rsidRDefault="0029561C" w:rsidP="00306992">
            <w:r w:rsidRPr="000A066E">
              <w:rPr>
                <w:b/>
              </w:rPr>
              <w:t>Setup</w:t>
            </w:r>
          </w:p>
        </w:tc>
      </w:tr>
      <w:tr w:rsidR="0029561C" w14:paraId="0646F551" w14:textId="77777777" w:rsidTr="00306992">
        <w:trPr>
          <w:tblHeader/>
        </w:trPr>
        <w:tc>
          <w:tcPr>
            <w:tcW w:w="9526" w:type="dxa"/>
            <w:gridSpan w:val="4"/>
            <w:vAlign w:val="center"/>
          </w:tcPr>
          <w:p w14:paraId="097C72A6" w14:textId="77777777" w:rsidR="0029561C" w:rsidRPr="00E0664B" w:rsidRDefault="0029561C" w:rsidP="00306992">
            <w:pPr>
              <w:rPr>
                <w:i/>
              </w:rPr>
            </w:pPr>
            <w:r w:rsidRPr="00E0664B">
              <w:rPr>
                <w:i/>
              </w:rPr>
              <w:t>As for test 3.2.1 a)</w:t>
            </w:r>
          </w:p>
        </w:tc>
      </w:tr>
      <w:tr w:rsidR="0029561C" w14:paraId="4011B943" w14:textId="77777777" w:rsidTr="00306992">
        <w:trPr>
          <w:tblHeader/>
        </w:trPr>
        <w:tc>
          <w:tcPr>
            <w:tcW w:w="9526" w:type="dxa"/>
            <w:gridSpan w:val="4"/>
            <w:shd w:val="clear" w:color="auto" w:fill="CCFFCC"/>
            <w:vAlign w:val="center"/>
          </w:tcPr>
          <w:p w14:paraId="6B3DE1F1" w14:textId="77777777" w:rsidR="0029561C" w:rsidRPr="004065B1" w:rsidRDefault="0029561C" w:rsidP="00306992">
            <w:r w:rsidRPr="000A066E">
              <w:rPr>
                <w:b/>
              </w:rPr>
              <w:t>Action</w:t>
            </w:r>
          </w:p>
        </w:tc>
      </w:tr>
      <w:tr w:rsidR="0029561C" w14:paraId="36C8AC7C" w14:textId="77777777" w:rsidTr="00306992">
        <w:trPr>
          <w:tblHeader/>
        </w:trPr>
        <w:tc>
          <w:tcPr>
            <w:tcW w:w="9526" w:type="dxa"/>
            <w:gridSpan w:val="4"/>
            <w:vAlign w:val="center"/>
          </w:tcPr>
          <w:p w14:paraId="02FD0999" w14:textId="67BB1C63" w:rsidR="0029561C" w:rsidRPr="00E0664B" w:rsidRDefault="0029561C" w:rsidP="00306992">
            <w:pPr>
              <w:rPr>
                <w:i/>
              </w:rPr>
            </w:pPr>
            <w:r w:rsidRPr="00E0664B">
              <w:rPr>
                <w:i/>
              </w:rPr>
              <w:t xml:space="preserve">1. Select the following </w:t>
            </w:r>
            <w:r w:rsidR="00A20C53">
              <w:rPr>
                <w:i/>
              </w:rPr>
              <w:t>features</w:t>
            </w:r>
            <w:r w:rsidRPr="00E0664B">
              <w:rPr>
                <w:i/>
              </w:rPr>
              <w:t>:</w:t>
            </w:r>
          </w:p>
          <w:p w14:paraId="4065E648" w14:textId="77777777" w:rsidR="0029561C" w:rsidRPr="00E0664B" w:rsidRDefault="0029561C" w:rsidP="00306992">
            <w:pPr>
              <w:rPr>
                <w:i/>
              </w:rPr>
            </w:pPr>
            <w:r w:rsidRPr="00E0664B">
              <w:rPr>
                <w:i/>
              </w:rPr>
              <w:t>- 39°29.000’N, 104°44.000’W</w:t>
            </w:r>
          </w:p>
          <w:p w14:paraId="20403EBD" w14:textId="77777777" w:rsidR="0029561C" w:rsidRPr="00E0664B" w:rsidRDefault="0029561C" w:rsidP="00306992">
            <w:pPr>
              <w:rPr>
                <w:i/>
              </w:rPr>
            </w:pPr>
            <w:r w:rsidRPr="00E0664B">
              <w:rPr>
                <w:i/>
              </w:rPr>
              <w:t>- 39°29.000’N, 104°43.000’W</w:t>
            </w:r>
          </w:p>
          <w:p w14:paraId="5BB39653" w14:textId="77777777" w:rsidR="0029561C" w:rsidRPr="00E0664B" w:rsidRDefault="0029561C" w:rsidP="00306992">
            <w:pPr>
              <w:rPr>
                <w:i/>
              </w:rPr>
            </w:pPr>
            <w:r w:rsidRPr="00E0664B">
              <w:rPr>
                <w:i/>
              </w:rPr>
              <w:t>- 39°28.000’N, 104°41.000’W</w:t>
            </w:r>
          </w:p>
          <w:p w14:paraId="139ADACD" w14:textId="77777777" w:rsidR="0029561C" w:rsidRPr="00E0664B" w:rsidRDefault="0029561C" w:rsidP="00306992">
            <w:pPr>
              <w:rPr>
                <w:i/>
              </w:rPr>
            </w:pPr>
            <w:r w:rsidRPr="00E0664B">
              <w:rPr>
                <w:i/>
              </w:rPr>
              <w:t>2. Remove pick report information from display.</w:t>
            </w:r>
          </w:p>
        </w:tc>
      </w:tr>
      <w:tr w:rsidR="0029561C" w14:paraId="1E9E3675" w14:textId="77777777" w:rsidTr="00306992">
        <w:trPr>
          <w:tblHeader/>
        </w:trPr>
        <w:tc>
          <w:tcPr>
            <w:tcW w:w="9526" w:type="dxa"/>
            <w:gridSpan w:val="4"/>
            <w:shd w:val="clear" w:color="auto" w:fill="CCFFCC"/>
            <w:vAlign w:val="center"/>
          </w:tcPr>
          <w:p w14:paraId="4B8DEBDC" w14:textId="77777777" w:rsidR="0029561C" w:rsidRPr="004065B1" w:rsidRDefault="0029561C" w:rsidP="002164D3">
            <w:pPr>
              <w:keepNext/>
              <w:keepLines/>
            </w:pPr>
            <w:r w:rsidRPr="000A066E">
              <w:rPr>
                <w:b/>
              </w:rPr>
              <w:lastRenderedPageBreak/>
              <w:t>Results</w:t>
            </w:r>
          </w:p>
        </w:tc>
      </w:tr>
      <w:tr w:rsidR="0029561C" w14:paraId="519803A0" w14:textId="77777777" w:rsidTr="00306992">
        <w:trPr>
          <w:tblHeader/>
        </w:trPr>
        <w:tc>
          <w:tcPr>
            <w:tcW w:w="9526" w:type="dxa"/>
            <w:gridSpan w:val="4"/>
            <w:vAlign w:val="center"/>
          </w:tcPr>
          <w:p w14:paraId="369BF0AF" w14:textId="2D45DB9E" w:rsidR="0029561C" w:rsidRPr="00E0664B" w:rsidRDefault="0029561C" w:rsidP="0029561C">
            <w:pPr>
              <w:jc w:val="left"/>
              <w:rPr>
                <w:i/>
              </w:rPr>
            </w:pPr>
            <w:r w:rsidRPr="00E0664B">
              <w:rPr>
                <w:i/>
              </w:rPr>
              <w:t xml:space="preserve">1a. Pick report associated with chart </w:t>
            </w:r>
            <w:r w:rsidR="00A20C53">
              <w:rPr>
                <w:i/>
              </w:rPr>
              <w:t>feature</w:t>
            </w:r>
            <w:r w:rsidR="00A20C53" w:rsidRPr="00E0664B">
              <w:rPr>
                <w:i/>
              </w:rPr>
              <w:t xml:space="preserve"> </w:t>
            </w:r>
            <w:r w:rsidRPr="00E0664B">
              <w:rPr>
                <w:i/>
              </w:rPr>
              <w:t xml:space="preserve">is displayed only when </w:t>
            </w:r>
            <w:r w:rsidR="005512DF">
              <w:rPr>
                <w:i/>
              </w:rPr>
              <w:t>feature</w:t>
            </w:r>
            <w:r w:rsidRPr="00E0664B">
              <w:rPr>
                <w:i/>
              </w:rPr>
              <w:t xml:space="preserve"> is selected.</w:t>
            </w:r>
          </w:p>
          <w:p w14:paraId="54BD56D1" w14:textId="3C1BB9CC" w:rsidR="0029561C" w:rsidRPr="00E0664B" w:rsidRDefault="0029561C" w:rsidP="0029561C">
            <w:pPr>
              <w:jc w:val="left"/>
              <w:rPr>
                <w:i/>
              </w:rPr>
            </w:pPr>
            <w:r w:rsidRPr="00E0664B">
              <w:rPr>
                <w:i/>
              </w:rPr>
              <w:t xml:space="preserve">1b. First example is a wreck and it has 1 unknown attribute </w:t>
            </w:r>
            <w:r w:rsidR="00453830" w:rsidRPr="00E0664B">
              <w:rPr>
                <w:i/>
              </w:rPr>
              <w:t xml:space="preserve">and 1 known attributes (Water </w:t>
            </w:r>
            <w:r w:rsidRPr="00E0664B">
              <w:rPr>
                <w:i/>
              </w:rPr>
              <w:t xml:space="preserve">level effect is </w:t>
            </w:r>
            <w:r w:rsidR="005C7F62">
              <w:rPr>
                <w:i/>
              </w:rPr>
              <w:t xml:space="preserve">  </w:t>
            </w:r>
            <w:r w:rsidRPr="00E0664B">
              <w:rPr>
                <w:i/>
              </w:rPr>
              <w:t>Covers and uncovers).</w:t>
            </w:r>
          </w:p>
          <w:p w14:paraId="07842A6D" w14:textId="0EB3A3F3" w:rsidR="0029561C" w:rsidRPr="00E0664B" w:rsidRDefault="0029561C" w:rsidP="0029561C">
            <w:pPr>
              <w:jc w:val="left"/>
              <w:rPr>
                <w:i/>
              </w:rPr>
            </w:pPr>
            <w:r w:rsidRPr="00E0664B">
              <w:rPr>
                <w:i/>
              </w:rPr>
              <w:t>1c. Second example is an obstruction and it has 1 unknown att</w:t>
            </w:r>
            <w:r w:rsidR="00453830" w:rsidRPr="00E0664B">
              <w:rPr>
                <w:i/>
              </w:rPr>
              <w:t xml:space="preserve">ribute and 1 known attribute </w:t>
            </w:r>
            <w:r w:rsidRPr="00E0664B">
              <w:rPr>
                <w:i/>
              </w:rPr>
              <w:t xml:space="preserve">(Value of </w:t>
            </w:r>
            <w:r w:rsidR="005C7F62">
              <w:rPr>
                <w:i/>
              </w:rPr>
              <w:t xml:space="preserve">  </w:t>
            </w:r>
            <w:r w:rsidRPr="00E0664B">
              <w:rPr>
                <w:i/>
              </w:rPr>
              <w:t>sounding has no value).</w:t>
            </w:r>
          </w:p>
          <w:p w14:paraId="745C472D" w14:textId="77777777" w:rsidR="0029561C" w:rsidRPr="00E0664B" w:rsidRDefault="0029561C" w:rsidP="0029561C">
            <w:pPr>
              <w:jc w:val="left"/>
              <w:rPr>
                <w:i/>
              </w:rPr>
            </w:pPr>
            <w:r w:rsidRPr="00E0664B">
              <w:rPr>
                <w:i/>
              </w:rPr>
              <w:t>1d. Third example is a restricted area and it has 1 unknown attribute</w:t>
            </w:r>
          </w:p>
          <w:p w14:paraId="1323704D" w14:textId="62B70454" w:rsidR="0029561C" w:rsidRPr="00E0664B" w:rsidRDefault="0029561C" w:rsidP="0029561C">
            <w:pPr>
              <w:jc w:val="left"/>
              <w:rPr>
                <w:i/>
              </w:rPr>
            </w:pPr>
            <w:r w:rsidRPr="00E0664B">
              <w:rPr>
                <w:i/>
              </w:rPr>
              <w:t xml:space="preserve">2. Pick report associated with chart </w:t>
            </w:r>
            <w:r w:rsidR="005512DF">
              <w:rPr>
                <w:i/>
              </w:rPr>
              <w:t>feature</w:t>
            </w:r>
            <w:r w:rsidRPr="00E0664B">
              <w:rPr>
                <w:i/>
              </w:rPr>
              <w:t xml:space="preserve"> is removed from the display.</w:t>
            </w:r>
          </w:p>
        </w:tc>
      </w:tr>
    </w:tbl>
    <w:p w14:paraId="4FD0002B" w14:textId="77777777" w:rsidR="0029561C" w:rsidRDefault="0029561C" w:rsidP="0029561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9561C" w14:paraId="6553D632" w14:textId="77777777" w:rsidTr="00306992">
        <w:trPr>
          <w:trHeight w:val="454"/>
          <w:tblHeader/>
        </w:trPr>
        <w:tc>
          <w:tcPr>
            <w:tcW w:w="2381" w:type="dxa"/>
            <w:shd w:val="clear" w:color="auto" w:fill="CCFFCC"/>
            <w:vAlign w:val="center"/>
          </w:tcPr>
          <w:p w14:paraId="79A352CD" w14:textId="77777777" w:rsidR="0029561C" w:rsidRPr="004065B1" w:rsidRDefault="0029561C" w:rsidP="00306992">
            <w:r w:rsidRPr="000A066E">
              <w:rPr>
                <w:b/>
              </w:rPr>
              <w:t>Test Reference</w:t>
            </w:r>
          </w:p>
        </w:tc>
        <w:tc>
          <w:tcPr>
            <w:tcW w:w="2381" w:type="dxa"/>
            <w:shd w:val="clear" w:color="auto" w:fill="CCFFCC"/>
            <w:vAlign w:val="center"/>
          </w:tcPr>
          <w:p w14:paraId="641933A8" w14:textId="60B942FC" w:rsidR="00E82D91" w:rsidRDefault="00E82D91" w:rsidP="00E82D91">
            <w:proofErr w:type="spellStart"/>
            <w:r>
              <w:t>InvalidFeaturesPickD</w:t>
            </w:r>
            <w:proofErr w:type="spellEnd"/>
          </w:p>
          <w:p w14:paraId="09AC72DE" w14:textId="77777777" w:rsidR="0029561C" w:rsidRPr="004065B1" w:rsidRDefault="0029561C" w:rsidP="00306992">
            <w:r>
              <w:t>3.2.2 d)</w:t>
            </w:r>
          </w:p>
        </w:tc>
        <w:tc>
          <w:tcPr>
            <w:tcW w:w="2382" w:type="dxa"/>
            <w:shd w:val="clear" w:color="auto" w:fill="CCFFCC"/>
            <w:vAlign w:val="center"/>
          </w:tcPr>
          <w:p w14:paraId="37BF73CF" w14:textId="77777777" w:rsidR="0029561C" w:rsidRPr="004065B1" w:rsidRDefault="0029561C" w:rsidP="00306992">
            <w:r w:rsidRPr="000A066E">
              <w:rPr>
                <w:b/>
              </w:rPr>
              <w:t>IHO Reference</w:t>
            </w:r>
          </w:p>
        </w:tc>
        <w:tc>
          <w:tcPr>
            <w:tcW w:w="2382" w:type="dxa"/>
            <w:shd w:val="clear" w:color="auto" w:fill="CCFFCC"/>
            <w:vAlign w:val="center"/>
          </w:tcPr>
          <w:p w14:paraId="1DCE53FB" w14:textId="77777777" w:rsidR="00976101" w:rsidRDefault="00976101" w:rsidP="00976101">
            <w:pPr>
              <w:widowControl/>
              <w:spacing w:line="240" w:lineRule="auto"/>
              <w:rPr>
                <w:rFonts w:ascii="Calibri" w:hAnsi="Calibri" w:cs="Calibri"/>
                <w:snapToGrid/>
                <w:color w:val="000000"/>
                <w:sz w:val="22"/>
                <w:szCs w:val="22"/>
              </w:rPr>
            </w:pPr>
            <w:r>
              <w:rPr>
                <w:rFonts w:ascii="Calibri" w:hAnsi="Calibri" w:cs="Calibri"/>
                <w:color w:val="000000"/>
                <w:sz w:val="22"/>
                <w:szCs w:val="22"/>
              </w:rPr>
              <w:t>S-98 C-12.6.2</w:t>
            </w:r>
          </w:p>
          <w:p w14:paraId="46CA98C7" w14:textId="5AFBDA64" w:rsidR="0029561C" w:rsidRPr="004065B1" w:rsidRDefault="0029561C" w:rsidP="00306992"/>
        </w:tc>
      </w:tr>
      <w:tr w:rsidR="0029561C" w14:paraId="1454D5E9" w14:textId="77777777" w:rsidTr="00306992">
        <w:trPr>
          <w:tblHeader/>
        </w:trPr>
        <w:tc>
          <w:tcPr>
            <w:tcW w:w="9526" w:type="dxa"/>
            <w:gridSpan w:val="4"/>
            <w:shd w:val="clear" w:color="auto" w:fill="CCFFCC"/>
            <w:vAlign w:val="center"/>
          </w:tcPr>
          <w:p w14:paraId="5C4D1614" w14:textId="77777777" w:rsidR="0029561C" w:rsidRDefault="0029561C" w:rsidP="00306992">
            <w:r w:rsidRPr="000A066E">
              <w:rPr>
                <w:b/>
              </w:rPr>
              <w:t>Test description</w:t>
            </w:r>
          </w:p>
        </w:tc>
      </w:tr>
      <w:tr w:rsidR="0029561C" w14:paraId="0EFEC1D3" w14:textId="77777777" w:rsidTr="00306992">
        <w:trPr>
          <w:tblHeader/>
        </w:trPr>
        <w:tc>
          <w:tcPr>
            <w:tcW w:w="9526" w:type="dxa"/>
            <w:gridSpan w:val="4"/>
            <w:vAlign w:val="center"/>
          </w:tcPr>
          <w:p w14:paraId="159EFA8D" w14:textId="0B085128" w:rsidR="0029561C" w:rsidRPr="00E0664B" w:rsidRDefault="00453830" w:rsidP="00306992">
            <w:pPr>
              <w:rPr>
                <w:i/>
              </w:rPr>
            </w:pPr>
            <w:r w:rsidRPr="00E0664B">
              <w:rPr>
                <w:i/>
              </w:rPr>
              <w:t xml:space="preserve">Display of pick report information for known </w:t>
            </w:r>
            <w:r w:rsidR="00A20C53">
              <w:rPr>
                <w:i/>
              </w:rPr>
              <w:t>features</w:t>
            </w:r>
            <w:r w:rsidR="00A20C53" w:rsidRPr="00E0664B">
              <w:rPr>
                <w:i/>
              </w:rPr>
              <w:t xml:space="preserve"> </w:t>
            </w:r>
            <w:r w:rsidRPr="00E0664B">
              <w:rPr>
                <w:i/>
              </w:rPr>
              <w:t>for which available or not available attribute(s) cause special presentation.</w:t>
            </w:r>
          </w:p>
        </w:tc>
      </w:tr>
      <w:tr w:rsidR="0029561C" w14:paraId="6AF652D6" w14:textId="77777777" w:rsidTr="00306992">
        <w:trPr>
          <w:tblHeader/>
        </w:trPr>
        <w:tc>
          <w:tcPr>
            <w:tcW w:w="9526" w:type="dxa"/>
            <w:gridSpan w:val="4"/>
            <w:shd w:val="clear" w:color="auto" w:fill="CCFFCC"/>
            <w:vAlign w:val="center"/>
          </w:tcPr>
          <w:p w14:paraId="5E5E83E2" w14:textId="77777777" w:rsidR="0029561C" w:rsidRPr="004065B1" w:rsidRDefault="0029561C" w:rsidP="00306992">
            <w:r w:rsidRPr="000A066E">
              <w:rPr>
                <w:b/>
              </w:rPr>
              <w:t>Setup</w:t>
            </w:r>
          </w:p>
        </w:tc>
      </w:tr>
      <w:tr w:rsidR="0029561C" w14:paraId="2A9CF790" w14:textId="77777777" w:rsidTr="00306992">
        <w:trPr>
          <w:tblHeader/>
        </w:trPr>
        <w:tc>
          <w:tcPr>
            <w:tcW w:w="9526" w:type="dxa"/>
            <w:gridSpan w:val="4"/>
            <w:vAlign w:val="center"/>
          </w:tcPr>
          <w:p w14:paraId="06D4BE80" w14:textId="77777777" w:rsidR="0029561C" w:rsidRPr="00E0664B" w:rsidRDefault="00453830" w:rsidP="00306992">
            <w:pPr>
              <w:rPr>
                <w:i/>
              </w:rPr>
            </w:pPr>
            <w:r w:rsidRPr="00E0664B">
              <w:rPr>
                <w:i/>
              </w:rPr>
              <w:t>As for test 3.2.1 b</w:t>
            </w:r>
            <w:r w:rsidR="0029561C" w:rsidRPr="00E0664B">
              <w:rPr>
                <w:i/>
              </w:rPr>
              <w:t>)</w:t>
            </w:r>
          </w:p>
        </w:tc>
      </w:tr>
      <w:tr w:rsidR="0029561C" w14:paraId="31064B6C" w14:textId="77777777" w:rsidTr="00306992">
        <w:trPr>
          <w:tblHeader/>
        </w:trPr>
        <w:tc>
          <w:tcPr>
            <w:tcW w:w="9526" w:type="dxa"/>
            <w:gridSpan w:val="4"/>
            <w:shd w:val="clear" w:color="auto" w:fill="CCFFCC"/>
            <w:vAlign w:val="center"/>
          </w:tcPr>
          <w:p w14:paraId="62D21897" w14:textId="77777777" w:rsidR="0029561C" w:rsidRPr="004065B1" w:rsidRDefault="0029561C" w:rsidP="00306992">
            <w:r w:rsidRPr="000A066E">
              <w:rPr>
                <w:b/>
              </w:rPr>
              <w:t>Action</w:t>
            </w:r>
          </w:p>
        </w:tc>
      </w:tr>
      <w:tr w:rsidR="0029561C" w14:paraId="5ABA5A79" w14:textId="77777777" w:rsidTr="00306992">
        <w:trPr>
          <w:tblHeader/>
        </w:trPr>
        <w:tc>
          <w:tcPr>
            <w:tcW w:w="9526" w:type="dxa"/>
            <w:gridSpan w:val="4"/>
            <w:vAlign w:val="center"/>
          </w:tcPr>
          <w:p w14:paraId="59883DA8" w14:textId="591E217A" w:rsidR="00453830" w:rsidRPr="00E0664B" w:rsidRDefault="00453830" w:rsidP="00453830">
            <w:pPr>
              <w:rPr>
                <w:i/>
              </w:rPr>
            </w:pPr>
            <w:r w:rsidRPr="00E0664B">
              <w:rPr>
                <w:i/>
              </w:rPr>
              <w:t xml:space="preserve">1. Select the following </w:t>
            </w:r>
            <w:r w:rsidR="00A20C53">
              <w:rPr>
                <w:i/>
              </w:rPr>
              <w:t>features</w:t>
            </w:r>
            <w:r w:rsidRPr="00E0664B">
              <w:rPr>
                <w:i/>
              </w:rPr>
              <w:t>:</w:t>
            </w:r>
          </w:p>
          <w:p w14:paraId="5AB2448D" w14:textId="77777777" w:rsidR="00453830" w:rsidRPr="00E0664B" w:rsidRDefault="00453830" w:rsidP="00453830">
            <w:pPr>
              <w:rPr>
                <w:i/>
              </w:rPr>
            </w:pPr>
            <w:r w:rsidRPr="00E0664B">
              <w:rPr>
                <w:i/>
              </w:rPr>
              <w:t>- 32°31.737’S, 60°59.153’E</w:t>
            </w:r>
          </w:p>
          <w:p w14:paraId="03FCABFE" w14:textId="77777777" w:rsidR="00453830" w:rsidRPr="00E0664B" w:rsidRDefault="00453830" w:rsidP="00453830">
            <w:pPr>
              <w:rPr>
                <w:i/>
              </w:rPr>
            </w:pPr>
            <w:r w:rsidRPr="00E0664B">
              <w:rPr>
                <w:i/>
              </w:rPr>
              <w:t>- 32°31.379’S, 60°59.084’E</w:t>
            </w:r>
          </w:p>
          <w:p w14:paraId="0F5EEFCA" w14:textId="77777777" w:rsidR="00453830" w:rsidRPr="00E0664B" w:rsidRDefault="00453830" w:rsidP="00453830">
            <w:pPr>
              <w:rPr>
                <w:i/>
              </w:rPr>
            </w:pPr>
            <w:r w:rsidRPr="00E0664B">
              <w:rPr>
                <w:i/>
              </w:rPr>
              <w:t>- 32°31.383’S, 60°59.193’E</w:t>
            </w:r>
          </w:p>
          <w:p w14:paraId="4821DAEB" w14:textId="77777777" w:rsidR="00453830" w:rsidRPr="00E0664B" w:rsidRDefault="00453830" w:rsidP="00453830">
            <w:pPr>
              <w:rPr>
                <w:i/>
              </w:rPr>
            </w:pPr>
            <w:r w:rsidRPr="00E0664B">
              <w:rPr>
                <w:i/>
              </w:rPr>
              <w:t>- 32°31.472’S, 60°59.364’E</w:t>
            </w:r>
          </w:p>
          <w:p w14:paraId="55D84E99" w14:textId="77777777" w:rsidR="00453830" w:rsidRPr="00E0664B" w:rsidRDefault="00453830" w:rsidP="00453830">
            <w:pPr>
              <w:rPr>
                <w:i/>
              </w:rPr>
            </w:pPr>
            <w:r w:rsidRPr="00E0664B">
              <w:rPr>
                <w:i/>
              </w:rPr>
              <w:t>- 32°31.511’S, 60°59.452’E</w:t>
            </w:r>
          </w:p>
          <w:p w14:paraId="664C2CA1" w14:textId="77777777" w:rsidR="00453830" w:rsidRPr="00E0664B" w:rsidRDefault="00453830" w:rsidP="00453830">
            <w:pPr>
              <w:rPr>
                <w:i/>
              </w:rPr>
            </w:pPr>
            <w:r w:rsidRPr="00E0664B">
              <w:rPr>
                <w:i/>
              </w:rPr>
              <w:t>- 32°31.646’S, 60°59.800’E</w:t>
            </w:r>
          </w:p>
          <w:p w14:paraId="13590FA8" w14:textId="77777777" w:rsidR="0029561C" w:rsidRPr="00E0664B" w:rsidRDefault="00453830" w:rsidP="00453830">
            <w:pPr>
              <w:rPr>
                <w:i/>
              </w:rPr>
            </w:pPr>
            <w:r w:rsidRPr="00E0664B">
              <w:rPr>
                <w:i/>
              </w:rPr>
              <w:t>2. Remove pick report information from display.</w:t>
            </w:r>
          </w:p>
        </w:tc>
      </w:tr>
      <w:tr w:rsidR="0029561C" w14:paraId="09598FC8" w14:textId="77777777" w:rsidTr="00306992">
        <w:trPr>
          <w:tblHeader/>
        </w:trPr>
        <w:tc>
          <w:tcPr>
            <w:tcW w:w="9526" w:type="dxa"/>
            <w:gridSpan w:val="4"/>
            <w:shd w:val="clear" w:color="auto" w:fill="CCFFCC"/>
            <w:vAlign w:val="center"/>
          </w:tcPr>
          <w:p w14:paraId="3A2DC7DF" w14:textId="77777777" w:rsidR="0029561C" w:rsidRPr="004065B1" w:rsidRDefault="0029561C" w:rsidP="00306992">
            <w:r w:rsidRPr="000A066E">
              <w:rPr>
                <w:b/>
              </w:rPr>
              <w:t>Results</w:t>
            </w:r>
          </w:p>
        </w:tc>
      </w:tr>
      <w:tr w:rsidR="0029561C" w14:paraId="2CAB788E" w14:textId="77777777" w:rsidTr="00306992">
        <w:trPr>
          <w:tblHeader/>
        </w:trPr>
        <w:tc>
          <w:tcPr>
            <w:tcW w:w="9526" w:type="dxa"/>
            <w:gridSpan w:val="4"/>
            <w:vAlign w:val="center"/>
          </w:tcPr>
          <w:p w14:paraId="4BED8FFF" w14:textId="6EF105D5" w:rsidR="00453830" w:rsidRPr="00E0664B" w:rsidRDefault="00453830" w:rsidP="00453830">
            <w:pPr>
              <w:jc w:val="left"/>
              <w:rPr>
                <w:i/>
              </w:rPr>
            </w:pPr>
            <w:r w:rsidRPr="00E0664B">
              <w:rPr>
                <w:i/>
              </w:rPr>
              <w:t xml:space="preserve">1a. Pick report associated with chart </w:t>
            </w:r>
            <w:r w:rsidR="00A20C53">
              <w:rPr>
                <w:i/>
              </w:rPr>
              <w:t>feature</w:t>
            </w:r>
            <w:r w:rsidR="00A20C53" w:rsidRPr="00E0664B">
              <w:rPr>
                <w:i/>
              </w:rPr>
              <w:t xml:space="preserve"> </w:t>
            </w:r>
            <w:r w:rsidRPr="00E0664B">
              <w:rPr>
                <w:i/>
              </w:rPr>
              <w:t xml:space="preserve">is displayed only when </w:t>
            </w:r>
            <w:r w:rsidR="00A20C53">
              <w:rPr>
                <w:i/>
              </w:rPr>
              <w:t>feature</w:t>
            </w:r>
            <w:r w:rsidR="00A20C53" w:rsidRPr="00E0664B">
              <w:rPr>
                <w:i/>
              </w:rPr>
              <w:t xml:space="preserve"> </w:t>
            </w:r>
            <w:r w:rsidRPr="00E0664B">
              <w:rPr>
                <w:i/>
              </w:rPr>
              <w:t>is selected.</w:t>
            </w:r>
          </w:p>
          <w:p w14:paraId="73BA0725" w14:textId="77777777" w:rsidR="00453830" w:rsidRPr="00E0664B" w:rsidRDefault="00453830" w:rsidP="00453830">
            <w:pPr>
              <w:jc w:val="left"/>
              <w:rPr>
                <w:i/>
              </w:rPr>
            </w:pPr>
            <w:r w:rsidRPr="00E0664B">
              <w:rPr>
                <w:i/>
              </w:rPr>
              <w:t>1b. First example is a buoy and it has 2 known attributes (Category of special purpose mark is target mark; Colour is yellow)</w:t>
            </w:r>
          </w:p>
          <w:p w14:paraId="42B10AA8" w14:textId="77777777" w:rsidR="00453830" w:rsidRPr="00E0664B" w:rsidRDefault="00453830" w:rsidP="00453830">
            <w:pPr>
              <w:jc w:val="left"/>
              <w:rPr>
                <w:i/>
              </w:rPr>
            </w:pPr>
            <w:r w:rsidRPr="00E0664B">
              <w:rPr>
                <w:i/>
              </w:rPr>
              <w:t>1c. Second example is a beacon and attribute Beacon shape has no value</w:t>
            </w:r>
          </w:p>
          <w:p w14:paraId="1CF29E62" w14:textId="77777777" w:rsidR="00453830" w:rsidRPr="00E0664B" w:rsidRDefault="00453830" w:rsidP="00453830">
            <w:pPr>
              <w:jc w:val="left"/>
              <w:rPr>
                <w:i/>
              </w:rPr>
            </w:pPr>
            <w:r w:rsidRPr="00E0664B">
              <w:rPr>
                <w:i/>
              </w:rPr>
              <w:t>1d. Third example is a beacon and attribute Beacon shape has no value</w:t>
            </w:r>
          </w:p>
          <w:p w14:paraId="22B2D6CB" w14:textId="77777777" w:rsidR="00453830" w:rsidRPr="00E0664B" w:rsidRDefault="00453830" w:rsidP="00453830">
            <w:pPr>
              <w:jc w:val="left"/>
              <w:rPr>
                <w:i/>
              </w:rPr>
            </w:pPr>
            <w:r w:rsidRPr="00E0664B">
              <w:rPr>
                <w:i/>
              </w:rPr>
              <w:t>1e. Fourth example is a beacon and attribute Beacon shape has no value</w:t>
            </w:r>
          </w:p>
          <w:p w14:paraId="41E6DE45" w14:textId="77777777" w:rsidR="00453830" w:rsidRPr="00E0664B" w:rsidRDefault="00453830" w:rsidP="00453830">
            <w:pPr>
              <w:jc w:val="left"/>
              <w:rPr>
                <w:i/>
              </w:rPr>
            </w:pPr>
            <w:r w:rsidRPr="00E0664B">
              <w:rPr>
                <w:i/>
              </w:rPr>
              <w:t>1f. Fifth example is a beacon and attribute Beacon shape has no value</w:t>
            </w:r>
          </w:p>
          <w:p w14:paraId="50E9E391" w14:textId="77777777" w:rsidR="00453830" w:rsidRPr="00E0664B" w:rsidRDefault="00453830" w:rsidP="00453830">
            <w:pPr>
              <w:jc w:val="left"/>
              <w:rPr>
                <w:i/>
              </w:rPr>
            </w:pPr>
            <w:r w:rsidRPr="00E0664B">
              <w:rPr>
                <w:i/>
              </w:rPr>
              <w:t>1g. Sixth example is a beacon and attribute Beacon shape has no value</w:t>
            </w:r>
          </w:p>
          <w:p w14:paraId="37CC1E19" w14:textId="5730B6A0" w:rsidR="0029561C" w:rsidRPr="00E0664B" w:rsidRDefault="00453830" w:rsidP="00453830">
            <w:pPr>
              <w:jc w:val="left"/>
              <w:rPr>
                <w:i/>
              </w:rPr>
            </w:pPr>
            <w:r w:rsidRPr="00E0664B">
              <w:rPr>
                <w:i/>
              </w:rPr>
              <w:t xml:space="preserve">2. Pick report associated with chart </w:t>
            </w:r>
            <w:r w:rsidR="005512DF">
              <w:rPr>
                <w:i/>
              </w:rPr>
              <w:t>feature</w:t>
            </w:r>
            <w:r w:rsidRPr="00E0664B">
              <w:rPr>
                <w:i/>
              </w:rPr>
              <w:t xml:space="preserve"> is removed from the display.</w:t>
            </w:r>
          </w:p>
        </w:tc>
      </w:tr>
    </w:tbl>
    <w:p w14:paraId="493CA066" w14:textId="77777777" w:rsidR="0029561C" w:rsidRDefault="0029561C" w:rsidP="004F582E"/>
    <w:p w14:paraId="35E24777" w14:textId="77777777" w:rsidR="000A408F" w:rsidRDefault="00453830" w:rsidP="00E30B8F">
      <w:pPr>
        <w:pStyle w:val="Heading2"/>
      </w:pPr>
      <w:r>
        <w:br w:type="page"/>
      </w:r>
      <w:bookmarkStart w:id="1102" w:name="_Toc152748582"/>
      <w:r w:rsidR="000A408F">
        <w:lastRenderedPageBreak/>
        <w:t>Independent Mariner Selections</w:t>
      </w:r>
      <w:bookmarkEnd w:id="1102"/>
    </w:p>
    <w:p w14:paraId="44DC74F9" w14:textId="5FD0FCD1" w:rsidR="000A408F" w:rsidRPr="00A94802" w:rsidRDefault="00C15A7A" w:rsidP="00E30B8F">
      <w:pPr>
        <w:pStyle w:val="Heading3"/>
      </w:pPr>
      <w:r>
        <w:t>Portrayal of</w:t>
      </w:r>
      <w:r w:rsidR="00CE04C8" w:rsidRPr="00CE04C8">
        <w:t xml:space="preserve"> simplified </w:t>
      </w:r>
      <w:r>
        <w:t xml:space="preserve">point </w:t>
      </w:r>
      <w:r w:rsidR="00CE04C8" w:rsidRPr="00CE04C8">
        <w:t>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56306A08" w14:textId="77777777" w:rsidTr="00CB4150">
        <w:trPr>
          <w:trHeight w:val="454"/>
          <w:tblHeader/>
        </w:trPr>
        <w:tc>
          <w:tcPr>
            <w:tcW w:w="2381" w:type="dxa"/>
            <w:shd w:val="clear" w:color="auto" w:fill="CCFFCC"/>
            <w:vAlign w:val="center"/>
          </w:tcPr>
          <w:p w14:paraId="58805F01" w14:textId="77777777" w:rsidR="000A408F" w:rsidRPr="004065B1" w:rsidRDefault="000A408F" w:rsidP="00CB4150">
            <w:r w:rsidRPr="000A066E">
              <w:rPr>
                <w:b/>
              </w:rPr>
              <w:t>Test Reference</w:t>
            </w:r>
          </w:p>
        </w:tc>
        <w:tc>
          <w:tcPr>
            <w:tcW w:w="2381" w:type="dxa"/>
            <w:shd w:val="clear" w:color="auto" w:fill="CCFFCC"/>
            <w:vAlign w:val="center"/>
          </w:tcPr>
          <w:p w14:paraId="4FC98E71" w14:textId="4124426F" w:rsidR="000A408F" w:rsidRPr="004065B1" w:rsidRDefault="001119FD" w:rsidP="00CB4150">
            <w:proofErr w:type="spellStart"/>
            <w:r>
              <w:t>SimplifiedSymbolsFalse</w:t>
            </w:r>
            <w:proofErr w:type="spellEnd"/>
          </w:p>
        </w:tc>
        <w:tc>
          <w:tcPr>
            <w:tcW w:w="2382" w:type="dxa"/>
            <w:shd w:val="clear" w:color="auto" w:fill="CCFFCC"/>
            <w:vAlign w:val="center"/>
          </w:tcPr>
          <w:p w14:paraId="026A602B" w14:textId="77777777" w:rsidR="000A408F" w:rsidRPr="004065B1" w:rsidRDefault="000A408F" w:rsidP="00CB4150">
            <w:r w:rsidRPr="000A066E">
              <w:rPr>
                <w:b/>
              </w:rPr>
              <w:t>IHO Reference</w:t>
            </w:r>
          </w:p>
        </w:tc>
        <w:tc>
          <w:tcPr>
            <w:tcW w:w="2382" w:type="dxa"/>
            <w:shd w:val="clear" w:color="auto" w:fill="CCFFCC"/>
            <w:vAlign w:val="center"/>
          </w:tcPr>
          <w:p w14:paraId="4623E940" w14:textId="77777777" w:rsidR="00976101" w:rsidRDefault="00976101" w:rsidP="0097610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C-7.2.3</w:t>
            </w:r>
          </w:p>
          <w:p w14:paraId="45F8004D" w14:textId="27156EAC" w:rsidR="000A408F" w:rsidRPr="004065B1" w:rsidRDefault="000A408F" w:rsidP="00CB4150"/>
        </w:tc>
      </w:tr>
      <w:tr w:rsidR="000A408F" w14:paraId="07FA4869" w14:textId="77777777" w:rsidTr="00CB4150">
        <w:trPr>
          <w:tblHeader/>
        </w:trPr>
        <w:tc>
          <w:tcPr>
            <w:tcW w:w="9526" w:type="dxa"/>
            <w:gridSpan w:val="4"/>
            <w:shd w:val="clear" w:color="auto" w:fill="CCFFCC"/>
            <w:vAlign w:val="center"/>
          </w:tcPr>
          <w:p w14:paraId="1A60A082" w14:textId="77777777" w:rsidR="000A408F" w:rsidRDefault="000A408F" w:rsidP="00CB4150">
            <w:r w:rsidRPr="000A066E">
              <w:rPr>
                <w:b/>
              </w:rPr>
              <w:t>Test description</w:t>
            </w:r>
          </w:p>
        </w:tc>
      </w:tr>
      <w:tr w:rsidR="000A408F" w14:paraId="72A87D62" w14:textId="77777777" w:rsidTr="00CB4150">
        <w:trPr>
          <w:tblHeader/>
        </w:trPr>
        <w:tc>
          <w:tcPr>
            <w:tcW w:w="9526" w:type="dxa"/>
            <w:gridSpan w:val="4"/>
            <w:vAlign w:val="center"/>
          </w:tcPr>
          <w:p w14:paraId="27B8ABED" w14:textId="5FA50504" w:rsidR="000A408F" w:rsidRPr="00E0664B" w:rsidRDefault="006D30C1" w:rsidP="00CB4150">
            <w:pPr>
              <w:rPr>
                <w:i/>
              </w:rPr>
            </w:pPr>
            <w:r w:rsidRPr="00E0664B">
              <w:rPr>
                <w:i/>
              </w:rPr>
              <w:t xml:space="preserve">Display of </w:t>
            </w:r>
            <w:r w:rsidR="00A20C53">
              <w:rPr>
                <w:i/>
              </w:rPr>
              <w:t>features</w:t>
            </w:r>
            <w:r w:rsidR="00A20C53" w:rsidRPr="00E0664B">
              <w:rPr>
                <w:i/>
              </w:rPr>
              <w:t xml:space="preserve"> </w:t>
            </w:r>
            <w:r w:rsidRPr="00E0664B">
              <w:rPr>
                <w:i/>
              </w:rPr>
              <w:t xml:space="preserve">with </w:t>
            </w:r>
            <w:r w:rsidR="001119FD">
              <w:rPr>
                <w:i/>
              </w:rPr>
              <w:t>simplified</w:t>
            </w:r>
            <w:r w:rsidRPr="00E0664B">
              <w:rPr>
                <w:i/>
              </w:rPr>
              <w:t xml:space="preserve"> symbols</w:t>
            </w:r>
            <w:r w:rsidR="001119FD">
              <w:rPr>
                <w:i/>
              </w:rPr>
              <w:t xml:space="preserve"> turned off</w:t>
            </w:r>
            <w:r w:rsidRPr="00E0664B">
              <w:rPr>
                <w:i/>
              </w:rPr>
              <w:t>.</w:t>
            </w:r>
          </w:p>
        </w:tc>
      </w:tr>
      <w:tr w:rsidR="000A408F" w14:paraId="3D1250A8" w14:textId="77777777" w:rsidTr="00CB4150">
        <w:trPr>
          <w:tblHeader/>
        </w:trPr>
        <w:tc>
          <w:tcPr>
            <w:tcW w:w="9526" w:type="dxa"/>
            <w:gridSpan w:val="4"/>
            <w:shd w:val="clear" w:color="auto" w:fill="CCFFCC"/>
            <w:vAlign w:val="center"/>
          </w:tcPr>
          <w:p w14:paraId="44DF1415" w14:textId="77777777" w:rsidR="000A408F" w:rsidRPr="004065B1" w:rsidRDefault="000A408F" w:rsidP="00CB4150">
            <w:r w:rsidRPr="000A066E">
              <w:rPr>
                <w:b/>
              </w:rPr>
              <w:t>Setup</w:t>
            </w:r>
          </w:p>
        </w:tc>
      </w:tr>
      <w:tr w:rsidR="000A408F" w14:paraId="6EECB597" w14:textId="77777777" w:rsidTr="00CB4150">
        <w:trPr>
          <w:tblHeader/>
        </w:trPr>
        <w:tc>
          <w:tcPr>
            <w:tcW w:w="9526" w:type="dxa"/>
            <w:gridSpan w:val="4"/>
            <w:vAlign w:val="center"/>
          </w:tcPr>
          <w:p w14:paraId="02AD0D82" w14:textId="0CEC5A91" w:rsidR="006D30C1" w:rsidRPr="00E0664B" w:rsidRDefault="004A2DF2" w:rsidP="006D30C1">
            <w:pPr>
              <w:rPr>
                <w:i/>
              </w:rPr>
            </w:pPr>
            <w:r w:rsidRPr="00E0664B">
              <w:rPr>
                <w:i/>
              </w:rPr>
              <w:t xml:space="preserve">Load </w:t>
            </w:r>
            <w:r>
              <w:rPr>
                <w:i/>
              </w:rPr>
              <w:t xml:space="preserve">the exchange set </w:t>
            </w:r>
            <w:r>
              <w:rPr>
                <w:b/>
                <w:bCs/>
                <w:i/>
              </w:rPr>
              <w:t>S</w:t>
            </w:r>
            <w:r w:rsidRPr="004A2DF2">
              <w:rPr>
                <w:b/>
                <w:bCs/>
                <w:i/>
              </w:rPr>
              <w:t>ettings</w:t>
            </w:r>
            <w:r w:rsidR="00E82D91">
              <w:rPr>
                <w:b/>
                <w:bCs/>
                <w:i/>
              </w:rPr>
              <w:t xml:space="preserve"> (</w:t>
            </w:r>
            <w:del w:id="1103" w:author="jonathan pritchard" w:date="2023-12-15T14:08:00Z">
              <w:r w:rsidR="00E82D91" w:rsidDel="003B0268">
                <w:rPr>
                  <w:i/>
                </w:rPr>
                <w:delText>101AA00X0001</w:delText>
              </w:r>
            </w:del>
            <w:ins w:id="1104" w:author="jonathan pritchard" w:date="2023-12-15T14:08:00Z">
              <w:r w:rsidR="003B0268">
                <w:rPr>
                  <w:i/>
                </w:rPr>
                <w:t>10100AA_X0001</w:t>
              </w:r>
            </w:ins>
            <w:r w:rsidR="00E82D91">
              <w:rPr>
                <w:i/>
              </w:rPr>
              <w:t>.000)</w:t>
            </w:r>
            <w:r>
              <w:rPr>
                <w:i/>
              </w:rPr>
              <w:t xml:space="preserve"> with the following settings</w:t>
            </w:r>
            <w:r w:rsidRPr="00E0664B" w:rsidDel="004A2DF2">
              <w:rPr>
                <w:i/>
              </w:rPr>
              <w:t xml:space="preserve"> </w:t>
            </w:r>
            <w:r w:rsidR="006D30C1" w:rsidRPr="00E0664B">
              <w:rPr>
                <w:i/>
              </w:rPr>
              <w:t>:</w:t>
            </w:r>
          </w:p>
          <w:p w14:paraId="43EBEAD9" w14:textId="35F5C8A7" w:rsidR="006D30C1" w:rsidRPr="00E82D91" w:rsidRDefault="006D30C1">
            <w:pPr>
              <w:pStyle w:val="ListParagraph"/>
              <w:numPr>
                <w:ilvl w:val="0"/>
                <w:numId w:val="51"/>
              </w:numPr>
              <w:rPr>
                <w:i/>
              </w:rPr>
            </w:pPr>
            <w:r w:rsidRPr="00E82D91">
              <w:rPr>
                <w:i/>
              </w:rPr>
              <w:t xml:space="preserve">Select </w:t>
            </w:r>
            <w:r w:rsidR="00DE09B9" w:rsidRPr="00E82D91">
              <w:rPr>
                <w:i/>
              </w:rPr>
              <w:t>Display Category</w:t>
            </w:r>
            <w:r w:rsidRPr="00E82D91">
              <w:rPr>
                <w:i/>
              </w:rPr>
              <w:t xml:space="preserve"> Other</w:t>
            </w:r>
          </w:p>
          <w:p w14:paraId="54D7F5C0" w14:textId="77777777" w:rsidR="0069033B" w:rsidRPr="00E82D91" w:rsidRDefault="0069033B">
            <w:pPr>
              <w:pStyle w:val="ListParagraph"/>
              <w:numPr>
                <w:ilvl w:val="0"/>
                <w:numId w:val="51"/>
              </w:numPr>
              <w:rPr>
                <w:i/>
              </w:rPr>
            </w:pPr>
            <w:r w:rsidRPr="00E82D91">
              <w:rPr>
                <w:i/>
              </w:rPr>
              <w:t>Set the Safety Contour to 10 m</w:t>
            </w:r>
          </w:p>
          <w:p w14:paraId="46B621E9" w14:textId="2ECEA520" w:rsidR="0069033B" w:rsidRPr="00E82D91" w:rsidRDefault="0069033B">
            <w:pPr>
              <w:pStyle w:val="ListParagraph"/>
              <w:numPr>
                <w:ilvl w:val="0"/>
                <w:numId w:val="51"/>
              </w:numPr>
              <w:rPr>
                <w:i/>
              </w:rPr>
            </w:pPr>
            <w:r w:rsidRPr="00E82D91">
              <w:rPr>
                <w:i/>
              </w:rPr>
              <w:t xml:space="preserve">Set the Safety Depth to 10 m </w:t>
            </w:r>
          </w:p>
          <w:p w14:paraId="4C9D70A2" w14:textId="543FCDFF" w:rsidR="006D30C1" w:rsidRPr="00E82D91" w:rsidRDefault="006D30C1">
            <w:pPr>
              <w:pStyle w:val="ListParagraph"/>
              <w:numPr>
                <w:ilvl w:val="0"/>
                <w:numId w:val="51"/>
              </w:numPr>
              <w:rPr>
                <w:i/>
              </w:rPr>
            </w:pPr>
            <w:r w:rsidRPr="00E82D91">
              <w:rPr>
                <w:i/>
              </w:rPr>
              <w:t xml:space="preserve">Select Symbolized Boundaries </w:t>
            </w:r>
          </w:p>
          <w:p w14:paraId="4EF6D39D" w14:textId="7AF71C7A" w:rsidR="006D30C1" w:rsidRPr="001119FD" w:rsidRDefault="006D30C1">
            <w:pPr>
              <w:pStyle w:val="ListParagraph"/>
              <w:numPr>
                <w:ilvl w:val="0"/>
                <w:numId w:val="51"/>
              </w:numPr>
              <w:rPr>
                <w:i/>
              </w:rPr>
            </w:pPr>
            <w:r w:rsidRPr="001119FD">
              <w:rPr>
                <w:i/>
              </w:rPr>
              <w:t xml:space="preserve">Select </w:t>
            </w:r>
            <w:r w:rsidR="001119FD">
              <w:rPr>
                <w:i/>
              </w:rPr>
              <w:t>S</w:t>
            </w:r>
            <w:r w:rsidR="001119FD" w:rsidRPr="001119FD">
              <w:rPr>
                <w:i/>
              </w:rPr>
              <w:t xml:space="preserve">implified </w:t>
            </w:r>
            <w:r w:rsidR="001119FD">
              <w:rPr>
                <w:i/>
              </w:rPr>
              <w:t>P</w:t>
            </w:r>
            <w:r w:rsidR="001119FD" w:rsidRPr="001119FD">
              <w:rPr>
                <w:i/>
              </w:rPr>
              <w:t>oints = false</w:t>
            </w:r>
          </w:p>
          <w:p w14:paraId="028CCEF8" w14:textId="48B1082F" w:rsidR="000A408F" w:rsidRPr="00E0664B" w:rsidRDefault="000A408F" w:rsidP="006D30C1">
            <w:pPr>
              <w:rPr>
                <w:i/>
              </w:rPr>
            </w:pPr>
          </w:p>
        </w:tc>
      </w:tr>
      <w:tr w:rsidR="000A408F" w14:paraId="239B968F" w14:textId="77777777" w:rsidTr="00CB4150">
        <w:trPr>
          <w:tblHeader/>
        </w:trPr>
        <w:tc>
          <w:tcPr>
            <w:tcW w:w="9526" w:type="dxa"/>
            <w:gridSpan w:val="4"/>
            <w:shd w:val="clear" w:color="auto" w:fill="CCFFCC"/>
            <w:vAlign w:val="center"/>
          </w:tcPr>
          <w:p w14:paraId="09FF563A" w14:textId="77777777" w:rsidR="000A408F" w:rsidRPr="004065B1" w:rsidRDefault="000A408F" w:rsidP="00CB4150">
            <w:r w:rsidRPr="000A066E">
              <w:rPr>
                <w:b/>
              </w:rPr>
              <w:t>Action</w:t>
            </w:r>
          </w:p>
        </w:tc>
      </w:tr>
      <w:tr w:rsidR="000A408F" w14:paraId="487A5A4A" w14:textId="77777777" w:rsidTr="00CB4150">
        <w:trPr>
          <w:tblHeader/>
        </w:trPr>
        <w:tc>
          <w:tcPr>
            <w:tcW w:w="9526" w:type="dxa"/>
            <w:gridSpan w:val="4"/>
            <w:vAlign w:val="center"/>
          </w:tcPr>
          <w:p w14:paraId="22EBBB3A" w14:textId="5F8B7EFB" w:rsidR="000A408F" w:rsidRPr="00E0664B" w:rsidRDefault="006D30C1" w:rsidP="00CB4150">
            <w:pPr>
              <w:rPr>
                <w:i/>
              </w:rPr>
            </w:pPr>
            <w:r w:rsidRPr="00E0664B">
              <w:rPr>
                <w:i/>
              </w:rPr>
              <w:t xml:space="preserve">View the </w:t>
            </w:r>
            <w:r w:rsidR="001C2F45">
              <w:rPr>
                <w:i/>
              </w:rPr>
              <w:t>features</w:t>
            </w:r>
            <w:r w:rsidR="001C2F45" w:rsidRPr="00E0664B">
              <w:rPr>
                <w:i/>
              </w:rPr>
              <w:t xml:space="preserve"> </w:t>
            </w:r>
            <w:r w:rsidRPr="00E0664B">
              <w:rPr>
                <w:i/>
              </w:rPr>
              <w:t>at position 32° 37.280’ S   61° 21 .000’ E and then zoom in to a scale of 1:10,000.</w:t>
            </w:r>
          </w:p>
        </w:tc>
      </w:tr>
      <w:tr w:rsidR="000A408F" w14:paraId="63C3BBF4" w14:textId="77777777" w:rsidTr="00420885">
        <w:trPr>
          <w:tblHeader/>
        </w:trPr>
        <w:tc>
          <w:tcPr>
            <w:tcW w:w="9526" w:type="dxa"/>
            <w:gridSpan w:val="4"/>
            <w:tcBorders>
              <w:bottom w:val="single" w:sz="4" w:space="0" w:color="auto"/>
            </w:tcBorders>
            <w:shd w:val="clear" w:color="auto" w:fill="CCFFCC"/>
            <w:vAlign w:val="center"/>
          </w:tcPr>
          <w:p w14:paraId="18E6A7E5" w14:textId="77777777" w:rsidR="000A408F" w:rsidRPr="004065B1" w:rsidRDefault="000A408F" w:rsidP="00CB4150">
            <w:r w:rsidRPr="000A066E">
              <w:rPr>
                <w:b/>
              </w:rPr>
              <w:t>Results</w:t>
            </w:r>
          </w:p>
        </w:tc>
      </w:tr>
      <w:tr w:rsidR="000A408F" w14:paraId="2FDB8F35" w14:textId="77777777" w:rsidTr="00420885">
        <w:trPr>
          <w:tblHeader/>
        </w:trPr>
        <w:tc>
          <w:tcPr>
            <w:tcW w:w="9526" w:type="dxa"/>
            <w:gridSpan w:val="4"/>
            <w:tcBorders>
              <w:bottom w:val="nil"/>
            </w:tcBorders>
            <w:vAlign w:val="center"/>
          </w:tcPr>
          <w:p w14:paraId="6817B5AA" w14:textId="77777777" w:rsidR="000A408F" w:rsidRDefault="006D30C1" w:rsidP="00CB4150">
            <w:pPr>
              <w:jc w:val="left"/>
              <w:rPr>
                <w:i/>
              </w:rPr>
            </w:pPr>
            <w:r w:rsidRPr="00E0664B">
              <w:rPr>
                <w:i/>
              </w:rPr>
              <w:t xml:space="preserve">Confirm that the </w:t>
            </w:r>
            <w:r w:rsidR="001C2F45">
              <w:rPr>
                <w:i/>
              </w:rPr>
              <w:t>features</w:t>
            </w:r>
            <w:r w:rsidR="001C2F45" w:rsidRPr="00E0664B">
              <w:rPr>
                <w:i/>
              </w:rPr>
              <w:t xml:space="preserve"> </w:t>
            </w:r>
            <w:r w:rsidRPr="00E0664B">
              <w:rPr>
                <w:i/>
              </w:rPr>
              <w:t>display as follows:</w:t>
            </w:r>
          </w:p>
          <w:p w14:paraId="670E6F95" w14:textId="583B157D" w:rsidR="00465ACE" w:rsidRPr="00E0664B" w:rsidRDefault="00465ACE" w:rsidP="00CB4150">
            <w:pPr>
              <w:jc w:val="left"/>
              <w:rPr>
                <w:i/>
              </w:rPr>
            </w:pPr>
            <w:r>
              <w:rPr>
                <w:noProof/>
                <w:lang w:eastAsia="en-GB"/>
              </w:rPr>
              <w:drawing>
                <wp:inline distT="0" distB="0" distL="0" distR="0" wp14:anchorId="6DB42F5A" wp14:editId="348992D2">
                  <wp:extent cx="5731514" cy="1213481"/>
                  <wp:effectExtent l="0" t="0" r="2536" b="5719"/>
                  <wp:docPr id="153"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4" cy="1213481"/>
                          </a:xfrm>
                          <a:prstGeom prst="rect">
                            <a:avLst/>
                          </a:prstGeom>
                          <a:noFill/>
                          <a:ln>
                            <a:noFill/>
                            <a:prstDash/>
                          </a:ln>
                        </pic:spPr>
                      </pic:pic>
                    </a:graphicData>
                  </a:graphic>
                </wp:inline>
              </w:drawing>
            </w:r>
          </w:p>
        </w:tc>
      </w:tr>
      <w:tr w:rsidR="006D30C1" w14:paraId="60AE7ED1" w14:textId="77777777" w:rsidTr="00420885">
        <w:trPr>
          <w:tblHeader/>
        </w:trPr>
        <w:tc>
          <w:tcPr>
            <w:tcW w:w="9526" w:type="dxa"/>
            <w:gridSpan w:val="4"/>
            <w:tcBorders>
              <w:top w:val="nil"/>
            </w:tcBorders>
            <w:vAlign w:val="center"/>
          </w:tcPr>
          <w:p w14:paraId="1511A332" w14:textId="0CF9C3B5" w:rsidR="006D30C1" w:rsidRPr="0015247B" w:rsidRDefault="006D30C1" w:rsidP="006D30C1">
            <w:pPr>
              <w:jc w:val="center"/>
            </w:pPr>
          </w:p>
        </w:tc>
      </w:tr>
    </w:tbl>
    <w:p w14:paraId="214406F9"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6D30C1" w14:paraId="2F12ADFB" w14:textId="77777777" w:rsidTr="005C7F62">
        <w:trPr>
          <w:trHeight w:val="454"/>
          <w:tblHeader/>
        </w:trPr>
        <w:tc>
          <w:tcPr>
            <w:tcW w:w="2381" w:type="dxa"/>
            <w:shd w:val="clear" w:color="auto" w:fill="CCFFCC"/>
            <w:vAlign w:val="center"/>
          </w:tcPr>
          <w:p w14:paraId="49CC3947" w14:textId="77777777" w:rsidR="006D30C1" w:rsidRPr="004065B1" w:rsidRDefault="006D30C1" w:rsidP="00306992">
            <w:r w:rsidRPr="000A066E">
              <w:rPr>
                <w:b/>
              </w:rPr>
              <w:t>Test Reference</w:t>
            </w:r>
          </w:p>
        </w:tc>
        <w:tc>
          <w:tcPr>
            <w:tcW w:w="2381" w:type="dxa"/>
            <w:shd w:val="clear" w:color="auto" w:fill="CCFFCC"/>
            <w:vAlign w:val="center"/>
          </w:tcPr>
          <w:p w14:paraId="3ABE22D3" w14:textId="6D3A593A" w:rsidR="006D30C1" w:rsidRPr="004065B1" w:rsidRDefault="001119FD" w:rsidP="00306992">
            <w:proofErr w:type="spellStart"/>
            <w:r>
              <w:t>SimplifiedSymbolsTrue</w:t>
            </w:r>
            <w:proofErr w:type="spellEnd"/>
          </w:p>
        </w:tc>
        <w:tc>
          <w:tcPr>
            <w:tcW w:w="2382" w:type="dxa"/>
            <w:shd w:val="clear" w:color="auto" w:fill="CCFFCC"/>
            <w:vAlign w:val="center"/>
          </w:tcPr>
          <w:p w14:paraId="2B4ABDD0" w14:textId="77777777" w:rsidR="006D30C1" w:rsidRPr="004065B1" w:rsidRDefault="006D30C1" w:rsidP="00306992">
            <w:r w:rsidRPr="000A066E">
              <w:rPr>
                <w:b/>
              </w:rPr>
              <w:t>IHO Reference</w:t>
            </w:r>
          </w:p>
        </w:tc>
        <w:tc>
          <w:tcPr>
            <w:tcW w:w="2382" w:type="dxa"/>
            <w:shd w:val="clear" w:color="auto" w:fill="CCFFCC"/>
            <w:vAlign w:val="center"/>
          </w:tcPr>
          <w:p w14:paraId="320AF0B7" w14:textId="77777777" w:rsidR="001174CF" w:rsidRDefault="001174CF" w:rsidP="001174CF">
            <w:pPr>
              <w:widowControl/>
              <w:spacing w:line="240" w:lineRule="auto"/>
              <w:rPr>
                <w:rFonts w:ascii="Calibri" w:hAnsi="Calibri" w:cs="Calibri"/>
                <w:snapToGrid/>
                <w:color w:val="000000"/>
                <w:sz w:val="22"/>
                <w:szCs w:val="22"/>
              </w:rPr>
            </w:pPr>
            <w:r>
              <w:rPr>
                <w:rFonts w:ascii="Calibri" w:hAnsi="Calibri" w:cs="Calibri"/>
                <w:color w:val="000000"/>
                <w:sz w:val="22"/>
                <w:szCs w:val="22"/>
              </w:rPr>
              <w:t>S-98 C-7.2.3</w:t>
            </w:r>
          </w:p>
          <w:p w14:paraId="6D60A123" w14:textId="727E06CB" w:rsidR="006D30C1" w:rsidRPr="004065B1" w:rsidRDefault="006D30C1" w:rsidP="00306992"/>
        </w:tc>
      </w:tr>
      <w:tr w:rsidR="006D30C1" w14:paraId="4C758798" w14:textId="77777777" w:rsidTr="005C7F62">
        <w:trPr>
          <w:tblHeader/>
        </w:trPr>
        <w:tc>
          <w:tcPr>
            <w:tcW w:w="9526" w:type="dxa"/>
            <w:gridSpan w:val="4"/>
            <w:shd w:val="clear" w:color="auto" w:fill="CCFFCC"/>
            <w:vAlign w:val="center"/>
          </w:tcPr>
          <w:p w14:paraId="7AA9502B" w14:textId="77777777" w:rsidR="006D30C1" w:rsidRDefault="006D30C1" w:rsidP="00306992">
            <w:r w:rsidRPr="000A066E">
              <w:rPr>
                <w:b/>
              </w:rPr>
              <w:t>Test description</w:t>
            </w:r>
          </w:p>
        </w:tc>
      </w:tr>
      <w:tr w:rsidR="006D30C1" w14:paraId="458B1C1F" w14:textId="77777777" w:rsidTr="005C7F62">
        <w:trPr>
          <w:tblHeader/>
        </w:trPr>
        <w:tc>
          <w:tcPr>
            <w:tcW w:w="9526" w:type="dxa"/>
            <w:gridSpan w:val="4"/>
            <w:vAlign w:val="center"/>
          </w:tcPr>
          <w:p w14:paraId="53DFA35D" w14:textId="1448B843" w:rsidR="006D30C1" w:rsidRPr="00E0664B" w:rsidRDefault="006D30C1" w:rsidP="00306992">
            <w:pPr>
              <w:rPr>
                <w:i/>
              </w:rPr>
            </w:pPr>
            <w:r w:rsidRPr="00E0664B">
              <w:rPr>
                <w:i/>
              </w:rPr>
              <w:t xml:space="preserve">Display of </w:t>
            </w:r>
            <w:r w:rsidR="001C2F45">
              <w:rPr>
                <w:i/>
              </w:rPr>
              <w:t>features</w:t>
            </w:r>
            <w:r w:rsidR="001C2F45" w:rsidRPr="00E0664B">
              <w:rPr>
                <w:i/>
              </w:rPr>
              <w:t xml:space="preserve"> </w:t>
            </w:r>
            <w:r w:rsidRPr="00E0664B">
              <w:rPr>
                <w:i/>
              </w:rPr>
              <w:t xml:space="preserve">with </w:t>
            </w:r>
            <w:r w:rsidR="001119FD" w:rsidRPr="001119FD">
              <w:rPr>
                <w:i/>
              </w:rPr>
              <w:t>simplified symbols</w:t>
            </w:r>
          </w:p>
        </w:tc>
      </w:tr>
      <w:tr w:rsidR="006D30C1" w14:paraId="3DBFF85F" w14:textId="77777777" w:rsidTr="005C7F62">
        <w:trPr>
          <w:tblHeader/>
        </w:trPr>
        <w:tc>
          <w:tcPr>
            <w:tcW w:w="9526" w:type="dxa"/>
            <w:gridSpan w:val="4"/>
            <w:shd w:val="clear" w:color="auto" w:fill="CCFFCC"/>
            <w:vAlign w:val="center"/>
          </w:tcPr>
          <w:p w14:paraId="04C2BC57" w14:textId="77777777" w:rsidR="006D30C1" w:rsidRPr="004065B1" w:rsidRDefault="006D30C1" w:rsidP="00306992">
            <w:r w:rsidRPr="000A066E">
              <w:rPr>
                <w:b/>
              </w:rPr>
              <w:t>Setup</w:t>
            </w:r>
          </w:p>
        </w:tc>
      </w:tr>
      <w:tr w:rsidR="006D30C1" w14:paraId="2ADAF3CC" w14:textId="77777777" w:rsidTr="005C7F62">
        <w:trPr>
          <w:tblHeader/>
        </w:trPr>
        <w:tc>
          <w:tcPr>
            <w:tcW w:w="9526" w:type="dxa"/>
            <w:gridSpan w:val="4"/>
            <w:vAlign w:val="center"/>
          </w:tcPr>
          <w:p w14:paraId="08A83925" w14:textId="77777777" w:rsidR="006D30C1" w:rsidRPr="00E0664B" w:rsidRDefault="006D30C1" w:rsidP="006D30C1">
            <w:pPr>
              <w:rPr>
                <w:i/>
              </w:rPr>
            </w:pPr>
            <w:r w:rsidRPr="00E0664B">
              <w:rPr>
                <w:i/>
              </w:rPr>
              <w:t xml:space="preserve">As for test 3.3.1 a) </w:t>
            </w:r>
          </w:p>
          <w:p w14:paraId="38A4F1BF" w14:textId="54945CFC" w:rsidR="006D30C1" w:rsidRPr="00E012C8" w:rsidRDefault="006D30C1" w:rsidP="006D30C1">
            <w:pPr>
              <w:rPr>
                <w:b/>
                <w:bCs/>
                <w:i/>
              </w:rPr>
            </w:pPr>
            <w:r w:rsidRPr="00E0664B">
              <w:rPr>
                <w:i/>
              </w:rPr>
              <w:t>Select Simplified Symbols</w:t>
            </w:r>
            <w:r w:rsidR="00565DC9">
              <w:rPr>
                <w:i/>
              </w:rPr>
              <w:t xml:space="preserve"> </w:t>
            </w:r>
            <w:r w:rsidR="001119FD">
              <w:rPr>
                <w:i/>
              </w:rPr>
              <w:t>= true</w:t>
            </w:r>
          </w:p>
        </w:tc>
      </w:tr>
      <w:tr w:rsidR="006D30C1" w14:paraId="7F01814E" w14:textId="77777777" w:rsidTr="005C7F62">
        <w:trPr>
          <w:tblHeader/>
        </w:trPr>
        <w:tc>
          <w:tcPr>
            <w:tcW w:w="9526" w:type="dxa"/>
            <w:gridSpan w:val="4"/>
            <w:shd w:val="clear" w:color="auto" w:fill="CCFFCC"/>
            <w:vAlign w:val="center"/>
          </w:tcPr>
          <w:p w14:paraId="2CC7908F" w14:textId="77777777" w:rsidR="006D30C1" w:rsidRPr="004065B1" w:rsidRDefault="006D30C1" w:rsidP="00306992">
            <w:r w:rsidRPr="000A066E">
              <w:rPr>
                <w:b/>
              </w:rPr>
              <w:t>Action</w:t>
            </w:r>
          </w:p>
        </w:tc>
      </w:tr>
      <w:tr w:rsidR="006D30C1" w14:paraId="3256C56D" w14:textId="77777777" w:rsidTr="005C7F62">
        <w:trPr>
          <w:tblHeader/>
        </w:trPr>
        <w:tc>
          <w:tcPr>
            <w:tcW w:w="9526" w:type="dxa"/>
            <w:gridSpan w:val="4"/>
            <w:vAlign w:val="center"/>
          </w:tcPr>
          <w:p w14:paraId="77CA98D9" w14:textId="015067F7" w:rsidR="006D30C1" w:rsidRPr="00E0664B" w:rsidRDefault="006D30C1" w:rsidP="00306992">
            <w:pPr>
              <w:rPr>
                <w:i/>
              </w:rPr>
            </w:pPr>
            <w:r w:rsidRPr="00E0664B">
              <w:rPr>
                <w:i/>
              </w:rPr>
              <w:t xml:space="preserve">View the </w:t>
            </w:r>
            <w:r w:rsidR="001C2F45">
              <w:rPr>
                <w:i/>
              </w:rPr>
              <w:t>features</w:t>
            </w:r>
            <w:r w:rsidR="001C2F45" w:rsidRPr="00E0664B">
              <w:rPr>
                <w:i/>
              </w:rPr>
              <w:t xml:space="preserve"> </w:t>
            </w:r>
            <w:r w:rsidRPr="00E0664B">
              <w:rPr>
                <w:i/>
              </w:rPr>
              <w:t>at position 32° 37.280’ S   61° 21 .000’ E and then zoom in to a scale of 1:10,000.</w:t>
            </w:r>
          </w:p>
        </w:tc>
      </w:tr>
      <w:tr w:rsidR="006D30C1" w14:paraId="5B06D190" w14:textId="77777777" w:rsidTr="005C7F62">
        <w:trPr>
          <w:tblHeader/>
        </w:trPr>
        <w:tc>
          <w:tcPr>
            <w:tcW w:w="9526" w:type="dxa"/>
            <w:gridSpan w:val="4"/>
            <w:tcBorders>
              <w:bottom w:val="single" w:sz="4" w:space="0" w:color="auto"/>
            </w:tcBorders>
            <w:shd w:val="clear" w:color="auto" w:fill="CCFFCC"/>
            <w:vAlign w:val="center"/>
          </w:tcPr>
          <w:p w14:paraId="45E0C588" w14:textId="77777777" w:rsidR="006D30C1" w:rsidRPr="004065B1" w:rsidRDefault="006D30C1" w:rsidP="00306992">
            <w:r w:rsidRPr="000A066E">
              <w:rPr>
                <w:b/>
              </w:rPr>
              <w:t>Results</w:t>
            </w:r>
          </w:p>
        </w:tc>
      </w:tr>
      <w:tr w:rsidR="006D30C1" w14:paraId="067DCB94" w14:textId="77777777" w:rsidTr="005C7F62">
        <w:trPr>
          <w:tblHeader/>
        </w:trPr>
        <w:tc>
          <w:tcPr>
            <w:tcW w:w="9526" w:type="dxa"/>
            <w:gridSpan w:val="4"/>
            <w:tcBorders>
              <w:bottom w:val="nil"/>
            </w:tcBorders>
            <w:vAlign w:val="center"/>
          </w:tcPr>
          <w:p w14:paraId="2FA27561" w14:textId="04B12A9B" w:rsidR="006D30C1" w:rsidRPr="00E0664B" w:rsidRDefault="006D30C1" w:rsidP="00306992">
            <w:pPr>
              <w:jc w:val="left"/>
              <w:rPr>
                <w:i/>
              </w:rPr>
            </w:pPr>
            <w:r w:rsidRPr="00E0664B">
              <w:rPr>
                <w:i/>
              </w:rPr>
              <w:t xml:space="preserve">Confirm that the </w:t>
            </w:r>
            <w:r w:rsidR="001C2F45">
              <w:rPr>
                <w:i/>
              </w:rPr>
              <w:t>features</w:t>
            </w:r>
            <w:r w:rsidR="001C2F45" w:rsidRPr="00E0664B">
              <w:rPr>
                <w:i/>
              </w:rPr>
              <w:t xml:space="preserve"> </w:t>
            </w:r>
            <w:r w:rsidRPr="00E0664B">
              <w:rPr>
                <w:i/>
              </w:rPr>
              <w:t>display as follows:</w:t>
            </w:r>
          </w:p>
        </w:tc>
      </w:tr>
      <w:tr w:rsidR="006D30C1" w14:paraId="130A2255" w14:textId="77777777" w:rsidTr="005C7F62">
        <w:trPr>
          <w:tblHeader/>
        </w:trPr>
        <w:tc>
          <w:tcPr>
            <w:tcW w:w="9526" w:type="dxa"/>
            <w:gridSpan w:val="4"/>
            <w:tcBorders>
              <w:top w:val="nil"/>
            </w:tcBorders>
            <w:vAlign w:val="center"/>
          </w:tcPr>
          <w:p w14:paraId="22F7AF3B" w14:textId="1A41C300" w:rsidR="006D30C1" w:rsidRPr="0015247B" w:rsidRDefault="00465ACE" w:rsidP="00306992">
            <w:pPr>
              <w:jc w:val="center"/>
            </w:pPr>
            <w:r>
              <w:rPr>
                <w:noProof/>
                <w:lang w:eastAsia="en-GB"/>
              </w:rPr>
              <w:drawing>
                <wp:inline distT="0" distB="0" distL="0" distR="0" wp14:anchorId="1D93406B" wp14:editId="351B07F6">
                  <wp:extent cx="5731514" cy="1205865"/>
                  <wp:effectExtent l="0" t="0" r="2536" b="0"/>
                  <wp:docPr id="154"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4" cy="1205865"/>
                          </a:xfrm>
                          <a:prstGeom prst="rect">
                            <a:avLst/>
                          </a:prstGeom>
                          <a:noFill/>
                          <a:ln>
                            <a:noFill/>
                            <a:prstDash/>
                          </a:ln>
                        </pic:spPr>
                      </pic:pic>
                    </a:graphicData>
                  </a:graphic>
                </wp:inline>
              </w:drawing>
            </w:r>
            <w:r w:rsidR="00036CC9">
              <w:br/>
            </w:r>
          </w:p>
        </w:tc>
      </w:tr>
    </w:tbl>
    <w:p w14:paraId="06D3DDB1" w14:textId="77777777" w:rsidR="006D30C1" w:rsidRDefault="006D30C1" w:rsidP="006D30C1"/>
    <w:p w14:paraId="08EC755E" w14:textId="7EBA9280" w:rsidR="000A408F" w:rsidRPr="00A94802" w:rsidRDefault="006D30C1" w:rsidP="00E30B8F">
      <w:pPr>
        <w:pStyle w:val="Heading3"/>
      </w:pPr>
      <w:r>
        <w:br w:type="page"/>
      </w:r>
      <w:r w:rsidR="00CE04C8" w:rsidRPr="00CE04C8">
        <w:lastRenderedPageBreak/>
        <w:t>Symboli</w:t>
      </w:r>
      <w:r w:rsidR="004075AB">
        <w:t>z</w:t>
      </w:r>
      <w:r w:rsidR="00CE04C8" w:rsidRPr="00CE04C8">
        <w:t>ed and plain boundaries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0A408F" w14:paraId="77A936C3" w14:textId="77777777" w:rsidTr="005C7F62">
        <w:trPr>
          <w:trHeight w:val="454"/>
          <w:tblHeader/>
        </w:trPr>
        <w:tc>
          <w:tcPr>
            <w:tcW w:w="2381" w:type="dxa"/>
            <w:shd w:val="clear" w:color="auto" w:fill="CCFFCC"/>
            <w:vAlign w:val="center"/>
          </w:tcPr>
          <w:p w14:paraId="725F551D" w14:textId="77777777" w:rsidR="000A408F" w:rsidRPr="004065B1" w:rsidRDefault="000A408F" w:rsidP="00CB4150">
            <w:r w:rsidRPr="000A066E">
              <w:rPr>
                <w:b/>
              </w:rPr>
              <w:t>Test Reference</w:t>
            </w:r>
          </w:p>
        </w:tc>
        <w:tc>
          <w:tcPr>
            <w:tcW w:w="2381" w:type="dxa"/>
            <w:shd w:val="clear" w:color="auto" w:fill="CCFFCC"/>
            <w:vAlign w:val="center"/>
          </w:tcPr>
          <w:p w14:paraId="4E511BB1" w14:textId="37B7BC91" w:rsidR="000A408F" w:rsidRPr="004065B1" w:rsidRDefault="00E019D7" w:rsidP="00CB4150">
            <w:proofErr w:type="spellStart"/>
            <w:r>
              <w:t>PlainBoundaries</w:t>
            </w:r>
            <w:proofErr w:type="spellEnd"/>
          </w:p>
        </w:tc>
        <w:tc>
          <w:tcPr>
            <w:tcW w:w="2382" w:type="dxa"/>
            <w:shd w:val="clear" w:color="auto" w:fill="CCFFCC"/>
            <w:vAlign w:val="center"/>
          </w:tcPr>
          <w:p w14:paraId="18A02D58" w14:textId="77777777" w:rsidR="000A408F" w:rsidRPr="004065B1" w:rsidRDefault="000A408F" w:rsidP="00CB4150">
            <w:r w:rsidRPr="000A066E">
              <w:rPr>
                <w:b/>
              </w:rPr>
              <w:t>IHO Reference</w:t>
            </w:r>
          </w:p>
        </w:tc>
        <w:tc>
          <w:tcPr>
            <w:tcW w:w="2382" w:type="dxa"/>
            <w:shd w:val="clear" w:color="auto" w:fill="CCFFCC"/>
            <w:vAlign w:val="center"/>
          </w:tcPr>
          <w:p w14:paraId="2A5C47A4" w14:textId="77777777" w:rsidR="001174CF" w:rsidRDefault="001174CF" w:rsidP="001174CF">
            <w:pPr>
              <w:widowControl/>
              <w:spacing w:line="240" w:lineRule="auto"/>
              <w:rPr>
                <w:rFonts w:ascii="Calibri" w:hAnsi="Calibri" w:cs="Calibri"/>
                <w:snapToGrid/>
                <w:color w:val="000000"/>
                <w:sz w:val="22"/>
                <w:szCs w:val="22"/>
              </w:rPr>
            </w:pPr>
            <w:r>
              <w:rPr>
                <w:rFonts w:ascii="Calibri" w:hAnsi="Calibri" w:cs="Calibri"/>
                <w:color w:val="000000"/>
                <w:sz w:val="22"/>
                <w:szCs w:val="22"/>
              </w:rPr>
              <w:t>S-98 C-7.2.5</w:t>
            </w:r>
          </w:p>
          <w:p w14:paraId="53F84CDA" w14:textId="1EC9CED6" w:rsidR="000A408F" w:rsidRPr="004065B1" w:rsidRDefault="000A408F" w:rsidP="00CB4150"/>
        </w:tc>
      </w:tr>
      <w:tr w:rsidR="000A408F" w14:paraId="657E163B" w14:textId="77777777" w:rsidTr="005C7F62">
        <w:trPr>
          <w:tblHeader/>
        </w:trPr>
        <w:tc>
          <w:tcPr>
            <w:tcW w:w="9526" w:type="dxa"/>
            <w:gridSpan w:val="4"/>
            <w:shd w:val="clear" w:color="auto" w:fill="CCFFCC"/>
            <w:vAlign w:val="center"/>
          </w:tcPr>
          <w:p w14:paraId="31A6C270" w14:textId="77777777" w:rsidR="000A408F" w:rsidRDefault="000A408F" w:rsidP="00CB4150">
            <w:r w:rsidRPr="000A066E">
              <w:rPr>
                <w:b/>
              </w:rPr>
              <w:t>Test description</w:t>
            </w:r>
          </w:p>
        </w:tc>
      </w:tr>
      <w:tr w:rsidR="000A408F" w14:paraId="5D86DF0E" w14:textId="77777777" w:rsidTr="005C7F62">
        <w:trPr>
          <w:tblHeader/>
        </w:trPr>
        <w:tc>
          <w:tcPr>
            <w:tcW w:w="9526" w:type="dxa"/>
            <w:gridSpan w:val="4"/>
            <w:vAlign w:val="center"/>
          </w:tcPr>
          <w:p w14:paraId="3127C394" w14:textId="1BBC2571" w:rsidR="000A408F" w:rsidRPr="00E0664B" w:rsidRDefault="007E4B5C" w:rsidP="00CB4150">
            <w:pPr>
              <w:rPr>
                <w:i/>
              </w:rPr>
            </w:pPr>
            <w:r w:rsidRPr="00E0664B">
              <w:rPr>
                <w:i/>
              </w:rPr>
              <w:t xml:space="preserve">Display of </w:t>
            </w:r>
            <w:r w:rsidR="001C2F45">
              <w:rPr>
                <w:i/>
              </w:rPr>
              <w:t>features</w:t>
            </w:r>
            <w:r w:rsidR="001C2F45" w:rsidRPr="00E0664B">
              <w:rPr>
                <w:i/>
              </w:rPr>
              <w:t xml:space="preserve"> </w:t>
            </w:r>
            <w:r w:rsidRPr="00E0664B">
              <w:rPr>
                <w:i/>
              </w:rPr>
              <w:t>with plain boundaries.</w:t>
            </w:r>
          </w:p>
        </w:tc>
      </w:tr>
      <w:tr w:rsidR="000A408F" w14:paraId="095D3EEC" w14:textId="77777777" w:rsidTr="005C7F62">
        <w:trPr>
          <w:tblHeader/>
        </w:trPr>
        <w:tc>
          <w:tcPr>
            <w:tcW w:w="9526" w:type="dxa"/>
            <w:gridSpan w:val="4"/>
            <w:shd w:val="clear" w:color="auto" w:fill="CCFFCC"/>
            <w:vAlign w:val="center"/>
          </w:tcPr>
          <w:p w14:paraId="1A27F135" w14:textId="77777777" w:rsidR="000A408F" w:rsidRPr="004065B1" w:rsidRDefault="000A408F" w:rsidP="00CB4150">
            <w:r w:rsidRPr="000A066E">
              <w:rPr>
                <w:b/>
              </w:rPr>
              <w:t>Setup</w:t>
            </w:r>
          </w:p>
        </w:tc>
      </w:tr>
      <w:tr w:rsidR="000A408F" w:rsidRPr="00E0664B" w14:paraId="5EA8115A" w14:textId="77777777" w:rsidTr="005C7F62">
        <w:trPr>
          <w:tblHeader/>
        </w:trPr>
        <w:tc>
          <w:tcPr>
            <w:tcW w:w="9526" w:type="dxa"/>
            <w:gridSpan w:val="4"/>
            <w:vAlign w:val="center"/>
          </w:tcPr>
          <w:p w14:paraId="4C769A4C" w14:textId="625B350E" w:rsidR="004A2DF2" w:rsidRDefault="007E4B5C" w:rsidP="007E4B5C">
            <w:pPr>
              <w:rPr>
                <w:i/>
              </w:rPr>
            </w:pPr>
            <w:r w:rsidRPr="00E0664B">
              <w:rPr>
                <w:i/>
              </w:rPr>
              <w:t xml:space="preserve">Load the </w:t>
            </w:r>
            <w:r w:rsidR="004A2DF2">
              <w:rPr>
                <w:i/>
              </w:rPr>
              <w:t xml:space="preserve">dataset </w:t>
            </w:r>
            <w:del w:id="1105" w:author="jonathan pritchard" w:date="2023-12-15T14:08:00Z">
              <w:r w:rsidR="004A2DF2" w:rsidDel="003B0268">
                <w:rPr>
                  <w:i/>
                </w:rPr>
                <w:delText>101AA00X0001</w:delText>
              </w:r>
            </w:del>
            <w:ins w:id="1106" w:author="jonathan pritchard" w:date="2023-12-15T14:08:00Z">
              <w:r w:rsidR="003B0268">
                <w:rPr>
                  <w:i/>
                </w:rPr>
                <w:t>10100AA_X0001</w:t>
              </w:r>
            </w:ins>
            <w:r w:rsidR="004A2DF2">
              <w:rPr>
                <w:i/>
              </w:rPr>
              <w:t xml:space="preserve">.000 from the exchange set </w:t>
            </w:r>
            <w:r w:rsidR="004A2DF2">
              <w:rPr>
                <w:b/>
                <w:bCs/>
                <w:i/>
              </w:rPr>
              <w:t>S</w:t>
            </w:r>
            <w:r w:rsidR="004A2DF2" w:rsidRPr="004A2DF2">
              <w:rPr>
                <w:b/>
                <w:bCs/>
                <w:i/>
              </w:rPr>
              <w:t>ettings</w:t>
            </w:r>
            <w:r w:rsidR="004A2DF2">
              <w:rPr>
                <w:i/>
              </w:rPr>
              <w:t xml:space="preserve"> with the following settings.</w:t>
            </w:r>
          </w:p>
          <w:p w14:paraId="5E4C9569" w14:textId="4A93D741" w:rsidR="000E2C4C" w:rsidRDefault="007E4B5C" w:rsidP="0069033B">
            <w:pPr>
              <w:rPr>
                <w:i/>
              </w:rPr>
            </w:pPr>
            <w:r w:rsidRPr="00E0664B">
              <w:rPr>
                <w:i/>
              </w:rPr>
              <w:t xml:space="preserve">Select </w:t>
            </w:r>
            <w:r w:rsidR="00DE09B9">
              <w:rPr>
                <w:i/>
              </w:rPr>
              <w:t>Display Category</w:t>
            </w:r>
            <w:r w:rsidRPr="00E0664B">
              <w:rPr>
                <w:i/>
              </w:rPr>
              <w:t xml:space="preserve"> Othe</w:t>
            </w:r>
            <w:r w:rsidR="0069033B">
              <w:rPr>
                <w:i/>
              </w:rPr>
              <w:t>r</w:t>
            </w:r>
          </w:p>
          <w:p w14:paraId="0D09BE8F" w14:textId="77777777" w:rsidR="0069033B" w:rsidRPr="0069033B" w:rsidRDefault="0069033B" w:rsidP="0069033B">
            <w:pPr>
              <w:rPr>
                <w:i/>
              </w:rPr>
            </w:pPr>
            <w:r w:rsidRPr="0069033B">
              <w:rPr>
                <w:i/>
              </w:rPr>
              <w:t>Set the Safety Contour to 10 m</w:t>
            </w:r>
          </w:p>
          <w:p w14:paraId="26F3F021" w14:textId="49E03F1A" w:rsidR="0069033B" w:rsidRDefault="0069033B" w:rsidP="0069033B">
            <w:pPr>
              <w:rPr>
                <w:i/>
              </w:rPr>
            </w:pPr>
            <w:r w:rsidRPr="0069033B">
              <w:rPr>
                <w:i/>
              </w:rPr>
              <w:t>Set the Safety Depth to 10 m</w:t>
            </w:r>
          </w:p>
          <w:p w14:paraId="59716FF0" w14:textId="77777777" w:rsidR="007E4B5C" w:rsidRPr="00E0664B" w:rsidRDefault="007E4B5C" w:rsidP="007E4B5C">
            <w:pPr>
              <w:rPr>
                <w:i/>
              </w:rPr>
            </w:pPr>
            <w:r w:rsidRPr="00E0664B">
              <w:rPr>
                <w:i/>
              </w:rPr>
              <w:t xml:space="preserve">Select Plain Boundaries </w:t>
            </w:r>
          </w:p>
          <w:p w14:paraId="3E4894EC" w14:textId="77777777" w:rsidR="00C15A7A" w:rsidRPr="00C15A7A" w:rsidRDefault="00C15A7A" w:rsidP="00C15A7A">
            <w:pPr>
              <w:rPr>
                <w:i/>
              </w:rPr>
            </w:pPr>
            <w:r w:rsidRPr="00C15A7A">
              <w:rPr>
                <w:i/>
              </w:rPr>
              <w:t>Select Simplified Points = false</w:t>
            </w:r>
          </w:p>
          <w:p w14:paraId="5624D910" w14:textId="67C33BD4" w:rsidR="00E720E8" w:rsidRPr="00E0664B" w:rsidRDefault="00E720E8" w:rsidP="007E4B5C">
            <w:pPr>
              <w:rPr>
                <w:i/>
              </w:rPr>
            </w:pPr>
            <w:r>
              <w:rPr>
                <w:i/>
              </w:rPr>
              <w:t>Select all Text groups</w:t>
            </w:r>
          </w:p>
        </w:tc>
      </w:tr>
      <w:tr w:rsidR="000A408F" w14:paraId="768ADBCE" w14:textId="77777777" w:rsidTr="005C7F62">
        <w:trPr>
          <w:tblHeader/>
        </w:trPr>
        <w:tc>
          <w:tcPr>
            <w:tcW w:w="9526" w:type="dxa"/>
            <w:gridSpan w:val="4"/>
            <w:shd w:val="clear" w:color="auto" w:fill="CCFFCC"/>
            <w:vAlign w:val="center"/>
          </w:tcPr>
          <w:p w14:paraId="70AEA207" w14:textId="77777777" w:rsidR="000A408F" w:rsidRPr="004065B1" w:rsidRDefault="000A408F" w:rsidP="00CB4150">
            <w:r w:rsidRPr="000A066E">
              <w:rPr>
                <w:b/>
              </w:rPr>
              <w:t>Action</w:t>
            </w:r>
          </w:p>
        </w:tc>
      </w:tr>
      <w:tr w:rsidR="000A408F" w14:paraId="31D4D710" w14:textId="77777777" w:rsidTr="005C7F62">
        <w:trPr>
          <w:tblHeader/>
        </w:trPr>
        <w:tc>
          <w:tcPr>
            <w:tcW w:w="9526" w:type="dxa"/>
            <w:gridSpan w:val="4"/>
            <w:vAlign w:val="center"/>
          </w:tcPr>
          <w:p w14:paraId="481F5204" w14:textId="6D2ED1E6" w:rsidR="007E4B5C" w:rsidRPr="00E0664B" w:rsidRDefault="007E4B5C" w:rsidP="007E4B5C">
            <w:pPr>
              <w:rPr>
                <w:i/>
              </w:rPr>
            </w:pPr>
            <w:r w:rsidRPr="00E0664B">
              <w:rPr>
                <w:i/>
              </w:rPr>
              <w:t xml:space="preserve">Zoom into 1:5 000 and View the </w:t>
            </w:r>
            <w:r w:rsidR="001C2F45">
              <w:rPr>
                <w:i/>
              </w:rPr>
              <w:t>features</w:t>
            </w:r>
            <w:r w:rsidR="001C2F45" w:rsidRPr="00E0664B">
              <w:rPr>
                <w:i/>
              </w:rPr>
              <w:t xml:space="preserve"> </w:t>
            </w:r>
            <w:r w:rsidRPr="00E0664B">
              <w:rPr>
                <w:i/>
              </w:rPr>
              <w:t>at position</w:t>
            </w:r>
          </w:p>
          <w:p w14:paraId="749A37BF" w14:textId="77777777" w:rsidR="007E4B5C" w:rsidRPr="00E0664B" w:rsidRDefault="007E4B5C" w:rsidP="007E4B5C">
            <w:pPr>
              <w:rPr>
                <w:i/>
              </w:rPr>
            </w:pPr>
            <w:r w:rsidRPr="00E0664B">
              <w:rPr>
                <w:i/>
              </w:rPr>
              <w:t>1) 32°36.900’S   61°20.840’E</w:t>
            </w:r>
          </w:p>
          <w:p w14:paraId="5B59817D" w14:textId="77777777" w:rsidR="007E4B5C" w:rsidRPr="00E0664B" w:rsidRDefault="007E4B5C" w:rsidP="007E4B5C">
            <w:pPr>
              <w:rPr>
                <w:i/>
              </w:rPr>
            </w:pPr>
            <w:r w:rsidRPr="00E0664B">
              <w:rPr>
                <w:i/>
              </w:rPr>
              <w:t>2) 32°36.900’S   61°21.400’E</w:t>
            </w:r>
          </w:p>
          <w:p w14:paraId="13C96FDB" w14:textId="77777777" w:rsidR="000A408F" w:rsidRPr="00E0664B" w:rsidRDefault="007E4B5C" w:rsidP="007E4B5C">
            <w:pPr>
              <w:rPr>
                <w:i/>
              </w:rPr>
            </w:pPr>
            <w:r w:rsidRPr="00E0664B">
              <w:rPr>
                <w:i/>
              </w:rPr>
              <w:t>3) 32°36.900’S   61°21.950’E</w:t>
            </w:r>
          </w:p>
        </w:tc>
      </w:tr>
      <w:tr w:rsidR="000A408F" w14:paraId="5B94705C" w14:textId="77777777" w:rsidTr="005C7F62">
        <w:trPr>
          <w:tblHeader/>
        </w:trPr>
        <w:tc>
          <w:tcPr>
            <w:tcW w:w="9526" w:type="dxa"/>
            <w:gridSpan w:val="4"/>
            <w:tcBorders>
              <w:bottom w:val="single" w:sz="4" w:space="0" w:color="auto"/>
            </w:tcBorders>
            <w:shd w:val="clear" w:color="auto" w:fill="CCFFCC"/>
            <w:vAlign w:val="center"/>
          </w:tcPr>
          <w:p w14:paraId="4D4B449F" w14:textId="77777777" w:rsidR="000A408F" w:rsidRPr="004065B1" w:rsidRDefault="000A408F" w:rsidP="00CB4150">
            <w:r w:rsidRPr="000A066E">
              <w:rPr>
                <w:b/>
              </w:rPr>
              <w:t>Results</w:t>
            </w:r>
          </w:p>
        </w:tc>
      </w:tr>
      <w:tr w:rsidR="000A408F" w14:paraId="21C2AF32" w14:textId="77777777" w:rsidTr="005C7F62">
        <w:trPr>
          <w:tblHeader/>
        </w:trPr>
        <w:tc>
          <w:tcPr>
            <w:tcW w:w="9526" w:type="dxa"/>
            <w:gridSpan w:val="4"/>
            <w:tcBorders>
              <w:bottom w:val="nil"/>
            </w:tcBorders>
            <w:vAlign w:val="center"/>
          </w:tcPr>
          <w:p w14:paraId="68A76923" w14:textId="383752C6" w:rsidR="007E4B5C" w:rsidRPr="00E0664B" w:rsidRDefault="007E4B5C" w:rsidP="007E4B5C">
            <w:pPr>
              <w:jc w:val="left"/>
              <w:rPr>
                <w:i/>
              </w:rPr>
            </w:pPr>
            <w:r w:rsidRPr="00E0664B">
              <w:rPr>
                <w:i/>
              </w:rPr>
              <w:t xml:space="preserve">Confirm that the </w:t>
            </w:r>
            <w:r w:rsidR="001C2F45">
              <w:rPr>
                <w:i/>
              </w:rPr>
              <w:t>features</w:t>
            </w:r>
            <w:r w:rsidR="001C2F45" w:rsidRPr="00E0664B">
              <w:rPr>
                <w:i/>
              </w:rPr>
              <w:t xml:space="preserve"> </w:t>
            </w:r>
            <w:r w:rsidRPr="00E0664B">
              <w:rPr>
                <w:i/>
              </w:rPr>
              <w:t>display as follows:</w:t>
            </w:r>
          </w:p>
          <w:p w14:paraId="79795D3F" w14:textId="77777777" w:rsidR="007E4B5C" w:rsidRPr="00E0664B" w:rsidRDefault="007E4B5C" w:rsidP="007E4B5C">
            <w:pPr>
              <w:jc w:val="left"/>
              <w:rPr>
                <w:i/>
              </w:rPr>
            </w:pPr>
          </w:p>
          <w:p w14:paraId="3FFB2B8E" w14:textId="77777777" w:rsidR="000A408F" w:rsidRPr="00E0664B" w:rsidRDefault="007E4B5C" w:rsidP="007E4B5C">
            <w:pPr>
              <w:jc w:val="left"/>
              <w:rPr>
                <w:i/>
              </w:rPr>
            </w:pPr>
            <w:r w:rsidRPr="00E0664B">
              <w:rPr>
                <w:i/>
              </w:rPr>
              <w:t>1) at position 32°36.900’S   61°20.840’E:</w:t>
            </w:r>
          </w:p>
        </w:tc>
      </w:tr>
      <w:tr w:rsidR="007E4B5C" w14:paraId="3EDDF89B" w14:textId="77777777" w:rsidTr="005C7F62">
        <w:trPr>
          <w:tblHeader/>
        </w:trPr>
        <w:tc>
          <w:tcPr>
            <w:tcW w:w="9526" w:type="dxa"/>
            <w:gridSpan w:val="4"/>
            <w:tcBorders>
              <w:top w:val="nil"/>
            </w:tcBorders>
            <w:vAlign w:val="center"/>
          </w:tcPr>
          <w:p w14:paraId="44C7C504" w14:textId="34B35F06" w:rsidR="007E4B5C" w:rsidRPr="0015247B" w:rsidRDefault="00465ACE" w:rsidP="007E4B5C">
            <w:pPr>
              <w:jc w:val="center"/>
            </w:pPr>
            <w:r>
              <w:rPr>
                <w:noProof/>
                <w:lang w:eastAsia="en-GB"/>
              </w:rPr>
              <w:drawing>
                <wp:inline distT="0" distB="0" distL="0" distR="0" wp14:anchorId="4647E393" wp14:editId="4EF259BD">
                  <wp:extent cx="5731514" cy="2614297"/>
                  <wp:effectExtent l="0" t="0" r="2536" b="0"/>
                  <wp:docPr id="155"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4" cy="2614297"/>
                          </a:xfrm>
                          <a:prstGeom prst="rect">
                            <a:avLst/>
                          </a:prstGeom>
                          <a:noFill/>
                          <a:ln>
                            <a:noFill/>
                            <a:prstDash/>
                          </a:ln>
                        </pic:spPr>
                      </pic:pic>
                    </a:graphicData>
                  </a:graphic>
                </wp:inline>
              </w:drawing>
            </w:r>
            <w:r w:rsidR="00036CC9">
              <w:br/>
            </w:r>
          </w:p>
        </w:tc>
      </w:tr>
    </w:tbl>
    <w:p w14:paraId="64971717" w14:textId="77777777" w:rsidR="003614B7" w:rsidRDefault="003614B7" w:rsidP="000A408F"/>
    <w:p w14:paraId="135DC3D2" w14:textId="77777777" w:rsidR="00DD0D96" w:rsidRDefault="003614B7"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D0D96" w14:paraId="742CBF5D" w14:textId="77777777" w:rsidTr="00420885">
        <w:trPr>
          <w:tblHeader/>
        </w:trPr>
        <w:tc>
          <w:tcPr>
            <w:tcW w:w="9526" w:type="dxa"/>
            <w:tcBorders>
              <w:top w:val="single" w:sz="4" w:space="0" w:color="auto"/>
              <w:left w:val="single" w:sz="4" w:space="0" w:color="auto"/>
              <w:bottom w:val="nil"/>
              <w:right w:val="single" w:sz="4" w:space="0" w:color="auto"/>
            </w:tcBorders>
            <w:vAlign w:val="center"/>
          </w:tcPr>
          <w:p w14:paraId="0F2E0970" w14:textId="77777777" w:rsidR="00DD0D96" w:rsidRPr="00E0664B" w:rsidRDefault="00DD0D96" w:rsidP="00306992">
            <w:pPr>
              <w:jc w:val="left"/>
              <w:rPr>
                <w:i/>
              </w:rPr>
            </w:pPr>
            <w:r w:rsidRPr="00E0664B">
              <w:rPr>
                <w:i/>
              </w:rPr>
              <w:lastRenderedPageBreak/>
              <w:t>2) at position 32°36.900’S   61°21.400’E:</w:t>
            </w:r>
          </w:p>
        </w:tc>
      </w:tr>
      <w:tr w:rsidR="00DD0D96" w14:paraId="31504BA0" w14:textId="77777777" w:rsidTr="00420885">
        <w:trPr>
          <w:tblHeader/>
        </w:trPr>
        <w:tc>
          <w:tcPr>
            <w:tcW w:w="9526" w:type="dxa"/>
            <w:tcBorders>
              <w:top w:val="nil"/>
              <w:left w:val="single" w:sz="4" w:space="0" w:color="auto"/>
              <w:bottom w:val="nil"/>
              <w:right w:val="single" w:sz="4" w:space="0" w:color="auto"/>
            </w:tcBorders>
            <w:vAlign w:val="center"/>
          </w:tcPr>
          <w:p w14:paraId="73B63D08" w14:textId="79B9E106" w:rsidR="00DD0D96" w:rsidRPr="0015247B" w:rsidRDefault="00465ACE" w:rsidP="00306992">
            <w:pPr>
              <w:jc w:val="center"/>
            </w:pPr>
            <w:r>
              <w:rPr>
                <w:noProof/>
                <w:lang w:eastAsia="en-GB"/>
              </w:rPr>
              <w:drawing>
                <wp:inline distT="0" distB="0" distL="0" distR="0" wp14:anchorId="39EADA74" wp14:editId="01CB75A0">
                  <wp:extent cx="5731514" cy="3274695"/>
                  <wp:effectExtent l="0" t="0" r="2536" b="1905"/>
                  <wp:docPr id="156"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4" cy="3274695"/>
                          </a:xfrm>
                          <a:prstGeom prst="rect">
                            <a:avLst/>
                          </a:prstGeom>
                          <a:noFill/>
                          <a:ln>
                            <a:noFill/>
                            <a:prstDash/>
                          </a:ln>
                        </pic:spPr>
                      </pic:pic>
                    </a:graphicData>
                  </a:graphic>
                </wp:inline>
              </w:drawing>
            </w:r>
          </w:p>
        </w:tc>
      </w:tr>
      <w:tr w:rsidR="00DD0D96" w14:paraId="687A6594" w14:textId="77777777" w:rsidTr="00420885">
        <w:trPr>
          <w:tblHeader/>
        </w:trPr>
        <w:tc>
          <w:tcPr>
            <w:tcW w:w="9526" w:type="dxa"/>
            <w:tcBorders>
              <w:top w:val="nil"/>
              <w:left w:val="single" w:sz="4" w:space="0" w:color="auto"/>
              <w:bottom w:val="nil"/>
              <w:right w:val="single" w:sz="4" w:space="0" w:color="auto"/>
            </w:tcBorders>
            <w:vAlign w:val="center"/>
          </w:tcPr>
          <w:p w14:paraId="70720C5E" w14:textId="77777777" w:rsidR="00420885" w:rsidRPr="00E0664B" w:rsidRDefault="00420885" w:rsidP="00306992">
            <w:pPr>
              <w:jc w:val="left"/>
              <w:rPr>
                <w:i/>
              </w:rPr>
            </w:pPr>
          </w:p>
          <w:p w14:paraId="62516AC8" w14:textId="77777777" w:rsidR="00DD0D96" w:rsidRPr="0015247B" w:rsidRDefault="00DD0D96" w:rsidP="00306992">
            <w:pPr>
              <w:jc w:val="left"/>
            </w:pPr>
            <w:r w:rsidRPr="00E0664B">
              <w:rPr>
                <w:i/>
              </w:rPr>
              <w:t>3) at position 32°36.900’S   61°21.950’E:</w:t>
            </w:r>
          </w:p>
        </w:tc>
      </w:tr>
      <w:tr w:rsidR="00DD0D96" w14:paraId="6AB9F6A8" w14:textId="77777777" w:rsidTr="00420885">
        <w:trPr>
          <w:tblHeader/>
        </w:trPr>
        <w:tc>
          <w:tcPr>
            <w:tcW w:w="9526" w:type="dxa"/>
            <w:tcBorders>
              <w:top w:val="nil"/>
              <w:left w:val="single" w:sz="4" w:space="0" w:color="auto"/>
              <w:bottom w:val="single" w:sz="4" w:space="0" w:color="auto"/>
              <w:right w:val="single" w:sz="4" w:space="0" w:color="auto"/>
            </w:tcBorders>
            <w:vAlign w:val="center"/>
          </w:tcPr>
          <w:p w14:paraId="3A97C053" w14:textId="1615A89C" w:rsidR="00DD0D96" w:rsidRPr="0015247B" w:rsidRDefault="00465ACE" w:rsidP="00306992">
            <w:pPr>
              <w:jc w:val="center"/>
            </w:pPr>
            <w:r>
              <w:rPr>
                <w:noProof/>
                <w:lang w:eastAsia="en-GB"/>
              </w:rPr>
              <w:drawing>
                <wp:inline distT="0" distB="0" distL="0" distR="0" wp14:anchorId="42B485E0" wp14:editId="2280AC8E">
                  <wp:extent cx="5731514" cy="3029580"/>
                  <wp:effectExtent l="0" t="0" r="2536" b="0"/>
                  <wp:docPr id="157"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4" cy="3029580"/>
                          </a:xfrm>
                          <a:prstGeom prst="rect">
                            <a:avLst/>
                          </a:prstGeom>
                          <a:noFill/>
                          <a:ln>
                            <a:noFill/>
                            <a:prstDash/>
                          </a:ln>
                        </pic:spPr>
                      </pic:pic>
                    </a:graphicData>
                  </a:graphic>
                </wp:inline>
              </w:drawing>
            </w:r>
          </w:p>
        </w:tc>
      </w:tr>
    </w:tbl>
    <w:p w14:paraId="7B38884F" w14:textId="77777777" w:rsidR="00DD0D96" w:rsidRDefault="00DD0D96" w:rsidP="000A408F"/>
    <w:p w14:paraId="42D23383" w14:textId="77777777" w:rsidR="007769DC" w:rsidRDefault="007769DC" w:rsidP="000A408F"/>
    <w:p w14:paraId="150F0953" w14:textId="77777777" w:rsidR="007769DC" w:rsidRDefault="007769DC" w:rsidP="000A408F"/>
    <w:p w14:paraId="7CE57BBB" w14:textId="77777777" w:rsidR="007769DC" w:rsidRDefault="007769DC" w:rsidP="000A408F"/>
    <w:p w14:paraId="0AC8B930" w14:textId="77777777" w:rsidR="007769DC" w:rsidRDefault="007769DC" w:rsidP="000A408F"/>
    <w:p w14:paraId="51750A7A" w14:textId="77777777" w:rsidR="007769DC" w:rsidRDefault="007769DC" w:rsidP="000A408F"/>
    <w:p w14:paraId="121FD253" w14:textId="77777777" w:rsidR="007769DC" w:rsidRDefault="007769DC" w:rsidP="000A408F"/>
    <w:p w14:paraId="69D4721F" w14:textId="77777777" w:rsidR="007769DC" w:rsidRDefault="007769DC" w:rsidP="000A408F"/>
    <w:p w14:paraId="162B0367" w14:textId="77777777" w:rsidR="007769DC" w:rsidRDefault="007769DC" w:rsidP="000A408F"/>
    <w:p w14:paraId="0B2E4EBA" w14:textId="77777777" w:rsidR="007769DC" w:rsidRDefault="007769DC" w:rsidP="000A408F"/>
    <w:p w14:paraId="0A8EF3EA" w14:textId="77777777" w:rsidR="007769DC" w:rsidRDefault="007769DC" w:rsidP="000A408F"/>
    <w:p w14:paraId="29301048" w14:textId="77777777" w:rsidR="007769DC" w:rsidRDefault="007769DC" w:rsidP="000A408F"/>
    <w:p w14:paraId="33ED5D71" w14:textId="77777777" w:rsidR="007769DC" w:rsidRDefault="007769DC"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D0D96" w14:paraId="4774F13D" w14:textId="77777777" w:rsidTr="005C7F62">
        <w:trPr>
          <w:trHeight w:val="454"/>
          <w:tblHeader/>
        </w:trPr>
        <w:tc>
          <w:tcPr>
            <w:tcW w:w="2381" w:type="dxa"/>
            <w:shd w:val="clear" w:color="auto" w:fill="CCFFCC"/>
            <w:vAlign w:val="center"/>
          </w:tcPr>
          <w:p w14:paraId="3426963D" w14:textId="77777777" w:rsidR="00DD0D96" w:rsidRPr="004065B1" w:rsidRDefault="00DD0D96" w:rsidP="00306992">
            <w:r w:rsidRPr="000A066E">
              <w:rPr>
                <w:b/>
              </w:rPr>
              <w:t>Test Reference</w:t>
            </w:r>
          </w:p>
        </w:tc>
        <w:tc>
          <w:tcPr>
            <w:tcW w:w="2381" w:type="dxa"/>
            <w:shd w:val="clear" w:color="auto" w:fill="CCFFCC"/>
            <w:vAlign w:val="center"/>
          </w:tcPr>
          <w:p w14:paraId="475E6200" w14:textId="444AE8FF" w:rsidR="00DD0D96" w:rsidRPr="004065B1" w:rsidRDefault="00E019D7" w:rsidP="00306992">
            <w:proofErr w:type="spellStart"/>
            <w:r>
              <w:t>Symbolisedboundaries</w:t>
            </w:r>
            <w:proofErr w:type="spellEnd"/>
          </w:p>
        </w:tc>
        <w:tc>
          <w:tcPr>
            <w:tcW w:w="2382" w:type="dxa"/>
            <w:shd w:val="clear" w:color="auto" w:fill="CCFFCC"/>
            <w:vAlign w:val="center"/>
          </w:tcPr>
          <w:p w14:paraId="0AE26A8D" w14:textId="77777777" w:rsidR="00DD0D96" w:rsidRPr="004065B1" w:rsidRDefault="00DD0D96" w:rsidP="00306992">
            <w:r w:rsidRPr="000A066E">
              <w:rPr>
                <w:b/>
              </w:rPr>
              <w:t>IHO Reference</w:t>
            </w:r>
          </w:p>
        </w:tc>
        <w:tc>
          <w:tcPr>
            <w:tcW w:w="2382" w:type="dxa"/>
            <w:shd w:val="clear" w:color="auto" w:fill="CCFFCC"/>
            <w:vAlign w:val="center"/>
          </w:tcPr>
          <w:p w14:paraId="4DB5C229" w14:textId="77777777" w:rsidR="001174CF" w:rsidRDefault="001174CF" w:rsidP="001174CF">
            <w:pPr>
              <w:widowControl/>
              <w:spacing w:line="240" w:lineRule="auto"/>
              <w:rPr>
                <w:rFonts w:ascii="Calibri" w:hAnsi="Calibri" w:cs="Calibri"/>
                <w:snapToGrid/>
                <w:color w:val="000000"/>
                <w:sz w:val="22"/>
                <w:szCs w:val="22"/>
              </w:rPr>
            </w:pPr>
            <w:r>
              <w:rPr>
                <w:rFonts w:ascii="Calibri" w:hAnsi="Calibri" w:cs="Calibri"/>
                <w:color w:val="000000"/>
                <w:sz w:val="22"/>
                <w:szCs w:val="22"/>
              </w:rPr>
              <w:t>S-98 C-7.2.5</w:t>
            </w:r>
          </w:p>
          <w:p w14:paraId="2B1E60D1" w14:textId="08D9478C" w:rsidR="00DD0D96" w:rsidRPr="004065B1" w:rsidRDefault="00DD0D96" w:rsidP="00306992"/>
        </w:tc>
      </w:tr>
      <w:tr w:rsidR="00DD0D96" w14:paraId="78481077" w14:textId="77777777" w:rsidTr="005C7F62">
        <w:trPr>
          <w:tblHeader/>
        </w:trPr>
        <w:tc>
          <w:tcPr>
            <w:tcW w:w="9526" w:type="dxa"/>
            <w:gridSpan w:val="4"/>
            <w:shd w:val="clear" w:color="auto" w:fill="CCFFCC"/>
            <w:vAlign w:val="center"/>
          </w:tcPr>
          <w:p w14:paraId="6C579DA7" w14:textId="77777777" w:rsidR="00DD0D96" w:rsidRDefault="00DD0D96" w:rsidP="00306992">
            <w:r w:rsidRPr="000A066E">
              <w:rPr>
                <w:b/>
              </w:rPr>
              <w:lastRenderedPageBreak/>
              <w:t>Test description</w:t>
            </w:r>
          </w:p>
        </w:tc>
      </w:tr>
      <w:tr w:rsidR="00DD0D96" w14:paraId="1EB7D509" w14:textId="77777777" w:rsidTr="005C7F62">
        <w:trPr>
          <w:tblHeader/>
        </w:trPr>
        <w:tc>
          <w:tcPr>
            <w:tcW w:w="9526" w:type="dxa"/>
            <w:gridSpan w:val="4"/>
            <w:vAlign w:val="center"/>
          </w:tcPr>
          <w:p w14:paraId="7FACAEB8" w14:textId="3D6F5743" w:rsidR="00DD0D96" w:rsidRPr="00E0664B" w:rsidRDefault="00DD0D96" w:rsidP="00F711B5">
            <w:pPr>
              <w:rPr>
                <w:i/>
              </w:rPr>
            </w:pPr>
            <w:r w:rsidRPr="00E0664B">
              <w:rPr>
                <w:i/>
              </w:rPr>
              <w:t xml:space="preserve">Display of </w:t>
            </w:r>
            <w:r w:rsidR="00565DC9">
              <w:rPr>
                <w:i/>
              </w:rPr>
              <w:t>features</w:t>
            </w:r>
            <w:r w:rsidR="00565DC9" w:rsidRPr="00E0664B">
              <w:rPr>
                <w:i/>
              </w:rPr>
              <w:t xml:space="preserve"> </w:t>
            </w:r>
            <w:r w:rsidRPr="00E0664B">
              <w:rPr>
                <w:i/>
              </w:rPr>
              <w:t xml:space="preserve">with </w:t>
            </w:r>
            <w:r w:rsidR="004075AB">
              <w:rPr>
                <w:i/>
              </w:rPr>
              <w:t>symboliz</w:t>
            </w:r>
            <w:r w:rsidR="00F711B5">
              <w:rPr>
                <w:i/>
              </w:rPr>
              <w:t>ed</w:t>
            </w:r>
            <w:r w:rsidRPr="00E0664B">
              <w:rPr>
                <w:i/>
              </w:rPr>
              <w:t xml:space="preserve"> boundaries.</w:t>
            </w:r>
          </w:p>
        </w:tc>
      </w:tr>
      <w:tr w:rsidR="00DD0D96" w14:paraId="4B8851AC" w14:textId="77777777" w:rsidTr="005C7F62">
        <w:trPr>
          <w:tblHeader/>
        </w:trPr>
        <w:tc>
          <w:tcPr>
            <w:tcW w:w="9526" w:type="dxa"/>
            <w:gridSpan w:val="4"/>
            <w:shd w:val="clear" w:color="auto" w:fill="CCFFCC"/>
            <w:vAlign w:val="center"/>
          </w:tcPr>
          <w:p w14:paraId="0D748E6B" w14:textId="77777777" w:rsidR="00DD0D96" w:rsidRPr="004065B1" w:rsidRDefault="00DD0D96" w:rsidP="00306992">
            <w:r w:rsidRPr="000A066E">
              <w:rPr>
                <w:b/>
              </w:rPr>
              <w:t>Setup</w:t>
            </w:r>
          </w:p>
        </w:tc>
      </w:tr>
      <w:tr w:rsidR="00DD0D96" w14:paraId="159630BD" w14:textId="77777777" w:rsidTr="005C7F62">
        <w:trPr>
          <w:tblHeader/>
        </w:trPr>
        <w:tc>
          <w:tcPr>
            <w:tcW w:w="9526" w:type="dxa"/>
            <w:gridSpan w:val="4"/>
            <w:vAlign w:val="center"/>
          </w:tcPr>
          <w:p w14:paraId="47B2132B" w14:textId="6A631295" w:rsidR="00DD0D96" w:rsidRPr="00E0664B" w:rsidRDefault="00DD0D96" w:rsidP="004075AB">
            <w:pPr>
              <w:rPr>
                <w:i/>
              </w:rPr>
            </w:pPr>
            <w:r w:rsidRPr="00E0664B">
              <w:rPr>
                <w:i/>
              </w:rPr>
              <w:t>As for test 3.3.2 a) and Select Symboli</w:t>
            </w:r>
            <w:r w:rsidR="004075AB">
              <w:rPr>
                <w:i/>
              </w:rPr>
              <w:t>z</w:t>
            </w:r>
            <w:r w:rsidRPr="00E0664B">
              <w:rPr>
                <w:i/>
              </w:rPr>
              <w:t>ed Boundaries</w:t>
            </w:r>
          </w:p>
        </w:tc>
      </w:tr>
      <w:tr w:rsidR="00DD0D96" w14:paraId="37B9C60A" w14:textId="77777777" w:rsidTr="005C7F62">
        <w:trPr>
          <w:tblHeader/>
        </w:trPr>
        <w:tc>
          <w:tcPr>
            <w:tcW w:w="9526" w:type="dxa"/>
            <w:gridSpan w:val="4"/>
            <w:shd w:val="clear" w:color="auto" w:fill="CCFFCC"/>
            <w:vAlign w:val="center"/>
          </w:tcPr>
          <w:p w14:paraId="3DD88D84" w14:textId="77777777" w:rsidR="00DD0D96" w:rsidRPr="004065B1" w:rsidRDefault="00DD0D96" w:rsidP="00306992">
            <w:r w:rsidRPr="000A066E">
              <w:rPr>
                <w:b/>
              </w:rPr>
              <w:t>Action</w:t>
            </w:r>
          </w:p>
        </w:tc>
      </w:tr>
      <w:tr w:rsidR="00DD0D96" w14:paraId="5B6C31DA" w14:textId="77777777" w:rsidTr="005C7F62">
        <w:trPr>
          <w:tblHeader/>
        </w:trPr>
        <w:tc>
          <w:tcPr>
            <w:tcW w:w="9526" w:type="dxa"/>
            <w:gridSpan w:val="4"/>
            <w:vAlign w:val="center"/>
          </w:tcPr>
          <w:p w14:paraId="6CEF333D" w14:textId="2436A5C4" w:rsidR="00DD0D96" w:rsidRPr="008E2521" w:rsidRDefault="00DD0D96" w:rsidP="00306992">
            <w:pPr>
              <w:rPr>
                <w:i/>
              </w:rPr>
            </w:pPr>
            <w:r w:rsidRPr="008E2521">
              <w:rPr>
                <w:i/>
              </w:rPr>
              <w:t xml:space="preserve">Zoom into 1:5 000 and View the </w:t>
            </w:r>
            <w:r w:rsidR="005512DF">
              <w:rPr>
                <w:i/>
              </w:rPr>
              <w:t>feature</w:t>
            </w:r>
            <w:r w:rsidRPr="008E2521">
              <w:rPr>
                <w:i/>
              </w:rPr>
              <w:t>s at position</w:t>
            </w:r>
          </w:p>
          <w:p w14:paraId="2F8DA18C" w14:textId="77777777" w:rsidR="00DD0D96" w:rsidRPr="008E2521" w:rsidRDefault="00DD0D96" w:rsidP="00306992">
            <w:pPr>
              <w:rPr>
                <w:i/>
              </w:rPr>
            </w:pPr>
            <w:r w:rsidRPr="008E2521">
              <w:rPr>
                <w:i/>
              </w:rPr>
              <w:t>1) 32°36.900’S   61°20.840’E</w:t>
            </w:r>
          </w:p>
          <w:p w14:paraId="677B5166" w14:textId="77777777" w:rsidR="00DD0D96" w:rsidRPr="008E2521" w:rsidRDefault="00DD0D96" w:rsidP="00306992">
            <w:pPr>
              <w:rPr>
                <w:i/>
              </w:rPr>
            </w:pPr>
            <w:r w:rsidRPr="008E2521">
              <w:rPr>
                <w:i/>
              </w:rPr>
              <w:t>2) 32°36.900’S   61°21.400’E</w:t>
            </w:r>
          </w:p>
          <w:p w14:paraId="00EE9238" w14:textId="77777777" w:rsidR="00DD0D96" w:rsidRPr="008E2521" w:rsidRDefault="00DD0D96" w:rsidP="00306992">
            <w:pPr>
              <w:rPr>
                <w:i/>
              </w:rPr>
            </w:pPr>
            <w:r w:rsidRPr="008E2521">
              <w:rPr>
                <w:i/>
              </w:rPr>
              <w:t>3) 32°36.900’S   61°21.950’E</w:t>
            </w:r>
          </w:p>
        </w:tc>
      </w:tr>
    </w:tbl>
    <w:p w14:paraId="60C16B49" w14:textId="77777777" w:rsidR="00DD0D96" w:rsidRDefault="00DD0D96"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7E4B5C" w14:paraId="154ECC4F" w14:textId="77777777" w:rsidTr="00420885">
        <w:trPr>
          <w:tblHeader/>
        </w:trPr>
        <w:tc>
          <w:tcPr>
            <w:tcW w:w="9526" w:type="dxa"/>
            <w:tcBorders>
              <w:bottom w:val="single" w:sz="4" w:space="0" w:color="auto"/>
            </w:tcBorders>
            <w:shd w:val="clear" w:color="auto" w:fill="CCFFCC"/>
            <w:vAlign w:val="center"/>
          </w:tcPr>
          <w:p w14:paraId="773DB4D2" w14:textId="77777777" w:rsidR="007E4B5C" w:rsidRPr="004065B1" w:rsidRDefault="007E4B5C" w:rsidP="00306992">
            <w:r w:rsidRPr="000A066E">
              <w:rPr>
                <w:b/>
              </w:rPr>
              <w:t>Results</w:t>
            </w:r>
          </w:p>
        </w:tc>
      </w:tr>
      <w:tr w:rsidR="007E4B5C" w:rsidRPr="008E2521" w14:paraId="4AC39C10" w14:textId="77777777" w:rsidTr="00420885">
        <w:trPr>
          <w:tblHeader/>
        </w:trPr>
        <w:tc>
          <w:tcPr>
            <w:tcW w:w="9526" w:type="dxa"/>
            <w:tcBorders>
              <w:bottom w:val="nil"/>
            </w:tcBorders>
            <w:vAlign w:val="center"/>
          </w:tcPr>
          <w:p w14:paraId="0B00BB75" w14:textId="73737D4E" w:rsidR="007E4B5C" w:rsidRPr="008E2521" w:rsidRDefault="007E4B5C" w:rsidP="00306992">
            <w:pPr>
              <w:jc w:val="left"/>
              <w:rPr>
                <w:i/>
              </w:rPr>
            </w:pPr>
            <w:r w:rsidRPr="008E2521">
              <w:rPr>
                <w:i/>
              </w:rPr>
              <w:t xml:space="preserve">Confirm that the </w:t>
            </w:r>
            <w:r w:rsidR="00565DC9">
              <w:rPr>
                <w:i/>
              </w:rPr>
              <w:t>features</w:t>
            </w:r>
            <w:r w:rsidR="00565DC9" w:rsidRPr="008E2521">
              <w:rPr>
                <w:i/>
              </w:rPr>
              <w:t xml:space="preserve"> </w:t>
            </w:r>
            <w:r w:rsidRPr="008E2521">
              <w:rPr>
                <w:i/>
              </w:rPr>
              <w:t>display as follows:</w:t>
            </w:r>
          </w:p>
          <w:p w14:paraId="3624394B" w14:textId="77777777" w:rsidR="007E4B5C" w:rsidRPr="008E2521" w:rsidRDefault="007E4B5C" w:rsidP="00306992">
            <w:pPr>
              <w:jc w:val="left"/>
              <w:rPr>
                <w:i/>
              </w:rPr>
            </w:pPr>
          </w:p>
          <w:p w14:paraId="26B6B828" w14:textId="77777777" w:rsidR="007E4B5C" w:rsidRPr="008E2521" w:rsidRDefault="007E4B5C" w:rsidP="00306992">
            <w:pPr>
              <w:jc w:val="left"/>
              <w:rPr>
                <w:i/>
              </w:rPr>
            </w:pPr>
            <w:r w:rsidRPr="008E2521">
              <w:rPr>
                <w:i/>
              </w:rPr>
              <w:t>1) at position 32°36.900’S   61°20.840’E:</w:t>
            </w:r>
          </w:p>
        </w:tc>
      </w:tr>
      <w:tr w:rsidR="007E4B5C" w:rsidRPr="008E2521" w14:paraId="38071218" w14:textId="77777777" w:rsidTr="00420885">
        <w:trPr>
          <w:tblHeader/>
        </w:trPr>
        <w:tc>
          <w:tcPr>
            <w:tcW w:w="9526" w:type="dxa"/>
            <w:tcBorders>
              <w:top w:val="nil"/>
              <w:bottom w:val="nil"/>
            </w:tcBorders>
            <w:vAlign w:val="center"/>
          </w:tcPr>
          <w:p w14:paraId="4D47013B" w14:textId="67C97AD7" w:rsidR="007E4B5C" w:rsidRPr="008E2521" w:rsidRDefault="00465ACE" w:rsidP="00306992">
            <w:pPr>
              <w:jc w:val="center"/>
              <w:rPr>
                <w:i/>
              </w:rPr>
            </w:pPr>
            <w:r>
              <w:rPr>
                <w:noProof/>
                <w:lang w:eastAsia="en-GB"/>
              </w:rPr>
              <w:drawing>
                <wp:inline distT="0" distB="0" distL="0" distR="0" wp14:anchorId="4237787D" wp14:editId="65162754">
                  <wp:extent cx="5731514" cy="2522857"/>
                  <wp:effectExtent l="0" t="0" r="2536" b="0"/>
                  <wp:docPr id="158"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4" cy="2522857"/>
                          </a:xfrm>
                          <a:prstGeom prst="rect">
                            <a:avLst/>
                          </a:prstGeom>
                          <a:noFill/>
                          <a:ln>
                            <a:noFill/>
                            <a:prstDash/>
                          </a:ln>
                        </pic:spPr>
                      </pic:pic>
                    </a:graphicData>
                  </a:graphic>
                </wp:inline>
              </w:drawing>
            </w:r>
          </w:p>
        </w:tc>
      </w:tr>
      <w:tr w:rsidR="007E4B5C" w:rsidRPr="008E2521" w14:paraId="255D2D50" w14:textId="77777777" w:rsidTr="00420885">
        <w:trPr>
          <w:tblHeader/>
        </w:trPr>
        <w:tc>
          <w:tcPr>
            <w:tcW w:w="9526" w:type="dxa"/>
            <w:tcBorders>
              <w:top w:val="nil"/>
              <w:left w:val="single" w:sz="4" w:space="0" w:color="auto"/>
              <w:bottom w:val="nil"/>
              <w:right w:val="single" w:sz="4" w:space="0" w:color="auto"/>
            </w:tcBorders>
            <w:vAlign w:val="center"/>
          </w:tcPr>
          <w:p w14:paraId="024DFE83" w14:textId="77777777" w:rsidR="00420885" w:rsidRPr="008E2521" w:rsidRDefault="00420885" w:rsidP="00306992">
            <w:pPr>
              <w:jc w:val="left"/>
              <w:rPr>
                <w:i/>
              </w:rPr>
            </w:pPr>
          </w:p>
          <w:p w14:paraId="05298843" w14:textId="77777777" w:rsidR="007E4B5C" w:rsidRPr="008E2521" w:rsidRDefault="007E4B5C" w:rsidP="00306992">
            <w:pPr>
              <w:jc w:val="left"/>
              <w:rPr>
                <w:i/>
              </w:rPr>
            </w:pPr>
            <w:r w:rsidRPr="008E2521">
              <w:rPr>
                <w:i/>
              </w:rPr>
              <w:t>2) at position 32°36.900’S   61°21.400’E:</w:t>
            </w:r>
          </w:p>
        </w:tc>
      </w:tr>
      <w:tr w:rsidR="007E4B5C" w:rsidRPr="008E2521" w14:paraId="53C5045C" w14:textId="77777777" w:rsidTr="00420885">
        <w:trPr>
          <w:tblHeader/>
        </w:trPr>
        <w:tc>
          <w:tcPr>
            <w:tcW w:w="9526" w:type="dxa"/>
            <w:tcBorders>
              <w:top w:val="nil"/>
              <w:left w:val="single" w:sz="4" w:space="0" w:color="auto"/>
              <w:bottom w:val="nil"/>
              <w:right w:val="single" w:sz="4" w:space="0" w:color="auto"/>
            </w:tcBorders>
            <w:vAlign w:val="center"/>
          </w:tcPr>
          <w:p w14:paraId="02A01EAA" w14:textId="7E8FF970" w:rsidR="007E4B5C" w:rsidRPr="008E2521" w:rsidRDefault="00465ACE" w:rsidP="00306992">
            <w:pPr>
              <w:jc w:val="center"/>
              <w:rPr>
                <w:i/>
              </w:rPr>
            </w:pPr>
            <w:r>
              <w:rPr>
                <w:noProof/>
                <w:lang w:eastAsia="en-GB"/>
              </w:rPr>
              <w:drawing>
                <wp:inline distT="0" distB="0" distL="0" distR="0" wp14:anchorId="619DC171" wp14:editId="7C12F10D">
                  <wp:extent cx="5731514" cy="3309615"/>
                  <wp:effectExtent l="0" t="0" r="2536" b="5085"/>
                  <wp:docPr id="159"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4" cy="3309615"/>
                          </a:xfrm>
                          <a:prstGeom prst="rect">
                            <a:avLst/>
                          </a:prstGeom>
                          <a:noFill/>
                          <a:ln>
                            <a:noFill/>
                            <a:prstDash/>
                          </a:ln>
                        </pic:spPr>
                      </pic:pic>
                    </a:graphicData>
                  </a:graphic>
                </wp:inline>
              </w:drawing>
            </w:r>
          </w:p>
        </w:tc>
      </w:tr>
    </w:tbl>
    <w:p w14:paraId="48452024" w14:textId="77777777" w:rsidR="007769DC" w:rsidRPr="008E2521" w:rsidRDefault="007769DC">
      <w:pPr>
        <w:rPr>
          <w:i/>
        </w:rPr>
      </w:pPr>
      <w:r w:rsidRPr="008E2521">
        <w:rPr>
          <w:i/>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7E4B5C" w:rsidRPr="008E2521" w14:paraId="580CEF6C" w14:textId="77777777" w:rsidTr="00420885">
        <w:trPr>
          <w:tblHeader/>
        </w:trPr>
        <w:tc>
          <w:tcPr>
            <w:tcW w:w="9526" w:type="dxa"/>
            <w:tcBorders>
              <w:top w:val="nil"/>
              <w:left w:val="single" w:sz="4" w:space="0" w:color="auto"/>
              <w:bottom w:val="nil"/>
              <w:right w:val="single" w:sz="4" w:space="0" w:color="auto"/>
            </w:tcBorders>
            <w:vAlign w:val="center"/>
          </w:tcPr>
          <w:p w14:paraId="1EEEEEA8" w14:textId="77777777" w:rsidR="00420885" w:rsidRPr="008E2521" w:rsidRDefault="00420885" w:rsidP="00306992">
            <w:pPr>
              <w:jc w:val="left"/>
              <w:rPr>
                <w:i/>
              </w:rPr>
            </w:pPr>
          </w:p>
          <w:p w14:paraId="4F4653E2" w14:textId="77777777" w:rsidR="007E4B5C" w:rsidRPr="008E2521" w:rsidRDefault="007E4B5C" w:rsidP="00306992">
            <w:pPr>
              <w:jc w:val="left"/>
              <w:rPr>
                <w:i/>
              </w:rPr>
            </w:pPr>
            <w:r w:rsidRPr="008E2521">
              <w:rPr>
                <w:i/>
              </w:rPr>
              <w:t>3) at position 32°36.900’S   61°21.950’E:</w:t>
            </w:r>
          </w:p>
        </w:tc>
      </w:tr>
      <w:tr w:rsidR="007E4B5C" w14:paraId="47D9850B" w14:textId="77777777" w:rsidTr="00420885">
        <w:trPr>
          <w:tblHeader/>
        </w:trPr>
        <w:tc>
          <w:tcPr>
            <w:tcW w:w="9526" w:type="dxa"/>
            <w:tcBorders>
              <w:top w:val="nil"/>
              <w:left w:val="single" w:sz="4" w:space="0" w:color="auto"/>
              <w:bottom w:val="single" w:sz="4" w:space="0" w:color="auto"/>
              <w:right w:val="single" w:sz="4" w:space="0" w:color="auto"/>
            </w:tcBorders>
            <w:vAlign w:val="center"/>
          </w:tcPr>
          <w:p w14:paraId="0349F8C6" w14:textId="33AB042B" w:rsidR="007E4B5C" w:rsidRPr="0015247B" w:rsidRDefault="00465ACE" w:rsidP="00306992">
            <w:pPr>
              <w:jc w:val="center"/>
            </w:pPr>
            <w:r>
              <w:rPr>
                <w:noProof/>
                <w:lang w:eastAsia="en-GB"/>
              </w:rPr>
              <w:drawing>
                <wp:inline distT="0" distB="0" distL="0" distR="0" wp14:anchorId="0521CFA2" wp14:editId="7D273D5C">
                  <wp:extent cx="5731514" cy="3034664"/>
                  <wp:effectExtent l="0" t="0" r="2536" b="0"/>
                  <wp:docPr id="160"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4" cy="3034664"/>
                          </a:xfrm>
                          <a:prstGeom prst="rect">
                            <a:avLst/>
                          </a:prstGeom>
                          <a:noFill/>
                          <a:ln>
                            <a:noFill/>
                            <a:prstDash/>
                          </a:ln>
                        </pic:spPr>
                      </pic:pic>
                    </a:graphicData>
                  </a:graphic>
                </wp:inline>
              </w:drawing>
            </w:r>
          </w:p>
        </w:tc>
      </w:tr>
    </w:tbl>
    <w:p w14:paraId="7ED1CAEA" w14:textId="77777777" w:rsidR="007E4B5C" w:rsidRDefault="007E4B5C" w:rsidP="007E4B5C"/>
    <w:p w14:paraId="516274A2" w14:textId="77777777" w:rsidR="000A408F" w:rsidRDefault="000A408F" w:rsidP="00E30B8F">
      <w:pPr>
        <w:pStyle w:val="Heading3"/>
      </w:pPr>
      <w:r w:rsidRPr="000A408F">
        <w:t>Date Dependent Display and Functionality</w:t>
      </w:r>
    </w:p>
    <w:p w14:paraId="49214DFB" w14:textId="309AFC9E" w:rsidR="000A408F" w:rsidRPr="000A408F" w:rsidRDefault="000A408F" w:rsidP="001D52EE">
      <w:pPr>
        <w:pStyle w:val="Heading4"/>
      </w:pPr>
      <w:r>
        <w:t xml:space="preserve">3.3.3.1 </w:t>
      </w:r>
      <w:proofErr w:type="spellStart"/>
      <w:r w:rsidR="00C001E5">
        <w:t>DateStart</w:t>
      </w:r>
      <w:proofErr w:type="spellEnd"/>
      <w:r w:rsidR="00C001E5">
        <w:t>/</w:t>
      </w:r>
      <w:proofErr w:type="spellStart"/>
      <w:r w:rsidR="00C001E5">
        <w:t>DateEnd</w:t>
      </w:r>
      <w:proofErr w:type="spellEnd"/>
      <w:r>
        <w:t xml:space="preserve"> on buoys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40"/>
        <w:gridCol w:w="2518"/>
        <w:gridCol w:w="2341"/>
        <w:gridCol w:w="2327"/>
      </w:tblGrid>
      <w:tr w:rsidR="000A408F" w14:paraId="3270F145" w14:textId="77777777" w:rsidTr="005C7F62">
        <w:trPr>
          <w:trHeight w:val="454"/>
          <w:tblHeader/>
        </w:trPr>
        <w:tc>
          <w:tcPr>
            <w:tcW w:w="2381" w:type="dxa"/>
            <w:shd w:val="clear" w:color="auto" w:fill="CCFFCC"/>
            <w:vAlign w:val="center"/>
          </w:tcPr>
          <w:p w14:paraId="1DB97BF0" w14:textId="77777777" w:rsidR="000A408F" w:rsidRPr="004065B1" w:rsidRDefault="000A408F" w:rsidP="00CB4150">
            <w:r w:rsidRPr="000A066E">
              <w:rPr>
                <w:b/>
              </w:rPr>
              <w:t>Test Reference</w:t>
            </w:r>
          </w:p>
        </w:tc>
        <w:tc>
          <w:tcPr>
            <w:tcW w:w="2381" w:type="dxa"/>
            <w:shd w:val="clear" w:color="auto" w:fill="CCFFCC"/>
            <w:vAlign w:val="center"/>
          </w:tcPr>
          <w:p w14:paraId="6FD47349" w14:textId="784B4863" w:rsidR="000A408F" w:rsidRPr="004065B1" w:rsidRDefault="007508B3" w:rsidP="002F4C9E">
            <w:r>
              <w:t>DateDependentFeatures1</w:t>
            </w:r>
          </w:p>
        </w:tc>
        <w:tc>
          <w:tcPr>
            <w:tcW w:w="2382" w:type="dxa"/>
            <w:shd w:val="clear" w:color="auto" w:fill="CCFFCC"/>
            <w:vAlign w:val="center"/>
          </w:tcPr>
          <w:p w14:paraId="4457B433" w14:textId="77777777" w:rsidR="000A408F" w:rsidRPr="004065B1" w:rsidRDefault="000A408F" w:rsidP="00CB4150">
            <w:r w:rsidRPr="000A066E">
              <w:rPr>
                <w:b/>
              </w:rPr>
              <w:t>IHO Reference</w:t>
            </w:r>
          </w:p>
        </w:tc>
        <w:tc>
          <w:tcPr>
            <w:tcW w:w="2382" w:type="dxa"/>
            <w:shd w:val="clear" w:color="auto" w:fill="CCFFCC"/>
            <w:vAlign w:val="center"/>
          </w:tcPr>
          <w:p w14:paraId="1F705D5A" w14:textId="77777777" w:rsidR="001174CF" w:rsidRDefault="001174CF" w:rsidP="001174CF">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73A8EBF4" w14:textId="1BD7319E" w:rsidR="000A408F" w:rsidRPr="004065B1" w:rsidRDefault="000A408F" w:rsidP="002F4C9E"/>
        </w:tc>
      </w:tr>
      <w:tr w:rsidR="000A408F" w14:paraId="2AFAF122" w14:textId="77777777" w:rsidTr="005C7F62">
        <w:trPr>
          <w:tblHeader/>
        </w:trPr>
        <w:tc>
          <w:tcPr>
            <w:tcW w:w="9526" w:type="dxa"/>
            <w:gridSpan w:val="4"/>
            <w:shd w:val="clear" w:color="auto" w:fill="CCFFCC"/>
            <w:vAlign w:val="center"/>
          </w:tcPr>
          <w:p w14:paraId="31E4A0D6" w14:textId="77777777" w:rsidR="000A408F" w:rsidRDefault="000A408F" w:rsidP="00CB4150">
            <w:r w:rsidRPr="000A066E">
              <w:rPr>
                <w:b/>
              </w:rPr>
              <w:t>Test description</w:t>
            </w:r>
          </w:p>
        </w:tc>
      </w:tr>
      <w:tr w:rsidR="000A408F" w14:paraId="6A90A275" w14:textId="77777777" w:rsidTr="005C7F62">
        <w:trPr>
          <w:tblHeader/>
        </w:trPr>
        <w:tc>
          <w:tcPr>
            <w:tcW w:w="9526" w:type="dxa"/>
            <w:gridSpan w:val="4"/>
            <w:vAlign w:val="center"/>
          </w:tcPr>
          <w:p w14:paraId="78017273" w14:textId="6F1C06EA" w:rsidR="000A408F" w:rsidRPr="008E2521" w:rsidRDefault="00124586" w:rsidP="00CB4150">
            <w:pPr>
              <w:rPr>
                <w:i/>
              </w:rPr>
            </w:pPr>
            <w:r w:rsidRPr="008E2521">
              <w:rPr>
                <w:i/>
              </w:rPr>
              <w:t xml:space="preserve">Display of date dependent </w:t>
            </w:r>
            <w:r w:rsidR="00C001E5">
              <w:rPr>
                <w:i/>
              </w:rPr>
              <w:t>features</w:t>
            </w:r>
            <w:r w:rsidRPr="008E2521">
              <w:rPr>
                <w:i/>
              </w:rPr>
              <w:t>, current date. (</w:t>
            </w:r>
            <w:proofErr w:type="spellStart"/>
            <w:r w:rsidR="00C001E5">
              <w:rPr>
                <w:i/>
              </w:rPr>
              <w:t>DateStart</w:t>
            </w:r>
            <w:proofErr w:type="spellEnd"/>
            <w:r w:rsidR="00C001E5" w:rsidRPr="008E2521">
              <w:rPr>
                <w:i/>
              </w:rPr>
              <w:t xml:space="preserve"> </w:t>
            </w:r>
            <w:r w:rsidRPr="008E2521">
              <w:rPr>
                <w:i/>
              </w:rPr>
              <w:t xml:space="preserve">and </w:t>
            </w:r>
            <w:proofErr w:type="spellStart"/>
            <w:r w:rsidR="00C001E5">
              <w:rPr>
                <w:i/>
              </w:rPr>
              <w:t>DateEnd</w:t>
            </w:r>
            <w:proofErr w:type="spellEnd"/>
            <w:r w:rsidRPr="008E2521">
              <w:rPr>
                <w:i/>
              </w:rPr>
              <w:t>)</w:t>
            </w:r>
          </w:p>
        </w:tc>
      </w:tr>
      <w:tr w:rsidR="000A408F" w14:paraId="4A48BD16" w14:textId="77777777" w:rsidTr="005C7F62">
        <w:trPr>
          <w:tblHeader/>
        </w:trPr>
        <w:tc>
          <w:tcPr>
            <w:tcW w:w="9526" w:type="dxa"/>
            <w:gridSpan w:val="4"/>
            <w:shd w:val="clear" w:color="auto" w:fill="CCFFCC"/>
            <w:vAlign w:val="center"/>
          </w:tcPr>
          <w:p w14:paraId="49B545EF" w14:textId="77777777" w:rsidR="000A408F" w:rsidRPr="004065B1" w:rsidRDefault="000A408F" w:rsidP="00CB4150">
            <w:r w:rsidRPr="000A066E">
              <w:rPr>
                <w:b/>
              </w:rPr>
              <w:t>Setup</w:t>
            </w:r>
          </w:p>
        </w:tc>
      </w:tr>
      <w:tr w:rsidR="000A408F" w14:paraId="08C7D1B1" w14:textId="77777777" w:rsidTr="005C7F62">
        <w:trPr>
          <w:tblHeader/>
        </w:trPr>
        <w:tc>
          <w:tcPr>
            <w:tcW w:w="9526" w:type="dxa"/>
            <w:gridSpan w:val="4"/>
            <w:vAlign w:val="center"/>
          </w:tcPr>
          <w:p w14:paraId="638AD7F8" w14:textId="621ACA05" w:rsidR="00124586" w:rsidRPr="008E2521" w:rsidRDefault="00124586" w:rsidP="005C7F62">
            <w:pPr>
              <w:spacing w:line="240" w:lineRule="auto"/>
              <w:rPr>
                <w:i/>
              </w:rPr>
            </w:pPr>
            <w:r w:rsidRPr="008E2521">
              <w:rPr>
                <w:i/>
              </w:rPr>
              <w:t xml:space="preserve">Load the </w:t>
            </w:r>
            <w:r w:rsidR="00C001E5">
              <w:rPr>
                <w:i/>
              </w:rPr>
              <w:t xml:space="preserve">exchange set </w:t>
            </w:r>
            <w:r w:rsidR="0006181E" w:rsidRPr="00E012C8">
              <w:rPr>
                <w:b/>
                <w:bCs/>
                <w:i/>
              </w:rPr>
              <w:t>Settings</w:t>
            </w:r>
            <w:r w:rsidR="0006181E">
              <w:rPr>
                <w:i/>
              </w:rPr>
              <w:t xml:space="preserve"> </w:t>
            </w:r>
            <w:r w:rsidRPr="008E2521">
              <w:rPr>
                <w:i/>
              </w:rPr>
              <w:t>with the following settings:</w:t>
            </w:r>
          </w:p>
          <w:p w14:paraId="608C4345" w14:textId="79BF69FC" w:rsidR="00124586" w:rsidRPr="008E2521" w:rsidRDefault="00124586" w:rsidP="005C7F62">
            <w:pPr>
              <w:spacing w:line="240" w:lineRule="auto"/>
              <w:rPr>
                <w:i/>
              </w:rPr>
            </w:pPr>
            <w:r w:rsidRPr="008E2521">
              <w:rPr>
                <w:i/>
              </w:rPr>
              <w:t xml:space="preserve">Select </w:t>
            </w:r>
            <w:r w:rsidR="00DE09B9">
              <w:rPr>
                <w:i/>
              </w:rPr>
              <w:t>Display Category</w:t>
            </w:r>
            <w:r w:rsidRPr="008E2521">
              <w:rPr>
                <w:i/>
              </w:rPr>
              <w:t xml:space="preserve"> Other</w:t>
            </w:r>
          </w:p>
          <w:p w14:paraId="7FFDA9C5" w14:textId="77777777" w:rsidR="00124586" w:rsidRPr="008E2521" w:rsidRDefault="00124586" w:rsidP="005C7F62">
            <w:pPr>
              <w:spacing w:line="240" w:lineRule="auto"/>
              <w:rPr>
                <w:i/>
              </w:rPr>
            </w:pPr>
            <w:r w:rsidRPr="008E2521">
              <w:rPr>
                <w:i/>
              </w:rPr>
              <w:t>Select Symbolized Boundaries</w:t>
            </w:r>
          </w:p>
          <w:p w14:paraId="5AE02689" w14:textId="77777777" w:rsidR="007508B3" w:rsidRPr="007508B3" w:rsidRDefault="00124586" w:rsidP="005C7F62">
            <w:pPr>
              <w:spacing w:line="240" w:lineRule="auto"/>
              <w:rPr>
                <w:i/>
              </w:rPr>
            </w:pPr>
            <w:r w:rsidRPr="007508B3">
              <w:rPr>
                <w:i/>
              </w:rPr>
              <w:t xml:space="preserve">Select </w:t>
            </w:r>
            <w:r w:rsidR="007508B3" w:rsidRPr="007508B3">
              <w:rPr>
                <w:i/>
              </w:rPr>
              <w:t>Simplified Point Symbols = false</w:t>
            </w:r>
          </w:p>
          <w:p w14:paraId="2DB7E8E7" w14:textId="1B3EFF98" w:rsidR="00124586" w:rsidRPr="007508B3" w:rsidRDefault="00124586" w:rsidP="005C7F62">
            <w:pPr>
              <w:spacing w:line="240" w:lineRule="auto"/>
              <w:rPr>
                <w:b/>
                <w:bCs/>
                <w:i/>
              </w:rPr>
            </w:pPr>
            <w:r w:rsidRPr="008E2521">
              <w:rPr>
                <w:i/>
              </w:rPr>
              <w:t xml:space="preserve">Safety Contour </w:t>
            </w:r>
            <w:r w:rsidR="00523203">
              <w:rPr>
                <w:i/>
              </w:rPr>
              <w:t>value to</w:t>
            </w:r>
            <w:r w:rsidR="00523203" w:rsidRPr="008E2521">
              <w:rPr>
                <w:i/>
              </w:rPr>
              <w:t xml:space="preserve"> </w:t>
            </w:r>
            <w:r w:rsidRPr="008E2521">
              <w:rPr>
                <w:i/>
              </w:rPr>
              <w:t>10 m</w:t>
            </w:r>
          </w:p>
          <w:p w14:paraId="036EC275" w14:textId="36A8EED8" w:rsidR="00124586" w:rsidRPr="008E2521" w:rsidRDefault="00124586" w:rsidP="005C7F62">
            <w:pPr>
              <w:spacing w:line="240" w:lineRule="auto"/>
              <w:rPr>
                <w:i/>
              </w:rPr>
            </w:pPr>
            <w:r w:rsidRPr="008E2521">
              <w:rPr>
                <w:i/>
              </w:rPr>
              <w:t xml:space="preserve">Safety Depth </w:t>
            </w:r>
            <w:r w:rsidR="00523203">
              <w:rPr>
                <w:i/>
              </w:rPr>
              <w:t>value to</w:t>
            </w:r>
            <w:r w:rsidR="00523203" w:rsidRPr="008E2521">
              <w:rPr>
                <w:i/>
              </w:rPr>
              <w:t xml:space="preserve"> </w:t>
            </w:r>
            <w:r w:rsidRPr="008E2521">
              <w:rPr>
                <w:i/>
              </w:rPr>
              <w:t xml:space="preserve">10 m </w:t>
            </w:r>
          </w:p>
          <w:p w14:paraId="4B26C27E" w14:textId="77777777" w:rsidR="00124586" w:rsidRPr="008E2521" w:rsidRDefault="00124586" w:rsidP="005C7F62">
            <w:pPr>
              <w:spacing w:line="240" w:lineRule="auto"/>
              <w:rPr>
                <w:i/>
              </w:rPr>
            </w:pPr>
            <w:r w:rsidRPr="008E2521">
              <w:rPr>
                <w:i/>
              </w:rPr>
              <w:t>Select Highlight date dependent</w:t>
            </w:r>
          </w:p>
          <w:p w14:paraId="29003A42" w14:textId="518F99A8" w:rsidR="000A408F" w:rsidRPr="008E2521" w:rsidRDefault="00124586" w:rsidP="005C7F62">
            <w:pPr>
              <w:spacing w:line="240" w:lineRule="auto"/>
              <w:rPr>
                <w:i/>
              </w:rPr>
            </w:pPr>
            <w:r w:rsidRPr="008E2521">
              <w:rPr>
                <w:i/>
              </w:rPr>
              <w:t>Ensure that the viewing date is set to the current date and time (any date after</w:t>
            </w:r>
            <w:r w:rsidR="00C001E5">
              <w:rPr>
                <w:i/>
              </w:rPr>
              <w:t xml:space="preserve"> </w:t>
            </w:r>
            <w:r w:rsidRPr="008E2521">
              <w:rPr>
                <w:i/>
              </w:rPr>
              <w:t>20</w:t>
            </w:r>
            <w:r w:rsidR="00C001E5">
              <w:rPr>
                <w:i/>
              </w:rPr>
              <w:t>2</w:t>
            </w:r>
            <w:r w:rsidRPr="008E2521">
              <w:rPr>
                <w:i/>
              </w:rPr>
              <w:t>31201).</w:t>
            </w:r>
          </w:p>
        </w:tc>
      </w:tr>
      <w:tr w:rsidR="000A408F" w14:paraId="25F35C3D" w14:textId="77777777" w:rsidTr="005C7F62">
        <w:trPr>
          <w:tblHeader/>
        </w:trPr>
        <w:tc>
          <w:tcPr>
            <w:tcW w:w="9526" w:type="dxa"/>
            <w:gridSpan w:val="4"/>
            <w:shd w:val="clear" w:color="auto" w:fill="CCFFCC"/>
            <w:vAlign w:val="center"/>
          </w:tcPr>
          <w:p w14:paraId="74C4335D" w14:textId="77777777" w:rsidR="000A408F" w:rsidRPr="004065B1" w:rsidRDefault="000A408F" w:rsidP="00CB4150">
            <w:r w:rsidRPr="000A066E">
              <w:rPr>
                <w:b/>
              </w:rPr>
              <w:t>Action</w:t>
            </w:r>
          </w:p>
        </w:tc>
      </w:tr>
      <w:tr w:rsidR="000A408F" w14:paraId="506CD74B" w14:textId="77777777" w:rsidTr="005C7F62">
        <w:trPr>
          <w:tblHeader/>
        </w:trPr>
        <w:tc>
          <w:tcPr>
            <w:tcW w:w="9526" w:type="dxa"/>
            <w:gridSpan w:val="4"/>
            <w:vAlign w:val="center"/>
          </w:tcPr>
          <w:p w14:paraId="042667E8" w14:textId="77777777" w:rsidR="000A408F" w:rsidRPr="008E2521" w:rsidRDefault="00124586" w:rsidP="00CB4150">
            <w:pPr>
              <w:rPr>
                <w:i/>
              </w:rPr>
            </w:pPr>
            <w:r w:rsidRPr="008E2521">
              <w:rPr>
                <w:i/>
              </w:rPr>
              <w:t>Centre the display on position 32°36.450’S  61°20.900’E and then zoom in to a scale of 1:20,000.</w:t>
            </w:r>
          </w:p>
        </w:tc>
      </w:tr>
      <w:tr w:rsidR="000A408F" w14:paraId="6F6487EC" w14:textId="77777777" w:rsidTr="005C7F62">
        <w:trPr>
          <w:tblHeader/>
        </w:trPr>
        <w:tc>
          <w:tcPr>
            <w:tcW w:w="9526" w:type="dxa"/>
            <w:gridSpan w:val="4"/>
            <w:tcBorders>
              <w:bottom w:val="single" w:sz="4" w:space="0" w:color="auto"/>
            </w:tcBorders>
            <w:shd w:val="clear" w:color="auto" w:fill="CCFFCC"/>
            <w:vAlign w:val="center"/>
          </w:tcPr>
          <w:p w14:paraId="7A8C31EF" w14:textId="77777777" w:rsidR="000A408F" w:rsidRPr="004065B1" w:rsidRDefault="000A408F" w:rsidP="00CB4150">
            <w:r w:rsidRPr="000A066E">
              <w:rPr>
                <w:b/>
              </w:rPr>
              <w:t>Results</w:t>
            </w:r>
          </w:p>
        </w:tc>
      </w:tr>
      <w:tr w:rsidR="000A408F" w14:paraId="0B94C5B4" w14:textId="77777777" w:rsidTr="005C7F62">
        <w:trPr>
          <w:tblHeader/>
        </w:trPr>
        <w:tc>
          <w:tcPr>
            <w:tcW w:w="9526" w:type="dxa"/>
            <w:gridSpan w:val="4"/>
            <w:tcBorders>
              <w:bottom w:val="nil"/>
            </w:tcBorders>
            <w:vAlign w:val="center"/>
          </w:tcPr>
          <w:p w14:paraId="7EBF4A5D" w14:textId="0D069AC0" w:rsidR="000A408F" w:rsidRPr="008E2521" w:rsidRDefault="00124586" w:rsidP="00CB4150">
            <w:pPr>
              <w:jc w:val="left"/>
              <w:rPr>
                <w:i/>
              </w:rPr>
            </w:pPr>
            <w:r w:rsidRPr="008E2521">
              <w:rPr>
                <w:i/>
              </w:rPr>
              <w:t xml:space="preserve">Confirm that the </w:t>
            </w:r>
            <w:r w:rsidR="00C001E5">
              <w:rPr>
                <w:i/>
              </w:rPr>
              <w:t>feature</w:t>
            </w:r>
            <w:r w:rsidR="00C001E5" w:rsidRPr="008E2521">
              <w:rPr>
                <w:i/>
              </w:rPr>
              <w:t xml:space="preserve"> </w:t>
            </w:r>
            <w:r w:rsidRPr="008E2521">
              <w:rPr>
                <w:i/>
              </w:rPr>
              <w:t>displays as in the image below:</w:t>
            </w:r>
          </w:p>
        </w:tc>
      </w:tr>
      <w:tr w:rsidR="00124586" w14:paraId="445F3F52" w14:textId="77777777" w:rsidTr="005C7F62">
        <w:trPr>
          <w:tblHeader/>
        </w:trPr>
        <w:tc>
          <w:tcPr>
            <w:tcW w:w="9526" w:type="dxa"/>
            <w:gridSpan w:val="4"/>
            <w:tcBorders>
              <w:top w:val="nil"/>
            </w:tcBorders>
            <w:vAlign w:val="center"/>
          </w:tcPr>
          <w:p w14:paraId="65713DDD" w14:textId="2B5B03DE" w:rsidR="00124586" w:rsidRPr="0015247B" w:rsidRDefault="00465ACE" w:rsidP="00124586">
            <w:pPr>
              <w:jc w:val="center"/>
            </w:pPr>
            <w:r>
              <w:rPr>
                <w:noProof/>
                <w:lang w:eastAsia="en-GB"/>
              </w:rPr>
              <w:drawing>
                <wp:inline distT="0" distB="0" distL="0" distR="0" wp14:anchorId="017A7788" wp14:editId="52484BC3">
                  <wp:extent cx="2648321" cy="1457526"/>
                  <wp:effectExtent l="0" t="0" r="0" b="9324"/>
                  <wp:docPr id="161"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48321" cy="1457526"/>
                          </a:xfrm>
                          <a:prstGeom prst="rect">
                            <a:avLst/>
                          </a:prstGeom>
                          <a:noFill/>
                          <a:ln>
                            <a:noFill/>
                            <a:prstDash/>
                          </a:ln>
                        </pic:spPr>
                      </pic:pic>
                    </a:graphicData>
                  </a:graphic>
                </wp:inline>
              </w:drawing>
            </w:r>
          </w:p>
        </w:tc>
      </w:tr>
    </w:tbl>
    <w:p w14:paraId="150D062E" w14:textId="77777777" w:rsidR="007769DC" w:rsidRDefault="007769DC" w:rsidP="000A408F"/>
    <w:p w14:paraId="2FB2E0F0" w14:textId="77777777" w:rsidR="007769DC" w:rsidRDefault="007769DC">
      <w:pPr>
        <w:widowControl/>
        <w:spacing w:line="240" w:lineRule="auto"/>
        <w:jc w:val="left"/>
      </w:pPr>
      <w:r>
        <w:br w:type="page"/>
      </w:r>
    </w:p>
    <w:p w14:paraId="7C6C22F0"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518"/>
        <w:gridCol w:w="2341"/>
        <w:gridCol w:w="2327"/>
      </w:tblGrid>
      <w:tr w:rsidR="007508B3" w14:paraId="76C7FA7A" w14:textId="77777777" w:rsidTr="00306992">
        <w:trPr>
          <w:trHeight w:val="454"/>
          <w:tblHeader/>
        </w:trPr>
        <w:tc>
          <w:tcPr>
            <w:tcW w:w="2381" w:type="dxa"/>
            <w:shd w:val="clear" w:color="auto" w:fill="CCFFCC"/>
            <w:vAlign w:val="center"/>
          </w:tcPr>
          <w:p w14:paraId="5B854387" w14:textId="77777777" w:rsidR="00124586" w:rsidRPr="004065B1" w:rsidRDefault="00124586" w:rsidP="00306992">
            <w:r w:rsidRPr="000A066E">
              <w:rPr>
                <w:b/>
              </w:rPr>
              <w:t>Test Reference</w:t>
            </w:r>
          </w:p>
        </w:tc>
        <w:tc>
          <w:tcPr>
            <w:tcW w:w="2381" w:type="dxa"/>
            <w:shd w:val="clear" w:color="auto" w:fill="CCFFCC"/>
            <w:vAlign w:val="center"/>
          </w:tcPr>
          <w:p w14:paraId="227C7314" w14:textId="67148CB8" w:rsidR="00124586" w:rsidRPr="004065B1" w:rsidRDefault="007508B3" w:rsidP="00306992">
            <w:r>
              <w:t>DateDependentFeatures2</w:t>
            </w:r>
          </w:p>
        </w:tc>
        <w:tc>
          <w:tcPr>
            <w:tcW w:w="2382" w:type="dxa"/>
            <w:shd w:val="clear" w:color="auto" w:fill="CCFFCC"/>
            <w:vAlign w:val="center"/>
          </w:tcPr>
          <w:p w14:paraId="1B57825C" w14:textId="77777777" w:rsidR="00124586" w:rsidRPr="004065B1" w:rsidRDefault="00124586" w:rsidP="00306992">
            <w:r w:rsidRPr="000A066E">
              <w:rPr>
                <w:b/>
              </w:rPr>
              <w:t>IHO Reference</w:t>
            </w:r>
          </w:p>
        </w:tc>
        <w:tc>
          <w:tcPr>
            <w:tcW w:w="2382" w:type="dxa"/>
            <w:shd w:val="clear" w:color="auto" w:fill="CCFFCC"/>
            <w:vAlign w:val="center"/>
          </w:tcPr>
          <w:p w14:paraId="4E7DEF11" w14:textId="77777777" w:rsidR="001174CF" w:rsidRDefault="001174CF" w:rsidP="001174CF">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0730D0D4" w14:textId="0B4A45FC" w:rsidR="00124586" w:rsidRPr="004065B1" w:rsidRDefault="00124586" w:rsidP="00306992"/>
        </w:tc>
      </w:tr>
      <w:tr w:rsidR="00124586" w14:paraId="05BAE454" w14:textId="77777777" w:rsidTr="00306992">
        <w:trPr>
          <w:tblHeader/>
        </w:trPr>
        <w:tc>
          <w:tcPr>
            <w:tcW w:w="9526" w:type="dxa"/>
            <w:gridSpan w:val="4"/>
            <w:shd w:val="clear" w:color="auto" w:fill="CCFFCC"/>
            <w:vAlign w:val="center"/>
          </w:tcPr>
          <w:p w14:paraId="70E113A0" w14:textId="77777777" w:rsidR="00124586" w:rsidRDefault="00124586" w:rsidP="00306992">
            <w:r w:rsidRPr="000A066E">
              <w:rPr>
                <w:b/>
              </w:rPr>
              <w:t>Test description</w:t>
            </w:r>
          </w:p>
        </w:tc>
      </w:tr>
      <w:tr w:rsidR="00124586" w14:paraId="4A99E753" w14:textId="77777777" w:rsidTr="00306992">
        <w:trPr>
          <w:tblHeader/>
        </w:trPr>
        <w:tc>
          <w:tcPr>
            <w:tcW w:w="9526" w:type="dxa"/>
            <w:gridSpan w:val="4"/>
            <w:vAlign w:val="center"/>
          </w:tcPr>
          <w:p w14:paraId="6DD62016" w14:textId="21595D9B" w:rsidR="00124586" w:rsidRPr="008E2521" w:rsidRDefault="00124586" w:rsidP="00A33CF6">
            <w:pPr>
              <w:rPr>
                <w:i/>
              </w:rPr>
            </w:pPr>
            <w:r w:rsidRPr="008E2521">
              <w:rPr>
                <w:i/>
              </w:rPr>
              <w:t xml:space="preserve">Display of date dependent </w:t>
            </w:r>
            <w:r w:rsidR="00C001E5">
              <w:rPr>
                <w:i/>
              </w:rPr>
              <w:t>features</w:t>
            </w:r>
            <w:r w:rsidRPr="008E2521">
              <w:rPr>
                <w:i/>
              </w:rPr>
              <w:t xml:space="preserve">, </w:t>
            </w:r>
            <w:r w:rsidR="00A33CF6" w:rsidRPr="008E2521">
              <w:rPr>
                <w:i/>
              </w:rPr>
              <w:t>set</w:t>
            </w:r>
            <w:r w:rsidRPr="008E2521">
              <w:rPr>
                <w:i/>
              </w:rPr>
              <w:t xml:space="preserve"> date. (</w:t>
            </w:r>
            <w:proofErr w:type="spellStart"/>
            <w:r w:rsidR="00C001E5">
              <w:rPr>
                <w:i/>
              </w:rPr>
              <w:t>DateStart</w:t>
            </w:r>
            <w:proofErr w:type="spellEnd"/>
            <w:r w:rsidR="00C001E5" w:rsidRPr="008E2521">
              <w:rPr>
                <w:i/>
              </w:rPr>
              <w:t xml:space="preserve"> and </w:t>
            </w:r>
            <w:proofErr w:type="spellStart"/>
            <w:r w:rsidR="00C001E5">
              <w:rPr>
                <w:i/>
              </w:rPr>
              <w:t>DateEnd</w:t>
            </w:r>
            <w:proofErr w:type="spellEnd"/>
            <w:r w:rsidR="00C001E5" w:rsidRPr="008E2521">
              <w:rPr>
                <w:i/>
              </w:rPr>
              <w:t>)</w:t>
            </w:r>
          </w:p>
        </w:tc>
      </w:tr>
      <w:tr w:rsidR="00124586" w14:paraId="3F82C6FB" w14:textId="77777777" w:rsidTr="00306992">
        <w:trPr>
          <w:tblHeader/>
        </w:trPr>
        <w:tc>
          <w:tcPr>
            <w:tcW w:w="9526" w:type="dxa"/>
            <w:gridSpan w:val="4"/>
            <w:shd w:val="clear" w:color="auto" w:fill="CCFFCC"/>
            <w:vAlign w:val="center"/>
          </w:tcPr>
          <w:p w14:paraId="0D4C3465" w14:textId="77777777" w:rsidR="00124586" w:rsidRPr="004065B1" w:rsidRDefault="00124586" w:rsidP="00306992">
            <w:r w:rsidRPr="000A066E">
              <w:rPr>
                <w:b/>
              </w:rPr>
              <w:t>Setup</w:t>
            </w:r>
          </w:p>
        </w:tc>
      </w:tr>
      <w:tr w:rsidR="00124586" w14:paraId="634574E6" w14:textId="77777777" w:rsidTr="00306992">
        <w:trPr>
          <w:tblHeader/>
        </w:trPr>
        <w:tc>
          <w:tcPr>
            <w:tcW w:w="9526" w:type="dxa"/>
            <w:gridSpan w:val="4"/>
            <w:vAlign w:val="center"/>
          </w:tcPr>
          <w:p w14:paraId="17185F2E" w14:textId="6A914541" w:rsidR="00124586" w:rsidRPr="007508B3" w:rsidRDefault="00124586" w:rsidP="00124586">
            <w:r w:rsidRPr="008E2521">
              <w:rPr>
                <w:i/>
              </w:rPr>
              <w:t xml:space="preserve">As for test </w:t>
            </w:r>
            <w:r w:rsidR="007508B3">
              <w:t>DateDependentFeatures1</w:t>
            </w:r>
          </w:p>
          <w:p w14:paraId="1D0832F1" w14:textId="77777777" w:rsidR="00124586" w:rsidRPr="008E2521" w:rsidRDefault="00124586" w:rsidP="00124586">
            <w:pPr>
              <w:rPr>
                <w:i/>
              </w:rPr>
            </w:pPr>
            <w:r w:rsidRPr="008E2521">
              <w:rPr>
                <w:i/>
              </w:rPr>
              <w:t>Select Highlight date dependent</w:t>
            </w:r>
          </w:p>
          <w:p w14:paraId="5E97091D" w14:textId="7C68CBE9" w:rsidR="00124586" w:rsidRPr="008E2521" w:rsidRDefault="00124586" w:rsidP="00124586">
            <w:pPr>
              <w:rPr>
                <w:i/>
              </w:rPr>
            </w:pPr>
            <w:r w:rsidRPr="008E2521">
              <w:rPr>
                <w:i/>
              </w:rPr>
              <w:t xml:space="preserve">Ensure that the viewing date is set to </w:t>
            </w:r>
            <w:r w:rsidRPr="00E012C8">
              <w:rPr>
                <w:b/>
                <w:bCs/>
                <w:i/>
              </w:rPr>
              <w:t>18.02.</w:t>
            </w:r>
            <w:r w:rsidR="00C001E5" w:rsidRPr="00E012C8">
              <w:rPr>
                <w:b/>
                <w:bCs/>
                <w:i/>
              </w:rPr>
              <w:t>2022</w:t>
            </w:r>
          </w:p>
        </w:tc>
      </w:tr>
      <w:tr w:rsidR="00124586" w14:paraId="4A0D80DB" w14:textId="77777777" w:rsidTr="00306992">
        <w:trPr>
          <w:tblHeader/>
        </w:trPr>
        <w:tc>
          <w:tcPr>
            <w:tcW w:w="9526" w:type="dxa"/>
            <w:gridSpan w:val="4"/>
            <w:shd w:val="clear" w:color="auto" w:fill="CCFFCC"/>
            <w:vAlign w:val="center"/>
          </w:tcPr>
          <w:p w14:paraId="7AA293D0" w14:textId="77777777" w:rsidR="00124586" w:rsidRPr="004065B1" w:rsidRDefault="00124586" w:rsidP="00306992">
            <w:r w:rsidRPr="000A066E">
              <w:rPr>
                <w:b/>
              </w:rPr>
              <w:t>Action</w:t>
            </w:r>
          </w:p>
        </w:tc>
      </w:tr>
      <w:tr w:rsidR="00124586" w14:paraId="6056A0E5" w14:textId="77777777" w:rsidTr="00306992">
        <w:trPr>
          <w:tblHeader/>
        </w:trPr>
        <w:tc>
          <w:tcPr>
            <w:tcW w:w="9526" w:type="dxa"/>
            <w:gridSpan w:val="4"/>
            <w:vAlign w:val="center"/>
          </w:tcPr>
          <w:p w14:paraId="031539CA" w14:textId="275FA558" w:rsidR="00124586" w:rsidRPr="0015247B" w:rsidRDefault="00124586" w:rsidP="00306992">
            <w:r w:rsidRPr="00124586">
              <w:t xml:space="preserve">As for test </w:t>
            </w:r>
            <w:r w:rsidR="008A522B">
              <w:t>DateDependentFeatures1</w:t>
            </w:r>
          </w:p>
        </w:tc>
      </w:tr>
      <w:tr w:rsidR="00124586" w14:paraId="75CD0286" w14:textId="77777777" w:rsidTr="00420885">
        <w:trPr>
          <w:tblHeader/>
        </w:trPr>
        <w:tc>
          <w:tcPr>
            <w:tcW w:w="9526" w:type="dxa"/>
            <w:gridSpan w:val="4"/>
            <w:tcBorders>
              <w:bottom w:val="single" w:sz="4" w:space="0" w:color="auto"/>
            </w:tcBorders>
            <w:shd w:val="clear" w:color="auto" w:fill="CCFFCC"/>
            <w:vAlign w:val="center"/>
          </w:tcPr>
          <w:p w14:paraId="766758F7" w14:textId="77777777" w:rsidR="00124586" w:rsidRPr="004065B1" w:rsidRDefault="00124586" w:rsidP="00306992">
            <w:r w:rsidRPr="000A066E">
              <w:rPr>
                <w:b/>
              </w:rPr>
              <w:t>Results</w:t>
            </w:r>
          </w:p>
        </w:tc>
      </w:tr>
      <w:tr w:rsidR="00124586" w14:paraId="344E14DA" w14:textId="77777777" w:rsidTr="00420885">
        <w:trPr>
          <w:tblHeader/>
        </w:trPr>
        <w:tc>
          <w:tcPr>
            <w:tcW w:w="9526" w:type="dxa"/>
            <w:gridSpan w:val="4"/>
            <w:tcBorders>
              <w:bottom w:val="nil"/>
            </w:tcBorders>
            <w:vAlign w:val="center"/>
          </w:tcPr>
          <w:p w14:paraId="54E6C630" w14:textId="19861ADC" w:rsidR="00124586" w:rsidRPr="008E2521" w:rsidRDefault="00124586" w:rsidP="00306992">
            <w:pPr>
              <w:jc w:val="left"/>
              <w:rPr>
                <w:i/>
              </w:rPr>
            </w:pPr>
            <w:r w:rsidRPr="008E2521">
              <w:rPr>
                <w:i/>
              </w:rPr>
              <w:t xml:space="preserve">Confirm that the </w:t>
            </w:r>
            <w:r w:rsidR="00C001E5">
              <w:rPr>
                <w:i/>
              </w:rPr>
              <w:t>feature</w:t>
            </w:r>
            <w:r w:rsidR="00C001E5" w:rsidRPr="008E2521">
              <w:rPr>
                <w:i/>
              </w:rPr>
              <w:t xml:space="preserve"> </w:t>
            </w:r>
            <w:r w:rsidRPr="008E2521">
              <w:rPr>
                <w:i/>
              </w:rPr>
              <w:t xml:space="preserve">displays as in the image below and that a permanent indication is shown as specified in </w:t>
            </w:r>
            <w:r w:rsidRPr="00E012C8">
              <w:rPr>
                <w:b/>
                <w:bCs/>
                <w:i/>
              </w:rPr>
              <w:t>S-</w:t>
            </w:r>
            <w:r w:rsidR="00C001E5" w:rsidRPr="00E012C8">
              <w:rPr>
                <w:b/>
                <w:bCs/>
                <w:i/>
              </w:rPr>
              <w:t>98 XXX-XXX</w:t>
            </w:r>
            <w:r w:rsidRPr="008E2521">
              <w:rPr>
                <w:i/>
              </w:rPr>
              <w:t>:</w:t>
            </w:r>
          </w:p>
        </w:tc>
      </w:tr>
      <w:tr w:rsidR="00124586" w14:paraId="5C47E862" w14:textId="77777777" w:rsidTr="00420885">
        <w:trPr>
          <w:tblHeader/>
        </w:trPr>
        <w:tc>
          <w:tcPr>
            <w:tcW w:w="9526" w:type="dxa"/>
            <w:gridSpan w:val="4"/>
            <w:tcBorders>
              <w:top w:val="nil"/>
              <w:bottom w:val="nil"/>
            </w:tcBorders>
            <w:vAlign w:val="center"/>
          </w:tcPr>
          <w:p w14:paraId="3282BAE0" w14:textId="7441B268" w:rsidR="00124586" w:rsidRPr="0015247B" w:rsidRDefault="00465ACE" w:rsidP="00306992">
            <w:pPr>
              <w:jc w:val="center"/>
            </w:pPr>
            <w:r>
              <w:rPr>
                <w:noProof/>
                <w:lang w:eastAsia="en-GB"/>
              </w:rPr>
              <w:drawing>
                <wp:inline distT="0" distB="0" distL="0" distR="0" wp14:anchorId="6964D690" wp14:editId="5C884194">
                  <wp:extent cx="2572106" cy="1343207"/>
                  <wp:effectExtent l="0" t="0" r="0" b="9343"/>
                  <wp:docPr id="16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72106" cy="1343207"/>
                          </a:xfrm>
                          <a:prstGeom prst="rect">
                            <a:avLst/>
                          </a:prstGeom>
                          <a:noFill/>
                          <a:ln>
                            <a:noFill/>
                            <a:prstDash/>
                          </a:ln>
                        </pic:spPr>
                      </pic:pic>
                    </a:graphicData>
                  </a:graphic>
                </wp:inline>
              </w:drawing>
            </w:r>
          </w:p>
        </w:tc>
      </w:tr>
      <w:tr w:rsidR="00124586" w14:paraId="2EDDFA74" w14:textId="77777777" w:rsidTr="00420885">
        <w:trPr>
          <w:tblHeader/>
        </w:trPr>
        <w:tc>
          <w:tcPr>
            <w:tcW w:w="9526" w:type="dxa"/>
            <w:gridSpan w:val="4"/>
            <w:tcBorders>
              <w:top w:val="nil"/>
            </w:tcBorders>
            <w:vAlign w:val="center"/>
          </w:tcPr>
          <w:p w14:paraId="4DAADC9B" w14:textId="3629A5DA" w:rsidR="00124586" w:rsidRPr="008E2521" w:rsidRDefault="00124586" w:rsidP="00124586">
            <w:pPr>
              <w:jc w:val="left"/>
              <w:rPr>
                <w:i/>
              </w:rPr>
            </w:pPr>
            <w:r w:rsidRPr="008E2521">
              <w:rPr>
                <w:i/>
              </w:rPr>
              <w:t>Note: A permanent indication that the date has been adjusted should be shown as specified in S-</w:t>
            </w:r>
            <w:r w:rsidR="00C001E5">
              <w:rPr>
                <w:i/>
              </w:rPr>
              <w:t>98</w:t>
            </w:r>
            <w:r w:rsidRPr="008E2521">
              <w:rPr>
                <w:i/>
              </w:rPr>
              <w:t xml:space="preserve"> </w:t>
            </w:r>
            <w:r w:rsidR="00C001E5" w:rsidRPr="00E012C8">
              <w:rPr>
                <w:b/>
                <w:bCs/>
                <w:i/>
              </w:rPr>
              <w:t>XXX-XXX</w:t>
            </w:r>
            <w:r w:rsidRPr="008E2521">
              <w:rPr>
                <w:i/>
              </w:rPr>
              <w:t>.</w:t>
            </w:r>
          </w:p>
        </w:tc>
      </w:tr>
    </w:tbl>
    <w:p w14:paraId="14DE0D4F" w14:textId="77777777" w:rsidR="00124586" w:rsidRDefault="00124586" w:rsidP="0012458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518"/>
        <w:gridCol w:w="2341"/>
        <w:gridCol w:w="2327"/>
      </w:tblGrid>
      <w:tr w:rsidR="00124586" w14:paraId="7134E037" w14:textId="77777777" w:rsidTr="00306992">
        <w:trPr>
          <w:trHeight w:val="454"/>
          <w:tblHeader/>
        </w:trPr>
        <w:tc>
          <w:tcPr>
            <w:tcW w:w="2381" w:type="dxa"/>
            <w:shd w:val="clear" w:color="auto" w:fill="CCFFCC"/>
            <w:vAlign w:val="center"/>
          </w:tcPr>
          <w:p w14:paraId="25B14905" w14:textId="77777777" w:rsidR="00124586" w:rsidRPr="004065B1" w:rsidRDefault="00124586" w:rsidP="00306992">
            <w:r w:rsidRPr="000A066E">
              <w:rPr>
                <w:b/>
              </w:rPr>
              <w:t>Test Reference</w:t>
            </w:r>
          </w:p>
        </w:tc>
        <w:tc>
          <w:tcPr>
            <w:tcW w:w="2381" w:type="dxa"/>
            <w:shd w:val="clear" w:color="auto" w:fill="CCFFCC"/>
            <w:vAlign w:val="center"/>
          </w:tcPr>
          <w:p w14:paraId="3E8D52FD" w14:textId="25CF7324" w:rsidR="007508B3" w:rsidRDefault="007508B3" w:rsidP="00306992">
            <w:r>
              <w:t>DateDependentFeatures3</w:t>
            </w:r>
          </w:p>
          <w:p w14:paraId="1D4B1CEF" w14:textId="455A9184" w:rsidR="00124586" w:rsidRPr="004065B1" w:rsidRDefault="00124586" w:rsidP="00306992">
            <w:r>
              <w:t>3.3.3.1 c)</w:t>
            </w:r>
          </w:p>
        </w:tc>
        <w:tc>
          <w:tcPr>
            <w:tcW w:w="2382" w:type="dxa"/>
            <w:shd w:val="clear" w:color="auto" w:fill="CCFFCC"/>
            <w:vAlign w:val="center"/>
          </w:tcPr>
          <w:p w14:paraId="65A1C7AD" w14:textId="77777777" w:rsidR="00124586" w:rsidRPr="004065B1" w:rsidRDefault="00124586" w:rsidP="00306992">
            <w:r w:rsidRPr="000A066E">
              <w:rPr>
                <w:b/>
              </w:rPr>
              <w:t>IHO Reference</w:t>
            </w:r>
          </w:p>
        </w:tc>
        <w:tc>
          <w:tcPr>
            <w:tcW w:w="2382" w:type="dxa"/>
            <w:shd w:val="clear" w:color="auto" w:fill="CCFFCC"/>
            <w:vAlign w:val="center"/>
          </w:tcPr>
          <w:p w14:paraId="4C5B25D1" w14:textId="77777777" w:rsidR="001174CF" w:rsidRDefault="001174CF" w:rsidP="001174CF">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0A76234C" w14:textId="628A2843" w:rsidR="00124586" w:rsidRPr="004065B1" w:rsidRDefault="00124586" w:rsidP="00306992"/>
        </w:tc>
      </w:tr>
      <w:tr w:rsidR="00124586" w14:paraId="236AB3B1" w14:textId="77777777" w:rsidTr="00306992">
        <w:trPr>
          <w:tblHeader/>
        </w:trPr>
        <w:tc>
          <w:tcPr>
            <w:tcW w:w="9526" w:type="dxa"/>
            <w:gridSpan w:val="4"/>
            <w:shd w:val="clear" w:color="auto" w:fill="CCFFCC"/>
            <w:vAlign w:val="center"/>
          </w:tcPr>
          <w:p w14:paraId="148A945F" w14:textId="77777777" w:rsidR="00124586" w:rsidRDefault="00124586" w:rsidP="00306992">
            <w:r w:rsidRPr="000A066E">
              <w:rPr>
                <w:b/>
              </w:rPr>
              <w:t>Test description</w:t>
            </w:r>
          </w:p>
        </w:tc>
      </w:tr>
      <w:tr w:rsidR="00124586" w14:paraId="6D26FFF4" w14:textId="77777777" w:rsidTr="00306992">
        <w:trPr>
          <w:tblHeader/>
        </w:trPr>
        <w:tc>
          <w:tcPr>
            <w:tcW w:w="9526" w:type="dxa"/>
            <w:gridSpan w:val="4"/>
            <w:vAlign w:val="center"/>
          </w:tcPr>
          <w:p w14:paraId="4F7C4319" w14:textId="1DD8DD6F" w:rsidR="00124586" w:rsidRPr="008E2521" w:rsidRDefault="00124586" w:rsidP="00A33CF6">
            <w:pPr>
              <w:rPr>
                <w:i/>
              </w:rPr>
            </w:pPr>
            <w:r w:rsidRPr="008E2521">
              <w:rPr>
                <w:i/>
              </w:rPr>
              <w:t>Disp</w:t>
            </w:r>
            <w:r w:rsidR="00A33CF6" w:rsidRPr="008E2521">
              <w:rPr>
                <w:i/>
              </w:rPr>
              <w:t xml:space="preserve">lay of date dependent </w:t>
            </w:r>
            <w:r w:rsidR="00C001E5">
              <w:rPr>
                <w:i/>
              </w:rPr>
              <w:t>features</w:t>
            </w:r>
            <w:r w:rsidR="00A33CF6" w:rsidRPr="008E2521">
              <w:rPr>
                <w:i/>
              </w:rPr>
              <w:t xml:space="preserve">, </w:t>
            </w:r>
            <w:r w:rsidRPr="008E2521">
              <w:rPr>
                <w:i/>
              </w:rPr>
              <w:t>date</w:t>
            </w:r>
            <w:r w:rsidR="00A33CF6" w:rsidRPr="008E2521">
              <w:rPr>
                <w:i/>
              </w:rPr>
              <w:t xml:space="preserve"> range</w:t>
            </w:r>
            <w:r w:rsidRPr="008E2521">
              <w:rPr>
                <w:i/>
              </w:rPr>
              <w:t>. (</w:t>
            </w:r>
            <w:proofErr w:type="spellStart"/>
            <w:r w:rsidR="00C001E5">
              <w:rPr>
                <w:i/>
              </w:rPr>
              <w:t>DateStart</w:t>
            </w:r>
            <w:proofErr w:type="spellEnd"/>
            <w:r w:rsidR="00C001E5" w:rsidRPr="008E2521">
              <w:rPr>
                <w:i/>
              </w:rPr>
              <w:t xml:space="preserve"> and </w:t>
            </w:r>
            <w:proofErr w:type="spellStart"/>
            <w:r w:rsidR="00C001E5">
              <w:rPr>
                <w:i/>
              </w:rPr>
              <w:t>DateEnd</w:t>
            </w:r>
            <w:proofErr w:type="spellEnd"/>
            <w:r w:rsidRPr="008E2521">
              <w:rPr>
                <w:i/>
              </w:rPr>
              <w:t>)</w:t>
            </w:r>
          </w:p>
        </w:tc>
      </w:tr>
      <w:tr w:rsidR="00124586" w14:paraId="1478ADC7" w14:textId="77777777" w:rsidTr="00306992">
        <w:trPr>
          <w:tblHeader/>
        </w:trPr>
        <w:tc>
          <w:tcPr>
            <w:tcW w:w="9526" w:type="dxa"/>
            <w:gridSpan w:val="4"/>
            <w:shd w:val="clear" w:color="auto" w:fill="CCFFCC"/>
            <w:vAlign w:val="center"/>
          </w:tcPr>
          <w:p w14:paraId="0C3626BC" w14:textId="77777777" w:rsidR="00124586" w:rsidRPr="004065B1" w:rsidRDefault="00124586" w:rsidP="00306992">
            <w:r w:rsidRPr="000A066E">
              <w:rPr>
                <w:b/>
              </w:rPr>
              <w:t>Setup</w:t>
            </w:r>
          </w:p>
        </w:tc>
      </w:tr>
      <w:tr w:rsidR="00124586" w14:paraId="418CA733" w14:textId="77777777" w:rsidTr="00306992">
        <w:trPr>
          <w:tblHeader/>
        </w:trPr>
        <w:tc>
          <w:tcPr>
            <w:tcW w:w="9526" w:type="dxa"/>
            <w:gridSpan w:val="4"/>
            <w:vAlign w:val="center"/>
          </w:tcPr>
          <w:p w14:paraId="74AF5699" w14:textId="36A29659" w:rsidR="00124586" w:rsidRPr="008A522B" w:rsidRDefault="00124586" w:rsidP="00124586">
            <w:r w:rsidRPr="008E2521">
              <w:rPr>
                <w:i/>
              </w:rPr>
              <w:t xml:space="preserve">As for test </w:t>
            </w:r>
            <w:r w:rsidR="008A522B">
              <w:t>DateDependentFeatures2</w:t>
            </w:r>
          </w:p>
          <w:p w14:paraId="059A2B57" w14:textId="77777777" w:rsidR="00124586" w:rsidRPr="008E2521" w:rsidRDefault="00124586" w:rsidP="00124586">
            <w:pPr>
              <w:rPr>
                <w:i/>
              </w:rPr>
            </w:pPr>
            <w:r w:rsidRPr="008E2521">
              <w:rPr>
                <w:i/>
              </w:rPr>
              <w:t>Set the viewing date range as follows:</w:t>
            </w:r>
          </w:p>
          <w:p w14:paraId="067D508C" w14:textId="23B3AF49" w:rsidR="00124586" w:rsidRPr="008E2521" w:rsidRDefault="00124586" w:rsidP="00124586">
            <w:pPr>
              <w:rPr>
                <w:i/>
              </w:rPr>
            </w:pPr>
            <w:r w:rsidRPr="008E2521">
              <w:rPr>
                <w:i/>
              </w:rPr>
              <w:t>Start viewing date= 01.02.20</w:t>
            </w:r>
            <w:r w:rsidR="00C001E5">
              <w:rPr>
                <w:i/>
              </w:rPr>
              <w:t>2</w:t>
            </w:r>
            <w:r w:rsidRPr="008E2521">
              <w:rPr>
                <w:i/>
              </w:rPr>
              <w:t>2</w:t>
            </w:r>
          </w:p>
          <w:p w14:paraId="1087B738" w14:textId="3F5853B1" w:rsidR="00124586" w:rsidRPr="008E2521" w:rsidRDefault="00124586" w:rsidP="00124586">
            <w:pPr>
              <w:rPr>
                <w:i/>
              </w:rPr>
            </w:pPr>
            <w:r w:rsidRPr="008E2521">
              <w:rPr>
                <w:i/>
              </w:rPr>
              <w:t>End viewing date= 01.12.20</w:t>
            </w:r>
            <w:r w:rsidR="00C001E5">
              <w:rPr>
                <w:i/>
              </w:rPr>
              <w:t>2</w:t>
            </w:r>
            <w:r w:rsidRPr="008E2521">
              <w:rPr>
                <w:i/>
              </w:rPr>
              <w:t>2</w:t>
            </w:r>
          </w:p>
        </w:tc>
      </w:tr>
      <w:tr w:rsidR="00124586" w14:paraId="65176004" w14:textId="77777777" w:rsidTr="00306992">
        <w:trPr>
          <w:tblHeader/>
        </w:trPr>
        <w:tc>
          <w:tcPr>
            <w:tcW w:w="9526" w:type="dxa"/>
            <w:gridSpan w:val="4"/>
            <w:shd w:val="clear" w:color="auto" w:fill="CCFFCC"/>
            <w:vAlign w:val="center"/>
          </w:tcPr>
          <w:p w14:paraId="4BF730C9" w14:textId="77777777" w:rsidR="00124586" w:rsidRPr="004065B1" w:rsidRDefault="00124586" w:rsidP="00306992">
            <w:r w:rsidRPr="000A066E">
              <w:rPr>
                <w:b/>
              </w:rPr>
              <w:t>Action</w:t>
            </w:r>
          </w:p>
        </w:tc>
      </w:tr>
      <w:tr w:rsidR="00124586" w14:paraId="314F7E83" w14:textId="77777777" w:rsidTr="00306992">
        <w:trPr>
          <w:tblHeader/>
        </w:trPr>
        <w:tc>
          <w:tcPr>
            <w:tcW w:w="9526" w:type="dxa"/>
            <w:gridSpan w:val="4"/>
            <w:vAlign w:val="center"/>
          </w:tcPr>
          <w:p w14:paraId="4CCB60DB" w14:textId="41ACD15B" w:rsidR="00124586" w:rsidRPr="008A522B" w:rsidRDefault="00124586" w:rsidP="00306992">
            <w:r w:rsidRPr="008E2521">
              <w:rPr>
                <w:i/>
              </w:rPr>
              <w:t xml:space="preserve">As for test </w:t>
            </w:r>
            <w:r w:rsidR="008A522B">
              <w:t>DateDependentFeatures1</w:t>
            </w:r>
          </w:p>
        </w:tc>
      </w:tr>
      <w:tr w:rsidR="00124586" w14:paraId="2EFE28C4" w14:textId="77777777" w:rsidTr="00420885">
        <w:trPr>
          <w:tblHeader/>
        </w:trPr>
        <w:tc>
          <w:tcPr>
            <w:tcW w:w="9526" w:type="dxa"/>
            <w:gridSpan w:val="4"/>
            <w:tcBorders>
              <w:bottom w:val="single" w:sz="4" w:space="0" w:color="auto"/>
            </w:tcBorders>
            <w:shd w:val="clear" w:color="auto" w:fill="CCFFCC"/>
            <w:vAlign w:val="center"/>
          </w:tcPr>
          <w:p w14:paraId="51B52FF8" w14:textId="77777777" w:rsidR="00124586" w:rsidRPr="004065B1" w:rsidRDefault="00124586" w:rsidP="00306992">
            <w:r w:rsidRPr="000A066E">
              <w:rPr>
                <w:b/>
              </w:rPr>
              <w:t>Results</w:t>
            </w:r>
          </w:p>
        </w:tc>
      </w:tr>
      <w:tr w:rsidR="00124586" w14:paraId="1F0A7382" w14:textId="77777777" w:rsidTr="00420885">
        <w:trPr>
          <w:tblHeader/>
        </w:trPr>
        <w:tc>
          <w:tcPr>
            <w:tcW w:w="9526" w:type="dxa"/>
            <w:gridSpan w:val="4"/>
            <w:tcBorders>
              <w:bottom w:val="nil"/>
            </w:tcBorders>
            <w:vAlign w:val="center"/>
          </w:tcPr>
          <w:p w14:paraId="676EC1B7" w14:textId="314B6A37" w:rsidR="00124586" w:rsidRPr="008E2521" w:rsidRDefault="00124586" w:rsidP="00306992">
            <w:pPr>
              <w:jc w:val="left"/>
              <w:rPr>
                <w:i/>
              </w:rPr>
            </w:pPr>
            <w:r w:rsidRPr="008E2521">
              <w:rPr>
                <w:i/>
              </w:rPr>
              <w:t xml:space="preserve">Confirm that the </w:t>
            </w:r>
            <w:r w:rsidR="00C001E5">
              <w:rPr>
                <w:i/>
              </w:rPr>
              <w:t>feature</w:t>
            </w:r>
            <w:r w:rsidR="00C001E5" w:rsidRPr="008E2521">
              <w:rPr>
                <w:i/>
              </w:rPr>
              <w:t xml:space="preserve"> </w:t>
            </w:r>
            <w:r w:rsidRPr="008E2521">
              <w:rPr>
                <w:i/>
              </w:rPr>
              <w:t>displays as in the image below and that a permanent indication is shown as specified in S-</w:t>
            </w:r>
            <w:r w:rsidR="00C001E5">
              <w:rPr>
                <w:i/>
              </w:rPr>
              <w:t>98 XXX-XXX</w:t>
            </w:r>
            <w:r w:rsidRPr="008E2521">
              <w:rPr>
                <w:i/>
              </w:rPr>
              <w:t>:</w:t>
            </w:r>
          </w:p>
        </w:tc>
      </w:tr>
      <w:tr w:rsidR="00124586" w14:paraId="1FE76AA4" w14:textId="77777777" w:rsidTr="00420885">
        <w:trPr>
          <w:tblHeader/>
        </w:trPr>
        <w:tc>
          <w:tcPr>
            <w:tcW w:w="9526" w:type="dxa"/>
            <w:gridSpan w:val="4"/>
            <w:tcBorders>
              <w:top w:val="nil"/>
              <w:bottom w:val="nil"/>
            </w:tcBorders>
            <w:vAlign w:val="center"/>
          </w:tcPr>
          <w:p w14:paraId="6EFDF686" w14:textId="2A75CF2E" w:rsidR="00124586" w:rsidRPr="008E2521" w:rsidRDefault="00465ACE" w:rsidP="00306992">
            <w:pPr>
              <w:jc w:val="center"/>
              <w:rPr>
                <w:i/>
              </w:rPr>
            </w:pPr>
            <w:r>
              <w:rPr>
                <w:noProof/>
                <w:lang w:eastAsia="en-GB"/>
              </w:rPr>
              <w:drawing>
                <wp:inline distT="0" distB="0" distL="0" distR="0" wp14:anchorId="5CF6C436" wp14:editId="01D239C4">
                  <wp:extent cx="2600690" cy="1314632"/>
                  <wp:effectExtent l="0" t="0" r="9160" b="0"/>
                  <wp:docPr id="163"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00690" cy="1314632"/>
                          </a:xfrm>
                          <a:prstGeom prst="rect">
                            <a:avLst/>
                          </a:prstGeom>
                          <a:noFill/>
                          <a:ln>
                            <a:noFill/>
                            <a:prstDash/>
                          </a:ln>
                        </pic:spPr>
                      </pic:pic>
                    </a:graphicData>
                  </a:graphic>
                </wp:inline>
              </w:drawing>
            </w:r>
          </w:p>
        </w:tc>
      </w:tr>
      <w:tr w:rsidR="00124586" w14:paraId="00BDFA39" w14:textId="77777777" w:rsidTr="00420885">
        <w:trPr>
          <w:tblHeader/>
        </w:trPr>
        <w:tc>
          <w:tcPr>
            <w:tcW w:w="9526" w:type="dxa"/>
            <w:gridSpan w:val="4"/>
            <w:tcBorders>
              <w:top w:val="nil"/>
            </w:tcBorders>
            <w:vAlign w:val="center"/>
          </w:tcPr>
          <w:p w14:paraId="0BF2E814" w14:textId="3536843E" w:rsidR="00124586" w:rsidRPr="008E2521" w:rsidRDefault="00124586" w:rsidP="00306992">
            <w:pPr>
              <w:jc w:val="left"/>
              <w:rPr>
                <w:i/>
              </w:rPr>
            </w:pPr>
            <w:r w:rsidRPr="008E2521">
              <w:rPr>
                <w:i/>
              </w:rPr>
              <w:t>Note: A permanent indication that the date has been adjusted should be shown as specified in S-</w:t>
            </w:r>
            <w:r w:rsidR="00C001E5">
              <w:rPr>
                <w:i/>
              </w:rPr>
              <w:t>98 XXX-XXX</w:t>
            </w:r>
            <w:r w:rsidRPr="008E2521">
              <w:rPr>
                <w:i/>
              </w:rPr>
              <w:t>.</w:t>
            </w:r>
          </w:p>
        </w:tc>
      </w:tr>
    </w:tbl>
    <w:p w14:paraId="1334FD9B" w14:textId="77777777" w:rsidR="007769DC" w:rsidRDefault="007769DC" w:rsidP="00124586"/>
    <w:p w14:paraId="72F1CCD1" w14:textId="77777777" w:rsidR="007769DC" w:rsidRDefault="007769DC">
      <w:pPr>
        <w:widowControl/>
        <w:spacing w:line="240" w:lineRule="auto"/>
        <w:jc w:val="left"/>
      </w:pPr>
      <w:r>
        <w:br w:type="page"/>
      </w:r>
    </w:p>
    <w:p w14:paraId="414B6B65" w14:textId="77777777" w:rsidR="00124586" w:rsidRDefault="00124586" w:rsidP="0012458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2518"/>
        <w:gridCol w:w="2344"/>
        <w:gridCol w:w="2306"/>
      </w:tblGrid>
      <w:tr w:rsidR="00124586" w14:paraId="27DBDE87" w14:textId="77777777" w:rsidTr="00306992">
        <w:trPr>
          <w:trHeight w:val="454"/>
          <w:tblHeader/>
        </w:trPr>
        <w:tc>
          <w:tcPr>
            <w:tcW w:w="2381" w:type="dxa"/>
            <w:shd w:val="clear" w:color="auto" w:fill="CCFFCC"/>
            <w:vAlign w:val="center"/>
          </w:tcPr>
          <w:p w14:paraId="0563CE7F" w14:textId="77777777" w:rsidR="00124586" w:rsidRPr="004065B1" w:rsidRDefault="00124586" w:rsidP="00306992">
            <w:r w:rsidRPr="000A066E">
              <w:rPr>
                <w:b/>
              </w:rPr>
              <w:t>Test Reference</w:t>
            </w:r>
          </w:p>
        </w:tc>
        <w:tc>
          <w:tcPr>
            <w:tcW w:w="2381" w:type="dxa"/>
            <w:shd w:val="clear" w:color="auto" w:fill="CCFFCC"/>
            <w:vAlign w:val="center"/>
          </w:tcPr>
          <w:p w14:paraId="60F59894" w14:textId="00062B3B" w:rsidR="00124586" w:rsidRPr="004065B1" w:rsidRDefault="008A522B" w:rsidP="00306992">
            <w:r>
              <w:t>DateDependentFeatures4</w:t>
            </w:r>
          </w:p>
        </w:tc>
        <w:tc>
          <w:tcPr>
            <w:tcW w:w="2382" w:type="dxa"/>
            <w:shd w:val="clear" w:color="auto" w:fill="CCFFCC"/>
            <w:vAlign w:val="center"/>
          </w:tcPr>
          <w:p w14:paraId="48EB59AE" w14:textId="77777777" w:rsidR="00124586" w:rsidRPr="004065B1" w:rsidRDefault="00124586" w:rsidP="00306992">
            <w:r w:rsidRPr="000A066E">
              <w:rPr>
                <w:b/>
              </w:rPr>
              <w:t>IHO Reference</w:t>
            </w:r>
          </w:p>
        </w:tc>
        <w:tc>
          <w:tcPr>
            <w:tcW w:w="2382" w:type="dxa"/>
            <w:shd w:val="clear" w:color="auto" w:fill="CCFFCC"/>
            <w:vAlign w:val="center"/>
          </w:tcPr>
          <w:p w14:paraId="1BE53374" w14:textId="77777777" w:rsidR="001174CF" w:rsidRDefault="001174CF" w:rsidP="001174CF">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07DC41FB" w14:textId="4B9A06E1" w:rsidR="00124586" w:rsidRPr="004065B1" w:rsidRDefault="00124586" w:rsidP="00306992"/>
        </w:tc>
      </w:tr>
      <w:tr w:rsidR="00124586" w14:paraId="1A7F5DA7" w14:textId="77777777" w:rsidTr="00306992">
        <w:trPr>
          <w:tblHeader/>
        </w:trPr>
        <w:tc>
          <w:tcPr>
            <w:tcW w:w="9526" w:type="dxa"/>
            <w:gridSpan w:val="4"/>
            <w:shd w:val="clear" w:color="auto" w:fill="CCFFCC"/>
            <w:vAlign w:val="center"/>
          </w:tcPr>
          <w:p w14:paraId="38F49831" w14:textId="77777777" w:rsidR="00124586" w:rsidRDefault="00124586" w:rsidP="00306992">
            <w:r w:rsidRPr="000A066E">
              <w:rPr>
                <w:b/>
              </w:rPr>
              <w:t>Test description</w:t>
            </w:r>
          </w:p>
        </w:tc>
      </w:tr>
      <w:tr w:rsidR="00124586" w14:paraId="4E366422" w14:textId="77777777" w:rsidTr="00306992">
        <w:trPr>
          <w:tblHeader/>
        </w:trPr>
        <w:tc>
          <w:tcPr>
            <w:tcW w:w="9526" w:type="dxa"/>
            <w:gridSpan w:val="4"/>
            <w:vAlign w:val="center"/>
          </w:tcPr>
          <w:p w14:paraId="23389EF2" w14:textId="3BBA3C3F" w:rsidR="00124586" w:rsidRPr="008E2521" w:rsidRDefault="00A33CF6" w:rsidP="00306992">
            <w:pPr>
              <w:rPr>
                <w:i/>
              </w:rPr>
            </w:pPr>
            <w:r w:rsidRPr="008E2521">
              <w:rPr>
                <w:i/>
              </w:rPr>
              <w:t xml:space="preserve">Route checking of date dependent </w:t>
            </w:r>
            <w:r w:rsidR="00004688">
              <w:rPr>
                <w:i/>
              </w:rPr>
              <w:t>features</w:t>
            </w:r>
            <w:r w:rsidRPr="008E2521">
              <w:rPr>
                <w:i/>
              </w:rPr>
              <w:t>, date range. (</w:t>
            </w:r>
            <w:proofErr w:type="spellStart"/>
            <w:r w:rsidR="00004688">
              <w:rPr>
                <w:i/>
              </w:rPr>
              <w:t>DateStart</w:t>
            </w:r>
            <w:proofErr w:type="spellEnd"/>
            <w:r w:rsidR="00004688" w:rsidRPr="008E2521">
              <w:rPr>
                <w:i/>
              </w:rPr>
              <w:t xml:space="preserve"> and </w:t>
            </w:r>
            <w:proofErr w:type="spellStart"/>
            <w:r w:rsidR="00004688">
              <w:rPr>
                <w:i/>
              </w:rPr>
              <w:t>DateEnd</w:t>
            </w:r>
            <w:proofErr w:type="spellEnd"/>
            <w:r w:rsidRPr="008E2521">
              <w:rPr>
                <w:i/>
              </w:rPr>
              <w:t>)</w:t>
            </w:r>
          </w:p>
        </w:tc>
      </w:tr>
      <w:tr w:rsidR="00124586" w14:paraId="47D3EE8D" w14:textId="77777777" w:rsidTr="00306992">
        <w:trPr>
          <w:tblHeader/>
        </w:trPr>
        <w:tc>
          <w:tcPr>
            <w:tcW w:w="9526" w:type="dxa"/>
            <w:gridSpan w:val="4"/>
            <w:shd w:val="clear" w:color="auto" w:fill="CCFFCC"/>
            <w:vAlign w:val="center"/>
          </w:tcPr>
          <w:p w14:paraId="17AC4B5D" w14:textId="77777777" w:rsidR="00124586" w:rsidRPr="004065B1" w:rsidRDefault="00124586" w:rsidP="00306992">
            <w:r w:rsidRPr="000A066E">
              <w:rPr>
                <w:b/>
              </w:rPr>
              <w:t>Setup</w:t>
            </w:r>
          </w:p>
        </w:tc>
      </w:tr>
      <w:tr w:rsidR="00124586" w14:paraId="7542F4E9" w14:textId="77777777" w:rsidTr="00306992">
        <w:trPr>
          <w:tblHeader/>
        </w:trPr>
        <w:tc>
          <w:tcPr>
            <w:tcW w:w="9526" w:type="dxa"/>
            <w:gridSpan w:val="4"/>
            <w:vAlign w:val="center"/>
          </w:tcPr>
          <w:p w14:paraId="287360CE" w14:textId="7E890610" w:rsidR="00124586" w:rsidRPr="008A522B" w:rsidRDefault="00124586" w:rsidP="00124586">
            <w:r w:rsidRPr="008E2521">
              <w:rPr>
                <w:i/>
              </w:rPr>
              <w:t xml:space="preserve">As for test </w:t>
            </w:r>
            <w:r w:rsidR="008A522B">
              <w:t>DateDependentFeatures3</w:t>
            </w:r>
          </w:p>
          <w:p w14:paraId="0431602B" w14:textId="77777777" w:rsidR="00124586" w:rsidRPr="008E2521" w:rsidRDefault="00124586" w:rsidP="00124586">
            <w:pPr>
              <w:rPr>
                <w:i/>
              </w:rPr>
            </w:pPr>
            <w:r w:rsidRPr="008E2521">
              <w:rPr>
                <w:i/>
              </w:rPr>
              <w:t>Select scale 1:10 000</w:t>
            </w:r>
          </w:p>
        </w:tc>
      </w:tr>
      <w:tr w:rsidR="00124586" w14:paraId="2174AA46" w14:textId="77777777" w:rsidTr="00306992">
        <w:trPr>
          <w:tblHeader/>
        </w:trPr>
        <w:tc>
          <w:tcPr>
            <w:tcW w:w="9526" w:type="dxa"/>
            <w:gridSpan w:val="4"/>
            <w:shd w:val="clear" w:color="auto" w:fill="CCFFCC"/>
            <w:vAlign w:val="center"/>
          </w:tcPr>
          <w:p w14:paraId="24BA7DB1" w14:textId="77777777" w:rsidR="00124586" w:rsidRPr="004065B1" w:rsidRDefault="00124586" w:rsidP="00306992">
            <w:r w:rsidRPr="000A066E">
              <w:rPr>
                <w:b/>
              </w:rPr>
              <w:t>Action</w:t>
            </w:r>
          </w:p>
        </w:tc>
      </w:tr>
      <w:tr w:rsidR="00124586" w14:paraId="647435C3" w14:textId="77777777" w:rsidTr="00306992">
        <w:trPr>
          <w:tblHeader/>
        </w:trPr>
        <w:tc>
          <w:tcPr>
            <w:tcW w:w="9526" w:type="dxa"/>
            <w:gridSpan w:val="4"/>
            <w:vAlign w:val="center"/>
          </w:tcPr>
          <w:p w14:paraId="13B4F109" w14:textId="77777777" w:rsidR="00124586" w:rsidRPr="008E2521" w:rsidRDefault="00124586" w:rsidP="00124586">
            <w:pPr>
              <w:rPr>
                <w:i/>
              </w:rPr>
            </w:pPr>
            <w:r w:rsidRPr="008E2521">
              <w:rPr>
                <w:i/>
              </w:rPr>
              <w:t>As for test 3.3.3.1 a)</w:t>
            </w:r>
          </w:p>
          <w:p w14:paraId="1F8FA330" w14:textId="77777777" w:rsidR="00124586" w:rsidRPr="008E2521" w:rsidRDefault="00124586" w:rsidP="00124586">
            <w:pPr>
              <w:rPr>
                <w:i/>
              </w:rPr>
            </w:pPr>
            <w:r w:rsidRPr="008E2521">
              <w:rPr>
                <w:i/>
              </w:rPr>
              <w:t>Create a route from 32°36.425’S 61°20.335’E to 32°36.425’S 61°21.400’E with a cross track distance of 0.10NM set for Starboard and for Port.</w:t>
            </w:r>
          </w:p>
        </w:tc>
      </w:tr>
      <w:tr w:rsidR="00124586" w14:paraId="7014EDE0" w14:textId="77777777" w:rsidTr="00420885">
        <w:trPr>
          <w:tblHeader/>
        </w:trPr>
        <w:tc>
          <w:tcPr>
            <w:tcW w:w="9526" w:type="dxa"/>
            <w:gridSpan w:val="4"/>
            <w:tcBorders>
              <w:bottom w:val="single" w:sz="4" w:space="0" w:color="auto"/>
            </w:tcBorders>
            <w:shd w:val="clear" w:color="auto" w:fill="CCFFCC"/>
            <w:vAlign w:val="center"/>
          </w:tcPr>
          <w:p w14:paraId="593F6510" w14:textId="77777777" w:rsidR="00124586" w:rsidRPr="004065B1" w:rsidRDefault="00124586" w:rsidP="00306992">
            <w:r w:rsidRPr="000A066E">
              <w:rPr>
                <w:b/>
              </w:rPr>
              <w:t>Results</w:t>
            </w:r>
          </w:p>
        </w:tc>
      </w:tr>
      <w:tr w:rsidR="00124586" w14:paraId="2B5C7D1E" w14:textId="77777777" w:rsidTr="00420885">
        <w:trPr>
          <w:tblHeader/>
        </w:trPr>
        <w:tc>
          <w:tcPr>
            <w:tcW w:w="9526" w:type="dxa"/>
            <w:gridSpan w:val="4"/>
            <w:tcBorders>
              <w:bottom w:val="nil"/>
            </w:tcBorders>
            <w:vAlign w:val="center"/>
          </w:tcPr>
          <w:p w14:paraId="6DF6AD1F" w14:textId="77777777" w:rsidR="00124586" w:rsidRPr="008E2521" w:rsidRDefault="00124586" w:rsidP="00306992">
            <w:pPr>
              <w:jc w:val="left"/>
              <w:rPr>
                <w:i/>
              </w:rPr>
            </w:pPr>
            <w:r w:rsidRPr="008E2521">
              <w:rPr>
                <w:i/>
              </w:rPr>
              <w:t>Check the route and confirm that the following indications are given and the display is as shown:</w:t>
            </w:r>
          </w:p>
        </w:tc>
      </w:tr>
      <w:tr w:rsidR="00124586" w14:paraId="17AA2126" w14:textId="77777777" w:rsidTr="00420885">
        <w:trPr>
          <w:tblHeader/>
        </w:trPr>
        <w:tc>
          <w:tcPr>
            <w:tcW w:w="9526" w:type="dxa"/>
            <w:gridSpan w:val="4"/>
            <w:tcBorders>
              <w:top w:val="nil"/>
              <w:bottom w:val="nil"/>
            </w:tcBorders>
            <w:vAlign w:val="center"/>
          </w:tcPr>
          <w:p w14:paraId="1638AF4F" w14:textId="61DED361" w:rsidR="00E720E8" w:rsidRPr="0015247B" w:rsidRDefault="00FF0DA0" w:rsidP="00306992">
            <w:pPr>
              <w:jc w:val="center"/>
            </w:pPr>
            <w:r>
              <w:rPr>
                <w:noProof/>
                <w:lang w:eastAsia="en-GB"/>
              </w:rPr>
              <w:drawing>
                <wp:inline distT="0" distB="0" distL="0" distR="0" wp14:anchorId="307C255A" wp14:editId="25B1B9C0">
                  <wp:extent cx="4639318" cy="1743321"/>
                  <wp:effectExtent l="0" t="0" r="8882" b="9279"/>
                  <wp:docPr id="164"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39318" cy="1743321"/>
                          </a:xfrm>
                          <a:prstGeom prst="rect">
                            <a:avLst/>
                          </a:prstGeom>
                          <a:noFill/>
                          <a:ln>
                            <a:noFill/>
                            <a:prstDash/>
                          </a:ln>
                        </pic:spPr>
                      </pic:pic>
                    </a:graphicData>
                  </a:graphic>
                </wp:inline>
              </w:drawing>
            </w:r>
          </w:p>
        </w:tc>
      </w:tr>
      <w:tr w:rsidR="00124586" w14:paraId="7C169A68" w14:textId="77777777" w:rsidTr="00420885">
        <w:trPr>
          <w:tblHeader/>
        </w:trPr>
        <w:tc>
          <w:tcPr>
            <w:tcW w:w="9526" w:type="dxa"/>
            <w:gridSpan w:val="4"/>
            <w:tcBorders>
              <w:top w:val="nil"/>
            </w:tcBorders>
            <w:vAlign w:val="center"/>
          </w:tcPr>
          <w:p w14:paraId="74C6722A" w14:textId="72A6124D" w:rsidR="00124586" w:rsidRPr="008E2521" w:rsidRDefault="00124586" w:rsidP="00306992">
            <w:pPr>
              <w:jc w:val="left"/>
              <w:rPr>
                <w:i/>
              </w:rPr>
            </w:pPr>
            <w:r w:rsidRPr="008E2521">
              <w:rPr>
                <w:i/>
              </w:rPr>
              <w:t xml:space="preserve">Note: A permanent indication that the date has been adjusted should be shown as specified in </w:t>
            </w:r>
            <w:r w:rsidR="00004688">
              <w:rPr>
                <w:i/>
              </w:rPr>
              <w:t>S-98 XXX-XXX</w:t>
            </w:r>
            <w:r w:rsidRPr="008E2521">
              <w:rPr>
                <w:i/>
              </w:rPr>
              <w:t>.</w:t>
            </w:r>
          </w:p>
        </w:tc>
      </w:tr>
    </w:tbl>
    <w:p w14:paraId="0A2E9061" w14:textId="77777777" w:rsidR="00124586" w:rsidRDefault="00124586" w:rsidP="00124586"/>
    <w:p w14:paraId="376591CF" w14:textId="77777777" w:rsidR="00124586" w:rsidRDefault="00124586" w:rsidP="000A408F"/>
    <w:p w14:paraId="4E97915C" w14:textId="11DBB33C" w:rsidR="000A408F" w:rsidRPr="000A408F" w:rsidRDefault="00A33CF6" w:rsidP="001D52EE">
      <w:pPr>
        <w:pStyle w:val="Heading4"/>
      </w:pPr>
      <w:r>
        <w:br w:type="page"/>
      </w:r>
      <w:r w:rsidR="000A408F">
        <w:lastRenderedPageBreak/>
        <w:t xml:space="preserve">3.3.3.2 </w:t>
      </w:r>
      <w:r w:rsidR="008A522B">
        <w:t>Periodic Date Range</w:t>
      </w:r>
      <w:r w:rsidR="000A408F">
        <w:t xml:space="preserve"> on buoys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37A8809F" w14:textId="77777777" w:rsidTr="00CB4150">
        <w:trPr>
          <w:trHeight w:val="454"/>
          <w:tblHeader/>
        </w:trPr>
        <w:tc>
          <w:tcPr>
            <w:tcW w:w="2381" w:type="dxa"/>
            <w:shd w:val="clear" w:color="auto" w:fill="CCFFCC"/>
            <w:vAlign w:val="center"/>
          </w:tcPr>
          <w:p w14:paraId="27B04420" w14:textId="77777777" w:rsidR="000A408F" w:rsidRPr="004065B1" w:rsidRDefault="000A408F" w:rsidP="00CB4150">
            <w:r w:rsidRPr="000A066E">
              <w:rPr>
                <w:b/>
              </w:rPr>
              <w:t>Test Reference</w:t>
            </w:r>
          </w:p>
        </w:tc>
        <w:tc>
          <w:tcPr>
            <w:tcW w:w="2381" w:type="dxa"/>
            <w:shd w:val="clear" w:color="auto" w:fill="CCFFCC"/>
            <w:vAlign w:val="center"/>
          </w:tcPr>
          <w:p w14:paraId="303240F7" w14:textId="005DDFA9" w:rsidR="000A408F" w:rsidRPr="004065B1" w:rsidRDefault="008A522B" w:rsidP="00CB4150">
            <w:r>
              <w:t>PeriodicDateRange1</w:t>
            </w:r>
          </w:p>
        </w:tc>
        <w:tc>
          <w:tcPr>
            <w:tcW w:w="2382" w:type="dxa"/>
            <w:shd w:val="clear" w:color="auto" w:fill="CCFFCC"/>
            <w:vAlign w:val="center"/>
          </w:tcPr>
          <w:p w14:paraId="12F30632" w14:textId="77777777" w:rsidR="000A408F" w:rsidRPr="004065B1" w:rsidRDefault="000A408F" w:rsidP="00CB4150">
            <w:r w:rsidRPr="000A066E">
              <w:rPr>
                <w:b/>
              </w:rPr>
              <w:t>IHO Reference</w:t>
            </w:r>
          </w:p>
        </w:tc>
        <w:tc>
          <w:tcPr>
            <w:tcW w:w="2382" w:type="dxa"/>
            <w:shd w:val="clear" w:color="auto" w:fill="CCFFCC"/>
            <w:vAlign w:val="center"/>
          </w:tcPr>
          <w:p w14:paraId="2CED2D6A" w14:textId="77777777" w:rsidR="00932791" w:rsidRDefault="00932791" w:rsidP="0093279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10416410" w14:textId="40404673" w:rsidR="000A408F" w:rsidRPr="004065B1" w:rsidRDefault="000A408F" w:rsidP="00CB4150"/>
        </w:tc>
      </w:tr>
      <w:tr w:rsidR="000A408F" w14:paraId="00EEB5C5" w14:textId="77777777" w:rsidTr="00CB4150">
        <w:trPr>
          <w:tblHeader/>
        </w:trPr>
        <w:tc>
          <w:tcPr>
            <w:tcW w:w="9526" w:type="dxa"/>
            <w:gridSpan w:val="4"/>
            <w:shd w:val="clear" w:color="auto" w:fill="CCFFCC"/>
            <w:vAlign w:val="center"/>
          </w:tcPr>
          <w:p w14:paraId="565B2030" w14:textId="77777777" w:rsidR="000A408F" w:rsidRDefault="000A408F" w:rsidP="00CB4150">
            <w:r w:rsidRPr="000A066E">
              <w:rPr>
                <w:b/>
              </w:rPr>
              <w:t>Test description</w:t>
            </w:r>
          </w:p>
        </w:tc>
      </w:tr>
      <w:tr w:rsidR="000A408F" w14:paraId="41275B50" w14:textId="77777777" w:rsidTr="00CB4150">
        <w:trPr>
          <w:tblHeader/>
        </w:trPr>
        <w:tc>
          <w:tcPr>
            <w:tcW w:w="9526" w:type="dxa"/>
            <w:gridSpan w:val="4"/>
            <w:vAlign w:val="center"/>
          </w:tcPr>
          <w:p w14:paraId="60C0025C" w14:textId="258F4F71" w:rsidR="000A408F" w:rsidRPr="008E2521" w:rsidRDefault="00A33CF6" w:rsidP="00CB4150">
            <w:pPr>
              <w:rPr>
                <w:i/>
              </w:rPr>
            </w:pPr>
            <w:r w:rsidRPr="008E2521">
              <w:rPr>
                <w:i/>
              </w:rPr>
              <w:t xml:space="preserve">Display of date dependent </w:t>
            </w:r>
            <w:r w:rsidR="008E317B">
              <w:rPr>
                <w:i/>
              </w:rPr>
              <w:t>features</w:t>
            </w:r>
            <w:r w:rsidRPr="008E2521">
              <w:rPr>
                <w:i/>
              </w:rPr>
              <w:t>, current date. (</w:t>
            </w:r>
            <w:r w:rsidR="008E317B">
              <w:rPr>
                <w:i/>
              </w:rPr>
              <w:t>Periodic Date Range</w:t>
            </w:r>
            <w:r w:rsidRPr="008E2521">
              <w:rPr>
                <w:i/>
              </w:rPr>
              <w:t>)</w:t>
            </w:r>
          </w:p>
        </w:tc>
      </w:tr>
      <w:tr w:rsidR="000A408F" w14:paraId="40254889" w14:textId="77777777" w:rsidTr="00CB4150">
        <w:trPr>
          <w:tblHeader/>
        </w:trPr>
        <w:tc>
          <w:tcPr>
            <w:tcW w:w="9526" w:type="dxa"/>
            <w:gridSpan w:val="4"/>
            <w:shd w:val="clear" w:color="auto" w:fill="CCFFCC"/>
            <w:vAlign w:val="center"/>
          </w:tcPr>
          <w:p w14:paraId="1DE6F3D7" w14:textId="77777777" w:rsidR="000A408F" w:rsidRPr="004065B1" w:rsidRDefault="000A408F" w:rsidP="00CB4150">
            <w:r w:rsidRPr="000A066E">
              <w:rPr>
                <w:b/>
              </w:rPr>
              <w:t>Setup</w:t>
            </w:r>
          </w:p>
        </w:tc>
      </w:tr>
      <w:tr w:rsidR="000A408F" w14:paraId="39B1C134" w14:textId="77777777" w:rsidTr="00CB4150">
        <w:trPr>
          <w:tblHeader/>
        </w:trPr>
        <w:tc>
          <w:tcPr>
            <w:tcW w:w="9526" w:type="dxa"/>
            <w:gridSpan w:val="4"/>
            <w:vAlign w:val="center"/>
          </w:tcPr>
          <w:p w14:paraId="715C89E8" w14:textId="46E3C063" w:rsidR="00A33CF6" w:rsidRPr="008E2521" w:rsidRDefault="00A33CF6" w:rsidP="00A33CF6">
            <w:pPr>
              <w:rPr>
                <w:i/>
              </w:rPr>
            </w:pPr>
            <w:r w:rsidRPr="008E2521">
              <w:rPr>
                <w:i/>
              </w:rPr>
              <w:t xml:space="preserve">Load the </w:t>
            </w:r>
            <w:r w:rsidR="008E317B">
              <w:rPr>
                <w:i/>
              </w:rPr>
              <w:t xml:space="preserve">exchange set </w:t>
            </w:r>
            <w:r w:rsidR="008E317B" w:rsidRPr="008A522B">
              <w:rPr>
                <w:b/>
                <w:bCs/>
                <w:i/>
              </w:rPr>
              <w:t>Settings</w:t>
            </w:r>
            <w:r w:rsidR="008E317B">
              <w:rPr>
                <w:i/>
              </w:rPr>
              <w:t xml:space="preserve"> with </w:t>
            </w:r>
            <w:r w:rsidRPr="008E2521">
              <w:rPr>
                <w:i/>
              </w:rPr>
              <w:t>the following settings:</w:t>
            </w:r>
          </w:p>
          <w:p w14:paraId="062376D5" w14:textId="09DFB787" w:rsidR="00A33CF6" w:rsidRPr="008E2521" w:rsidRDefault="00A33CF6" w:rsidP="00A33CF6">
            <w:pPr>
              <w:rPr>
                <w:i/>
              </w:rPr>
            </w:pPr>
            <w:r w:rsidRPr="008E2521">
              <w:rPr>
                <w:i/>
              </w:rPr>
              <w:t xml:space="preserve">Select </w:t>
            </w:r>
            <w:r w:rsidR="00DE09B9">
              <w:rPr>
                <w:i/>
              </w:rPr>
              <w:t>Display Category</w:t>
            </w:r>
            <w:r w:rsidRPr="008E2521">
              <w:rPr>
                <w:i/>
              </w:rPr>
              <w:t xml:space="preserve"> Other</w:t>
            </w:r>
          </w:p>
          <w:p w14:paraId="19926C13" w14:textId="77777777" w:rsidR="00A33CF6" w:rsidRPr="008E2521" w:rsidRDefault="00A33CF6" w:rsidP="00A33CF6">
            <w:pPr>
              <w:rPr>
                <w:i/>
              </w:rPr>
            </w:pPr>
            <w:r w:rsidRPr="008E2521">
              <w:rPr>
                <w:i/>
              </w:rPr>
              <w:t>Select Symbolized Boundaries</w:t>
            </w:r>
          </w:p>
          <w:p w14:paraId="2148CC34" w14:textId="4A6536FB" w:rsidR="00A33CF6" w:rsidRPr="008A522B" w:rsidRDefault="00A33CF6" w:rsidP="00A33CF6">
            <w:pPr>
              <w:rPr>
                <w:i/>
              </w:rPr>
            </w:pPr>
            <w:r w:rsidRPr="008A522B">
              <w:rPr>
                <w:i/>
              </w:rPr>
              <w:t xml:space="preserve">Select </w:t>
            </w:r>
            <w:r w:rsidR="008A522B" w:rsidRPr="008A522B">
              <w:rPr>
                <w:i/>
              </w:rPr>
              <w:t>Simplified Point Symbols = false</w:t>
            </w:r>
          </w:p>
          <w:p w14:paraId="3C09E036" w14:textId="37BAE095" w:rsidR="00A33CF6" w:rsidRPr="008E2521" w:rsidRDefault="0069033B" w:rsidP="00A33CF6">
            <w:pPr>
              <w:rPr>
                <w:i/>
              </w:rPr>
            </w:pPr>
            <w:r>
              <w:rPr>
                <w:i/>
              </w:rPr>
              <w:t xml:space="preserve">Safety Contour </w:t>
            </w:r>
            <w:r w:rsidR="00523203">
              <w:rPr>
                <w:i/>
              </w:rPr>
              <w:t>value to</w:t>
            </w:r>
            <w:r w:rsidR="00523203" w:rsidRPr="008E2521">
              <w:rPr>
                <w:i/>
              </w:rPr>
              <w:t xml:space="preserve"> </w:t>
            </w:r>
            <w:r w:rsidR="00A33CF6" w:rsidRPr="008E2521">
              <w:rPr>
                <w:i/>
              </w:rPr>
              <w:t xml:space="preserve">10 </w:t>
            </w:r>
            <w:r w:rsidR="00E66884">
              <w:rPr>
                <w:i/>
              </w:rPr>
              <w:t>m</w:t>
            </w:r>
            <w:r w:rsidR="00A33CF6" w:rsidRPr="008E2521">
              <w:rPr>
                <w:i/>
              </w:rPr>
              <w:t xml:space="preserve"> </w:t>
            </w:r>
          </w:p>
          <w:p w14:paraId="61EB432E" w14:textId="0F1BF06E" w:rsidR="00A33CF6" w:rsidRPr="008E2521" w:rsidRDefault="0069033B" w:rsidP="00A33CF6">
            <w:pPr>
              <w:rPr>
                <w:i/>
              </w:rPr>
            </w:pPr>
            <w:r>
              <w:rPr>
                <w:i/>
              </w:rPr>
              <w:t xml:space="preserve">Safety Depth  </w:t>
            </w:r>
            <w:r w:rsidR="00523203">
              <w:rPr>
                <w:i/>
              </w:rPr>
              <w:t>value to</w:t>
            </w:r>
            <w:r w:rsidR="00523203" w:rsidRPr="008E2521">
              <w:rPr>
                <w:i/>
              </w:rPr>
              <w:t xml:space="preserve"> </w:t>
            </w:r>
            <w:r w:rsidR="00A33CF6" w:rsidRPr="008E2521">
              <w:rPr>
                <w:i/>
              </w:rPr>
              <w:t xml:space="preserve">10 </w:t>
            </w:r>
            <w:r w:rsidR="00E66884">
              <w:rPr>
                <w:i/>
              </w:rPr>
              <w:t>m</w:t>
            </w:r>
          </w:p>
          <w:p w14:paraId="197D2FDA" w14:textId="77777777" w:rsidR="00A33CF6" w:rsidRPr="008E2521" w:rsidRDefault="00A33CF6" w:rsidP="00A33CF6">
            <w:pPr>
              <w:rPr>
                <w:i/>
              </w:rPr>
            </w:pPr>
            <w:r w:rsidRPr="008E2521">
              <w:rPr>
                <w:i/>
              </w:rPr>
              <w:t>Select Highlight date dependent</w:t>
            </w:r>
          </w:p>
          <w:p w14:paraId="72A18680" w14:textId="7604A96D" w:rsidR="000A408F" w:rsidRPr="008E2521" w:rsidRDefault="00A33CF6" w:rsidP="00A33CF6">
            <w:pPr>
              <w:rPr>
                <w:i/>
              </w:rPr>
            </w:pPr>
            <w:r w:rsidRPr="008E2521">
              <w:rPr>
                <w:i/>
              </w:rPr>
              <w:t>Ensure that the viewing date is set to the 01.11.20</w:t>
            </w:r>
            <w:r w:rsidR="008E317B">
              <w:rPr>
                <w:i/>
              </w:rPr>
              <w:t>2</w:t>
            </w:r>
            <w:r w:rsidRPr="008E2521">
              <w:rPr>
                <w:i/>
              </w:rPr>
              <w:t>3</w:t>
            </w:r>
          </w:p>
        </w:tc>
      </w:tr>
      <w:tr w:rsidR="000A408F" w14:paraId="09C5EC55" w14:textId="77777777" w:rsidTr="00CB4150">
        <w:trPr>
          <w:tblHeader/>
        </w:trPr>
        <w:tc>
          <w:tcPr>
            <w:tcW w:w="9526" w:type="dxa"/>
            <w:gridSpan w:val="4"/>
            <w:shd w:val="clear" w:color="auto" w:fill="CCFFCC"/>
            <w:vAlign w:val="center"/>
          </w:tcPr>
          <w:p w14:paraId="734DC686" w14:textId="77777777" w:rsidR="000A408F" w:rsidRPr="004065B1" w:rsidRDefault="000A408F" w:rsidP="00CB4150">
            <w:r w:rsidRPr="000A066E">
              <w:rPr>
                <w:b/>
              </w:rPr>
              <w:t>Action</w:t>
            </w:r>
          </w:p>
        </w:tc>
      </w:tr>
      <w:tr w:rsidR="000A408F" w14:paraId="1A46E8F9" w14:textId="77777777" w:rsidTr="00CB4150">
        <w:trPr>
          <w:tblHeader/>
        </w:trPr>
        <w:tc>
          <w:tcPr>
            <w:tcW w:w="9526" w:type="dxa"/>
            <w:gridSpan w:val="4"/>
            <w:vAlign w:val="center"/>
          </w:tcPr>
          <w:p w14:paraId="090830DB" w14:textId="77777777" w:rsidR="000A408F" w:rsidRPr="008E2521" w:rsidRDefault="00A33CF6" w:rsidP="00CB4150">
            <w:pPr>
              <w:rPr>
                <w:i/>
              </w:rPr>
            </w:pPr>
            <w:r w:rsidRPr="008E2521">
              <w:rPr>
                <w:i/>
              </w:rPr>
              <w:t>Centre the display on position 32°36.450’S   61°21.900’E and then zoom in to a scale of 1:20,000.</w:t>
            </w:r>
          </w:p>
        </w:tc>
      </w:tr>
      <w:tr w:rsidR="000A408F" w14:paraId="7EE0FD8A" w14:textId="77777777" w:rsidTr="00420885">
        <w:trPr>
          <w:tblHeader/>
        </w:trPr>
        <w:tc>
          <w:tcPr>
            <w:tcW w:w="9526" w:type="dxa"/>
            <w:gridSpan w:val="4"/>
            <w:tcBorders>
              <w:bottom w:val="single" w:sz="4" w:space="0" w:color="auto"/>
            </w:tcBorders>
            <w:shd w:val="clear" w:color="auto" w:fill="CCFFCC"/>
            <w:vAlign w:val="center"/>
          </w:tcPr>
          <w:p w14:paraId="2D6460C4" w14:textId="77777777" w:rsidR="000A408F" w:rsidRPr="004065B1" w:rsidRDefault="000A408F" w:rsidP="00CB4150">
            <w:r w:rsidRPr="000A066E">
              <w:rPr>
                <w:b/>
              </w:rPr>
              <w:t>Results</w:t>
            </w:r>
          </w:p>
        </w:tc>
      </w:tr>
      <w:tr w:rsidR="00A33CF6" w14:paraId="735187B6" w14:textId="77777777" w:rsidTr="00420885">
        <w:trPr>
          <w:tblHeader/>
        </w:trPr>
        <w:tc>
          <w:tcPr>
            <w:tcW w:w="9526" w:type="dxa"/>
            <w:gridSpan w:val="4"/>
            <w:tcBorders>
              <w:top w:val="single" w:sz="4" w:space="0" w:color="auto"/>
              <w:left w:val="single" w:sz="4" w:space="0" w:color="auto"/>
              <w:bottom w:val="nil"/>
              <w:right w:val="single" w:sz="4" w:space="0" w:color="auto"/>
            </w:tcBorders>
            <w:vAlign w:val="center"/>
          </w:tcPr>
          <w:p w14:paraId="186B9C22" w14:textId="2BE4B422" w:rsidR="00A33CF6" w:rsidRPr="008E2521" w:rsidRDefault="00A33CF6" w:rsidP="00306992">
            <w:pPr>
              <w:jc w:val="left"/>
              <w:rPr>
                <w:i/>
              </w:rPr>
            </w:pPr>
            <w:r w:rsidRPr="008E2521">
              <w:rPr>
                <w:i/>
              </w:rPr>
              <w:t xml:space="preserve">Confirm that the </w:t>
            </w:r>
            <w:r w:rsidR="008E317B">
              <w:rPr>
                <w:i/>
              </w:rPr>
              <w:t>feature</w:t>
            </w:r>
            <w:r w:rsidR="008E317B" w:rsidRPr="008E2521">
              <w:rPr>
                <w:i/>
              </w:rPr>
              <w:t xml:space="preserve"> </w:t>
            </w:r>
            <w:r w:rsidRPr="008E2521">
              <w:rPr>
                <w:i/>
              </w:rPr>
              <w:t>displays as in the diagram below:</w:t>
            </w:r>
          </w:p>
        </w:tc>
      </w:tr>
      <w:tr w:rsidR="00A33CF6" w14:paraId="63BED74C" w14:textId="77777777" w:rsidTr="00420885">
        <w:trPr>
          <w:tblHeader/>
        </w:trPr>
        <w:tc>
          <w:tcPr>
            <w:tcW w:w="9526" w:type="dxa"/>
            <w:gridSpan w:val="4"/>
            <w:tcBorders>
              <w:top w:val="nil"/>
              <w:left w:val="single" w:sz="4" w:space="0" w:color="auto"/>
              <w:bottom w:val="nil"/>
              <w:right w:val="single" w:sz="4" w:space="0" w:color="auto"/>
            </w:tcBorders>
            <w:vAlign w:val="center"/>
          </w:tcPr>
          <w:p w14:paraId="19D03646" w14:textId="7CDB9106" w:rsidR="00A33CF6" w:rsidRPr="008E2521" w:rsidRDefault="00B85109" w:rsidP="00A33CF6">
            <w:pPr>
              <w:jc w:val="center"/>
              <w:rPr>
                <w:i/>
              </w:rPr>
            </w:pPr>
            <w:r>
              <w:rPr>
                <w:noProof/>
                <w:lang w:eastAsia="en-GB"/>
              </w:rPr>
              <w:drawing>
                <wp:inline distT="0" distB="0" distL="0" distR="0" wp14:anchorId="3531D232" wp14:editId="53598DC6">
                  <wp:extent cx="2592698" cy="1283424"/>
                  <wp:effectExtent l="0" t="0" r="0" b="0"/>
                  <wp:docPr id="165"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92698" cy="1283424"/>
                          </a:xfrm>
                          <a:prstGeom prst="rect">
                            <a:avLst/>
                          </a:prstGeom>
                          <a:noFill/>
                          <a:ln>
                            <a:noFill/>
                            <a:prstDash/>
                          </a:ln>
                        </pic:spPr>
                      </pic:pic>
                    </a:graphicData>
                  </a:graphic>
                </wp:inline>
              </w:drawing>
            </w:r>
          </w:p>
        </w:tc>
      </w:tr>
      <w:tr w:rsidR="00A33CF6" w14:paraId="2B4C9CC9" w14:textId="77777777" w:rsidTr="00420885">
        <w:trPr>
          <w:tblHeader/>
        </w:trPr>
        <w:tc>
          <w:tcPr>
            <w:tcW w:w="9526" w:type="dxa"/>
            <w:gridSpan w:val="4"/>
            <w:tcBorders>
              <w:top w:val="nil"/>
              <w:left w:val="single" w:sz="4" w:space="0" w:color="auto"/>
              <w:bottom w:val="single" w:sz="4" w:space="0" w:color="auto"/>
              <w:right w:val="single" w:sz="4" w:space="0" w:color="auto"/>
            </w:tcBorders>
            <w:vAlign w:val="center"/>
          </w:tcPr>
          <w:p w14:paraId="2B565D78" w14:textId="7FDF47CD" w:rsidR="00A33CF6" w:rsidRPr="008E2521" w:rsidRDefault="00A33CF6" w:rsidP="00306992">
            <w:pPr>
              <w:jc w:val="left"/>
              <w:rPr>
                <w:i/>
              </w:rPr>
            </w:pPr>
            <w:r w:rsidRPr="008E2521">
              <w:rPr>
                <w:i/>
              </w:rPr>
              <w:t>Note: A permanent indication that the date has been adjusted should be shown as specified in S-</w:t>
            </w:r>
            <w:r w:rsidR="008E317B">
              <w:rPr>
                <w:i/>
              </w:rPr>
              <w:t>98 XXX-XXXX</w:t>
            </w:r>
            <w:r w:rsidRPr="008E2521">
              <w:rPr>
                <w:i/>
              </w:rPr>
              <w:t>.</w:t>
            </w:r>
          </w:p>
        </w:tc>
      </w:tr>
    </w:tbl>
    <w:p w14:paraId="35279CD8" w14:textId="77777777" w:rsidR="000A408F" w:rsidRDefault="000A408F" w:rsidP="000A408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56EB2DB0" w14:textId="77777777" w:rsidTr="00306992">
        <w:trPr>
          <w:trHeight w:val="454"/>
          <w:tblHeader/>
        </w:trPr>
        <w:tc>
          <w:tcPr>
            <w:tcW w:w="2381" w:type="dxa"/>
            <w:shd w:val="clear" w:color="auto" w:fill="CCFFCC"/>
            <w:vAlign w:val="center"/>
          </w:tcPr>
          <w:p w14:paraId="4BB8CB6E" w14:textId="77777777" w:rsidR="00A33CF6" w:rsidRPr="004065B1" w:rsidRDefault="00A33CF6" w:rsidP="00306992">
            <w:r w:rsidRPr="000A066E">
              <w:rPr>
                <w:b/>
              </w:rPr>
              <w:t>Test Reference</w:t>
            </w:r>
          </w:p>
        </w:tc>
        <w:tc>
          <w:tcPr>
            <w:tcW w:w="2381" w:type="dxa"/>
            <w:shd w:val="clear" w:color="auto" w:fill="CCFFCC"/>
            <w:vAlign w:val="center"/>
          </w:tcPr>
          <w:p w14:paraId="0B612750" w14:textId="6B2DF07E" w:rsidR="00A33CF6" w:rsidRPr="004065B1" w:rsidRDefault="008A522B" w:rsidP="00306992">
            <w:r>
              <w:t>PeriodicDateRange2</w:t>
            </w:r>
          </w:p>
        </w:tc>
        <w:tc>
          <w:tcPr>
            <w:tcW w:w="2382" w:type="dxa"/>
            <w:shd w:val="clear" w:color="auto" w:fill="CCFFCC"/>
            <w:vAlign w:val="center"/>
          </w:tcPr>
          <w:p w14:paraId="292DCE34" w14:textId="77777777" w:rsidR="00A33CF6" w:rsidRPr="004065B1" w:rsidRDefault="00A33CF6" w:rsidP="00306992">
            <w:r w:rsidRPr="000A066E">
              <w:rPr>
                <w:b/>
              </w:rPr>
              <w:t>IHO Reference</w:t>
            </w:r>
          </w:p>
        </w:tc>
        <w:tc>
          <w:tcPr>
            <w:tcW w:w="2382" w:type="dxa"/>
            <w:shd w:val="clear" w:color="auto" w:fill="CCFFCC"/>
            <w:vAlign w:val="center"/>
          </w:tcPr>
          <w:p w14:paraId="2693B65C" w14:textId="77777777" w:rsidR="00932791" w:rsidRDefault="00932791" w:rsidP="0093279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5D4C65D3" w14:textId="510A059A" w:rsidR="00A33CF6" w:rsidRPr="004065B1" w:rsidRDefault="00A33CF6" w:rsidP="00306992"/>
        </w:tc>
      </w:tr>
      <w:tr w:rsidR="00A33CF6" w14:paraId="3C8350AE" w14:textId="77777777" w:rsidTr="00306992">
        <w:trPr>
          <w:tblHeader/>
        </w:trPr>
        <w:tc>
          <w:tcPr>
            <w:tcW w:w="9526" w:type="dxa"/>
            <w:gridSpan w:val="4"/>
            <w:shd w:val="clear" w:color="auto" w:fill="CCFFCC"/>
            <w:vAlign w:val="center"/>
          </w:tcPr>
          <w:p w14:paraId="17449135" w14:textId="77777777" w:rsidR="00A33CF6" w:rsidRDefault="00A33CF6" w:rsidP="00306992">
            <w:r w:rsidRPr="000A066E">
              <w:rPr>
                <w:b/>
              </w:rPr>
              <w:t>Test description</w:t>
            </w:r>
          </w:p>
        </w:tc>
      </w:tr>
      <w:tr w:rsidR="00A33CF6" w14:paraId="65F1FD3A" w14:textId="77777777" w:rsidTr="00306992">
        <w:trPr>
          <w:tblHeader/>
        </w:trPr>
        <w:tc>
          <w:tcPr>
            <w:tcW w:w="9526" w:type="dxa"/>
            <w:gridSpan w:val="4"/>
            <w:vAlign w:val="center"/>
          </w:tcPr>
          <w:p w14:paraId="14BB066B" w14:textId="2D90FB7E" w:rsidR="00A33CF6" w:rsidRPr="008E2521" w:rsidRDefault="00A33CF6" w:rsidP="00A33CF6">
            <w:pPr>
              <w:rPr>
                <w:i/>
              </w:rPr>
            </w:pPr>
            <w:r w:rsidRPr="008E2521">
              <w:rPr>
                <w:i/>
              </w:rPr>
              <w:t xml:space="preserve">Display of date dependent </w:t>
            </w:r>
            <w:r w:rsidR="008E317B">
              <w:rPr>
                <w:i/>
              </w:rPr>
              <w:t>features</w:t>
            </w:r>
            <w:r w:rsidRPr="008E2521">
              <w:rPr>
                <w:i/>
              </w:rPr>
              <w:t>, set date. (</w:t>
            </w:r>
            <w:r w:rsidR="008E317B">
              <w:rPr>
                <w:i/>
              </w:rPr>
              <w:t>Periodic Date Range</w:t>
            </w:r>
            <w:r w:rsidRPr="008E2521">
              <w:rPr>
                <w:i/>
              </w:rPr>
              <w:t>)</w:t>
            </w:r>
          </w:p>
        </w:tc>
      </w:tr>
      <w:tr w:rsidR="00A33CF6" w14:paraId="1D807E34" w14:textId="77777777" w:rsidTr="00306992">
        <w:trPr>
          <w:tblHeader/>
        </w:trPr>
        <w:tc>
          <w:tcPr>
            <w:tcW w:w="9526" w:type="dxa"/>
            <w:gridSpan w:val="4"/>
            <w:shd w:val="clear" w:color="auto" w:fill="CCFFCC"/>
            <w:vAlign w:val="center"/>
          </w:tcPr>
          <w:p w14:paraId="0F8C896B" w14:textId="77777777" w:rsidR="00A33CF6" w:rsidRPr="004065B1" w:rsidRDefault="00A33CF6" w:rsidP="00306992">
            <w:r w:rsidRPr="000A066E">
              <w:rPr>
                <w:b/>
              </w:rPr>
              <w:t>Setup</w:t>
            </w:r>
          </w:p>
        </w:tc>
      </w:tr>
      <w:tr w:rsidR="00A33CF6" w14:paraId="038561DD" w14:textId="77777777" w:rsidTr="00306992">
        <w:trPr>
          <w:tblHeader/>
        </w:trPr>
        <w:tc>
          <w:tcPr>
            <w:tcW w:w="9526" w:type="dxa"/>
            <w:gridSpan w:val="4"/>
            <w:vAlign w:val="center"/>
          </w:tcPr>
          <w:p w14:paraId="65764A6F" w14:textId="42704C1C" w:rsidR="00A33CF6" w:rsidRPr="008A522B" w:rsidRDefault="00A33CF6" w:rsidP="00A33CF6">
            <w:r w:rsidRPr="008E2521">
              <w:rPr>
                <w:i/>
              </w:rPr>
              <w:t xml:space="preserve">As for test </w:t>
            </w:r>
            <w:r w:rsidR="008A522B">
              <w:t>PeriodicDateRange1</w:t>
            </w:r>
          </w:p>
          <w:p w14:paraId="06127159" w14:textId="77777777" w:rsidR="00A33CF6" w:rsidRPr="008E2521" w:rsidRDefault="00A33CF6" w:rsidP="00A33CF6">
            <w:pPr>
              <w:rPr>
                <w:i/>
              </w:rPr>
            </w:pPr>
            <w:r w:rsidRPr="008E2521">
              <w:rPr>
                <w:i/>
              </w:rPr>
              <w:t>Select Highlight date dependent</w:t>
            </w:r>
          </w:p>
          <w:p w14:paraId="0C9321D3" w14:textId="77777777" w:rsidR="00A33CF6" w:rsidRPr="008E2521" w:rsidRDefault="00A33CF6" w:rsidP="00A33CF6">
            <w:pPr>
              <w:rPr>
                <w:i/>
              </w:rPr>
            </w:pPr>
            <w:r w:rsidRPr="008E2521">
              <w:rPr>
                <w:i/>
              </w:rPr>
              <w:t>Ensure that viewing date is set to 18.03.2013</w:t>
            </w:r>
          </w:p>
        </w:tc>
      </w:tr>
      <w:tr w:rsidR="00A33CF6" w14:paraId="644D7373" w14:textId="77777777" w:rsidTr="00306992">
        <w:trPr>
          <w:tblHeader/>
        </w:trPr>
        <w:tc>
          <w:tcPr>
            <w:tcW w:w="9526" w:type="dxa"/>
            <w:gridSpan w:val="4"/>
            <w:shd w:val="clear" w:color="auto" w:fill="CCFFCC"/>
            <w:vAlign w:val="center"/>
          </w:tcPr>
          <w:p w14:paraId="2F081654" w14:textId="77777777" w:rsidR="00A33CF6" w:rsidRPr="004065B1" w:rsidRDefault="00A33CF6" w:rsidP="00306992">
            <w:r w:rsidRPr="000A066E">
              <w:rPr>
                <w:b/>
              </w:rPr>
              <w:t>Action</w:t>
            </w:r>
          </w:p>
        </w:tc>
      </w:tr>
      <w:tr w:rsidR="00A33CF6" w14:paraId="28B281E4" w14:textId="77777777" w:rsidTr="00306992">
        <w:trPr>
          <w:tblHeader/>
        </w:trPr>
        <w:tc>
          <w:tcPr>
            <w:tcW w:w="9526" w:type="dxa"/>
            <w:gridSpan w:val="4"/>
            <w:vAlign w:val="center"/>
          </w:tcPr>
          <w:p w14:paraId="0A52E1F1" w14:textId="5AE947B2" w:rsidR="00A33CF6" w:rsidRPr="008A522B" w:rsidRDefault="00A33CF6" w:rsidP="00306992">
            <w:r w:rsidRPr="008E2521">
              <w:rPr>
                <w:i/>
              </w:rPr>
              <w:t xml:space="preserve">As for test </w:t>
            </w:r>
            <w:r w:rsidR="008A522B">
              <w:t>PeriodicDateRange1</w:t>
            </w:r>
          </w:p>
        </w:tc>
      </w:tr>
      <w:tr w:rsidR="00A33CF6" w14:paraId="6E8B3914" w14:textId="77777777" w:rsidTr="00420885">
        <w:trPr>
          <w:tblHeader/>
        </w:trPr>
        <w:tc>
          <w:tcPr>
            <w:tcW w:w="9526" w:type="dxa"/>
            <w:gridSpan w:val="4"/>
            <w:tcBorders>
              <w:bottom w:val="single" w:sz="4" w:space="0" w:color="auto"/>
            </w:tcBorders>
            <w:shd w:val="clear" w:color="auto" w:fill="CCFFCC"/>
            <w:vAlign w:val="center"/>
          </w:tcPr>
          <w:p w14:paraId="632DC92A" w14:textId="77777777" w:rsidR="00A33CF6" w:rsidRPr="004065B1" w:rsidRDefault="00A33CF6" w:rsidP="00306992">
            <w:r w:rsidRPr="000A066E">
              <w:rPr>
                <w:b/>
              </w:rPr>
              <w:t>Results</w:t>
            </w:r>
          </w:p>
        </w:tc>
      </w:tr>
      <w:tr w:rsidR="00A33CF6" w14:paraId="6BD6C9C8" w14:textId="77777777" w:rsidTr="00420885">
        <w:trPr>
          <w:tblHeader/>
        </w:trPr>
        <w:tc>
          <w:tcPr>
            <w:tcW w:w="9526" w:type="dxa"/>
            <w:gridSpan w:val="4"/>
            <w:tcBorders>
              <w:top w:val="single" w:sz="4" w:space="0" w:color="auto"/>
              <w:left w:val="single" w:sz="4" w:space="0" w:color="auto"/>
              <w:bottom w:val="nil"/>
              <w:right w:val="single" w:sz="4" w:space="0" w:color="auto"/>
            </w:tcBorders>
            <w:vAlign w:val="center"/>
          </w:tcPr>
          <w:p w14:paraId="6E19B8E3" w14:textId="3BE2B0A3" w:rsidR="00A33CF6" w:rsidRPr="008E2521" w:rsidRDefault="00A33CF6" w:rsidP="00306992">
            <w:pPr>
              <w:jc w:val="left"/>
              <w:rPr>
                <w:i/>
              </w:rPr>
            </w:pPr>
            <w:r w:rsidRPr="00966406">
              <w:rPr>
                <w:i/>
                <w:highlight w:val="yellow"/>
                <w:rPrChange w:id="1107" w:author="jonathan pritchard" w:date="2023-12-06T12:34:00Z">
                  <w:rPr>
                    <w:i/>
                  </w:rPr>
                </w:rPrChange>
              </w:rPr>
              <w:t xml:space="preserve">Confirm that the </w:t>
            </w:r>
            <w:r w:rsidR="008E317B" w:rsidRPr="00966406">
              <w:rPr>
                <w:i/>
                <w:highlight w:val="yellow"/>
                <w:rPrChange w:id="1108" w:author="jonathan pritchard" w:date="2023-12-06T12:34:00Z">
                  <w:rPr>
                    <w:i/>
                  </w:rPr>
                </w:rPrChange>
              </w:rPr>
              <w:t xml:space="preserve">feature </w:t>
            </w:r>
            <w:r w:rsidRPr="00966406">
              <w:rPr>
                <w:i/>
                <w:highlight w:val="yellow"/>
                <w:rPrChange w:id="1109" w:author="jonathan pritchard" w:date="2023-12-06T12:34:00Z">
                  <w:rPr>
                    <w:i/>
                  </w:rPr>
                </w:rPrChange>
              </w:rPr>
              <w:t>displays as in the image below and that a permanent indication is shown as specified in S-</w:t>
            </w:r>
            <w:r w:rsidR="008E317B" w:rsidRPr="00966406">
              <w:rPr>
                <w:i/>
                <w:highlight w:val="yellow"/>
                <w:rPrChange w:id="1110" w:author="jonathan pritchard" w:date="2023-12-06T12:34:00Z">
                  <w:rPr>
                    <w:i/>
                  </w:rPr>
                </w:rPrChange>
              </w:rPr>
              <w:t>98 XXX-XXX</w:t>
            </w:r>
            <w:r w:rsidRPr="008E2521">
              <w:rPr>
                <w:i/>
              </w:rPr>
              <w:t>:</w:t>
            </w:r>
          </w:p>
        </w:tc>
      </w:tr>
      <w:tr w:rsidR="00A33CF6" w14:paraId="0FB9B1A3" w14:textId="77777777" w:rsidTr="00420885">
        <w:trPr>
          <w:tblHeader/>
        </w:trPr>
        <w:tc>
          <w:tcPr>
            <w:tcW w:w="9526" w:type="dxa"/>
            <w:gridSpan w:val="4"/>
            <w:tcBorders>
              <w:top w:val="nil"/>
              <w:left w:val="single" w:sz="4" w:space="0" w:color="auto"/>
              <w:bottom w:val="nil"/>
              <w:right w:val="single" w:sz="4" w:space="0" w:color="auto"/>
            </w:tcBorders>
            <w:vAlign w:val="center"/>
          </w:tcPr>
          <w:p w14:paraId="2A07FE76" w14:textId="00AA4678" w:rsidR="00A33CF6" w:rsidRPr="008E2521" w:rsidRDefault="00B85109" w:rsidP="00306992">
            <w:pPr>
              <w:jc w:val="center"/>
              <w:rPr>
                <w:i/>
              </w:rPr>
            </w:pPr>
            <w:r>
              <w:rPr>
                <w:noProof/>
                <w:lang w:eastAsia="en-GB"/>
              </w:rPr>
              <w:drawing>
                <wp:inline distT="0" distB="0" distL="0" distR="0" wp14:anchorId="34F011B3" wp14:editId="78E3C8EE">
                  <wp:extent cx="2590595" cy="1269754"/>
                  <wp:effectExtent l="0" t="0" r="205" b="6596"/>
                  <wp:docPr id="166"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90595" cy="1269754"/>
                          </a:xfrm>
                          <a:prstGeom prst="rect">
                            <a:avLst/>
                          </a:prstGeom>
                          <a:noFill/>
                          <a:ln>
                            <a:noFill/>
                            <a:prstDash/>
                          </a:ln>
                        </pic:spPr>
                      </pic:pic>
                    </a:graphicData>
                  </a:graphic>
                </wp:inline>
              </w:drawing>
            </w:r>
          </w:p>
        </w:tc>
      </w:tr>
      <w:tr w:rsidR="00A33CF6" w14:paraId="7BA5FC68" w14:textId="77777777" w:rsidTr="00420885">
        <w:trPr>
          <w:tblHeader/>
        </w:trPr>
        <w:tc>
          <w:tcPr>
            <w:tcW w:w="9526" w:type="dxa"/>
            <w:gridSpan w:val="4"/>
            <w:tcBorders>
              <w:top w:val="nil"/>
              <w:left w:val="single" w:sz="4" w:space="0" w:color="auto"/>
              <w:bottom w:val="single" w:sz="4" w:space="0" w:color="auto"/>
              <w:right w:val="single" w:sz="4" w:space="0" w:color="auto"/>
            </w:tcBorders>
            <w:vAlign w:val="center"/>
          </w:tcPr>
          <w:p w14:paraId="61E0799A" w14:textId="2FD0D41D" w:rsidR="00A33CF6" w:rsidRPr="008E2521" w:rsidRDefault="00A33CF6" w:rsidP="00306992">
            <w:pPr>
              <w:jc w:val="left"/>
              <w:rPr>
                <w:i/>
              </w:rPr>
            </w:pPr>
            <w:r w:rsidRPr="008E2521">
              <w:rPr>
                <w:i/>
              </w:rPr>
              <w:t>Note: A permanent indication that the date has been adjusted should be shown as specified in S-</w:t>
            </w:r>
            <w:r w:rsidR="008E317B">
              <w:rPr>
                <w:i/>
              </w:rPr>
              <w:t>98 XXX-XXX</w:t>
            </w:r>
            <w:r w:rsidRPr="008E2521">
              <w:rPr>
                <w:i/>
              </w:rPr>
              <w:t>.</w:t>
            </w:r>
          </w:p>
        </w:tc>
      </w:tr>
    </w:tbl>
    <w:p w14:paraId="29D11E77" w14:textId="77777777" w:rsidR="00A33CF6" w:rsidRDefault="00A33CF6" w:rsidP="00A33C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736F32B2" w14:textId="77777777" w:rsidTr="00306992">
        <w:trPr>
          <w:trHeight w:val="454"/>
          <w:tblHeader/>
        </w:trPr>
        <w:tc>
          <w:tcPr>
            <w:tcW w:w="2381" w:type="dxa"/>
            <w:shd w:val="clear" w:color="auto" w:fill="CCFFCC"/>
            <w:vAlign w:val="center"/>
          </w:tcPr>
          <w:p w14:paraId="568A784C" w14:textId="77777777" w:rsidR="00A33CF6" w:rsidRPr="004065B1" w:rsidRDefault="00A33CF6" w:rsidP="00306992">
            <w:r w:rsidRPr="000A066E">
              <w:rPr>
                <w:b/>
              </w:rPr>
              <w:t>Test Reference</w:t>
            </w:r>
          </w:p>
        </w:tc>
        <w:tc>
          <w:tcPr>
            <w:tcW w:w="2381" w:type="dxa"/>
            <w:shd w:val="clear" w:color="auto" w:fill="CCFFCC"/>
            <w:vAlign w:val="center"/>
          </w:tcPr>
          <w:p w14:paraId="1935D6E0" w14:textId="7DD9FEBB" w:rsidR="00A33CF6" w:rsidRPr="004065B1" w:rsidRDefault="008A522B" w:rsidP="00306992">
            <w:r>
              <w:t>PeriodicDateRange3</w:t>
            </w:r>
          </w:p>
        </w:tc>
        <w:tc>
          <w:tcPr>
            <w:tcW w:w="2382" w:type="dxa"/>
            <w:shd w:val="clear" w:color="auto" w:fill="CCFFCC"/>
            <w:vAlign w:val="center"/>
          </w:tcPr>
          <w:p w14:paraId="41810BFE" w14:textId="77777777" w:rsidR="00A33CF6" w:rsidRPr="004065B1" w:rsidRDefault="00A33CF6" w:rsidP="00306992">
            <w:r w:rsidRPr="000A066E">
              <w:rPr>
                <w:b/>
              </w:rPr>
              <w:t>IHO Reference</w:t>
            </w:r>
          </w:p>
        </w:tc>
        <w:tc>
          <w:tcPr>
            <w:tcW w:w="2382" w:type="dxa"/>
            <w:shd w:val="clear" w:color="auto" w:fill="CCFFCC"/>
            <w:vAlign w:val="center"/>
          </w:tcPr>
          <w:p w14:paraId="264C4A9C" w14:textId="77777777" w:rsidR="00932791" w:rsidRDefault="00932791" w:rsidP="0093279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0EB5E718" w14:textId="532125BC" w:rsidR="00A33CF6" w:rsidRPr="004065B1" w:rsidRDefault="00A33CF6" w:rsidP="00306992"/>
        </w:tc>
      </w:tr>
      <w:tr w:rsidR="00A33CF6" w14:paraId="63B3FBD7" w14:textId="77777777" w:rsidTr="00306992">
        <w:trPr>
          <w:tblHeader/>
        </w:trPr>
        <w:tc>
          <w:tcPr>
            <w:tcW w:w="9526" w:type="dxa"/>
            <w:gridSpan w:val="4"/>
            <w:shd w:val="clear" w:color="auto" w:fill="CCFFCC"/>
            <w:vAlign w:val="center"/>
          </w:tcPr>
          <w:p w14:paraId="0BF8D299" w14:textId="77777777" w:rsidR="00A33CF6" w:rsidRDefault="00A33CF6" w:rsidP="00306992">
            <w:r w:rsidRPr="000A066E">
              <w:rPr>
                <w:b/>
              </w:rPr>
              <w:lastRenderedPageBreak/>
              <w:t>Test description</w:t>
            </w:r>
          </w:p>
        </w:tc>
      </w:tr>
      <w:tr w:rsidR="00A33CF6" w14:paraId="1B6FD62A" w14:textId="77777777" w:rsidTr="00306992">
        <w:trPr>
          <w:tblHeader/>
        </w:trPr>
        <w:tc>
          <w:tcPr>
            <w:tcW w:w="9526" w:type="dxa"/>
            <w:gridSpan w:val="4"/>
            <w:vAlign w:val="center"/>
          </w:tcPr>
          <w:p w14:paraId="0AD15328" w14:textId="60BF8F5E" w:rsidR="00A33CF6" w:rsidRPr="008D2865" w:rsidRDefault="00A33CF6" w:rsidP="00A33CF6">
            <w:pPr>
              <w:rPr>
                <w:i/>
              </w:rPr>
            </w:pPr>
            <w:r w:rsidRPr="008D2865">
              <w:rPr>
                <w:i/>
              </w:rPr>
              <w:t xml:space="preserve">Display of date dependent </w:t>
            </w:r>
            <w:r w:rsidR="008E317B">
              <w:rPr>
                <w:i/>
              </w:rPr>
              <w:t>features</w:t>
            </w:r>
            <w:r w:rsidRPr="008D2865">
              <w:rPr>
                <w:i/>
              </w:rPr>
              <w:t>, date range. (</w:t>
            </w:r>
            <w:r w:rsidR="008E317B">
              <w:rPr>
                <w:i/>
              </w:rPr>
              <w:t>Periodic Date Range</w:t>
            </w:r>
            <w:r w:rsidRPr="008D2865">
              <w:rPr>
                <w:i/>
              </w:rPr>
              <w:t>)</w:t>
            </w:r>
          </w:p>
        </w:tc>
      </w:tr>
      <w:tr w:rsidR="00A33CF6" w14:paraId="07E6B19A" w14:textId="77777777" w:rsidTr="00306992">
        <w:trPr>
          <w:tblHeader/>
        </w:trPr>
        <w:tc>
          <w:tcPr>
            <w:tcW w:w="9526" w:type="dxa"/>
            <w:gridSpan w:val="4"/>
            <w:shd w:val="clear" w:color="auto" w:fill="CCFFCC"/>
            <w:vAlign w:val="center"/>
          </w:tcPr>
          <w:p w14:paraId="2C77B850" w14:textId="77777777" w:rsidR="00A33CF6" w:rsidRPr="004065B1" w:rsidRDefault="00A33CF6" w:rsidP="00306992">
            <w:r w:rsidRPr="000A066E">
              <w:rPr>
                <w:b/>
              </w:rPr>
              <w:t>Setup</w:t>
            </w:r>
          </w:p>
        </w:tc>
      </w:tr>
      <w:tr w:rsidR="00A33CF6" w14:paraId="4CC0ED7E" w14:textId="77777777" w:rsidTr="00306992">
        <w:trPr>
          <w:tblHeader/>
        </w:trPr>
        <w:tc>
          <w:tcPr>
            <w:tcW w:w="9526" w:type="dxa"/>
            <w:gridSpan w:val="4"/>
            <w:vAlign w:val="center"/>
          </w:tcPr>
          <w:p w14:paraId="383820EF" w14:textId="7AE0795D" w:rsidR="00A33CF6" w:rsidRPr="008A522B" w:rsidRDefault="00A33CF6" w:rsidP="00A33CF6">
            <w:r w:rsidRPr="008D2865">
              <w:rPr>
                <w:i/>
              </w:rPr>
              <w:t xml:space="preserve">As for test </w:t>
            </w:r>
            <w:r w:rsidR="008A522B">
              <w:t>PeriodicDateRange2</w:t>
            </w:r>
          </w:p>
          <w:p w14:paraId="5C544F4F" w14:textId="77777777" w:rsidR="00A33CF6" w:rsidRPr="008D2865" w:rsidRDefault="00A33CF6" w:rsidP="00A33CF6">
            <w:pPr>
              <w:rPr>
                <w:i/>
              </w:rPr>
            </w:pPr>
            <w:r w:rsidRPr="008D2865">
              <w:rPr>
                <w:i/>
              </w:rPr>
              <w:t xml:space="preserve">Set the viewing date range as follows: </w:t>
            </w:r>
          </w:p>
          <w:p w14:paraId="2973656A" w14:textId="2FEBF978" w:rsidR="00A33CF6" w:rsidRPr="008D2865" w:rsidRDefault="00A33CF6" w:rsidP="00A33CF6">
            <w:pPr>
              <w:rPr>
                <w:i/>
              </w:rPr>
            </w:pPr>
            <w:r w:rsidRPr="008D2865">
              <w:rPr>
                <w:i/>
              </w:rPr>
              <w:t>Start viewing date</w:t>
            </w:r>
            <w:r w:rsidR="00523203">
              <w:rPr>
                <w:i/>
              </w:rPr>
              <w:t xml:space="preserve"> </w:t>
            </w:r>
            <w:r w:rsidRPr="008D2865">
              <w:rPr>
                <w:i/>
              </w:rPr>
              <w:t>= 01.02.20</w:t>
            </w:r>
            <w:r w:rsidR="008E317B">
              <w:rPr>
                <w:i/>
              </w:rPr>
              <w:t>2</w:t>
            </w:r>
            <w:r w:rsidRPr="008D2865">
              <w:rPr>
                <w:i/>
              </w:rPr>
              <w:t>2</w:t>
            </w:r>
          </w:p>
          <w:p w14:paraId="4B065392" w14:textId="22E5A5B8" w:rsidR="00A33CF6" w:rsidRPr="008D2865" w:rsidRDefault="00A33CF6" w:rsidP="00A33CF6">
            <w:pPr>
              <w:rPr>
                <w:i/>
              </w:rPr>
            </w:pPr>
            <w:r w:rsidRPr="008D2865">
              <w:rPr>
                <w:i/>
              </w:rPr>
              <w:t>End viewing date</w:t>
            </w:r>
            <w:r w:rsidR="00523203">
              <w:rPr>
                <w:i/>
              </w:rPr>
              <w:t xml:space="preserve"> </w:t>
            </w:r>
            <w:r w:rsidRPr="008D2865">
              <w:rPr>
                <w:i/>
              </w:rPr>
              <w:t>= 1</w:t>
            </w:r>
            <w:r w:rsidR="008E317B">
              <w:rPr>
                <w:i/>
              </w:rPr>
              <w:t>4</w:t>
            </w:r>
            <w:r w:rsidRPr="008D2865">
              <w:rPr>
                <w:i/>
              </w:rPr>
              <w:t>.11.20</w:t>
            </w:r>
            <w:r w:rsidR="008E317B">
              <w:rPr>
                <w:i/>
              </w:rPr>
              <w:t>2</w:t>
            </w:r>
            <w:r w:rsidRPr="008D2865">
              <w:rPr>
                <w:i/>
              </w:rPr>
              <w:t>2</w:t>
            </w:r>
          </w:p>
        </w:tc>
      </w:tr>
      <w:tr w:rsidR="00A33CF6" w14:paraId="308A2097" w14:textId="77777777" w:rsidTr="00306992">
        <w:trPr>
          <w:tblHeader/>
        </w:trPr>
        <w:tc>
          <w:tcPr>
            <w:tcW w:w="9526" w:type="dxa"/>
            <w:gridSpan w:val="4"/>
            <w:shd w:val="clear" w:color="auto" w:fill="CCFFCC"/>
            <w:vAlign w:val="center"/>
          </w:tcPr>
          <w:p w14:paraId="2063D25E" w14:textId="77777777" w:rsidR="00A33CF6" w:rsidRPr="004065B1" w:rsidRDefault="00A33CF6" w:rsidP="00306992">
            <w:r w:rsidRPr="000A066E">
              <w:rPr>
                <w:b/>
              </w:rPr>
              <w:t>Action</w:t>
            </w:r>
          </w:p>
        </w:tc>
      </w:tr>
      <w:tr w:rsidR="00A33CF6" w14:paraId="2CB0A496" w14:textId="77777777" w:rsidTr="00306992">
        <w:trPr>
          <w:tblHeader/>
        </w:trPr>
        <w:tc>
          <w:tcPr>
            <w:tcW w:w="9526" w:type="dxa"/>
            <w:gridSpan w:val="4"/>
            <w:vAlign w:val="center"/>
          </w:tcPr>
          <w:p w14:paraId="3E10FC6D" w14:textId="55C8F3FA" w:rsidR="00A33CF6" w:rsidRPr="008A522B" w:rsidRDefault="00A33CF6" w:rsidP="00306992">
            <w:r w:rsidRPr="008D2865">
              <w:rPr>
                <w:i/>
              </w:rPr>
              <w:t xml:space="preserve">As for test </w:t>
            </w:r>
            <w:r w:rsidR="008A522B">
              <w:t>PeriodicDateRange1</w:t>
            </w:r>
          </w:p>
        </w:tc>
      </w:tr>
      <w:tr w:rsidR="00A33CF6" w14:paraId="0DA53F2A" w14:textId="77777777" w:rsidTr="00730835">
        <w:trPr>
          <w:tblHeader/>
        </w:trPr>
        <w:tc>
          <w:tcPr>
            <w:tcW w:w="9526" w:type="dxa"/>
            <w:gridSpan w:val="4"/>
            <w:tcBorders>
              <w:bottom w:val="single" w:sz="4" w:space="0" w:color="auto"/>
            </w:tcBorders>
            <w:shd w:val="clear" w:color="auto" w:fill="CCFFCC"/>
            <w:vAlign w:val="center"/>
          </w:tcPr>
          <w:p w14:paraId="0FA6D0CF" w14:textId="77777777" w:rsidR="00A33CF6" w:rsidRPr="004065B1" w:rsidRDefault="00A33CF6" w:rsidP="00306992">
            <w:r w:rsidRPr="000A066E">
              <w:rPr>
                <w:b/>
              </w:rPr>
              <w:t>Results</w:t>
            </w:r>
          </w:p>
        </w:tc>
      </w:tr>
      <w:tr w:rsidR="00A33CF6" w14:paraId="7866CD97" w14:textId="77777777" w:rsidTr="00730835">
        <w:trPr>
          <w:tblHeader/>
        </w:trPr>
        <w:tc>
          <w:tcPr>
            <w:tcW w:w="9526" w:type="dxa"/>
            <w:gridSpan w:val="4"/>
            <w:tcBorders>
              <w:top w:val="single" w:sz="4" w:space="0" w:color="auto"/>
              <w:left w:val="single" w:sz="4" w:space="0" w:color="auto"/>
              <w:bottom w:val="nil"/>
              <w:right w:val="single" w:sz="4" w:space="0" w:color="auto"/>
            </w:tcBorders>
            <w:vAlign w:val="center"/>
          </w:tcPr>
          <w:p w14:paraId="1774D6F2" w14:textId="523B4D29" w:rsidR="00A33CF6" w:rsidRPr="008D2865" w:rsidRDefault="00A33CF6" w:rsidP="00306992">
            <w:pPr>
              <w:jc w:val="left"/>
              <w:rPr>
                <w:i/>
              </w:rPr>
            </w:pPr>
            <w:r w:rsidRPr="008D2865">
              <w:rPr>
                <w:i/>
              </w:rPr>
              <w:t xml:space="preserve">Confirm that the </w:t>
            </w:r>
            <w:r w:rsidR="008E317B">
              <w:rPr>
                <w:i/>
              </w:rPr>
              <w:t>feature</w:t>
            </w:r>
            <w:r w:rsidR="008E317B" w:rsidRPr="008D2865">
              <w:rPr>
                <w:i/>
              </w:rPr>
              <w:t xml:space="preserve"> </w:t>
            </w:r>
            <w:r w:rsidRPr="008D2865">
              <w:rPr>
                <w:i/>
              </w:rPr>
              <w:t>displays as in the image below and that a permanent indication is shown as specified in S-</w:t>
            </w:r>
            <w:r w:rsidR="008E317B">
              <w:rPr>
                <w:i/>
              </w:rPr>
              <w:t>98</w:t>
            </w:r>
            <w:r w:rsidRPr="008D2865">
              <w:rPr>
                <w:i/>
              </w:rPr>
              <w:t xml:space="preserve"> </w:t>
            </w:r>
            <w:r w:rsidR="008E317B">
              <w:rPr>
                <w:i/>
              </w:rPr>
              <w:t>XXX-XXX</w:t>
            </w:r>
            <w:r w:rsidRPr="008D2865">
              <w:rPr>
                <w:i/>
              </w:rPr>
              <w:t>:</w:t>
            </w:r>
          </w:p>
        </w:tc>
      </w:tr>
      <w:tr w:rsidR="00A33CF6" w14:paraId="1ED76727" w14:textId="77777777" w:rsidTr="00730835">
        <w:trPr>
          <w:tblHeader/>
        </w:trPr>
        <w:tc>
          <w:tcPr>
            <w:tcW w:w="9526" w:type="dxa"/>
            <w:gridSpan w:val="4"/>
            <w:tcBorders>
              <w:top w:val="nil"/>
              <w:left w:val="single" w:sz="4" w:space="0" w:color="auto"/>
              <w:bottom w:val="nil"/>
              <w:right w:val="single" w:sz="4" w:space="0" w:color="auto"/>
            </w:tcBorders>
            <w:vAlign w:val="center"/>
          </w:tcPr>
          <w:p w14:paraId="1AEA053B" w14:textId="3111B849" w:rsidR="00A33CF6" w:rsidRPr="008D2865" w:rsidRDefault="00B85109" w:rsidP="00306992">
            <w:pPr>
              <w:jc w:val="center"/>
              <w:rPr>
                <w:i/>
              </w:rPr>
            </w:pPr>
            <w:r>
              <w:rPr>
                <w:noProof/>
                <w:lang w:eastAsia="en-GB"/>
              </w:rPr>
              <w:drawing>
                <wp:inline distT="0" distB="0" distL="0" distR="0" wp14:anchorId="4B51D21F" wp14:editId="1CF6CAC0">
                  <wp:extent cx="2581634" cy="1305104"/>
                  <wp:effectExtent l="0" t="0" r="9166" b="9346"/>
                  <wp:docPr id="167"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81634" cy="1305104"/>
                          </a:xfrm>
                          <a:prstGeom prst="rect">
                            <a:avLst/>
                          </a:prstGeom>
                          <a:noFill/>
                          <a:ln>
                            <a:noFill/>
                            <a:prstDash/>
                          </a:ln>
                        </pic:spPr>
                      </pic:pic>
                    </a:graphicData>
                  </a:graphic>
                </wp:inline>
              </w:drawing>
            </w:r>
          </w:p>
        </w:tc>
      </w:tr>
      <w:tr w:rsidR="00A33CF6" w14:paraId="48DFC76A" w14:textId="77777777" w:rsidTr="00730835">
        <w:trPr>
          <w:tblHeader/>
        </w:trPr>
        <w:tc>
          <w:tcPr>
            <w:tcW w:w="9526" w:type="dxa"/>
            <w:gridSpan w:val="4"/>
            <w:tcBorders>
              <w:top w:val="nil"/>
              <w:left w:val="single" w:sz="4" w:space="0" w:color="auto"/>
              <w:bottom w:val="single" w:sz="4" w:space="0" w:color="auto"/>
              <w:right w:val="single" w:sz="4" w:space="0" w:color="auto"/>
            </w:tcBorders>
            <w:vAlign w:val="center"/>
          </w:tcPr>
          <w:p w14:paraId="489CF7EB" w14:textId="0D349B19" w:rsidR="00A33CF6" w:rsidRPr="008D2865" w:rsidRDefault="00A33CF6" w:rsidP="00306992">
            <w:pPr>
              <w:jc w:val="left"/>
              <w:rPr>
                <w:i/>
              </w:rPr>
            </w:pPr>
            <w:r w:rsidRPr="008D2865">
              <w:rPr>
                <w:i/>
              </w:rPr>
              <w:t>Note: A permanent indication that the date has been adjusted shoul</w:t>
            </w:r>
            <w:r w:rsidR="00375CA4">
              <w:rPr>
                <w:i/>
              </w:rPr>
              <w:t>d be shown as specified in S-</w:t>
            </w:r>
            <w:r w:rsidR="008E317B">
              <w:rPr>
                <w:i/>
              </w:rPr>
              <w:t>98 XXX-XXX</w:t>
            </w:r>
            <w:r w:rsidRPr="008D2865">
              <w:rPr>
                <w:i/>
              </w:rPr>
              <w:t>.</w:t>
            </w:r>
          </w:p>
        </w:tc>
      </w:tr>
    </w:tbl>
    <w:p w14:paraId="4BF20D91" w14:textId="77777777" w:rsidR="00A33CF6" w:rsidRDefault="00A33CF6" w:rsidP="00A33CF6"/>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33CF6" w14:paraId="7A77CFA1" w14:textId="77777777" w:rsidTr="00306992">
        <w:trPr>
          <w:trHeight w:val="454"/>
          <w:tblHeader/>
        </w:trPr>
        <w:tc>
          <w:tcPr>
            <w:tcW w:w="2381" w:type="dxa"/>
            <w:shd w:val="clear" w:color="auto" w:fill="CCFFCC"/>
            <w:vAlign w:val="center"/>
          </w:tcPr>
          <w:p w14:paraId="1FFF4846" w14:textId="77777777" w:rsidR="00A33CF6" w:rsidRPr="004065B1" w:rsidRDefault="00A33CF6" w:rsidP="00306992">
            <w:r w:rsidRPr="000A066E">
              <w:rPr>
                <w:b/>
              </w:rPr>
              <w:t>Test Reference</w:t>
            </w:r>
          </w:p>
        </w:tc>
        <w:tc>
          <w:tcPr>
            <w:tcW w:w="2381" w:type="dxa"/>
            <w:shd w:val="clear" w:color="auto" w:fill="CCFFCC"/>
            <w:vAlign w:val="center"/>
          </w:tcPr>
          <w:p w14:paraId="1F845BAE" w14:textId="234D1B75" w:rsidR="00A33CF6" w:rsidRPr="004065B1" w:rsidRDefault="008A522B" w:rsidP="00306992">
            <w:r>
              <w:t>PeriodicDateRange4</w:t>
            </w:r>
          </w:p>
        </w:tc>
        <w:tc>
          <w:tcPr>
            <w:tcW w:w="2382" w:type="dxa"/>
            <w:shd w:val="clear" w:color="auto" w:fill="CCFFCC"/>
            <w:vAlign w:val="center"/>
          </w:tcPr>
          <w:p w14:paraId="33BDE92B" w14:textId="77777777" w:rsidR="00A33CF6" w:rsidRPr="004065B1" w:rsidRDefault="00A33CF6" w:rsidP="00306992">
            <w:r w:rsidRPr="000A066E">
              <w:rPr>
                <w:b/>
              </w:rPr>
              <w:t>IHO Reference</w:t>
            </w:r>
          </w:p>
        </w:tc>
        <w:tc>
          <w:tcPr>
            <w:tcW w:w="2382" w:type="dxa"/>
            <w:shd w:val="clear" w:color="auto" w:fill="CCFFCC"/>
            <w:vAlign w:val="center"/>
          </w:tcPr>
          <w:p w14:paraId="38C45060" w14:textId="77777777" w:rsidR="00932791" w:rsidRDefault="00932791" w:rsidP="0093279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17A6F0FD" w14:textId="4011FB2F" w:rsidR="00A33CF6" w:rsidRPr="004065B1" w:rsidRDefault="00A33CF6" w:rsidP="00306992"/>
        </w:tc>
      </w:tr>
      <w:tr w:rsidR="00A33CF6" w14:paraId="08A44F54" w14:textId="77777777" w:rsidTr="00306992">
        <w:trPr>
          <w:tblHeader/>
        </w:trPr>
        <w:tc>
          <w:tcPr>
            <w:tcW w:w="9526" w:type="dxa"/>
            <w:gridSpan w:val="4"/>
            <w:shd w:val="clear" w:color="auto" w:fill="CCFFCC"/>
            <w:vAlign w:val="center"/>
          </w:tcPr>
          <w:p w14:paraId="61655CC1" w14:textId="77777777" w:rsidR="00A33CF6" w:rsidRDefault="00A33CF6" w:rsidP="00306992">
            <w:r w:rsidRPr="000A066E">
              <w:rPr>
                <w:b/>
              </w:rPr>
              <w:t>Test description</w:t>
            </w:r>
          </w:p>
        </w:tc>
      </w:tr>
      <w:tr w:rsidR="00A33CF6" w14:paraId="3C7F0E98" w14:textId="77777777" w:rsidTr="00306992">
        <w:trPr>
          <w:tblHeader/>
        </w:trPr>
        <w:tc>
          <w:tcPr>
            <w:tcW w:w="9526" w:type="dxa"/>
            <w:gridSpan w:val="4"/>
            <w:vAlign w:val="center"/>
          </w:tcPr>
          <w:p w14:paraId="2283FC9E" w14:textId="3AB5FD45" w:rsidR="00A33CF6" w:rsidRPr="008D2865" w:rsidRDefault="00A33CF6" w:rsidP="00306992">
            <w:pPr>
              <w:rPr>
                <w:i/>
              </w:rPr>
            </w:pPr>
            <w:r w:rsidRPr="008D2865">
              <w:rPr>
                <w:i/>
              </w:rPr>
              <w:t xml:space="preserve">Route checking of date dependent </w:t>
            </w:r>
            <w:r w:rsidR="008E317B">
              <w:rPr>
                <w:i/>
              </w:rPr>
              <w:t>features</w:t>
            </w:r>
            <w:r w:rsidRPr="008D2865">
              <w:rPr>
                <w:i/>
              </w:rPr>
              <w:t xml:space="preserve">, date range. </w:t>
            </w:r>
            <w:r w:rsidR="008E317B">
              <w:rPr>
                <w:i/>
              </w:rPr>
              <w:t>(Periodic Date Range</w:t>
            </w:r>
            <w:r w:rsidRPr="008D2865">
              <w:rPr>
                <w:i/>
              </w:rPr>
              <w:t>)</w:t>
            </w:r>
          </w:p>
        </w:tc>
      </w:tr>
      <w:tr w:rsidR="00A33CF6" w14:paraId="7D440B8B" w14:textId="77777777" w:rsidTr="00306992">
        <w:trPr>
          <w:tblHeader/>
        </w:trPr>
        <w:tc>
          <w:tcPr>
            <w:tcW w:w="9526" w:type="dxa"/>
            <w:gridSpan w:val="4"/>
            <w:shd w:val="clear" w:color="auto" w:fill="CCFFCC"/>
            <w:vAlign w:val="center"/>
          </w:tcPr>
          <w:p w14:paraId="715FA4D9" w14:textId="77777777" w:rsidR="00A33CF6" w:rsidRPr="004065B1" w:rsidRDefault="00A33CF6" w:rsidP="00306992">
            <w:r w:rsidRPr="000A066E">
              <w:rPr>
                <w:b/>
              </w:rPr>
              <w:t>Setup</w:t>
            </w:r>
          </w:p>
        </w:tc>
      </w:tr>
      <w:tr w:rsidR="00A33CF6" w14:paraId="111AA9B9" w14:textId="77777777" w:rsidTr="00306992">
        <w:trPr>
          <w:tblHeader/>
        </w:trPr>
        <w:tc>
          <w:tcPr>
            <w:tcW w:w="9526" w:type="dxa"/>
            <w:gridSpan w:val="4"/>
            <w:vAlign w:val="center"/>
          </w:tcPr>
          <w:p w14:paraId="367BD74C" w14:textId="585D99F7" w:rsidR="00A33CF6" w:rsidRPr="008A522B" w:rsidRDefault="00A33CF6" w:rsidP="00A33CF6">
            <w:r w:rsidRPr="008D2865">
              <w:rPr>
                <w:i/>
              </w:rPr>
              <w:t xml:space="preserve">As for </w:t>
            </w:r>
            <w:r w:rsidR="008A522B">
              <w:t>PeriodicDateRange3</w:t>
            </w:r>
          </w:p>
          <w:p w14:paraId="271CA60B" w14:textId="77777777" w:rsidR="00A33CF6" w:rsidRPr="008D2865" w:rsidRDefault="00A33CF6" w:rsidP="00A33CF6">
            <w:pPr>
              <w:rPr>
                <w:i/>
              </w:rPr>
            </w:pPr>
            <w:r w:rsidRPr="008D2865">
              <w:rPr>
                <w:i/>
              </w:rPr>
              <w:t>Select scale 1:10 000</w:t>
            </w:r>
          </w:p>
        </w:tc>
      </w:tr>
      <w:tr w:rsidR="00A33CF6" w14:paraId="2DEDC899" w14:textId="77777777" w:rsidTr="00306992">
        <w:trPr>
          <w:tblHeader/>
        </w:trPr>
        <w:tc>
          <w:tcPr>
            <w:tcW w:w="9526" w:type="dxa"/>
            <w:gridSpan w:val="4"/>
            <w:shd w:val="clear" w:color="auto" w:fill="CCFFCC"/>
            <w:vAlign w:val="center"/>
          </w:tcPr>
          <w:p w14:paraId="46EDDAC0" w14:textId="77777777" w:rsidR="00A33CF6" w:rsidRPr="004065B1" w:rsidRDefault="00A33CF6" w:rsidP="00306992">
            <w:r w:rsidRPr="000A066E">
              <w:rPr>
                <w:b/>
              </w:rPr>
              <w:t>Action</w:t>
            </w:r>
          </w:p>
        </w:tc>
      </w:tr>
      <w:tr w:rsidR="00A33CF6" w14:paraId="4F3FB337" w14:textId="77777777" w:rsidTr="00306992">
        <w:trPr>
          <w:tblHeader/>
        </w:trPr>
        <w:tc>
          <w:tcPr>
            <w:tcW w:w="9526" w:type="dxa"/>
            <w:gridSpan w:val="4"/>
            <w:vAlign w:val="center"/>
          </w:tcPr>
          <w:p w14:paraId="16356F0D" w14:textId="480D1242" w:rsidR="00A33CF6" w:rsidRPr="008A522B" w:rsidRDefault="00A33CF6" w:rsidP="00A33CF6">
            <w:r w:rsidRPr="008D2865">
              <w:rPr>
                <w:i/>
              </w:rPr>
              <w:t>As for test</w:t>
            </w:r>
            <w:r w:rsidR="008A522B">
              <w:rPr>
                <w:i/>
              </w:rPr>
              <w:t xml:space="preserve"> </w:t>
            </w:r>
            <w:r w:rsidR="008A522B">
              <w:t>PeriodicDateRange1</w:t>
            </w:r>
          </w:p>
          <w:p w14:paraId="1AF1F48E" w14:textId="77777777" w:rsidR="00A33CF6" w:rsidRPr="008D2865" w:rsidRDefault="00A33CF6" w:rsidP="00A33CF6">
            <w:pPr>
              <w:rPr>
                <w:i/>
              </w:rPr>
            </w:pPr>
            <w:r w:rsidRPr="008D2865">
              <w:rPr>
                <w:i/>
              </w:rPr>
              <w:t>Create a route from 32°36.425’S   61°21.400’E  to 32°36.425’S   61°22.500’E  with a cross track distance of 0.10NM set for Starboard and for Port.</w:t>
            </w:r>
          </w:p>
        </w:tc>
      </w:tr>
      <w:tr w:rsidR="00A33CF6" w14:paraId="64248506" w14:textId="77777777" w:rsidTr="00730835">
        <w:trPr>
          <w:tblHeader/>
        </w:trPr>
        <w:tc>
          <w:tcPr>
            <w:tcW w:w="9526" w:type="dxa"/>
            <w:gridSpan w:val="4"/>
            <w:tcBorders>
              <w:bottom w:val="single" w:sz="4" w:space="0" w:color="auto"/>
            </w:tcBorders>
            <w:shd w:val="clear" w:color="auto" w:fill="CCFFCC"/>
            <w:vAlign w:val="center"/>
          </w:tcPr>
          <w:p w14:paraId="59CB37B2" w14:textId="77777777" w:rsidR="00A33CF6" w:rsidRPr="004065B1" w:rsidRDefault="00A33CF6" w:rsidP="00306992">
            <w:r w:rsidRPr="000A066E">
              <w:rPr>
                <w:b/>
              </w:rPr>
              <w:t>Results</w:t>
            </w:r>
          </w:p>
        </w:tc>
      </w:tr>
      <w:tr w:rsidR="00A33CF6" w14:paraId="4D46E905" w14:textId="77777777" w:rsidTr="00730835">
        <w:trPr>
          <w:tblHeader/>
        </w:trPr>
        <w:tc>
          <w:tcPr>
            <w:tcW w:w="9526" w:type="dxa"/>
            <w:gridSpan w:val="4"/>
            <w:tcBorders>
              <w:top w:val="single" w:sz="4" w:space="0" w:color="auto"/>
              <w:left w:val="single" w:sz="4" w:space="0" w:color="auto"/>
              <w:bottom w:val="nil"/>
              <w:right w:val="single" w:sz="4" w:space="0" w:color="auto"/>
            </w:tcBorders>
            <w:vAlign w:val="center"/>
          </w:tcPr>
          <w:p w14:paraId="68101D74" w14:textId="77777777" w:rsidR="00A33CF6" w:rsidRPr="008D2865" w:rsidRDefault="00A33CF6" w:rsidP="00306992">
            <w:pPr>
              <w:jc w:val="left"/>
              <w:rPr>
                <w:i/>
              </w:rPr>
            </w:pPr>
            <w:r w:rsidRPr="008D2865">
              <w:rPr>
                <w:i/>
              </w:rPr>
              <w:t>Check the route and confirm that the following indications are given and the display is as shown:</w:t>
            </w:r>
          </w:p>
        </w:tc>
      </w:tr>
      <w:tr w:rsidR="00A33CF6" w14:paraId="52647A5B" w14:textId="77777777" w:rsidTr="00730835">
        <w:trPr>
          <w:tblHeader/>
        </w:trPr>
        <w:tc>
          <w:tcPr>
            <w:tcW w:w="9526" w:type="dxa"/>
            <w:gridSpan w:val="4"/>
            <w:tcBorders>
              <w:top w:val="nil"/>
              <w:left w:val="single" w:sz="4" w:space="0" w:color="auto"/>
              <w:bottom w:val="nil"/>
              <w:right w:val="single" w:sz="4" w:space="0" w:color="auto"/>
            </w:tcBorders>
            <w:vAlign w:val="center"/>
          </w:tcPr>
          <w:p w14:paraId="346644A7" w14:textId="271932AE" w:rsidR="00E720E8" w:rsidRPr="008D2865" w:rsidRDefault="00B85109" w:rsidP="00306992">
            <w:pPr>
              <w:jc w:val="center"/>
              <w:rPr>
                <w:i/>
              </w:rPr>
            </w:pPr>
            <w:r>
              <w:rPr>
                <w:noProof/>
                <w:lang w:eastAsia="en-GB"/>
              </w:rPr>
              <w:drawing>
                <wp:inline distT="0" distB="0" distL="0" distR="0" wp14:anchorId="39067847" wp14:editId="48411A0D">
                  <wp:extent cx="4778206" cy="2240874"/>
                  <wp:effectExtent l="0" t="0" r="3344" b="7026"/>
                  <wp:docPr id="168"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78206" cy="2240874"/>
                          </a:xfrm>
                          <a:prstGeom prst="rect">
                            <a:avLst/>
                          </a:prstGeom>
                          <a:noFill/>
                          <a:ln>
                            <a:noFill/>
                            <a:prstDash/>
                          </a:ln>
                        </pic:spPr>
                      </pic:pic>
                    </a:graphicData>
                  </a:graphic>
                </wp:inline>
              </w:drawing>
            </w:r>
          </w:p>
        </w:tc>
      </w:tr>
      <w:tr w:rsidR="00A33CF6" w14:paraId="4970C51A" w14:textId="77777777" w:rsidTr="00730835">
        <w:trPr>
          <w:tblHeader/>
        </w:trPr>
        <w:tc>
          <w:tcPr>
            <w:tcW w:w="9526" w:type="dxa"/>
            <w:gridSpan w:val="4"/>
            <w:tcBorders>
              <w:top w:val="nil"/>
              <w:left w:val="single" w:sz="4" w:space="0" w:color="auto"/>
              <w:bottom w:val="single" w:sz="4" w:space="0" w:color="auto"/>
              <w:right w:val="single" w:sz="4" w:space="0" w:color="auto"/>
            </w:tcBorders>
            <w:vAlign w:val="center"/>
          </w:tcPr>
          <w:p w14:paraId="73B6DE08" w14:textId="72C207B2" w:rsidR="00A33CF6" w:rsidRPr="008D2865" w:rsidRDefault="00A33CF6" w:rsidP="00306992">
            <w:pPr>
              <w:jc w:val="left"/>
              <w:rPr>
                <w:i/>
              </w:rPr>
            </w:pPr>
            <w:r w:rsidRPr="008D2865">
              <w:rPr>
                <w:i/>
              </w:rPr>
              <w:t>Note: A permanent indication that the date has been adjusted should be shown as specified in S-</w:t>
            </w:r>
            <w:r w:rsidR="008E317B">
              <w:rPr>
                <w:i/>
              </w:rPr>
              <w:t>98 XXX-XXX</w:t>
            </w:r>
            <w:r w:rsidRPr="008D2865">
              <w:rPr>
                <w:i/>
              </w:rPr>
              <w:t>.</w:t>
            </w:r>
          </w:p>
        </w:tc>
      </w:tr>
    </w:tbl>
    <w:p w14:paraId="06465B61" w14:textId="77777777" w:rsidR="00A33CF6" w:rsidRDefault="00A33CF6" w:rsidP="00A33CF6"/>
    <w:p w14:paraId="542C3F0D" w14:textId="77777777" w:rsidR="00A33CF6" w:rsidRDefault="00A33CF6" w:rsidP="000A408F"/>
    <w:p w14:paraId="407BB302" w14:textId="18AE2A62" w:rsidR="000A408F" w:rsidRPr="000A408F" w:rsidRDefault="00A33CF6" w:rsidP="001D52EE">
      <w:pPr>
        <w:pStyle w:val="Heading4"/>
      </w:pPr>
      <w:r>
        <w:br w:type="page"/>
      </w:r>
      <w:r w:rsidR="000A408F">
        <w:lastRenderedPageBreak/>
        <w:t xml:space="preserve">3.3.3.3 </w:t>
      </w:r>
      <w:r w:rsidR="008E317B">
        <w:t>Fixed Date Range</w:t>
      </w:r>
      <w:r w:rsidR="000A408F">
        <w:t xml:space="preserve"> on </w:t>
      </w:r>
      <w:r w:rsidR="00F711B5">
        <w:t>Traffic Separation Schemes (TSS)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408F" w14:paraId="4B0B4303" w14:textId="77777777" w:rsidTr="00CB4150">
        <w:trPr>
          <w:trHeight w:val="454"/>
          <w:tblHeader/>
        </w:trPr>
        <w:tc>
          <w:tcPr>
            <w:tcW w:w="2381" w:type="dxa"/>
            <w:shd w:val="clear" w:color="auto" w:fill="CCFFCC"/>
            <w:vAlign w:val="center"/>
          </w:tcPr>
          <w:p w14:paraId="648F3309" w14:textId="77777777" w:rsidR="000A408F" w:rsidRPr="004065B1" w:rsidRDefault="000A408F" w:rsidP="00CB4150">
            <w:r w:rsidRPr="000A066E">
              <w:rPr>
                <w:b/>
              </w:rPr>
              <w:t>Test Reference</w:t>
            </w:r>
          </w:p>
        </w:tc>
        <w:tc>
          <w:tcPr>
            <w:tcW w:w="2381" w:type="dxa"/>
            <w:shd w:val="clear" w:color="auto" w:fill="CCFFCC"/>
            <w:vAlign w:val="center"/>
          </w:tcPr>
          <w:p w14:paraId="64A5BBE8" w14:textId="35F49117" w:rsidR="000A408F" w:rsidRPr="004065B1" w:rsidRDefault="00B168ED" w:rsidP="00CB4150">
            <w:r>
              <w:t>Fixed</w:t>
            </w:r>
            <w:r w:rsidR="008A522B">
              <w:t>DateRange1</w:t>
            </w:r>
          </w:p>
        </w:tc>
        <w:tc>
          <w:tcPr>
            <w:tcW w:w="2382" w:type="dxa"/>
            <w:shd w:val="clear" w:color="auto" w:fill="CCFFCC"/>
            <w:vAlign w:val="center"/>
          </w:tcPr>
          <w:p w14:paraId="452692BD" w14:textId="77777777" w:rsidR="000A408F" w:rsidRPr="004065B1" w:rsidRDefault="000A408F" w:rsidP="00CB4150">
            <w:r w:rsidRPr="000A066E">
              <w:rPr>
                <w:b/>
              </w:rPr>
              <w:t>IHO Reference</w:t>
            </w:r>
          </w:p>
        </w:tc>
        <w:tc>
          <w:tcPr>
            <w:tcW w:w="2382" w:type="dxa"/>
            <w:shd w:val="clear" w:color="auto" w:fill="CCFFCC"/>
            <w:vAlign w:val="center"/>
          </w:tcPr>
          <w:p w14:paraId="2A06AE5A" w14:textId="77777777" w:rsidR="00932791" w:rsidRDefault="00932791" w:rsidP="0093279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73D8463B" w14:textId="5288E751" w:rsidR="000A408F" w:rsidRPr="004065B1" w:rsidRDefault="000A408F" w:rsidP="00CB4150"/>
        </w:tc>
      </w:tr>
      <w:tr w:rsidR="000A408F" w14:paraId="241416AF" w14:textId="77777777" w:rsidTr="00CB4150">
        <w:trPr>
          <w:tblHeader/>
        </w:trPr>
        <w:tc>
          <w:tcPr>
            <w:tcW w:w="9526" w:type="dxa"/>
            <w:gridSpan w:val="4"/>
            <w:shd w:val="clear" w:color="auto" w:fill="CCFFCC"/>
            <w:vAlign w:val="center"/>
          </w:tcPr>
          <w:p w14:paraId="0A16B46B" w14:textId="77777777" w:rsidR="000A408F" w:rsidRDefault="000A408F" w:rsidP="00CB4150">
            <w:r w:rsidRPr="000A066E">
              <w:rPr>
                <w:b/>
              </w:rPr>
              <w:t>Test description</w:t>
            </w:r>
          </w:p>
        </w:tc>
      </w:tr>
      <w:tr w:rsidR="000A408F" w14:paraId="536F4BDB" w14:textId="77777777" w:rsidTr="00CB4150">
        <w:trPr>
          <w:tblHeader/>
        </w:trPr>
        <w:tc>
          <w:tcPr>
            <w:tcW w:w="9526" w:type="dxa"/>
            <w:gridSpan w:val="4"/>
            <w:vAlign w:val="center"/>
          </w:tcPr>
          <w:p w14:paraId="31B6F8B0" w14:textId="60E6D434" w:rsidR="000A408F" w:rsidRPr="008D2865" w:rsidRDefault="002B6EFA" w:rsidP="00CB4150">
            <w:pPr>
              <w:rPr>
                <w:i/>
              </w:rPr>
            </w:pPr>
            <w:r w:rsidRPr="008D2865">
              <w:rPr>
                <w:i/>
              </w:rPr>
              <w:t xml:space="preserve">Display of date dependent </w:t>
            </w:r>
            <w:r w:rsidR="008E317B">
              <w:rPr>
                <w:i/>
              </w:rPr>
              <w:t>features</w:t>
            </w:r>
            <w:r w:rsidRPr="008D2865">
              <w:rPr>
                <w:i/>
              </w:rPr>
              <w:t xml:space="preserve">, current date. </w:t>
            </w:r>
            <w:r w:rsidR="006B2E37">
              <w:rPr>
                <w:i/>
              </w:rPr>
              <w:t>Fixed Date Range</w:t>
            </w:r>
          </w:p>
        </w:tc>
      </w:tr>
      <w:tr w:rsidR="000A408F" w14:paraId="6659FFC1" w14:textId="77777777" w:rsidTr="00CB4150">
        <w:trPr>
          <w:tblHeader/>
        </w:trPr>
        <w:tc>
          <w:tcPr>
            <w:tcW w:w="9526" w:type="dxa"/>
            <w:gridSpan w:val="4"/>
            <w:shd w:val="clear" w:color="auto" w:fill="CCFFCC"/>
            <w:vAlign w:val="center"/>
          </w:tcPr>
          <w:p w14:paraId="6FBDFB2E" w14:textId="77777777" w:rsidR="000A408F" w:rsidRPr="004065B1" w:rsidRDefault="000A408F" w:rsidP="00CB4150">
            <w:r w:rsidRPr="000A066E">
              <w:rPr>
                <w:b/>
              </w:rPr>
              <w:t>Setup</w:t>
            </w:r>
          </w:p>
        </w:tc>
      </w:tr>
      <w:tr w:rsidR="000A408F" w14:paraId="70900DA2" w14:textId="77777777" w:rsidTr="00CB4150">
        <w:trPr>
          <w:tblHeader/>
        </w:trPr>
        <w:tc>
          <w:tcPr>
            <w:tcW w:w="9526" w:type="dxa"/>
            <w:gridSpan w:val="4"/>
            <w:vAlign w:val="center"/>
          </w:tcPr>
          <w:p w14:paraId="25B58C9F" w14:textId="3ADEF34A" w:rsidR="002B6EFA" w:rsidRPr="008D2865" w:rsidRDefault="002B6EFA" w:rsidP="002B6EFA">
            <w:pPr>
              <w:rPr>
                <w:i/>
              </w:rPr>
            </w:pPr>
            <w:r w:rsidRPr="008D2865">
              <w:rPr>
                <w:i/>
              </w:rPr>
              <w:t xml:space="preserve">Load the </w:t>
            </w:r>
            <w:r w:rsidR="008A522B">
              <w:rPr>
                <w:i/>
              </w:rPr>
              <w:t xml:space="preserve">exchange set </w:t>
            </w:r>
            <w:r w:rsidR="008E317B" w:rsidRPr="00E012C8">
              <w:rPr>
                <w:b/>
                <w:bCs/>
                <w:i/>
              </w:rPr>
              <w:t>Settings</w:t>
            </w:r>
            <w:r w:rsidR="008E317B">
              <w:rPr>
                <w:b/>
                <w:bCs/>
                <w:i/>
              </w:rPr>
              <w:t xml:space="preserve"> </w:t>
            </w:r>
            <w:r w:rsidR="008E317B">
              <w:rPr>
                <w:i/>
              </w:rPr>
              <w:t>with the following settings.</w:t>
            </w:r>
          </w:p>
          <w:p w14:paraId="40E06CC1" w14:textId="5A1597B9" w:rsidR="002B6EFA" w:rsidRPr="008D2865" w:rsidRDefault="002B6EFA" w:rsidP="002B6EFA">
            <w:pPr>
              <w:rPr>
                <w:i/>
              </w:rPr>
            </w:pPr>
            <w:r w:rsidRPr="008D2865">
              <w:rPr>
                <w:i/>
              </w:rPr>
              <w:t xml:space="preserve">Select </w:t>
            </w:r>
            <w:r w:rsidR="00DE09B9">
              <w:rPr>
                <w:i/>
              </w:rPr>
              <w:t>Display Category</w:t>
            </w:r>
            <w:r w:rsidRPr="008D2865">
              <w:rPr>
                <w:i/>
              </w:rPr>
              <w:t xml:space="preserve"> Other</w:t>
            </w:r>
          </w:p>
          <w:p w14:paraId="7CB8FC67" w14:textId="77777777" w:rsidR="002B6EFA" w:rsidRPr="008D2865" w:rsidRDefault="002B6EFA" w:rsidP="002B6EFA">
            <w:pPr>
              <w:rPr>
                <w:i/>
              </w:rPr>
            </w:pPr>
            <w:r w:rsidRPr="008D2865">
              <w:rPr>
                <w:i/>
              </w:rPr>
              <w:t>Select Symbolized Boundaries</w:t>
            </w:r>
          </w:p>
          <w:p w14:paraId="5FB808E2" w14:textId="0A1BF0A2" w:rsidR="002B6EFA" w:rsidRPr="008D2865" w:rsidRDefault="002B6EFA" w:rsidP="002B6EFA">
            <w:pPr>
              <w:rPr>
                <w:i/>
              </w:rPr>
            </w:pPr>
            <w:r w:rsidRPr="008D2865">
              <w:rPr>
                <w:i/>
              </w:rPr>
              <w:t xml:space="preserve">Select </w:t>
            </w:r>
            <w:r w:rsidR="008A522B">
              <w:rPr>
                <w:i/>
              </w:rPr>
              <w:t>Simplified Point Symbols = false</w:t>
            </w:r>
          </w:p>
          <w:p w14:paraId="0C5A9CD2" w14:textId="3D4F9D78" w:rsidR="002B6EFA" w:rsidRPr="008D2865" w:rsidRDefault="0069033B" w:rsidP="002B6EFA">
            <w:pPr>
              <w:rPr>
                <w:i/>
              </w:rPr>
            </w:pPr>
            <w:r>
              <w:rPr>
                <w:i/>
              </w:rPr>
              <w:t xml:space="preserve">Safety Contour </w:t>
            </w:r>
            <w:r w:rsidR="00523203">
              <w:rPr>
                <w:i/>
              </w:rPr>
              <w:t>value to</w:t>
            </w:r>
            <w:r w:rsidR="00523203" w:rsidRPr="008D2865">
              <w:rPr>
                <w:i/>
              </w:rPr>
              <w:t xml:space="preserve"> </w:t>
            </w:r>
            <w:r w:rsidR="002B6EFA" w:rsidRPr="008D2865">
              <w:rPr>
                <w:i/>
              </w:rPr>
              <w:t xml:space="preserve">10 </w:t>
            </w:r>
            <w:r w:rsidR="00E66884">
              <w:rPr>
                <w:i/>
              </w:rPr>
              <w:t>m</w:t>
            </w:r>
            <w:r w:rsidR="002B6EFA" w:rsidRPr="008D2865">
              <w:rPr>
                <w:i/>
              </w:rPr>
              <w:t xml:space="preserve"> </w:t>
            </w:r>
          </w:p>
          <w:p w14:paraId="0B3EEDA6" w14:textId="22198108" w:rsidR="002B6EFA" w:rsidRPr="008D2865" w:rsidRDefault="0069033B" w:rsidP="002B6EFA">
            <w:pPr>
              <w:rPr>
                <w:i/>
              </w:rPr>
            </w:pPr>
            <w:r>
              <w:rPr>
                <w:i/>
              </w:rPr>
              <w:t xml:space="preserve">Safety Depth  </w:t>
            </w:r>
            <w:r w:rsidR="00523203">
              <w:rPr>
                <w:i/>
              </w:rPr>
              <w:t>value to</w:t>
            </w:r>
            <w:r w:rsidR="00523203" w:rsidRPr="008D2865">
              <w:rPr>
                <w:i/>
              </w:rPr>
              <w:t xml:space="preserve"> </w:t>
            </w:r>
            <w:r w:rsidR="002B6EFA" w:rsidRPr="008D2865">
              <w:rPr>
                <w:i/>
              </w:rPr>
              <w:t xml:space="preserve">10 </w:t>
            </w:r>
            <w:r w:rsidR="00E66884">
              <w:rPr>
                <w:i/>
              </w:rPr>
              <w:t>m</w:t>
            </w:r>
          </w:p>
          <w:p w14:paraId="082FA61E" w14:textId="77777777" w:rsidR="002B6EFA" w:rsidRPr="008D2865" w:rsidRDefault="002B6EFA" w:rsidP="002B6EFA">
            <w:pPr>
              <w:rPr>
                <w:i/>
              </w:rPr>
            </w:pPr>
            <w:r w:rsidRPr="008D2865">
              <w:rPr>
                <w:i/>
              </w:rPr>
              <w:t>Select Highlight date dependent</w:t>
            </w:r>
          </w:p>
          <w:p w14:paraId="270471D7" w14:textId="79D755AA" w:rsidR="000A408F" w:rsidRPr="008D2865" w:rsidRDefault="002B6EFA" w:rsidP="002B6EFA">
            <w:pPr>
              <w:rPr>
                <w:i/>
              </w:rPr>
            </w:pPr>
            <w:r w:rsidRPr="008D2865">
              <w:rPr>
                <w:i/>
              </w:rPr>
              <w:t>Ensure that the viewing date is set to the current date and time (any date after 20</w:t>
            </w:r>
            <w:r w:rsidR="008E317B">
              <w:rPr>
                <w:i/>
              </w:rPr>
              <w:t>2</w:t>
            </w:r>
            <w:r w:rsidRPr="008D2865">
              <w:rPr>
                <w:i/>
              </w:rPr>
              <w:t>31201).</w:t>
            </w:r>
          </w:p>
        </w:tc>
      </w:tr>
      <w:tr w:rsidR="000A408F" w14:paraId="6CD9F636" w14:textId="77777777" w:rsidTr="00CB4150">
        <w:trPr>
          <w:tblHeader/>
        </w:trPr>
        <w:tc>
          <w:tcPr>
            <w:tcW w:w="9526" w:type="dxa"/>
            <w:gridSpan w:val="4"/>
            <w:shd w:val="clear" w:color="auto" w:fill="CCFFCC"/>
            <w:vAlign w:val="center"/>
          </w:tcPr>
          <w:p w14:paraId="6167F975" w14:textId="77777777" w:rsidR="000A408F" w:rsidRPr="004065B1" w:rsidRDefault="000A408F" w:rsidP="00CB4150">
            <w:r w:rsidRPr="000A066E">
              <w:rPr>
                <w:b/>
              </w:rPr>
              <w:t>Action</w:t>
            </w:r>
          </w:p>
        </w:tc>
      </w:tr>
      <w:tr w:rsidR="000A408F" w14:paraId="7CD50411" w14:textId="77777777" w:rsidTr="00CB4150">
        <w:trPr>
          <w:tblHeader/>
        </w:trPr>
        <w:tc>
          <w:tcPr>
            <w:tcW w:w="9526" w:type="dxa"/>
            <w:gridSpan w:val="4"/>
            <w:vAlign w:val="center"/>
          </w:tcPr>
          <w:p w14:paraId="00C7675D" w14:textId="77777777" w:rsidR="000A408F" w:rsidRPr="008D2865" w:rsidRDefault="002B6EFA" w:rsidP="00CB4150">
            <w:pPr>
              <w:rPr>
                <w:i/>
              </w:rPr>
            </w:pPr>
            <w:r w:rsidRPr="008D2865">
              <w:rPr>
                <w:i/>
              </w:rPr>
              <w:t>Centre the display on position 32°35.300’S  61°21.380’E and then zoom in to a scale of 1:20,000.</w:t>
            </w:r>
          </w:p>
        </w:tc>
      </w:tr>
      <w:tr w:rsidR="000A408F" w14:paraId="023900E4" w14:textId="77777777" w:rsidTr="00730835">
        <w:trPr>
          <w:tblHeader/>
        </w:trPr>
        <w:tc>
          <w:tcPr>
            <w:tcW w:w="9526" w:type="dxa"/>
            <w:gridSpan w:val="4"/>
            <w:tcBorders>
              <w:bottom w:val="single" w:sz="4" w:space="0" w:color="auto"/>
            </w:tcBorders>
            <w:shd w:val="clear" w:color="auto" w:fill="CCFFCC"/>
            <w:vAlign w:val="center"/>
          </w:tcPr>
          <w:p w14:paraId="130A039B" w14:textId="77777777" w:rsidR="000A408F" w:rsidRPr="004065B1" w:rsidRDefault="000A408F" w:rsidP="00CB4150">
            <w:r w:rsidRPr="000A066E">
              <w:rPr>
                <w:b/>
              </w:rPr>
              <w:t>Results</w:t>
            </w:r>
          </w:p>
        </w:tc>
      </w:tr>
      <w:tr w:rsidR="000A408F" w14:paraId="45CB3161" w14:textId="77777777" w:rsidTr="00730835">
        <w:trPr>
          <w:tblHeader/>
        </w:trPr>
        <w:tc>
          <w:tcPr>
            <w:tcW w:w="9526" w:type="dxa"/>
            <w:gridSpan w:val="4"/>
            <w:tcBorders>
              <w:bottom w:val="nil"/>
            </w:tcBorders>
            <w:vAlign w:val="center"/>
          </w:tcPr>
          <w:p w14:paraId="5FE3EB6A" w14:textId="54FE6440" w:rsidR="000A408F" w:rsidRPr="008D2865" w:rsidRDefault="002B6EFA" w:rsidP="00CB4150">
            <w:pPr>
              <w:jc w:val="left"/>
              <w:rPr>
                <w:i/>
              </w:rPr>
            </w:pPr>
            <w:r w:rsidRPr="008D2865">
              <w:rPr>
                <w:i/>
              </w:rPr>
              <w:t xml:space="preserve">Confirm that the </w:t>
            </w:r>
            <w:r w:rsidR="008E317B">
              <w:rPr>
                <w:i/>
              </w:rPr>
              <w:t>feature</w:t>
            </w:r>
            <w:r w:rsidR="008E317B" w:rsidRPr="008D2865">
              <w:rPr>
                <w:i/>
              </w:rPr>
              <w:t xml:space="preserve"> </w:t>
            </w:r>
            <w:r w:rsidRPr="008D2865">
              <w:rPr>
                <w:i/>
              </w:rPr>
              <w:t>displays as in the image below:</w:t>
            </w:r>
          </w:p>
        </w:tc>
      </w:tr>
      <w:tr w:rsidR="002B6EFA" w14:paraId="6234CEE7" w14:textId="77777777" w:rsidTr="00730835">
        <w:trPr>
          <w:tblHeader/>
        </w:trPr>
        <w:tc>
          <w:tcPr>
            <w:tcW w:w="9526" w:type="dxa"/>
            <w:gridSpan w:val="4"/>
            <w:tcBorders>
              <w:top w:val="nil"/>
            </w:tcBorders>
            <w:vAlign w:val="center"/>
          </w:tcPr>
          <w:p w14:paraId="1F3227FD" w14:textId="0F620A28" w:rsidR="002B6EFA" w:rsidRPr="008D2865" w:rsidRDefault="00B85109" w:rsidP="002B6EFA">
            <w:pPr>
              <w:jc w:val="center"/>
              <w:rPr>
                <w:i/>
              </w:rPr>
            </w:pPr>
            <w:r>
              <w:rPr>
                <w:noProof/>
                <w:sz w:val="16"/>
                <w:szCs w:val="16"/>
                <w:lang w:eastAsia="en-GB"/>
              </w:rPr>
              <w:drawing>
                <wp:inline distT="0" distB="0" distL="0" distR="0" wp14:anchorId="799AFF06" wp14:editId="4A36784C">
                  <wp:extent cx="5731514" cy="2592067"/>
                  <wp:effectExtent l="0" t="0" r="2536" b="0"/>
                  <wp:docPr id="170"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4" cy="2592067"/>
                          </a:xfrm>
                          <a:prstGeom prst="rect">
                            <a:avLst/>
                          </a:prstGeom>
                          <a:noFill/>
                          <a:ln>
                            <a:noFill/>
                            <a:prstDash/>
                          </a:ln>
                        </pic:spPr>
                      </pic:pic>
                    </a:graphicData>
                  </a:graphic>
                </wp:inline>
              </w:drawing>
            </w:r>
          </w:p>
        </w:tc>
      </w:tr>
    </w:tbl>
    <w:p w14:paraId="1EF26463" w14:textId="77777777" w:rsidR="002B6EFA" w:rsidRDefault="002B6EFA" w:rsidP="000A408F"/>
    <w:p w14:paraId="5401F617" w14:textId="77777777" w:rsidR="000A408F" w:rsidRDefault="002B6EFA"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40EEEED6" w14:textId="77777777" w:rsidTr="00306992">
        <w:trPr>
          <w:trHeight w:val="454"/>
          <w:tblHeader/>
        </w:trPr>
        <w:tc>
          <w:tcPr>
            <w:tcW w:w="2381" w:type="dxa"/>
            <w:shd w:val="clear" w:color="auto" w:fill="CCFFCC"/>
            <w:vAlign w:val="center"/>
          </w:tcPr>
          <w:p w14:paraId="6A4ABF2C" w14:textId="77777777" w:rsidR="002B6EFA" w:rsidRPr="004065B1" w:rsidRDefault="002B6EFA" w:rsidP="00306992">
            <w:r w:rsidRPr="000A066E">
              <w:rPr>
                <w:b/>
              </w:rPr>
              <w:lastRenderedPageBreak/>
              <w:t>Test Reference</w:t>
            </w:r>
          </w:p>
        </w:tc>
        <w:tc>
          <w:tcPr>
            <w:tcW w:w="2381" w:type="dxa"/>
            <w:shd w:val="clear" w:color="auto" w:fill="CCFFCC"/>
            <w:vAlign w:val="center"/>
          </w:tcPr>
          <w:p w14:paraId="5094EDA0" w14:textId="6E0DE14A" w:rsidR="002B6EFA" w:rsidRPr="004065B1" w:rsidRDefault="00B168ED" w:rsidP="00306992">
            <w:r>
              <w:t>FixedDateRange2</w:t>
            </w:r>
          </w:p>
        </w:tc>
        <w:tc>
          <w:tcPr>
            <w:tcW w:w="2382" w:type="dxa"/>
            <w:shd w:val="clear" w:color="auto" w:fill="CCFFCC"/>
            <w:vAlign w:val="center"/>
          </w:tcPr>
          <w:p w14:paraId="7C6CE984" w14:textId="77777777" w:rsidR="002B6EFA" w:rsidRPr="004065B1" w:rsidRDefault="002B6EFA" w:rsidP="00306992">
            <w:r w:rsidRPr="000A066E">
              <w:rPr>
                <w:b/>
              </w:rPr>
              <w:t>IHO Reference</w:t>
            </w:r>
          </w:p>
        </w:tc>
        <w:tc>
          <w:tcPr>
            <w:tcW w:w="2382" w:type="dxa"/>
            <w:shd w:val="clear" w:color="auto" w:fill="CCFFCC"/>
            <w:vAlign w:val="center"/>
          </w:tcPr>
          <w:p w14:paraId="7E0F2751" w14:textId="77777777" w:rsidR="00932791" w:rsidRDefault="00932791" w:rsidP="0093279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79475759" w14:textId="0C1DAEAD" w:rsidR="002B6EFA" w:rsidRPr="004065B1" w:rsidRDefault="002B6EFA" w:rsidP="00306992"/>
        </w:tc>
      </w:tr>
      <w:tr w:rsidR="002B6EFA" w14:paraId="1A155240" w14:textId="77777777" w:rsidTr="00306992">
        <w:trPr>
          <w:tblHeader/>
        </w:trPr>
        <w:tc>
          <w:tcPr>
            <w:tcW w:w="9526" w:type="dxa"/>
            <w:gridSpan w:val="4"/>
            <w:shd w:val="clear" w:color="auto" w:fill="CCFFCC"/>
            <w:vAlign w:val="center"/>
          </w:tcPr>
          <w:p w14:paraId="294D6B2C" w14:textId="77777777" w:rsidR="002B6EFA" w:rsidRDefault="002B6EFA" w:rsidP="00306992">
            <w:r w:rsidRPr="000A066E">
              <w:rPr>
                <w:b/>
              </w:rPr>
              <w:t>Test description</w:t>
            </w:r>
          </w:p>
        </w:tc>
      </w:tr>
      <w:tr w:rsidR="002B6EFA" w14:paraId="28E3A577" w14:textId="77777777" w:rsidTr="00306992">
        <w:trPr>
          <w:tblHeader/>
        </w:trPr>
        <w:tc>
          <w:tcPr>
            <w:tcW w:w="9526" w:type="dxa"/>
            <w:gridSpan w:val="4"/>
            <w:vAlign w:val="center"/>
          </w:tcPr>
          <w:p w14:paraId="3F011DDE" w14:textId="7059C055" w:rsidR="002B6EFA" w:rsidRPr="008D2865" w:rsidRDefault="002B6EFA" w:rsidP="002B6EFA">
            <w:pPr>
              <w:rPr>
                <w:i/>
              </w:rPr>
            </w:pPr>
            <w:r w:rsidRPr="008D2865">
              <w:rPr>
                <w:i/>
              </w:rPr>
              <w:t xml:space="preserve">Display of date dependent </w:t>
            </w:r>
            <w:r w:rsidR="008E317B">
              <w:rPr>
                <w:i/>
              </w:rPr>
              <w:t>features</w:t>
            </w:r>
            <w:r w:rsidRPr="008D2865">
              <w:rPr>
                <w:i/>
              </w:rPr>
              <w:t>, set date. (</w:t>
            </w:r>
            <w:r w:rsidR="008E317B">
              <w:rPr>
                <w:i/>
              </w:rPr>
              <w:t>Fixed Date Range</w:t>
            </w:r>
            <w:r w:rsidRPr="008D2865">
              <w:rPr>
                <w:i/>
              </w:rPr>
              <w:t>)</w:t>
            </w:r>
          </w:p>
        </w:tc>
      </w:tr>
      <w:tr w:rsidR="002B6EFA" w14:paraId="49102BF8" w14:textId="77777777" w:rsidTr="00306992">
        <w:trPr>
          <w:tblHeader/>
        </w:trPr>
        <w:tc>
          <w:tcPr>
            <w:tcW w:w="9526" w:type="dxa"/>
            <w:gridSpan w:val="4"/>
            <w:shd w:val="clear" w:color="auto" w:fill="CCFFCC"/>
            <w:vAlign w:val="center"/>
          </w:tcPr>
          <w:p w14:paraId="404F9B93" w14:textId="77777777" w:rsidR="002B6EFA" w:rsidRPr="004065B1" w:rsidRDefault="002B6EFA" w:rsidP="00306992">
            <w:r w:rsidRPr="000A066E">
              <w:rPr>
                <w:b/>
              </w:rPr>
              <w:t>Setup</w:t>
            </w:r>
          </w:p>
        </w:tc>
      </w:tr>
      <w:tr w:rsidR="002B6EFA" w14:paraId="46E4AF48" w14:textId="77777777" w:rsidTr="00306992">
        <w:trPr>
          <w:tblHeader/>
        </w:trPr>
        <w:tc>
          <w:tcPr>
            <w:tcW w:w="9526" w:type="dxa"/>
            <w:gridSpan w:val="4"/>
            <w:vAlign w:val="center"/>
          </w:tcPr>
          <w:p w14:paraId="0C73B392" w14:textId="050C340F" w:rsidR="002B6EFA" w:rsidRPr="00B168ED" w:rsidRDefault="002B6EFA" w:rsidP="002B6EFA">
            <w:r w:rsidRPr="008D2865">
              <w:rPr>
                <w:i/>
              </w:rPr>
              <w:t xml:space="preserve">As for test </w:t>
            </w:r>
            <w:r w:rsidR="00B168ED">
              <w:t>FixedDateRange1</w:t>
            </w:r>
          </w:p>
          <w:p w14:paraId="4DBC9FC9" w14:textId="77777777" w:rsidR="002B6EFA" w:rsidRPr="008D2865" w:rsidRDefault="002B6EFA" w:rsidP="002B6EFA">
            <w:pPr>
              <w:rPr>
                <w:i/>
              </w:rPr>
            </w:pPr>
            <w:r w:rsidRPr="008D2865">
              <w:rPr>
                <w:i/>
              </w:rPr>
              <w:t>Select Highlight date dependent</w:t>
            </w:r>
          </w:p>
          <w:p w14:paraId="584AC141" w14:textId="3E347570" w:rsidR="002B6EFA" w:rsidRPr="008D2865" w:rsidRDefault="002B6EFA" w:rsidP="002B6EFA">
            <w:pPr>
              <w:rPr>
                <w:i/>
              </w:rPr>
            </w:pPr>
            <w:r w:rsidRPr="008D2865">
              <w:rPr>
                <w:i/>
              </w:rPr>
              <w:t>Ensure that viewing date is set to 30.11.20</w:t>
            </w:r>
            <w:r w:rsidR="008E317B">
              <w:rPr>
                <w:i/>
              </w:rPr>
              <w:t>2</w:t>
            </w:r>
            <w:r w:rsidRPr="008D2865">
              <w:rPr>
                <w:i/>
              </w:rPr>
              <w:t>3</w:t>
            </w:r>
          </w:p>
        </w:tc>
      </w:tr>
      <w:tr w:rsidR="002B6EFA" w14:paraId="06315580" w14:textId="77777777" w:rsidTr="00306992">
        <w:trPr>
          <w:tblHeader/>
        </w:trPr>
        <w:tc>
          <w:tcPr>
            <w:tcW w:w="9526" w:type="dxa"/>
            <w:gridSpan w:val="4"/>
            <w:shd w:val="clear" w:color="auto" w:fill="CCFFCC"/>
            <w:vAlign w:val="center"/>
          </w:tcPr>
          <w:p w14:paraId="4E2540BC" w14:textId="77777777" w:rsidR="002B6EFA" w:rsidRPr="004065B1" w:rsidRDefault="002B6EFA" w:rsidP="00306992">
            <w:r w:rsidRPr="000A066E">
              <w:rPr>
                <w:b/>
              </w:rPr>
              <w:t>Action</w:t>
            </w:r>
          </w:p>
        </w:tc>
      </w:tr>
      <w:tr w:rsidR="002B6EFA" w14:paraId="64CC40F0" w14:textId="77777777" w:rsidTr="00306992">
        <w:trPr>
          <w:tblHeader/>
        </w:trPr>
        <w:tc>
          <w:tcPr>
            <w:tcW w:w="9526" w:type="dxa"/>
            <w:gridSpan w:val="4"/>
            <w:vAlign w:val="center"/>
          </w:tcPr>
          <w:p w14:paraId="2DA9C3E0" w14:textId="77777777" w:rsidR="002B6EFA" w:rsidRPr="0015247B" w:rsidRDefault="002B6EFA" w:rsidP="00306992">
            <w:r w:rsidRPr="002B6EFA">
              <w:t>As for test 3.3.3.3 a)</w:t>
            </w:r>
          </w:p>
        </w:tc>
      </w:tr>
      <w:tr w:rsidR="002B6EFA" w14:paraId="6E731CEA" w14:textId="77777777" w:rsidTr="00730835">
        <w:trPr>
          <w:tblHeader/>
        </w:trPr>
        <w:tc>
          <w:tcPr>
            <w:tcW w:w="9526" w:type="dxa"/>
            <w:gridSpan w:val="4"/>
            <w:tcBorders>
              <w:bottom w:val="single" w:sz="4" w:space="0" w:color="auto"/>
            </w:tcBorders>
            <w:shd w:val="clear" w:color="auto" w:fill="CCFFCC"/>
            <w:vAlign w:val="center"/>
          </w:tcPr>
          <w:p w14:paraId="0AE42BDB" w14:textId="77777777" w:rsidR="002B6EFA" w:rsidRPr="004065B1" w:rsidRDefault="002B6EFA" w:rsidP="00306992">
            <w:r w:rsidRPr="000A066E">
              <w:rPr>
                <w:b/>
              </w:rPr>
              <w:t>Results</w:t>
            </w:r>
          </w:p>
        </w:tc>
      </w:tr>
      <w:tr w:rsidR="002B6EFA" w14:paraId="336C3167" w14:textId="77777777" w:rsidTr="00730835">
        <w:trPr>
          <w:tblHeader/>
        </w:trPr>
        <w:tc>
          <w:tcPr>
            <w:tcW w:w="9526" w:type="dxa"/>
            <w:gridSpan w:val="4"/>
            <w:tcBorders>
              <w:bottom w:val="nil"/>
            </w:tcBorders>
            <w:vAlign w:val="center"/>
          </w:tcPr>
          <w:p w14:paraId="51292B3A" w14:textId="3902F263" w:rsidR="002B6EFA" w:rsidRPr="008D2865" w:rsidRDefault="002B6EFA" w:rsidP="00306992">
            <w:pPr>
              <w:jc w:val="left"/>
              <w:rPr>
                <w:i/>
              </w:rPr>
            </w:pPr>
            <w:r w:rsidRPr="008D2865">
              <w:rPr>
                <w:i/>
              </w:rPr>
              <w:t xml:space="preserve">Confirm that the </w:t>
            </w:r>
            <w:r w:rsidR="008E317B">
              <w:rPr>
                <w:i/>
              </w:rPr>
              <w:t>feature</w:t>
            </w:r>
            <w:r w:rsidR="008E317B" w:rsidRPr="008D2865">
              <w:rPr>
                <w:i/>
              </w:rPr>
              <w:t xml:space="preserve"> </w:t>
            </w:r>
            <w:r w:rsidRPr="008D2865">
              <w:rPr>
                <w:i/>
              </w:rPr>
              <w:t>displays as in the image below and that a permanent indication is shown as specified in S-</w:t>
            </w:r>
            <w:r w:rsidR="008E317B">
              <w:rPr>
                <w:i/>
              </w:rPr>
              <w:t>98 XXX-XXX</w:t>
            </w:r>
            <w:r w:rsidRPr="008D2865">
              <w:rPr>
                <w:i/>
              </w:rPr>
              <w:t>:</w:t>
            </w:r>
          </w:p>
        </w:tc>
      </w:tr>
      <w:tr w:rsidR="002B6EFA" w14:paraId="760AD6E1" w14:textId="77777777" w:rsidTr="00730835">
        <w:trPr>
          <w:tblHeader/>
        </w:trPr>
        <w:tc>
          <w:tcPr>
            <w:tcW w:w="9526" w:type="dxa"/>
            <w:gridSpan w:val="4"/>
            <w:tcBorders>
              <w:top w:val="nil"/>
              <w:bottom w:val="nil"/>
            </w:tcBorders>
            <w:vAlign w:val="center"/>
          </w:tcPr>
          <w:p w14:paraId="58B01462" w14:textId="69D0D98B" w:rsidR="002B6EFA" w:rsidRPr="008D2865" w:rsidRDefault="0043713D" w:rsidP="00306992">
            <w:pPr>
              <w:jc w:val="center"/>
              <w:rPr>
                <w:i/>
              </w:rPr>
            </w:pPr>
            <w:r>
              <w:rPr>
                <w:noProof/>
                <w:sz w:val="16"/>
                <w:szCs w:val="16"/>
                <w:lang w:eastAsia="en-GB"/>
              </w:rPr>
              <w:drawing>
                <wp:inline distT="0" distB="0" distL="0" distR="0" wp14:anchorId="5D5B6949" wp14:editId="16E307CA">
                  <wp:extent cx="5731514" cy="2592067"/>
                  <wp:effectExtent l="0" t="0" r="2536" b="0"/>
                  <wp:docPr id="172"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4" cy="2592067"/>
                          </a:xfrm>
                          <a:prstGeom prst="rect">
                            <a:avLst/>
                          </a:prstGeom>
                          <a:noFill/>
                          <a:ln>
                            <a:noFill/>
                            <a:prstDash/>
                          </a:ln>
                        </pic:spPr>
                      </pic:pic>
                    </a:graphicData>
                  </a:graphic>
                </wp:inline>
              </w:drawing>
            </w:r>
          </w:p>
        </w:tc>
      </w:tr>
      <w:tr w:rsidR="002B6EFA" w14:paraId="40F365D2" w14:textId="77777777" w:rsidTr="00730835">
        <w:trPr>
          <w:tblHeader/>
        </w:trPr>
        <w:tc>
          <w:tcPr>
            <w:tcW w:w="9526" w:type="dxa"/>
            <w:gridSpan w:val="4"/>
            <w:tcBorders>
              <w:top w:val="nil"/>
            </w:tcBorders>
            <w:vAlign w:val="center"/>
          </w:tcPr>
          <w:p w14:paraId="18E2696E" w14:textId="41198A38" w:rsidR="002B6EFA" w:rsidRPr="008D2865" w:rsidRDefault="002B6EFA" w:rsidP="002B6EFA">
            <w:pPr>
              <w:jc w:val="left"/>
              <w:rPr>
                <w:i/>
              </w:rPr>
            </w:pPr>
            <w:r w:rsidRPr="008D2865">
              <w:rPr>
                <w:i/>
              </w:rPr>
              <w:t>Note: A permanent indication that the date has been adjusted should be shown as specified in S-</w:t>
            </w:r>
            <w:r w:rsidR="008E317B">
              <w:rPr>
                <w:i/>
              </w:rPr>
              <w:t>98 XXX-XXX</w:t>
            </w:r>
            <w:r w:rsidRPr="008D2865">
              <w:rPr>
                <w:i/>
              </w:rPr>
              <w:t>.</w:t>
            </w:r>
          </w:p>
        </w:tc>
      </w:tr>
    </w:tbl>
    <w:p w14:paraId="5496005B" w14:textId="77777777" w:rsidR="002B6EFA" w:rsidRDefault="002B6EFA" w:rsidP="002B6EFA"/>
    <w:p w14:paraId="19987F73" w14:textId="77777777" w:rsidR="002B6EFA" w:rsidRDefault="002B6EFA" w:rsidP="002B6EF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732960C0" w14:textId="77777777" w:rsidTr="00306992">
        <w:trPr>
          <w:trHeight w:val="454"/>
          <w:tblHeader/>
        </w:trPr>
        <w:tc>
          <w:tcPr>
            <w:tcW w:w="2381" w:type="dxa"/>
            <w:shd w:val="clear" w:color="auto" w:fill="CCFFCC"/>
            <w:vAlign w:val="center"/>
          </w:tcPr>
          <w:p w14:paraId="0A5E10D5" w14:textId="77777777" w:rsidR="002B6EFA" w:rsidRPr="004065B1" w:rsidRDefault="002B6EFA" w:rsidP="00306992">
            <w:r w:rsidRPr="000A066E">
              <w:rPr>
                <w:b/>
              </w:rPr>
              <w:lastRenderedPageBreak/>
              <w:t>Test Reference</w:t>
            </w:r>
          </w:p>
        </w:tc>
        <w:tc>
          <w:tcPr>
            <w:tcW w:w="2381" w:type="dxa"/>
            <w:shd w:val="clear" w:color="auto" w:fill="CCFFCC"/>
            <w:vAlign w:val="center"/>
          </w:tcPr>
          <w:p w14:paraId="55B87BBE" w14:textId="039FA3E2" w:rsidR="002B6EFA" w:rsidRPr="004065B1" w:rsidRDefault="00B168ED" w:rsidP="00306992">
            <w:r>
              <w:t>FixedDateRange3</w:t>
            </w:r>
          </w:p>
        </w:tc>
        <w:tc>
          <w:tcPr>
            <w:tcW w:w="2382" w:type="dxa"/>
            <w:shd w:val="clear" w:color="auto" w:fill="CCFFCC"/>
            <w:vAlign w:val="center"/>
          </w:tcPr>
          <w:p w14:paraId="217002FD" w14:textId="77777777" w:rsidR="002B6EFA" w:rsidRPr="004065B1" w:rsidRDefault="002B6EFA" w:rsidP="00306992">
            <w:r w:rsidRPr="000A066E">
              <w:rPr>
                <w:b/>
              </w:rPr>
              <w:t>IHO Reference</w:t>
            </w:r>
          </w:p>
        </w:tc>
        <w:tc>
          <w:tcPr>
            <w:tcW w:w="2382" w:type="dxa"/>
            <w:shd w:val="clear" w:color="auto" w:fill="CCFFCC"/>
            <w:vAlign w:val="center"/>
          </w:tcPr>
          <w:p w14:paraId="454E1AF5" w14:textId="77777777" w:rsidR="00932791" w:rsidRDefault="00932791" w:rsidP="0093279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612F6B04" w14:textId="3302C14E" w:rsidR="002B6EFA" w:rsidRPr="004065B1" w:rsidRDefault="002B6EFA" w:rsidP="00306992"/>
        </w:tc>
      </w:tr>
      <w:tr w:rsidR="002B6EFA" w14:paraId="43125DBC" w14:textId="77777777" w:rsidTr="00306992">
        <w:trPr>
          <w:tblHeader/>
        </w:trPr>
        <w:tc>
          <w:tcPr>
            <w:tcW w:w="9526" w:type="dxa"/>
            <w:gridSpan w:val="4"/>
            <w:shd w:val="clear" w:color="auto" w:fill="CCFFCC"/>
            <w:vAlign w:val="center"/>
          </w:tcPr>
          <w:p w14:paraId="15719FF6" w14:textId="77777777" w:rsidR="002B6EFA" w:rsidRDefault="002B6EFA" w:rsidP="00306992">
            <w:r w:rsidRPr="000A066E">
              <w:rPr>
                <w:b/>
              </w:rPr>
              <w:t>Test description</w:t>
            </w:r>
          </w:p>
        </w:tc>
      </w:tr>
      <w:tr w:rsidR="002B6EFA" w14:paraId="29957309" w14:textId="77777777" w:rsidTr="00306992">
        <w:trPr>
          <w:tblHeader/>
        </w:trPr>
        <w:tc>
          <w:tcPr>
            <w:tcW w:w="9526" w:type="dxa"/>
            <w:gridSpan w:val="4"/>
            <w:vAlign w:val="center"/>
          </w:tcPr>
          <w:p w14:paraId="32A2C612" w14:textId="06F75C5D" w:rsidR="002B6EFA" w:rsidRPr="008D2865" w:rsidRDefault="002B6EFA" w:rsidP="002B6EFA">
            <w:pPr>
              <w:rPr>
                <w:i/>
              </w:rPr>
            </w:pPr>
            <w:r w:rsidRPr="008D2865">
              <w:rPr>
                <w:i/>
              </w:rPr>
              <w:t xml:space="preserve">Display of date dependent </w:t>
            </w:r>
            <w:r w:rsidR="004A2DF2">
              <w:rPr>
                <w:i/>
              </w:rPr>
              <w:t>features</w:t>
            </w:r>
            <w:r w:rsidRPr="008D2865">
              <w:rPr>
                <w:i/>
              </w:rPr>
              <w:t>, date range. (</w:t>
            </w:r>
            <w:r w:rsidR="0022451E">
              <w:rPr>
                <w:i/>
              </w:rPr>
              <w:t>Fixed Date Range</w:t>
            </w:r>
            <w:r w:rsidRPr="008D2865">
              <w:rPr>
                <w:i/>
              </w:rPr>
              <w:t>)</w:t>
            </w:r>
          </w:p>
        </w:tc>
      </w:tr>
      <w:tr w:rsidR="002B6EFA" w14:paraId="53F5B6C0" w14:textId="77777777" w:rsidTr="00306992">
        <w:trPr>
          <w:tblHeader/>
        </w:trPr>
        <w:tc>
          <w:tcPr>
            <w:tcW w:w="9526" w:type="dxa"/>
            <w:gridSpan w:val="4"/>
            <w:shd w:val="clear" w:color="auto" w:fill="CCFFCC"/>
            <w:vAlign w:val="center"/>
          </w:tcPr>
          <w:p w14:paraId="656AF995" w14:textId="77777777" w:rsidR="002B6EFA" w:rsidRPr="004065B1" w:rsidRDefault="002B6EFA" w:rsidP="00306992">
            <w:r w:rsidRPr="000A066E">
              <w:rPr>
                <w:b/>
              </w:rPr>
              <w:t>Setup</w:t>
            </w:r>
          </w:p>
        </w:tc>
      </w:tr>
      <w:tr w:rsidR="002B6EFA" w14:paraId="6176F3E6" w14:textId="77777777" w:rsidTr="00306992">
        <w:trPr>
          <w:tblHeader/>
        </w:trPr>
        <w:tc>
          <w:tcPr>
            <w:tcW w:w="9526" w:type="dxa"/>
            <w:gridSpan w:val="4"/>
            <w:vAlign w:val="center"/>
          </w:tcPr>
          <w:p w14:paraId="1470B3A0" w14:textId="5878A393" w:rsidR="002B6EFA" w:rsidRPr="00B168ED" w:rsidRDefault="002B6EFA" w:rsidP="002B6EFA">
            <w:r w:rsidRPr="008D2865">
              <w:rPr>
                <w:i/>
              </w:rPr>
              <w:t xml:space="preserve">As for test </w:t>
            </w:r>
            <w:r w:rsidR="00B168ED">
              <w:t>FixedDateRange2</w:t>
            </w:r>
          </w:p>
          <w:p w14:paraId="42A7CCBA" w14:textId="77777777" w:rsidR="002B6EFA" w:rsidRPr="008D2865" w:rsidRDefault="002B6EFA" w:rsidP="002B6EFA">
            <w:pPr>
              <w:rPr>
                <w:i/>
              </w:rPr>
            </w:pPr>
            <w:r w:rsidRPr="008D2865">
              <w:rPr>
                <w:i/>
              </w:rPr>
              <w:t>Set the viewing date range as follows:</w:t>
            </w:r>
          </w:p>
          <w:p w14:paraId="3A65DFFA" w14:textId="5A9F0272" w:rsidR="002B6EFA" w:rsidRPr="008D2865" w:rsidRDefault="002B6EFA" w:rsidP="002B6EFA">
            <w:pPr>
              <w:rPr>
                <w:i/>
              </w:rPr>
            </w:pPr>
            <w:r w:rsidRPr="008D2865">
              <w:rPr>
                <w:i/>
              </w:rPr>
              <w:t>Start viewing date</w:t>
            </w:r>
            <w:r w:rsidR="00523203">
              <w:rPr>
                <w:i/>
              </w:rPr>
              <w:t xml:space="preserve"> </w:t>
            </w:r>
            <w:r w:rsidRPr="008D2865">
              <w:rPr>
                <w:i/>
              </w:rPr>
              <w:t>= 01.11.20</w:t>
            </w:r>
            <w:r w:rsidR="0022451E">
              <w:rPr>
                <w:i/>
              </w:rPr>
              <w:t>2</w:t>
            </w:r>
            <w:r w:rsidRPr="008D2865">
              <w:rPr>
                <w:i/>
              </w:rPr>
              <w:t>3</w:t>
            </w:r>
          </w:p>
          <w:p w14:paraId="714E3C94" w14:textId="212DC521" w:rsidR="002B6EFA" w:rsidRPr="008D2865" w:rsidRDefault="002B6EFA" w:rsidP="002B6EFA">
            <w:pPr>
              <w:rPr>
                <w:i/>
              </w:rPr>
            </w:pPr>
            <w:r w:rsidRPr="008D2865">
              <w:rPr>
                <w:i/>
              </w:rPr>
              <w:t>End viewing date</w:t>
            </w:r>
            <w:r w:rsidR="00523203">
              <w:rPr>
                <w:i/>
              </w:rPr>
              <w:t xml:space="preserve"> </w:t>
            </w:r>
            <w:r w:rsidRPr="008D2865">
              <w:rPr>
                <w:i/>
              </w:rPr>
              <w:t>= 01.12.20</w:t>
            </w:r>
            <w:r w:rsidR="0022451E">
              <w:rPr>
                <w:i/>
              </w:rPr>
              <w:t>2</w:t>
            </w:r>
            <w:r w:rsidRPr="008D2865">
              <w:rPr>
                <w:i/>
              </w:rPr>
              <w:t>3</w:t>
            </w:r>
          </w:p>
        </w:tc>
      </w:tr>
      <w:tr w:rsidR="002B6EFA" w14:paraId="26912731" w14:textId="77777777" w:rsidTr="00306992">
        <w:trPr>
          <w:tblHeader/>
        </w:trPr>
        <w:tc>
          <w:tcPr>
            <w:tcW w:w="9526" w:type="dxa"/>
            <w:gridSpan w:val="4"/>
            <w:shd w:val="clear" w:color="auto" w:fill="CCFFCC"/>
            <w:vAlign w:val="center"/>
          </w:tcPr>
          <w:p w14:paraId="2B779B64" w14:textId="77777777" w:rsidR="002B6EFA" w:rsidRPr="004065B1" w:rsidRDefault="002B6EFA" w:rsidP="00306992">
            <w:r w:rsidRPr="000A066E">
              <w:rPr>
                <w:b/>
              </w:rPr>
              <w:t>Action</w:t>
            </w:r>
          </w:p>
        </w:tc>
      </w:tr>
      <w:tr w:rsidR="002B6EFA" w14:paraId="79BDA5AE" w14:textId="77777777" w:rsidTr="00306992">
        <w:trPr>
          <w:tblHeader/>
        </w:trPr>
        <w:tc>
          <w:tcPr>
            <w:tcW w:w="9526" w:type="dxa"/>
            <w:gridSpan w:val="4"/>
            <w:vAlign w:val="center"/>
          </w:tcPr>
          <w:p w14:paraId="299950CE" w14:textId="498701B9" w:rsidR="002B6EFA" w:rsidRPr="00B168ED" w:rsidRDefault="002B6EFA" w:rsidP="00306992">
            <w:r w:rsidRPr="008D2865">
              <w:rPr>
                <w:i/>
              </w:rPr>
              <w:t xml:space="preserve">As for test </w:t>
            </w:r>
            <w:r w:rsidR="00B168ED">
              <w:t>FixedDateRange1</w:t>
            </w:r>
          </w:p>
        </w:tc>
      </w:tr>
      <w:tr w:rsidR="002B6EFA" w14:paraId="789EAAD7" w14:textId="77777777" w:rsidTr="00730835">
        <w:trPr>
          <w:tblHeader/>
        </w:trPr>
        <w:tc>
          <w:tcPr>
            <w:tcW w:w="9526" w:type="dxa"/>
            <w:gridSpan w:val="4"/>
            <w:tcBorders>
              <w:bottom w:val="single" w:sz="4" w:space="0" w:color="auto"/>
            </w:tcBorders>
            <w:shd w:val="clear" w:color="auto" w:fill="CCFFCC"/>
            <w:vAlign w:val="center"/>
          </w:tcPr>
          <w:p w14:paraId="7B8A02E9" w14:textId="77777777" w:rsidR="002B6EFA" w:rsidRPr="004065B1" w:rsidRDefault="002B6EFA" w:rsidP="00306992">
            <w:r w:rsidRPr="000A066E">
              <w:rPr>
                <w:b/>
              </w:rPr>
              <w:t>Results</w:t>
            </w:r>
          </w:p>
        </w:tc>
      </w:tr>
      <w:tr w:rsidR="002B6EFA" w14:paraId="5B032773" w14:textId="77777777" w:rsidTr="00730835">
        <w:trPr>
          <w:tblHeader/>
        </w:trPr>
        <w:tc>
          <w:tcPr>
            <w:tcW w:w="9526" w:type="dxa"/>
            <w:gridSpan w:val="4"/>
            <w:tcBorders>
              <w:bottom w:val="nil"/>
            </w:tcBorders>
            <w:vAlign w:val="center"/>
          </w:tcPr>
          <w:p w14:paraId="7A0CE03B" w14:textId="63744D3C" w:rsidR="002B6EFA" w:rsidRPr="008D2865" w:rsidRDefault="002B6EFA" w:rsidP="00306992">
            <w:pPr>
              <w:jc w:val="left"/>
              <w:rPr>
                <w:i/>
              </w:rPr>
            </w:pPr>
            <w:r w:rsidRPr="008D2865">
              <w:rPr>
                <w:i/>
              </w:rPr>
              <w:t xml:space="preserve">Confirm that the </w:t>
            </w:r>
            <w:r w:rsidR="004A2DF2">
              <w:rPr>
                <w:i/>
              </w:rPr>
              <w:t>feature</w:t>
            </w:r>
            <w:r w:rsidR="004A2DF2" w:rsidRPr="008D2865">
              <w:rPr>
                <w:i/>
              </w:rPr>
              <w:t xml:space="preserve"> </w:t>
            </w:r>
            <w:r w:rsidRPr="008D2865">
              <w:rPr>
                <w:i/>
              </w:rPr>
              <w:t>displays as in the image below and that a permanent indication is shown as specified in S-</w:t>
            </w:r>
            <w:r w:rsidR="0022451E">
              <w:rPr>
                <w:i/>
              </w:rPr>
              <w:t>98 XXX-XXX</w:t>
            </w:r>
            <w:r w:rsidRPr="008D2865">
              <w:rPr>
                <w:i/>
              </w:rPr>
              <w:t>:</w:t>
            </w:r>
          </w:p>
        </w:tc>
      </w:tr>
      <w:tr w:rsidR="002B6EFA" w14:paraId="51A51A57" w14:textId="77777777" w:rsidTr="00730835">
        <w:trPr>
          <w:tblHeader/>
        </w:trPr>
        <w:tc>
          <w:tcPr>
            <w:tcW w:w="9526" w:type="dxa"/>
            <w:gridSpan w:val="4"/>
            <w:tcBorders>
              <w:top w:val="nil"/>
              <w:bottom w:val="nil"/>
            </w:tcBorders>
            <w:vAlign w:val="center"/>
          </w:tcPr>
          <w:p w14:paraId="230D55E6" w14:textId="3568CFC0" w:rsidR="002B6EFA" w:rsidRPr="008D2865" w:rsidRDefault="0043713D" w:rsidP="00306992">
            <w:pPr>
              <w:jc w:val="center"/>
              <w:rPr>
                <w:i/>
              </w:rPr>
            </w:pPr>
            <w:r>
              <w:rPr>
                <w:noProof/>
                <w:sz w:val="16"/>
                <w:szCs w:val="16"/>
                <w:lang w:eastAsia="en-GB"/>
              </w:rPr>
              <w:drawing>
                <wp:inline distT="0" distB="0" distL="0" distR="0" wp14:anchorId="69B85C31" wp14:editId="60B5A342">
                  <wp:extent cx="5731514" cy="2553974"/>
                  <wp:effectExtent l="0" t="0" r="2536" b="0"/>
                  <wp:docPr id="173"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4" cy="2553974"/>
                          </a:xfrm>
                          <a:prstGeom prst="rect">
                            <a:avLst/>
                          </a:prstGeom>
                          <a:noFill/>
                          <a:ln>
                            <a:noFill/>
                            <a:prstDash/>
                          </a:ln>
                        </pic:spPr>
                      </pic:pic>
                    </a:graphicData>
                  </a:graphic>
                </wp:inline>
              </w:drawing>
            </w:r>
          </w:p>
        </w:tc>
      </w:tr>
      <w:tr w:rsidR="002B6EFA" w14:paraId="32CDE846" w14:textId="77777777" w:rsidTr="00730835">
        <w:trPr>
          <w:tblHeader/>
        </w:trPr>
        <w:tc>
          <w:tcPr>
            <w:tcW w:w="9526" w:type="dxa"/>
            <w:gridSpan w:val="4"/>
            <w:tcBorders>
              <w:top w:val="nil"/>
            </w:tcBorders>
            <w:vAlign w:val="center"/>
          </w:tcPr>
          <w:p w14:paraId="45F067E0" w14:textId="7FC3DD5F" w:rsidR="002B6EFA" w:rsidRPr="008D2865" w:rsidRDefault="002B6EFA" w:rsidP="00306992">
            <w:pPr>
              <w:jc w:val="left"/>
              <w:rPr>
                <w:i/>
              </w:rPr>
            </w:pPr>
            <w:r w:rsidRPr="008D2865">
              <w:rPr>
                <w:i/>
              </w:rPr>
              <w:t>Note: A permanent indication that the date has been adjusted should be shown as specified in S-</w:t>
            </w:r>
            <w:r w:rsidR="0022451E">
              <w:rPr>
                <w:i/>
              </w:rPr>
              <w:t>98 XXX-XXX</w:t>
            </w:r>
            <w:r w:rsidRPr="008D2865">
              <w:rPr>
                <w:i/>
              </w:rPr>
              <w:t>.</w:t>
            </w:r>
          </w:p>
        </w:tc>
      </w:tr>
    </w:tbl>
    <w:p w14:paraId="20548E7D" w14:textId="77777777" w:rsidR="002B6EFA" w:rsidRDefault="002B6EFA" w:rsidP="002B6EFA"/>
    <w:p w14:paraId="66EB08B5" w14:textId="77777777" w:rsidR="002B6EFA" w:rsidRDefault="002B6EFA" w:rsidP="002B6EF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B6EFA" w14:paraId="1E2F8363" w14:textId="77777777" w:rsidTr="00306992">
        <w:trPr>
          <w:trHeight w:val="454"/>
          <w:tblHeader/>
        </w:trPr>
        <w:tc>
          <w:tcPr>
            <w:tcW w:w="2381" w:type="dxa"/>
            <w:shd w:val="clear" w:color="auto" w:fill="CCFFCC"/>
            <w:vAlign w:val="center"/>
          </w:tcPr>
          <w:p w14:paraId="61B9E38A" w14:textId="77777777" w:rsidR="002B6EFA" w:rsidRPr="004065B1" w:rsidRDefault="002B6EFA" w:rsidP="00306992">
            <w:r w:rsidRPr="000A066E">
              <w:rPr>
                <w:b/>
              </w:rPr>
              <w:lastRenderedPageBreak/>
              <w:t>Test Reference</w:t>
            </w:r>
          </w:p>
        </w:tc>
        <w:tc>
          <w:tcPr>
            <w:tcW w:w="2381" w:type="dxa"/>
            <w:shd w:val="clear" w:color="auto" w:fill="CCFFCC"/>
            <w:vAlign w:val="center"/>
          </w:tcPr>
          <w:p w14:paraId="335B1287" w14:textId="4216B797" w:rsidR="002B6EFA" w:rsidRPr="004065B1" w:rsidRDefault="00B168ED" w:rsidP="00306992">
            <w:r>
              <w:t>FixedDateRange4</w:t>
            </w:r>
          </w:p>
        </w:tc>
        <w:tc>
          <w:tcPr>
            <w:tcW w:w="2382" w:type="dxa"/>
            <w:shd w:val="clear" w:color="auto" w:fill="CCFFCC"/>
            <w:vAlign w:val="center"/>
          </w:tcPr>
          <w:p w14:paraId="47E2A660" w14:textId="77777777" w:rsidR="002B6EFA" w:rsidRPr="004065B1" w:rsidRDefault="002B6EFA" w:rsidP="00306992">
            <w:r w:rsidRPr="000A066E">
              <w:rPr>
                <w:b/>
              </w:rPr>
              <w:t>IHO Reference</w:t>
            </w:r>
          </w:p>
        </w:tc>
        <w:tc>
          <w:tcPr>
            <w:tcW w:w="2382" w:type="dxa"/>
            <w:shd w:val="clear" w:color="auto" w:fill="CCFFCC"/>
            <w:vAlign w:val="center"/>
          </w:tcPr>
          <w:p w14:paraId="68C7DD4A" w14:textId="77777777" w:rsidR="00932791" w:rsidRDefault="00932791" w:rsidP="0093279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C-7.2.16</w:t>
            </w:r>
          </w:p>
          <w:p w14:paraId="5D1588D7" w14:textId="6F39A6C3" w:rsidR="002B6EFA" w:rsidRPr="004065B1" w:rsidRDefault="002B6EFA" w:rsidP="00306992"/>
        </w:tc>
      </w:tr>
      <w:tr w:rsidR="002B6EFA" w14:paraId="1259141C" w14:textId="77777777" w:rsidTr="00306992">
        <w:trPr>
          <w:tblHeader/>
        </w:trPr>
        <w:tc>
          <w:tcPr>
            <w:tcW w:w="9526" w:type="dxa"/>
            <w:gridSpan w:val="4"/>
            <w:shd w:val="clear" w:color="auto" w:fill="CCFFCC"/>
            <w:vAlign w:val="center"/>
          </w:tcPr>
          <w:p w14:paraId="1FD03A4B" w14:textId="77777777" w:rsidR="002B6EFA" w:rsidRDefault="002B6EFA" w:rsidP="00306992">
            <w:r w:rsidRPr="000A066E">
              <w:rPr>
                <w:b/>
              </w:rPr>
              <w:t>Test description</w:t>
            </w:r>
          </w:p>
        </w:tc>
      </w:tr>
      <w:tr w:rsidR="002B6EFA" w14:paraId="09913BC4" w14:textId="77777777" w:rsidTr="00306992">
        <w:trPr>
          <w:tblHeader/>
        </w:trPr>
        <w:tc>
          <w:tcPr>
            <w:tcW w:w="9526" w:type="dxa"/>
            <w:gridSpan w:val="4"/>
            <w:vAlign w:val="center"/>
          </w:tcPr>
          <w:p w14:paraId="7E6526DF" w14:textId="4AFB0544" w:rsidR="002B6EFA" w:rsidRPr="008D2865" w:rsidRDefault="002B6EFA" w:rsidP="00306992">
            <w:pPr>
              <w:rPr>
                <w:i/>
              </w:rPr>
            </w:pPr>
            <w:r w:rsidRPr="008D2865">
              <w:rPr>
                <w:i/>
              </w:rPr>
              <w:t xml:space="preserve">Route checking of date dependent </w:t>
            </w:r>
            <w:r w:rsidR="004A2DF2">
              <w:rPr>
                <w:i/>
              </w:rPr>
              <w:t>features</w:t>
            </w:r>
            <w:r w:rsidRPr="008D2865">
              <w:rPr>
                <w:i/>
              </w:rPr>
              <w:t>, date range. (</w:t>
            </w:r>
            <w:r w:rsidR="004A2DF2">
              <w:rPr>
                <w:i/>
              </w:rPr>
              <w:t>Periodic Date Range</w:t>
            </w:r>
            <w:r w:rsidRPr="008D2865">
              <w:rPr>
                <w:i/>
              </w:rPr>
              <w:t>)</w:t>
            </w:r>
          </w:p>
        </w:tc>
      </w:tr>
      <w:tr w:rsidR="002B6EFA" w14:paraId="787E0435" w14:textId="77777777" w:rsidTr="00306992">
        <w:trPr>
          <w:tblHeader/>
        </w:trPr>
        <w:tc>
          <w:tcPr>
            <w:tcW w:w="9526" w:type="dxa"/>
            <w:gridSpan w:val="4"/>
            <w:shd w:val="clear" w:color="auto" w:fill="CCFFCC"/>
            <w:vAlign w:val="center"/>
          </w:tcPr>
          <w:p w14:paraId="23AE8055" w14:textId="77777777" w:rsidR="002B6EFA" w:rsidRPr="004065B1" w:rsidRDefault="002B6EFA" w:rsidP="00306992">
            <w:r w:rsidRPr="000A066E">
              <w:rPr>
                <w:b/>
              </w:rPr>
              <w:t>Setup</w:t>
            </w:r>
          </w:p>
        </w:tc>
      </w:tr>
      <w:tr w:rsidR="002B6EFA" w14:paraId="2CF2106D" w14:textId="77777777" w:rsidTr="00306992">
        <w:trPr>
          <w:tblHeader/>
        </w:trPr>
        <w:tc>
          <w:tcPr>
            <w:tcW w:w="9526" w:type="dxa"/>
            <w:gridSpan w:val="4"/>
            <w:vAlign w:val="center"/>
          </w:tcPr>
          <w:p w14:paraId="15746276" w14:textId="4C0B781D" w:rsidR="002B6EFA" w:rsidRPr="00B168ED" w:rsidRDefault="002B6EFA" w:rsidP="00306992">
            <w:r w:rsidRPr="008D2865">
              <w:rPr>
                <w:i/>
              </w:rPr>
              <w:t xml:space="preserve">As for test </w:t>
            </w:r>
            <w:r w:rsidR="00B168ED">
              <w:t>FixedDateRange3</w:t>
            </w:r>
          </w:p>
        </w:tc>
      </w:tr>
      <w:tr w:rsidR="002B6EFA" w14:paraId="367F80AB" w14:textId="77777777" w:rsidTr="00306992">
        <w:trPr>
          <w:tblHeader/>
        </w:trPr>
        <w:tc>
          <w:tcPr>
            <w:tcW w:w="9526" w:type="dxa"/>
            <w:gridSpan w:val="4"/>
            <w:shd w:val="clear" w:color="auto" w:fill="CCFFCC"/>
            <w:vAlign w:val="center"/>
          </w:tcPr>
          <w:p w14:paraId="5D6CEAFB" w14:textId="77777777" w:rsidR="002B6EFA" w:rsidRPr="004065B1" w:rsidRDefault="002B6EFA" w:rsidP="00306992">
            <w:r w:rsidRPr="000A066E">
              <w:rPr>
                <w:b/>
              </w:rPr>
              <w:t>Action</w:t>
            </w:r>
          </w:p>
        </w:tc>
      </w:tr>
      <w:tr w:rsidR="002B6EFA" w14:paraId="55913D66" w14:textId="77777777" w:rsidTr="00306992">
        <w:trPr>
          <w:tblHeader/>
        </w:trPr>
        <w:tc>
          <w:tcPr>
            <w:tcW w:w="9526" w:type="dxa"/>
            <w:gridSpan w:val="4"/>
            <w:vAlign w:val="center"/>
          </w:tcPr>
          <w:p w14:paraId="5477DFA9" w14:textId="6FF8623D" w:rsidR="002B6EFA" w:rsidRPr="00B168ED" w:rsidRDefault="002B6EFA" w:rsidP="002B6EFA">
            <w:r w:rsidRPr="008D2865">
              <w:rPr>
                <w:i/>
              </w:rPr>
              <w:t xml:space="preserve">As for test </w:t>
            </w:r>
            <w:r w:rsidR="00B168ED">
              <w:t>FixedDateRange1</w:t>
            </w:r>
          </w:p>
          <w:p w14:paraId="15CC316F" w14:textId="77777777" w:rsidR="002B6EFA" w:rsidRPr="008D2865" w:rsidRDefault="002B6EFA" w:rsidP="002B6EFA">
            <w:pPr>
              <w:rPr>
                <w:i/>
              </w:rPr>
            </w:pPr>
            <w:r w:rsidRPr="008D2865">
              <w:rPr>
                <w:i/>
              </w:rPr>
              <w:t>Create a route from 32°35.325’S  61°20.800’E to 32°35.325’S  61°21.960’E with a cross track distance of 0.20NM set for Starboard and for Port.</w:t>
            </w:r>
          </w:p>
        </w:tc>
      </w:tr>
      <w:tr w:rsidR="002B6EFA" w14:paraId="0F121005" w14:textId="77777777" w:rsidTr="00730835">
        <w:trPr>
          <w:tblHeader/>
        </w:trPr>
        <w:tc>
          <w:tcPr>
            <w:tcW w:w="9526" w:type="dxa"/>
            <w:gridSpan w:val="4"/>
            <w:tcBorders>
              <w:bottom w:val="single" w:sz="4" w:space="0" w:color="auto"/>
            </w:tcBorders>
            <w:shd w:val="clear" w:color="auto" w:fill="CCFFCC"/>
            <w:vAlign w:val="center"/>
          </w:tcPr>
          <w:p w14:paraId="3FED563C" w14:textId="77777777" w:rsidR="002B6EFA" w:rsidRPr="004065B1" w:rsidRDefault="002B6EFA" w:rsidP="00306992">
            <w:r w:rsidRPr="000A066E">
              <w:rPr>
                <w:b/>
              </w:rPr>
              <w:t>Results</w:t>
            </w:r>
          </w:p>
        </w:tc>
      </w:tr>
      <w:tr w:rsidR="002B6EFA" w14:paraId="09FCDB0F" w14:textId="77777777" w:rsidTr="00730835">
        <w:trPr>
          <w:tblHeader/>
        </w:trPr>
        <w:tc>
          <w:tcPr>
            <w:tcW w:w="9526" w:type="dxa"/>
            <w:gridSpan w:val="4"/>
            <w:tcBorders>
              <w:bottom w:val="nil"/>
            </w:tcBorders>
            <w:vAlign w:val="center"/>
          </w:tcPr>
          <w:p w14:paraId="42FD4996" w14:textId="77777777" w:rsidR="002B6EFA" w:rsidRPr="008D2865" w:rsidRDefault="002B6EFA" w:rsidP="00306992">
            <w:pPr>
              <w:jc w:val="left"/>
              <w:rPr>
                <w:i/>
              </w:rPr>
            </w:pPr>
            <w:r w:rsidRPr="008D2865">
              <w:rPr>
                <w:i/>
              </w:rPr>
              <w:t>Check the route and confirm that the following indications are given and the display is as shown:</w:t>
            </w:r>
          </w:p>
        </w:tc>
      </w:tr>
      <w:tr w:rsidR="002B6EFA" w14:paraId="118D751A" w14:textId="77777777" w:rsidTr="00730835">
        <w:trPr>
          <w:tblHeader/>
        </w:trPr>
        <w:tc>
          <w:tcPr>
            <w:tcW w:w="9526" w:type="dxa"/>
            <w:gridSpan w:val="4"/>
            <w:tcBorders>
              <w:top w:val="nil"/>
              <w:bottom w:val="nil"/>
            </w:tcBorders>
            <w:vAlign w:val="center"/>
          </w:tcPr>
          <w:p w14:paraId="446C8094" w14:textId="64EF2DCF" w:rsidR="002B6EFA" w:rsidRPr="008D2865" w:rsidRDefault="0043713D" w:rsidP="00306992">
            <w:pPr>
              <w:jc w:val="center"/>
              <w:rPr>
                <w:i/>
              </w:rPr>
            </w:pPr>
            <w:r>
              <w:rPr>
                <w:noProof/>
                <w:sz w:val="16"/>
                <w:szCs w:val="16"/>
                <w:lang w:eastAsia="en-GB"/>
              </w:rPr>
              <w:drawing>
                <wp:inline distT="0" distB="0" distL="0" distR="0" wp14:anchorId="7A6FC863" wp14:editId="2D677A1F">
                  <wp:extent cx="5731514" cy="2494282"/>
                  <wp:effectExtent l="0" t="0" r="2536" b="1268"/>
                  <wp:docPr id="174"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4" cy="2494282"/>
                          </a:xfrm>
                          <a:prstGeom prst="rect">
                            <a:avLst/>
                          </a:prstGeom>
                          <a:noFill/>
                          <a:ln>
                            <a:noFill/>
                            <a:prstDash/>
                          </a:ln>
                        </pic:spPr>
                      </pic:pic>
                    </a:graphicData>
                  </a:graphic>
                </wp:inline>
              </w:drawing>
            </w:r>
          </w:p>
        </w:tc>
      </w:tr>
      <w:tr w:rsidR="002B6EFA" w14:paraId="68C64994" w14:textId="77777777" w:rsidTr="00730835">
        <w:trPr>
          <w:tblHeader/>
        </w:trPr>
        <w:tc>
          <w:tcPr>
            <w:tcW w:w="9526" w:type="dxa"/>
            <w:gridSpan w:val="4"/>
            <w:tcBorders>
              <w:top w:val="nil"/>
            </w:tcBorders>
            <w:vAlign w:val="center"/>
          </w:tcPr>
          <w:p w14:paraId="7AD216EC" w14:textId="1B05E942" w:rsidR="002B6EFA" w:rsidRPr="008D2865" w:rsidRDefault="002B6EFA" w:rsidP="00306992">
            <w:pPr>
              <w:jc w:val="left"/>
              <w:rPr>
                <w:i/>
              </w:rPr>
            </w:pPr>
            <w:r w:rsidRPr="008D2865">
              <w:rPr>
                <w:i/>
              </w:rPr>
              <w:t>Note: A permanent indication that the date has been adjusted should be shown as specified in S-</w:t>
            </w:r>
            <w:r w:rsidR="004A2DF2">
              <w:rPr>
                <w:i/>
              </w:rPr>
              <w:t>98 XXX-XXX</w:t>
            </w:r>
            <w:r w:rsidRPr="008D2865">
              <w:rPr>
                <w:i/>
              </w:rPr>
              <w:t>.</w:t>
            </w:r>
          </w:p>
        </w:tc>
      </w:tr>
    </w:tbl>
    <w:p w14:paraId="1A0197B2" w14:textId="77777777" w:rsidR="002B6EFA" w:rsidRDefault="002B6EFA" w:rsidP="002B6EFA"/>
    <w:p w14:paraId="4A2554D7" w14:textId="77777777" w:rsidR="002B6EFA" w:rsidRDefault="002B6EFA" w:rsidP="000A408F"/>
    <w:p w14:paraId="15349965" w14:textId="77777777" w:rsidR="000A408F" w:rsidRPr="000A408F" w:rsidRDefault="002F4C9E" w:rsidP="00E30B8F">
      <w:pPr>
        <w:pStyle w:val="Heading3"/>
      </w:pPr>
      <w:r>
        <w:br w:type="page"/>
      </w:r>
      <w:r w:rsidR="000A408F">
        <w:lastRenderedPageBreak/>
        <w:t>Safety contour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2"/>
        <w:gridCol w:w="3036"/>
        <w:gridCol w:w="2332"/>
        <w:gridCol w:w="1991"/>
      </w:tblGrid>
      <w:tr w:rsidR="00B168ED" w14:paraId="543ED3FC" w14:textId="77777777" w:rsidTr="00CB4150">
        <w:trPr>
          <w:trHeight w:val="454"/>
          <w:tblHeader/>
        </w:trPr>
        <w:tc>
          <w:tcPr>
            <w:tcW w:w="2381" w:type="dxa"/>
            <w:shd w:val="clear" w:color="auto" w:fill="CCFFCC"/>
            <w:vAlign w:val="center"/>
          </w:tcPr>
          <w:p w14:paraId="1DED70A4" w14:textId="77777777" w:rsidR="000A408F" w:rsidRPr="004065B1" w:rsidRDefault="000A408F" w:rsidP="00CB4150">
            <w:r w:rsidRPr="000A066E">
              <w:rPr>
                <w:b/>
              </w:rPr>
              <w:t>Test Reference</w:t>
            </w:r>
          </w:p>
        </w:tc>
        <w:tc>
          <w:tcPr>
            <w:tcW w:w="2381" w:type="dxa"/>
            <w:shd w:val="clear" w:color="auto" w:fill="CCFFCC"/>
            <w:vAlign w:val="center"/>
          </w:tcPr>
          <w:p w14:paraId="3906F8DA" w14:textId="79E6FBB8" w:rsidR="000A408F" w:rsidRPr="004065B1" w:rsidRDefault="00B168ED" w:rsidP="00CB4150">
            <w:r>
              <w:t>SafetyContourDisplay1</w:t>
            </w:r>
          </w:p>
        </w:tc>
        <w:tc>
          <w:tcPr>
            <w:tcW w:w="2382" w:type="dxa"/>
            <w:shd w:val="clear" w:color="auto" w:fill="CCFFCC"/>
            <w:vAlign w:val="center"/>
          </w:tcPr>
          <w:p w14:paraId="5B85A2A7" w14:textId="77777777" w:rsidR="000A408F" w:rsidRPr="004065B1" w:rsidRDefault="000A408F" w:rsidP="00CB4150">
            <w:r w:rsidRPr="000A066E">
              <w:rPr>
                <w:b/>
              </w:rPr>
              <w:t>IHO Reference</w:t>
            </w:r>
          </w:p>
        </w:tc>
        <w:tc>
          <w:tcPr>
            <w:tcW w:w="2382" w:type="dxa"/>
            <w:shd w:val="clear" w:color="auto" w:fill="CCFFCC"/>
            <w:vAlign w:val="center"/>
          </w:tcPr>
          <w:p w14:paraId="05A42D69" w14:textId="77777777" w:rsidR="00932791" w:rsidRDefault="00932791" w:rsidP="00932791">
            <w:pPr>
              <w:widowControl/>
              <w:spacing w:line="240" w:lineRule="auto"/>
              <w:rPr>
                <w:rFonts w:ascii="Calibri" w:hAnsi="Calibri" w:cs="Calibri"/>
                <w:snapToGrid/>
                <w:color w:val="000000"/>
                <w:sz w:val="22"/>
                <w:szCs w:val="22"/>
              </w:rPr>
            </w:pPr>
            <w:r>
              <w:rPr>
                <w:rFonts w:ascii="Calibri" w:hAnsi="Calibri" w:cs="Calibri"/>
                <w:color w:val="000000"/>
                <w:sz w:val="22"/>
                <w:szCs w:val="22"/>
              </w:rPr>
              <w:t>S-98 C-7.2.5</w:t>
            </w:r>
          </w:p>
          <w:p w14:paraId="7C0483BD" w14:textId="02B8078E" w:rsidR="000A408F" w:rsidRPr="004065B1" w:rsidRDefault="000A408F" w:rsidP="007044FE"/>
        </w:tc>
      </w:tr>
      <w:tr w:rsidR="000A408F" w14:paraId="72776C30" w14:textId="77777777" w:rsidTr="00CB4150">
        <w:trPr>
          <w:tblHeader/>
        </w:trPr>
        <w:tc>
          <w:tcPr>
            <w:tcW w:w="9526" w:type="dxa"/>
            <w:gridSpan w:val="4"/>
            <w:shd w:val="clear" w:color="auto" w:fill="CCFFCC"/>
            <w:vAlign w:val="center"/>
          </w:tcPr>
          <w:p w14:paraId="09573ACC" w14:textId="77777777" w:rsidR="000A408F" w:rsidRDefault="000A408F" w:rsidP="00CB4150">
            <w:r w:rsidRPr="000A066E">
              <w:rPr>
                <w:b/>
              </w:rPr>
              <w:t>Test description</w:t>
            </w:r>
          </w:p>
        </w:tc>
      </w:tr>
      <w:tr w:rsidR="000A408F" w14:paraId="0DBFCFA8" w14:textId="77777777" w:rsidTr="00CB4150">
        <w:trPr>
          <w:tblHeader/>
        </w:trPr>
        <w:tc>
          <w:tcPr>
            <w:tcW w:w="9526" w:type="dxa"/>
            <w:gridSpan w:val="4"/>
            <w:vAlign w:val="center"/>
          </w:tcPr>
          <w:p w14:paraId="6A7E6399" w14:textId="77777777" w:rsidR="000A408F" w:rsidRPr="008D2865" w:rsidRDefault="007044FE" w:rsidP="00CB4150">
            <w:pPr>
              <w:rPr>
                <w:i/>
              </w:rPr>
            </w:pPr>
            <w:r w:rsidRPr="008D2865">
              <w:rPr>
                <w:i/>
              </w:rPr>
              <w:t>Display of default safety contour</w:t>
            </w:r>
          </w:p>
        </w:tc>
      </w:tr>
      <w:tr w:rsidR="000A408F" w14:paraId="72CDEE85" w14:textId="77777777" w:rsidTr="00CB4150">
        <w:trPr>
          <w:tblHeader/>
        </w:trPr>
        <w:tc>
          <w:tcPr>
            <w:tcW w:w="9526" w:type="dxa"/>
            <w:gridSpan w:val="4"/>
            <w:shd w:val="clear" w:color="auto" w:fill="CCFFCC"/>
            <w:vAlign w:val="center"/>
          </w:tcPr>
          <w:p w14:paraId="128E292A" w14:textId="77777777" w:rsidR="000A408F" w:rsidRPr="004065B1" w:rsidRDefault="000A408F" w:rsidP="00CB4150">
            <w:r w:rsidRPr="000A066E">
              <w:rPr>
                <w:b/>
              </w:rPr>
              <w:t>Setup</w:t>
            </w:r>
          </w:p>
        </w:tc>
      </w:tr>
      <w:tr w:rsidR="000A408F" w14:paraId="4D046B36" w14:textId="77777777" w:rsidTr="00CB4150">
        <w:trPr>
          <w:tblHeader/>
        </w:trPr>
        <w:tc>
          <w:tcPr>
            <w:tcW w:w="9526" w:type="dxa"/>
            <w:gridSpan w:val="4"/>
            <w:vAlign w:val="center"/>
          </w:tcPr>
          <w:p w14:paraId="61446258" w14:textId="4777DCB5" w:rsidR="007044FE" w:rsidRPr="008D2865" w:rsidRDefault="007044FE" w:rsidP="007044FE">
            <w:pPr>
              <w:rPr>
                <w:i/>
              </w:rPr>
            </w:pPr>
            <w:r w:rsidRPr="008D2865">
              <w:rPr>
                <w:i/>
              </w:rPr>
              <w:t xml:space="preserve">Switch on EUT without setting </w:t>
            </w:r>
            <w:r w:rsidR="0069033B">
              <w:rPr>
                <w:i/>
              </w:rPr>
              <w:t xml:space="preserve">Safety Contour </w:t>
            </w:r>
            <w:r w:rsidRPr="008D2865">
              <w:rPr>
                <w:i/>
              </w:rPr>
              <w:t xml:space="preserve">value (factory default setting). </w:t>
            </w:r>
          </w:p>
          <w:p w14:paraId="177DB7E4" w14:textId="4CD23D80" w:rsidR="000A408F" w:rsidRPr="008D2865" w:rsidRDefault="007044FE" w:rsidP="007044FE">
            <w:pPr>
              <w:rPr>
                <w:i/>
              </w:rPr>
            </w:pPr>
            <w:r w:rsidRPr="008D2865">
              <w:rPr>
                <w:i/>
              </w:rPr>
              <w:t>Load all</w:t>
            </w:r>
            <w:r w:rsidR="004A2DF2">
              <w:rPr>
                <w:i/>
              </w:rPr>
              <w:t xml:space="preserve"> datasets from the exchange set </w:t>
            </w:r>
            <w:proofErr w:type="spellStart"/>
            <w:r w:rsidR="004A2DF2">
              <w:rPr>
                <w:b/>
                <w:bCs/>
                <w:i/>
              </w:rPr>
              <w:t>PowerUp</w:t>
            </w:r>
            <w:proofErr w:type="spellEnd"/>
            <w:r w:rsidR="004A2DF2">
              <w:rPr>
                <w:i/>
              </w:rPr>
              <w:t xml:space="preserve"> </w:t>
            </w:r>
          </w:p>
        </w:tc>
      </w:tr>
      <w:tr w:rsidR="000A408F" w14:paraId="1F1C1CFD" w14:textId="77777777" w:rsidTr="00CB4150">
        <w:trPr>
          <w:tblHeader/>
        </w:trPr>
        <w:tc>
          <w:tcPr>
            <w:tcW w:w="9526" w:type="dxa"/>
            <w:gridSpan w:val="4"/>
            <w:shd w:val="clear" w:color="auto" w:fill="CCFFCC"/>
            <w:vAlign w:val="center"/>
          </w:tcPr>
          <w:p w14:paraId="3D91D819" w14:textId="77777777" w:rsidR="000A408F" w:rsidRPr="004065B1" w:rsidRDefault="000A408F" w:rsidP="00CB4150">
            <w:r w:rsidRPr="000A066E">
              <w:rPr>
                <w:b/>
              </w:rPr>
              <w:t>Action</w:t>
            </w:r>
          </w:p>
        </w:tc>
      </w:tr>
      <w:tr w:rsidR="000A408F" w14:paraId="11B8AA92" w14:textId="77777777" w:rsidTr="00CB4150">
        <w:trPr>
          <w:tblHeader/>
        </w:trPr>
        <w:tc>
          <w:tcPr>
            <w:tcW w:w="9526" w:type="dxa"/>
            <w:gridSpan w:val="4"/>
            <w:vAlign w:val="center"/>
          </w:tcPr>
          <w:p w14:paraId="1490CA96" w14:textId="3189999A" w:rsidR="000A408F" w:rsidRPr="008D2865" w:rsidRDefault="007044FE" w:rsidP="00CB4150">
            <w:pPr>
              <w:rPr>
                <w:i/>
              </w:rPr>
            </w:pPr>
            <w:r w:rsidRPr="008D2865">
              <w:rPr>
                <w:i/>
              </w:rPr>
              <w:t xml:space="preserve">Display </w:t>
            </w:r>
            <w:r w:rsidR="004A2DF2">
              <w:rPr>
                <w:i/>
              </w:rPr>
              <w:t xml:space="preserve">dataset </w:t>
            </w:r>
            <w:del w:id="1111" w:author="jonathan pritchard" w:date="2023-12-15T14:07:00Z">
              <w:r w:rsidR="004A2DF2" w:rsidDel="003B0268">
                <w:rPr>
                  <w:i/>
                </w:rPr>
                <w:delText>101AA00</w:delText>
              </w:r>
              <w:r w:rsidRPr="008D2865" w:rsidDel="003B0268">
                <w:rPr>
                  <w:i/>
                </w:rPr>
                <w:delText>X0000</w:delText>
              </w:r>
            </w:del>
            <w:ins w:id="1112" w:author="jonathan pritchard" w:date="2023-12-15T14:07:00Z">
              <w:r w:rsidR="003B0268">
                <w:rPr>
                  <w:i/>
                </w:rPr>
                <w:t>10100AA_X0000</w:t>
              </w:r>
            </w:ins>
            <w:r w:rsidRPr="008D2865">
              <w:rPr>
                <w:i/>
              </w:rPr>
              <w:t>.000 at compilation scale (1:52 000), select Display Base.</w:t>
            </w:r>
          </w:p>
        </w:tc>
      </w:tr>
      <w:tr w:rsidR="000A408F" w14:paraId="2FB485C8" w14:textId="77777777" w:rsidTr="00730835">
        <w:trPr>
          <w:tblHeader/>
        </w:trPr>
        <w:tc>
          <w:tcPr>
            <w:tcW w:w="9526" w:type="dxa"/>
            <w:gridSpan w:val="4"/>
            <w:tcBorders>
              <w:bottom w:val="single" w:sz="4" w:space="0" w:color="auto"/>
            </w:tcBorders>
            <w:shd w:val="clear" w:color="auto" w:fill="CCFFCC"/>
            <w:vAlign w:val="center"/>
          </w:tcPr>
          <w:p w14:paraId="747460DA" w14:textId="77777777" w:rsidR="000A408F" w:rsidRPr="004065B1" w:rsidRDefault="000A408F" w:rsidP="00CB4150">
            <w:r w:rsidRPr="000A066E">
              <w:rPr>
                <w:b/>
              </w:rPr>
              <w:t>Results</w:t>
            </w:r>
          </w:p>
        </w:tc>
      </w:tr>
      <w:tr w:rsidR="000A408F" w14:paraId="07522563" w14:textId="77777777" w:rsidTr="00730835">
        <w:trPr>
          <w:tblHeader/>
        </w:trPr>
        <w:tc>
          <w:tcPr>
            <w:tcW w:w="9526" w:type="dxa"/>
            <w:gridSpan w:val="4"/>
            <w:tcBorders>
              <w:bottom w:val="nil"/>
            </w:tcBorders>
            <w:vAlign w:val="center"/>
          </w:tcPr>
          <w:p w14:paraId="3B7D036D" w14:textId="5C5AEC8F" w:rsidR="007044FE" w:rsidRPr="008D2865" w:rsidRDefault="007044FE" w:rsidP="007044FE">
            <w:pPr>
              <w:jc w:val="left"/>
              <w:rPr>
                <w:i/>
              </w:rPr>
            </w:pPr>
            <w:r w:rsidRPr="008D2865">
              <w:rPr>
                <w:i/>
              </w:rPr>
              <w:t xml:space="preserve">The </w:t>
            </w:r>
            <w:r w:rsidR="0069033B">
              <w:rPr>
                <w:i/>
              </w:rPr>
              <w:t xml:space="preserve">Safety Contour </w:t>
            </w:r>
            <w:r w:rsidRPr="008D2865">
              <w:rPr>
                <w:i/>
              </w:rPr>
              <w:t>value must be set to 30</w:t>
            </w:r>
            <w:r w:rsidR="00B3462C">
              <w:rPr>
                <w:i/>
              </w:rPr>
              <w:t xml:space="preserve"> </w:t>
            </w:r>
            <w:r w:rsidRPr="008D2865">
              <w:rPr>
                <w:i/>
              </w:rPr>
              <w:t>m and the 30</w:t>
            </w:r>
            <w:r w:rsidR="00B3462C">
              <w:rPr>
                <w:i/>
              </w:rPr>
              <w:t xml:space="preserve"> </w:t>
            </w:r>
            <w:r w:rsidRPr="008D2865">
              <w:rPr>
                <w:i/>
              </w:rPr>
              <w:t>m contour in chart</w:t>
            </w:r>
          </w:p>
          <w:p w14:paraId="45F94829" w14:textId="06D6790C" w:rsidR="000A408F" w:rsidRPr="008D2865" w:rsidRDefault="004A2DF2" w:rsidP="007044FE">
            <w:pPr>
              <w:jc w:val="left"/>
              <w:rPr>
                <w:i/>
              </w:rPr>
            </w:pPr>
            <w:del w:id="1113" w:author="jonathan pritchard" w:date="2023-12-15T14:07:00Z">
              <w:r w:rsidDel="003B0268">
                <w:rPr>
                  <w:i/>
                </w:rPr>
                <w:delText>101AA00</w:delText>
              </w:r>
              <w:r w:rsidRPr="008D2865" w:rsidDel="003B0268">
                <w:rPr>
                  <w:i/>
                </w:rPr>
                <w:delText>X0000</w:delText>
              </w:r>
            </w:del>
            <w:ins w:id="1114" w:author="jonathan pritchard" w:date="2023-12-15T14:07:00Z">
              <w:r w:rsidR="003B0268">
                <w:rPr>
                  <w:i/>
                </w:rPr>
                <w:t>10100AA_X0000</w:t>
              </w:r>
            </w:ins>
            <w:r w:rsidR="007044FE" w:rsidRPr="008D2865">
              <w:rPr>
                <w:i/>
              </w:rPr>
              <w:t xml:space="preserve">.000 must be displayed as </w:t>
            </w:r>
            <w:r w:rsidR="0069033B">
              <w:rPr>
                <w:i/>
              </w:rPr>
              <w:t xml:space="preserve">Safety Contour </w:t>
            </w:r>
            <w:r w:rsidR="007044FE" w:rsidRPr="008D2865">
              <w:rPr>
                <w:i/>
              </w:rPr>
              <w:t xml:space="preserve">(thick grey line as per </w:t>
            </w:r>
            <w:r>
              <w:rPr>
                <w:i/>
              </w:rPr>
              <w:t>portrayal catalogue</w:t>
            </w:r>
            <w:r w:rsidR="007044FE" w:rsidRPr="008D2865">
              <w:rPr>
                <w:i/>
              </w:rPr>
              <w:t>).</w:t>
            </w:r>
          </w:p>
        </w:tc>
      </w:tr>
      <w:tr w:rsidR="007044FE" w14:paraId="0D3E5074" w14:textId="77777777" w:rsidTr="00730835">
        <w:trPr>
          <w:tblHeader/>
        </w:trPr>
        <w:tc>
          <w:tcPr>
            <w:tcW w:w="9526" w:type="dxa"/>
            <w:gridSpan w:val="4"/>
            <w:tcBorders>
              <w:top w:val="nil"/>
            </w:tcBorders>
            <w:vAlign w:val="center"/>
          </w:tcPr>
          <w:p w14:paraId="75710E4B" w14:textId="7DA1C27F" w:rsidR="007044FE" w:rsidRPr="00357E05" w:rsidRDefault="0018522C" w:rsidP="007044FE">
            <w:pPr>
              <w:jc w:val="center"/>
              <w:rPr>
                <w:b/>
                <w:i/>
              </w:rPr>
            </w:pPr>
            <w:r w:rsidRPr="008D2865">
              <w:rPr>
                <w:i/>
                <w:noProof/>
                <w:lang w:eastAsia="en-GB"/>
              </w:rPr>
              <w:drawing>
                <wp:inline distT="0" distB="0" distL="0" distR="0" wp14:anchorId="2BA7DAD4" wp14:editId="6182B8F3">
                  <wp:extent cx="6010275" cy="5534025"/>
                  <wp:effectExtent l="0" t="0" r="9525" b="9525"/>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r w:rsidR="00036CC9" w:rsidRPr="008D2865">
              <w:rPr>
                <w:i/>
              </w:rPr>
              <w:br/>
            </w:r>
            <w:proofErr w:type="spellStart"/>
            <w:r w:rsidR="0043713D">
              <w:rPr>
                <w:b/>
                <w:i/>
              </w:rPr>
              <w:t>tbd</w:t>
            </w:r>
            <w:proofErr w:type="spellEnd"/>
          </w:p>
        </w:tc>
      </w:tr>
    </w:tbl>
    <w:p w14:paraId="2AA139B3" w14:textId="77777777" w:rsidR="002F1C4E" w:rsidRDefault="002F1C4E" w:rsidP="000A408F"/>
    <w:p w14:paraId="062F4D6A" w14:textId="77777777" w:rsidR="000A408F" w:rsidRDefault="002F1C4E"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2"/>
        <w:gridCol w:w="3036"/>
        <w:gridCol w:w="2332"/>
        <w:gridCol w:w="1991"/>
      </w:tblGrid>
      <w:tr w:rsidR="002F1C4E" w14:paraId="337376A6" w14:textId="77777777" w:rsidTr="00306992">
        <w:trPr>
          <w:trHeight w:val="454"/>
          <w:tblHeader/>
        </w:trPr>
        <w:tc>
          <w:tcPr>
            <w:tcW w:w="2381" w:type="dxa"/>
            <w:shd w:val="clear" w:color="auto" w:fill="CCFFCC"/>
            <w:vAlign w:val="center"/>
          </w:tcPr>
          <w:p w14:paraId="5FB996A0" w14:textId="77777777" w:rsidR="002F1C4E" w:rsidRPr="004065B1" w:rsidRDefault="002F1C4E" w:rsidP="00306992">
            <w:r w:rsidRPr="000A066E">
              <w:rPr>
                <w:b/>
              </w:rPr>
              <w:lastRenderedPageBreak/>
              <w:t>Test Reference</w:t>
            </w:r>
          </w:p>
        </w:tc>
        <w:tc>
          <w:tcPr>
            <w:tcW w:w="2381" w:type="dxa"/>
            <w:shd w:val="clear" w:color="auto" w:fill="CCFFCC"/>
            <w:vAlign w:val="center"/>
          </w:tcPr>
          <w:p w14:paraId="6DD45E06" w14:textId="3CBBE9AF" w:rsidR="002F1C4E" w:rsidRPr="004065B1" w:rsidRDefault="008F067A" w:rsidP="00306992">
            <w:r>
              <w:t>SafetyContourDisplay2</w:t>
            </w:r>
          </w:p>
        </w:tc>
        <w:tc>
          <w:tcPr>
            <w:tcW w:w="2382" w:type="dxa"/>
            <w:shd w:val="clear" w:color="auto" w:fill="CCFFCC"/>
            <w:vAlign w:val="center"/>
          </w:tcPr>
          <w:p w14:paraId="07280D96" w14:textId="77777777" w:rsidR="002F1C4E" w:rsidRPr="004065B1" w:rsidRDefault="002F1C4E" w:rsidP="00306992">
            <w:r w:rsidRPr="000A066E">
              <w:rPr>
                <w:b/>
              </w:rPr>
              <w:t>IHO Reference</w:t>
            </w:r>
          </w:p>
        </w:tc>
        <w:tc>
          <w:tcPr>
            <w:tcW w:w="2382" w:type="dxa"/>
            <w:shd w:val="clear" w:color="auto" w:fill="CCFFCC"/>
            <w:vAlign w:val="center"/>
          </w:tcPr>
          <w:p w14:paraId="3F5895A6"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C-7.2.5</w:t>
            </w:r>
          </w:p>
          <w:p w14:paraId="10F21DF2" w14:textId="03C42DCF" w:rsidR="002F1C4E" w:rsidRPr="004065B1" w:rsidRDefault="002F1C4E" w:rsidP="00306992"/>
        </w:tc>
      </w:tr>
      <w:tr w:rsidR="002F1C4E" w14:paraId="4028699B" w14:textId="77777777" w:rsidTr="00306992">
        <w:trPr>
          <w:tblHeader/>
        </w:trPr>
        <w:tc>
          <w:tcPr>
            <w:tcW w:w="9526" w:type="dxa"/>
            <w:gridSpan w:val="4"/>
            <w:shd w:val="clear" w:color="auto" w:fill="CCFFCC"/>
            <w:vAlign w:val="center"/>
          </w:tcPr>
          <w:p w14:paraId="6F9B9ECF" w14:textId="77777777" w:rsidR="002F1C4E" w:rsidRDefault="002F1C4E" w:rsidP="00306992">
            <w:r w:rsidRPr="000A066E">
              <w:rPr>
                <w:b/>
              </w:rPr>
              <w:t>Test description</w:t>
            </w:r>
          </w:p>
        </w:tc>
      </w:tr>
      <w:tr w:rsidR="002F1C4E" w14:paraId="5B1DDE3D" w14:textId="77777777" w:rsidTr="00306992">
        <w:trPr>
          <w:tblHeader/>
        </w:trPr>
        <w:tc>
          <w:tcPr>
            <w:tcW w:w="9526" w:type="dxa"/>
            <w:gridSpan w:val="4"/>
            <w:vAlign w:val="center"/>
          </w:tcPr>
          <w:p w14:paraId="69682344" w14:textId="4C247AF6" w:rsidR="002F1C4E" w:rsidRPr="008D2865" w:rsidRDefault="002F1C4E" w:rsidP="0080367A">
            <w:pPr>
              <w:rPr>
                <w:i/>
              </w:rPr>
            </w:pPr>
            <w:r w:rsidRPr="008D2865">
              <w:rPr>
                <w:i/>
              </w:rPr>
              <w:t>Display of safety contour</w:t>
            </w:r>
          </w:p>
        </w:tc>
      </w:tr>
      <w:tr w:rsidR="002F1C4E" w14:paraId="71228E22" w14:textId="77777777" w:rsidTr="00306992">
        <w:trPr>
          <w:tblHeader/>
        </w:trPr>
        <w:tc>
          <w:tcPr>
            <w:tcW w:w="9526" w:type="dxa"/>
            <w:gridSpan w:val="4"/>
            <w:shd w:val="clear" w:color="auto" w:fill="CCFFCC"/>
            <w:vAlign w:val="center"/>
          </w:tcPr>
          <w:p w14:paraId="23E3B1A3" w14:textId="77777777" w:rsidR="002F1C4E" w:rsidRPr="004065B1" w:rsidRDefault="002F1C4E" w:rsidP="00306992">
            <w:r w:rsidRPr="000A066E">
              <w:rPr>
                <w:b/>
              </w:rPr>
              <w:t>Setup</w:t>
            </w:r>
          </w:p>
        </w:tc>
      </w:tr>
      <w:tr w:rsidR="002F1C4E" w14:paraId="66007494" w14:textId="77777777" w:rsidTr="00306992">
        <w:trPr>
          <w:tblHeader/>
        </w:trPr>
        <w:tc>
          <w:tcPr>
            <w:tcW w:w="9526" w:type="dxa"/>
            <w:gridSpan w:val="4"/>
            <w:vAlign w:val="center"/>
          </w:tcPr>
          <w:p w14:paraId="55B398F9" w14:textId="7F9E7D2A" w:rsidR="002F1C4E" w:rsidRPr="002E1A67" w:rsidRDefault="002F1C4E" w:rsidP="00306992">
            <w:r w:rsidRPr="008D2865">
              <w:rPr>
                <w:i/>
              </w:rPr>
              <w:t xml:space="preserve">As for test </w:t>
            </w:r>
            <w:r w:rsidR="002E1A67">
              <w:t>SafetyContourDisplay1</w:t>
            </w:r>
          </w:p>
        </w:tc>
      </w:tr>
      <w:tr w:rsidR="002F1C4E" w14:paraId="2284C3DF" w14:textId="77777777" w:rsidTr="00306992">
        <w:trPr>
          <w:tblHeader/>
        </w:trPr>
        <w:tc>
          <w:tcPr>
            <w:tcW w:w="9526" w:type="dxa"/>
            <w:gridSpan w:val="4"/>
            <w:shd w:val="clear" w:color="auto" w:fill="CCFFCC"/>
            <w:vAlign w:val="center"/>
          </w:tcPr>
          <w:p w14:paraId="3A852FBA" w14:textId="77777777" w:rsidR="002F1C4E" w:rsidRPr="004065B1" w:rsidRDefault="002F1C4E" w:rsidP="00306992">
            <w:r w:rsidRPr="000A066E">
              <w:rPr>
                <w:b/>
              </w:rPr>
              <w:t>Action</w:t>
            </w:r>
          </w:p>
        </w:tc>
      </w:tr>
      <w:tr w:rsidR="002F1C4E" w14:paraId="62FD8781" w14:textId="77777777" w:rsidTr="00306992">
        <w:trPr>
          <w:tblHeader/>
        </w:trPr>
        <w:tc>
          <w:tcPr>
            <w:tcW w:w="9526" w:type="dxa"/>
            <w:gridSpan w:val="4"/>
            <w:vAlign w:val="center"/>
          </w:tcPr>
          <w:p w14:paraId="5A5AF88F" w14:textId="48B0810D" w:rsidR="002F1C4E" w:rsidRPr="008D2865" w:rsidRDefault="002F1C4E" w:rsidP="002F1C4E">
            <w:pPr>
              <w:rPr>
                <w:i/>
              </w:rPr>
            </w:pPr>
            <w:r w:rsidRPr="008D2865">
              <w:rPr>
                <w:i/>
              </w:rPr>
              <w:t xml:space="preserve">1. Select a </w:t>
            </w:r>
            <w:r w:rsidR="0069033B">
              <w:rPr>
                <w:i/>
              </w:rPr>
              <w:t xml:space="preserve">Safety Contour </w:t>
            </w:r>
            <w:r w:rsidRPr="008D2865">
              <w:rPr>
                <w:i/>
              </w:rPr>
              <w:t>value of 15</w:t>
            </w:r>
            <w:r w:rsidR="00B3462C">
              <w:rPr>
                <w:i/>
              </w:rPr>
              <w:t xml:space="preserve"> </w:t>
            </w:r>
            <w:r w:rsidRPr="008D2865">
              <w:rPr>
                <w:i/>
              </w:rPr>
              <w:t>m. None of the ENCs (with the exception of</w:t>
            </w:r>
          </w:p>
          <w:p w14:paraId="6EFE68C7" w14:textId="60D2C515" w:rsidR="002F1C4E" w:rsidRPr="008D2865" w:rsidRDefault="004A2DF2" w:rsidP="002F1C4E">
            <w:pPr>
              <w:rPr>
                <w:i/>
              </w:rPr>
            </w:pPr>
            <w:r>
              <w:rPr>
                <w:i/>
              </w:rPr>
              <w:t>101AA00</w:t>
            </w:r>
            <w:r w:rsidR="002F1C4E" w:rsidRPr="008D2865">
              <w:rPr>
                <w:i/>
              </w:rPr>
              <w:t>X01SE.000) have a 15</w:t>
            </w:r>
            <w:r w:rsidR="00B3462C">
              <w:rPr>
                <w:i/>
              </w:rPr>
              <w:t xml:space="preserve"> </w:t>
            </w:r>
            <w:r w:rsidR="002F1C4E" w:rsidRPr="008D2865">
              <w:rPr>
                <w:i/>
              </w:rPr>
              <w:t>m contour.</w:t>
            </w:r>
          </w:p>
          <w:p w14:paraId="31068A89" w14:textId="6CEE7B80" w:rsidR="002F1C4E" w:rsidRPr="008D2865" w:rsidRDefault="002F1C4E" w:rsidP="002F1C4E">
            <w:pPr>
              <w:rPr>
                <w:i/>
              </w:rPr>
            </w:pPr>
            <w:r w:rsidRPr="008D2865">
              <w:rPr>
                <w:i/>
              </w:rPr>
              <w:t xml:space="preserve">2. </w:t>
            </w:r>
            <w:r w:rsidR="00B3462C" w:rsidRPr="008D2865">
              <w:rPr>
                <w:i/>
              </w:rPr>
              <w:t>Other</w:t>
            </w:r>
            <w:r w:rsidRPr="008D2865">
              <w:rPr>
                <w:i/>
              </w:rPr>
              <w:t xml:space="preserve"> values should also be investigated. The </w:t>
            </w:r>
            <w:r w:rsidR="002E1A67">
              <w:rPr>
                <w:i/>
              </w:rPr>
              <w:t>large scale</w:t>
            </w:r>
            <w:r w:rsidRPr="008D2865">
              <w:rPr>
                <w:i/>
              </w:rPr>
              <w:t xml:space="preserve"> charts (i.e. </w:t>
            </w:r>
            <w:r w:rsidR="004A2DF2">
              <w:rPr>
                <w:i/>
              </w:rPr>
              <w:t>101AA00</w:t>
            </w:r>
            <w:r w:rsidRPr="008D2865">
              <w:rPr>
                <w:i/>
              </w:rPr>
              <w:t xml:space="preserve">*****.000) contain 0, 2, 5, 10, 20m contours, and the contour intervals on the </w:t>
            </w:r>
            <w:r w:rsidR="002E1A67">
              <w:rPr>
                <w:i/>
              </w:rPr>
              <w:t xml:space="preserve">smaller scale </w:t>
            </w:r>
            <w:r w:rsidRPr="008D2865">
              <w:rPr>
                <w:i/>
              </w:rPr>
              <w:t xml:space="preserve">chart (i.e. </w:t>
            </w:r>
            <w:del w:id="1115" w:author="jonathan pritchard" w:date="2023-12-15T14:07:00Z">
              <w:r w:rsidR="006B2E37" w:rsidDel="003B0268">
                <w:rPr>
                  <w:i/>
                </w:rPr>
                <w:delText>101AA00</w:delText>
              </w:r>
              <w:r w:rsidRPr="008D2865" w:rsidDel="003B0268">
                <w:rPr>
                  <w:i/>
                </w:rPr>
                <w:delText>X0000</w:delText>
              </w:r>
            </w:del>
            <w:ins w:id="1116" w:author="jonathan pritchard" w:date="2023-12-15T14:07:00Z">
              <w:r w:rsidR="003B0268">
                <w:rPr>
                  <w:i/>
                </w:rPr>
                <w:t>10100AA_X0000</w:t>
              </w:r>
            </w:ins>
            <w:r w:rsidRPr="008D2865">
              <w:rPr>
                <w:i/>
              </w:rPr>
              <w:t>.000 are 0, 2, 5, 10, 20, 30, 50, 100, 200, 300, and 400m.</w:t>
            </w:r>
          </w:p>
        </w:tc>
      </w:tr>
      <w:tr w:rsidR="002F1C4E" w14:paraId="5CBC90AC" w14:textId="77777777" w:rsidTr="00730835">
        <w:trPr>
          <w:tblHeader/>
        </w:trPr>
        <w:tc>
          <w:tcPr>
            <w:tcW w:w="9526" w:type="dxa"/>
            <w:gridSpan w:val="4"/>
            <w:tcBorders>
              <w:bottom w:val="single" w:sz="4" w:space="0" w:color="auto"/>
            </w:tcBorders>
            <w:shd w:val="clear" w:color="auto" w:fill="CCFFCC"/>
            <w:vAlign w:val="center"/>
          </w:tcPr>
          <w:p w14:paraId="3344429F" w14:textId="77777777" w:rsidR="002F1C4E" w:rsidRPr="004065B1" w:rsidRDefault="002F1C4E" w:rsidP="00306992">
            <w:r w:rsidRPr="000A066E">
              <w:rPr>
                <w:b/>
              </w:rPr>
              <w:t>Results</w:t>
            </w:r>
          </w:p>
        </w:tc>
      </w:tr>
      <w:tr w:rsidR="002F1C4E" w14:paraId="7382F38F" w14:textId="77777777" w:rsidTr="00730835">
        <w:trPr>
          <w:tblHeader/>
        </w:trPr>
        <w:tc>
          <w:tcPr>
            <w:tcW w:w="9526" w:type="dxa"/>
            <w:gridSpan w:val="4"/>
            <w:tcBorders>
              <w:bottom w:val="nil"/>
            </w:tcBorders>
            <w:vAlign w:val="center"/>
          </w:tcPr>
          <w:p w14:paraId="4906F831" w14:textId="3EABE80C" w:rsidR="002F1C4E" w:rsidRPr="008D2865" w:rsidRDefault="002F1C4E" w:rsidP="002F1C4E">
            <w:pPr>
              <w:jc w:val="left"/>
              <w:rPr>
                <w:i/>
              </w:rPr>
            </w:pPr>
            <w:r w:rsidRPr="008D2865">
              <w:rPr>
                <w:i/>
              </w:rPr>
              <w:t xml:space="preserve">1. In </w:t>
            </w:r>
            <w:r w:rsidR="004A2DF2">
              <w:rPr>
                <w:i/>
              </w:rPr>
              <w:t>dataset 101AA00</w:t>
            </w:r>
            <w:r w:rsidRPr="008D2865">
              <w:rPr>
                <w:i/>
              </w:rPr>
              <w:t>X01SE.000 the 15</w:t>
            </w:r>
            <w:r w:rsidR="00B3462C">
              <w:rPr>
                <w:i/>
              </w:rPr>
              <w:t xml:space="preserve"> </w:t>
            </w:r>
            <w:r w:rsidRPr="008D2865">
              <w:rPr>
                <w:i/>
              </w:rPr>
              <w:t xml:space="preserve">m contour and in the other </w:t>
            </w:r>
            <w:r w:rsidR="004A2DF2">
              <w:rPr>
                <w:i/>
              </w:rPr>
              <w:t>datasets</w:t>
            </w:r>
            <w:r w:rsidRPr="008D2865">
              <w:rPr>
                <w:i/>
              </w:rPr>
              <w:t xml:space="preserve"> the 20m contour must be highlighted as the safety contour.</w:t>
            </w:r>
          </w:p>
          <w:p w14:paraId="2B6C443F" w14:textId="4058251C" w:rsidR="002F1C4E" w:rsidRPr="008D2865" w:rsidRDefault="002F1C4E" w:rsidP="002F1C4E">
            <w:pPr>
              <w:jc w:val="left"/>
              <w:rPr>
                <w:i/>
              </w:rPr>
            </w:pPr>
            <w:r w:rsidRPr="008D2865">
              <w:rPr>
                <w:i/>
              </w:rPr>
              <w:t xml:space="preserve">2. If the selected value of </w:t>
            </w:r>
            <w:r w:rsidR="0069033B">
              <w:rPr>
                <w:i/>
              </w:rPr>
              <w:t xml:space="preserve">Safety Contour </w:t>
            </w:r>
            <w:r w:rsidRPr="008D2865">
              <w:rPr>
                <w:i/>
              </w:rPr>
              <w:t>is not available as a depth contour in the chart, the next deeper contour must be highlighted as the safety contour.</w:t>
            </w:r>
          </w:p>
        </w:tc>
      </w:tr>
      <w:tr w:rsidR="002F1C4E" w14:paraId="3D883D48" w14:textId="77777777" w:rsidTr="00730835">
        <w:trPr>
          <w:tblHeader/>
        </w:trPr>
        <w:tc>
          <w:tcPr>
            <w:tcW w:w="9526" w:type="dxa"/>
            <w:gridSpan w:val="4"/>
            <w:tcBorders>
              <w:top w:val="nil"/>
            </w:tcBorders>
            <w:vAlign w:val="center"/>
          </w:tcPr>
          <w:p w14:paraId="01C6AA84" w14:textId="55F02CF8" w:rsidR="002F1C4E" w:rsidRPr="0015247B" w:rsidRDefault="0018522C" w:rsidP="00306992">
            <w:pPr>
              <w:jc w:val="center"/>
            </w:pPr>
            <w:r>
              <w:rPr>
                <w:noProof/>
                <w:lang w:eastAsia="en-GB"/>
              </w:rPr>
              <w:drawing>
                <wp:inline distT="0" distB="0" distL="0" distR="0" wp14:anchorId="6EFE3C7C" wp14:editId="2A6344B4">
                  <wp:extent cx="6010275" cy="5534025"/>
                  <wp:effectExtent l="0" t="0" r="9525" b="9525"/>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r w:rsidR="00036CC9">
              <w:br/>
            </w:r>
            <w:proofErr w:type="spellStart"/>
            <w:r w:rsidR="0043713D">
              <w:rPr>
                <w:b/>
                <w:i/>
              </w:rPr>
              <w:t>tbd</w:t>
            </w:r>
            <w:proofErr w:type="spellEnd"/>
          </w:p>
        </w:tc>
      </w:tr>
    </w:tbl>
    <w:p w14:paraId="2EA3B6E5" w14:textId="77777777" w:rsidR="002F1C4E" w:rsidRDefault="002F1C4E" w:rsidP="000A408F"/>
    <w:p w14:paraId="59AC4176" w14:textId="77777777" w:rsidR="002F1C4E" w:rsidRDefault="002F1C4E"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F1C4E" w14:paraId="6AFC1D7B" w14:textId="77777777" w:rsidTr="00306992">
        <w:trPr>
          <w:trHeight w:val="454"/>
          <w:tblHeader/>
        </w:trPr>
        <w:tc>
          <w:tcPr>
            <w:tcW w:w="2381" w:type="dxa"/>
            <w:shd w:val="clear" w:color="auto" w:fill="CCFFCC"/>
            <w:vAlign w:val="center"/>
          </w:tcPr>
          <w:p w14:paraId="405836A4" w14:textId="77777777" w:rsidR="002F1C4E" w:rsidRPr="004065B1" w:rsidRDefault="002F1C4E" w:rsidP="00306992">
            <w:r w:rsidRPr="000A066E">
              <w:rPr>
                <w:b/>
              </w:rPr>
              <w:lastRenderedPageBreak/>
              <w:t>Test Reference</w:t>
            </w:r>
          </w:p>
        </w:tc>
        <w:tc>
          <w:tcPr>
            <w:tcW w:w="2381" w:type="dxa"/>
            <w:shd w:val="clear" w:color="auto" w:fill="CCFFCC"/>
            <w:vAlign w:val="center"/>
          </w:tcPr>
          <w:p w14:paraId="13350533" w14:textId="6FA49376" w:rsidR="002F1C4E" w:rsidRPr="004065B1" w:rsidRDefault="002E1A67" w:rsidP="00306992">
            <w:r>
              <w:t>SafetyContourDisplay3</w:t>
            </w:r>
          </w:p>
        </w:tc>
        <w:tc>
          <w:tcPr>
            <w:tcW w:w="2382" w:type="dxa"/>
            <w:shd w:val="clear" w:color="auto" w:fill="CCFFCC"/>
            <w:vAlign w:val="center"/>
          </w:tcPr>
          <w:p w14:paraId="74154446" w14:textId="77777777" w:rsidR="002F1C4E" w:rsidRPr="004065B1" w:rsidRDefault="002F1C4E" w:rsidP="00306992">
            <w:r w:rsidRPr="000A066E">
              <w:rPr>
                <w:b/>
              </w:rPr>
              <w:t>IHO Reference</w:t>
            </w:r>
          </w:p>
        </w:tc>
        <w:tc>
          <w:tcPr>
            <w:tcW w:w="2382" w:type="dxa"/>
            <w:shd w:val="clear" w:color="auto" w:fill="CCFFCC"/>
            <w:vAlign w:val="center"/>
          </w:tcPr>
          <w:p w14:paraId="449099CE"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C-7.2.5</w:t>
            </w:r>
          </w:p>
          <w:p w14:paraId="2AFA9A3F" w14:textId="2B287F4E" w:rsidR="002F1C4E" w:rsidRPr="004065B1" w:rsidRDefault="002F1C4E" w:rsidP="002F1C4E"/>
        </w:tc>
      </w:tr>
      <w:tr w:rsidR="002F1C4E" w14:paraId="623B88CD" w14:textId="77777777" w:rsidTr="00306992">
        <w:trPr>
          <w:tblHeader/>
        </w:trPr>
        <w:tc>
          <w:tcPr>
            <w:tcW w:w="9526" w:type="dxa"/>
            <w:gridSpan w:val="4"/>
            <w:shd w:val="clear" w:color="auto" w:fill="CCFFCC"/>
            <w:vAlign w:val="center"/>
          </w:tcPr>
          <w:p w14:paraId="6503EA2C" w14:textId="77777777" w:rsidR="002F1C4E" w:rsidRDefault="002F1C4E" w:rsidP="00306992">
            <w:r w:rsidRPr="000A066E">
              <w:rPr>
                <w:b/>
              </w:rPr>
              <w:t>Test description</w:t>
            </w:r>
          </w:p>
        </w:tc>
      </w:tr>
      <w:tr w:rsidR="002F1C4E" w14:paraId="017615EE" w14:textId="77777777" w:rsidTr="00306992">
        <w:trPr>
          <w:tblHeader/>
        </w:trPr>
        <w:tc>
          <w:tcPr>
            <w:tcW w:w="9526" w:type="dxa"/>
            <w:gridSpan w:val="4"/>
            <w:vAlign w:val="center"/>
          </w:tcPr>
          <w:p w14:paraId="20FC131D" w14:textId="10947107" w:rsidR="002F1C4E" w:rsidRPr="008D2865" w:rsidRDefault="002F1C4E" w:rsidP="002164D3">
            <w:pPr>
              <w:jc w:val="left"/>
              <w:rPr>
                <w:i/>
              </w:rPr>
            </w:pPr>
            <w:r w:rsidRPr="008D2865">
              <w:rPr>
                <w:i/>
              </w:rPr>
              <w:t xml:space="preserve">Display of </w:t>
            </w:r>
            <w:r w:rsidR="0069033B">
              <w:rPr>
                <w:i/>
              </w:rPr>
              <w:t xml:space="preserve">Safety Contour </w:t>
            </w:r>
            <w:r w:rsidRPr="008D2865">
              <w:rPr>
                <w:i/>
              </w:rPr>
              <w:t>and isolated dangers within the safe water enclosed by the ship’s safety contour.</w:t>
            </w:r>
          </w:p>
        </w:tc>
      </w:tr>
      <w:tr w:rsidR="002F1C4E" w14:paraId="2A435248" w14:textId="77777777" w:rsidTr="00306992">
        <w:trPr>
          <w:tblHeader/>
        </w:trPr>
        <w:tc>
          <w:tcPr>
            <w:tcW w:w="9526" w:type="dxa"/>
            <w:gridSpan w:val="4"/>
            <w:shd w:val="clear" w:color="auto" w:fill="CCFFCC"/>
            <w:vAlign w:val="center"/>
          </w:tcPr>
          <w:p w14:paraId="2A340F7F" w14:textId="77777777" w:rsidR="002F1C4E" w:rsidRPr="004065B1" w:rsidRDefault="002F1C4E" w:rsidP="00306992">
            <w:r w:rsidRPr="000A066E">
              <w:rPr>
                <w:b/>
              </w:rPr>
              <w:t>Setup</w:t>
            </w:r>
          </w:p>
        </w:tc>
      </w:tr>
      <w:tr w:rsidR="002F1C4E" w14:paraId="02C72F40" w14:textId="77777777" w:rsidTr="00306992">
        <w:trPr>
          <w:tblHeader/>
        </w:trPr>
        <w:tc>
          <w:tcPr>
            <w:tcW w:w="9526" w:type="dxa"/>
            <w:gridSpan w:val="4"/>
            <w:vAlign w:val="center"/>
          </w:tcPr>
          <w:p w14:paraId="73B85CA6" w14:textId="107719B2" w:rsidR="002F1C4E" w:rsidRPr="002E1A67" w:rsidRDefault="002F1C4E" w:rsidP="00306992">
            <w:r w:rsidRPr="008D2865">
              <w:rPr>
                <w:i/>
              </w:rPr>
              <w:t xml:space="preserve">As for test </w:t>
            </w:r>
            <w:r w:rsidR="002E1A67">
              <w:t>SafetyContourDisplay1</w:t>
            </w:r>
          </w:p>
        </w:tc>
      </w:tr>
      <w:tr w:rsidR="002F1C4E" w14:paraId="10656274" w14:textId="77777777" w:rsidTr="00306992">
        <w:trPr>
          <w:tblHeader/>
        </w:trPr>
        <w:tc>
          <w:tcPr>
            <w:tcW w:w="9526" w:type="dxa"/>
            <w:gridSpan w:val="4"/>
            <w:shd w:val="clear" w:color="auto" w:fill="CCFFCC"/>
            <w:vAlign w:val="center"/>
          </w:tcPr>
          <w:p w14:paraId="2E6C6B84" w14:textId="77777777" w:rsidR="002F1C4E" w:rsidRPr="004065B1" w:rsidRDefault="002F1C4E" w:rsidP="00306992">
            <w:r w:rsidRPr="000A066E">
              <w:rPr>
                <w:b/>
              </w:rPr>
              <w:t>Action</w:t>
            </w:r>
          </w:p>
        </w:tc>
      </w:tr>
      <w:tr w:rsidR="002F1C4E" w14:paraId="58F3973C" w14:textId="77777777" w:rsidTr="00306992">
        <w:trPr>
          <w:tblHeader/>
        </w:trPr>
        <w:tc>
          <w:tcPr>
            <w:tcW w:w="9526" w:type="dxa"/>
            <w:gridSpan w:val="4"/>
            <w:vAlign w:val="center"/>
          </w:tcPr>
          <w:p w14:paraId="1C7EA8CD" w14:textId="77777777" w:rsidR="002F1C4E" w:rsidRPr="008D2865" w:rsidRDefault="002F1C4E" w:rsidP="002F1C4E">
            <w:pPr>
              <w:rPr>
                <w:i/>
              </w:rPr>
            </w:pPr>
            <w:r w:rsidRPr="008D2865">
              <w:rPr>
                <w:i/>
              </w:rPr>
              <w:t>Select Shallow water dangers for display</w:t>
            </w:r>
          </w:p>
          <w:p w14:paraId="421E7DD7" w14:textId="62F0BCB9" w:rsidR="002F1C4E" w:rsidRPr="008D2865" w:rsidRDefault="002F1C4E" w:rsidP="002F1C4E">
            <w:pPr>
              <w:rPr>
                <w:i/>
              </w:rPr>
            </w:pPr>
            <w:r w:rsidRPr="008D2865">
              <w:rPr>
                <w:i/>
              </w:rPr>
              <w:t xml:space="preserve">1. Set the </w:t>
            </w:r>
            <w:r w:rsidR="0069033B">
              <w:rPr>
                <w:i/>
              </w:rPr>
              <w:t xml:space="preserve">Safety Contour </w:t>
            </w:r>
            <w:r w:rsidRPr="008D2865">
              <w:rPr>
                <w:i/>
              </w:rPr>
              <w:t>value to 5</w:t>
            </w:r>
            <w:r w:rsidR="000E2C4C">
              <w:rPr>
                <w:i/>
              </w:rPr>
              <w:t xml:space="preserve"> </w:t>
            </w:r>
            <w:r w:rsidRPr="008D2865">
              <w:rPr>
                <w:i/>
              </w:rPr>
              <w:t>m</w:t>
            </w:r>
          </w:p>
          <w:p w14:paraId="26CE71E1" w14:textId="4884E437" w:rsidR="002F1C4E" w:rsidRPr="008D2865" w:rsidRDefault="002F1C4E" w:rsidP="002F1C4E">
            <w:pPr>
              <w:rPr>
                <w:i/>
              </w:rPr>
            </w:pPr>
            <w:r w:rsidRPr="008D2865">
              <w:rPr>
                <w:i/>
              </w:rPr>
              <w:t xml:space="preserve">2. Set the </w:t>
            </w:r>
            <w:r w:rsidR="0069033B">
              <w:rPr>
                <w:i/>
              </w:rPr>
              <w:t xml:space="preserve">Safety Contour </w:t>
            </w:r>
            <w:r w:rsidRPr="008D2865">
              <w:rPr>
                <w:i/>
              </w:rPr>
              <w:t>value to 10</w:t>
            </w:r>
            <w:r w:rsidR="000E2C4C">
              <w:rPr>
                <w:i/>
              </w:rPr>
              <w:t xml:space="preserve"> </w:t>
            </w:r>
            <w:r w:rsidRPr="008D2865">
              <w:rPr>
                <w:i/>
              </w:rPr>
              <w:t>m.</w:t>
            </w:r>
          </w:p>
        </w:tc>
      </w:tr>
      <w:tr w:rsidR="002F1C4E" w14:paraId="06A6C9CC" w14:textId="77777777" w:rsidTr="00730835">
        <w:trPr>
          <w:tblHeader/>
        </w:trPr>
        <w:tc>
          <w:tcPr>
            <w:tcW w:w="9526" w:type="dxa"/>
            <w:gridSpan w:val="4"/>
            <w:tcBorders>
              <w:bottom w:val="single" w:sz="4" w:space="0" w:color="auto"/>
            </w:tcBorders>
            <w:shd w:val="clear" w:color="auto" w:fill="CCFFCC"/>
            <w:vAlign w:val="center"/>
          </w:tcPr>
          <w:p w14:paraId="13FDB21D" w14:textId="77777777" w:rsidR="002F1C4E" w:rsidRPr="004065B1" w:rsidRDefault="002F1C4E" w:rsidP="00306992">
            <w:r w:rsidRPr="000A066E">
              <w:rPr>
                <w:b/>
              </w:rPr>
              <w:t>Results</w:t>
            </w:r>
          </w:p>
        </w:tc>
      </w:tr>
      <w:tr w:rsidR="002F1C4E" w14:paraId="01683591" w14:textId="77777777" w:rsidTr="00730835">
        <w:trPr>
          <w:tblHeader/>
        </w:trPr>
        <w:tc>
          <w:tcPr>
            <w:tcW w:w="9526" w:type="dxa"/>
            <w:gridSpan w:val="4"/>
            <w:tcBorders>
              <w:bottom w:val="nil"/>
            </w:tcBorders>
            <w:vAlign w:val="center"/>
          </w:tcPr>
          <w:p w14:paraId="4798409F" w14:textId="3DC213C0" w:rsidR="002F1C4E" w:rsidRPr="008D2865" w:rsidRDefault="002F1C4E" w:rsidP="002F1C4E">
            <w:pPr>
              <w:jc w:val="left"/>
              <w:rPr>
                <w:i/>
              </w:rPr>
            </w:pPr>
            <w:r w:rsidRPr="008D2865">
              <w:rPr>
                <w:i/>
              </w:rPr>
              <w:t xml:space="preserve">The </w:t>
            </w:r>
            <w:r w:rsidR="0069033B">
              <w:rPr>
                <w:i/>
              </w:rPr>
              <w:t xml:space="preserve">Safety Contour </w:t>
            </w:r>
            <w:r w:rsidRPr="008D2865">
              <w:rPr>
                <w:i/>
              </w:rPr>
              <w:t xml:space="preserve">must be emphasised and the isolated dangers within the </w:t>
            </w:r>
            <w:r w:rsidR="00FF43AD">
              <w:rPr>
                <w:i/>
              </w:rPr>
              <w:t>un</w:t>
            </w:r>
            <w:r w:rsidRPr="008D2865">
              <w:rPr>
                <w:i/>
              </w:rPr>
              <w:t>safe water enclosed by the ship</w:t>
            </w:r>
            <w:r w:rsidR="00ED0D85">
              <w:rPr>
                <w:i/>
              </w:rPr>
              <w:t>’</w:t>
            </w:r>
            <w:r w:rsidRPr="008D2865">
              <w:rPr>
                <w:i/>
              </w:rPr>
              <w:t xml:space="preserve">s </w:t>
            </w:r>
            <w:r w:rsidR="0069033B">
              <w:rPr>
                <w:i/>
              </w:rPr>
              <w:t xml:space="preserve">Safety Contour </w:t>
            </w:r>
            <w:r w:rsidRPr="008D2865">
              <w:rPr>
                <w:i/>
              </w:rPr>
              <w:t>must be displayed as shown in the image below</w:t>
            </w:r>
          </w:p>
          <w:p w14:paraId="36F3DF5E" w14:textId="77777777" w:rsidR="002F1C4E" w:rsidRPr="008D2865" w:rsidRDefault="002F1C4E" w:rsidP="002F1C4E">
            <w:pPr>
              <w:jc w:val="left"/>
              <w:rPr>
                <w:i/>
              </w:rPr>
            </w:pPr>
          </w:p>
          <w:p w14:paraId="44CCD730" w14:textId="597C94D3" w:rsidR="002F1C4E" w:rsidRPr="008D2865" w:rsidRDefault="002F1C4E" w:rsidP="002F1C4E">
            <w:pPr>
              <w:jc w:val="left"/>
              <w:rPr>
                <w:i/>
              </w:rPr>
            </w:pPr>
            <w:r w:rsidRPr="008D2865">
              <w:rPr>
                <w:i/>
              </w:rPr>
              <w:t xml:space="preserve">1. </w:t>
            </w:r>
            <w:r w:rsidR="0069033B">
              <w:rPr>
                <w:i/>
              </w:rPr>
              <w:t xml:space="preserve">Safety Contour </w:t>
            </w:r>
            <w:r w:rsidRPr="008D2865">
              <w:rPr>
                <w:i/>
              </w:rPr>
              <w:t>set as 5 m</w:t>
            </w:r>
          </w:p>
        </w:tc>
      </w:tr>
      <w:tr w:rsidR="002F1C4E" w14:paraId="26F26751" w14:textId="77777777" w:rsidTr="00730835">
        <w:trPr>
          <w:tblHeader/>
        </w:trPr>
        <w:tc>
          <w:tcPr>
            <w:tcW w:w="9526" w:type="dxa"/>
            <w:gridSpan w:val="4"/>
            <w:tcBorders>
              <w:top w:val="nil"/>
            </w:tcBorders>
            <w:vAlign w:val="center"/>
          </w:tcPr>
          <w:p w14:paraId="15DBA916" w14:textId="1AD178AA" w:rsidR="002F1C4E" w:rsidRPr="0015247B" w:rsidRDefault="00F24525" w:rsidP="00306992">
            <w:pPr>
              <w:jc w:val="center"/>
            </w:pPr>
            <w:r w:rsidRPr="00F24525">
              <w:rPr>
                <w:noProof/>
                <w:lang w:eastAsia="en-GB"/>
              </w:rPr>
              <w:drawing>
                <wp:inline distT="0" distB="0" distL="0" distR="0" wp14:anchorId="54EA8886" wp14:editId="4AA5E881">
                  <wp:extent cx="5812944" cy="5348066"/>
                  <wp:effectExtent l="0" t="0" r="0" b="5080"/>
                  <wp:docPr id="254" name="Picture 254" descr="C:\msdokut\STANDARDIT\IHO\ENCWG\Drafting 4.0.2 after Mar2016\New picture originals 23mar2016\3.3.4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sdokut\STANDARDIT\IHO\ENCWG\Drafting 4.0.2 after Mar2016\New picture originals 23mar2016\3.3.4c picture 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19598" cy="5354188"/>
                          </a:xfrm>
                          <a:prstGeom prst="rect">
                            <a:avLst/>
                          </a:prstGeom>
                          <a:noFill/>
                          <a:ln>
                            <a:noFill/>
                          </a:ln>
                        </pic:spPr>
                      </pic:pic>
                    </a:graphicData>
                  </a:graphic>
                </wp:inline>
              </w:drawing>
            </w:r>
            <w:r w:rsidR="00036CC9">
              <w:br/>
            </w:r>
            <w:proofErr w:type="spellStart"/>
            <w:r w:rsidR="0043713D">
              <w:rPr>
                <w:b/>
                <w:i/>
              </w:rPr>
              <w:t>tbd</w:t>
            </w:r>
            <w:proofErr w:type="spellEnd"/>
          </w:p>
        </w:tc>
      </w:tr>
    </w:tbl>
    <w:p w14:paraId="3C7267DA" w14:textId="77777777" w:rsidR="002F1C4E" w:rsidRDefault="002F1C4E" w:rsidP="002F1C4E"/>
    <w:p w14:paraId="0C06FB17"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2F1C4E" w14:paraId="33C81BC0" w14:textId="77777777" w:rsidTr="00730835">
        <w:trPr>
          <w:tblHeader/>
        </w:trPr>
        <w:tc>
          <w:tcPr>
            <w:tcW w:w="9526" w:type="dxa"/>
            <w:tcBorders>
              <w:bottom w:val="nil"/>
            </w:tcBorders>
            <w:vAlign w:val="center"/>
          </w:tcPr>
          <w:p w14:paraId="02DB57E8" w14:textId="1B6647F5" w:rsidR="002F1C4E" w:rsidRPr="00EF287F" w:rsidRDefault="002F1C4E" w:rsidP="00306992">
            <w:pPr>
              <w:jc w:val="left"/>
              <w:rPr>
                <w:i/>
              </w:rPr>
            </w:pPr>
            <w:r w:rsidRPr="00EF287F">
              <w:rPr>
                <w:i/>
              </w:rPr>
              <w:lastRenderedPageBreak/>
              <w:t xml:space="preserve">2. </w:t>
            </w:r>
            <w:r w:rsidR="0069033B">
              <w:rPr>
                <w:i/>
              </w:rPr>
              <w:t xml:space="preserve">Safety Contour </w:t>
            </w:r>
            <w:r w:rsidRPr="00EF287F">
              <w:rPr>
                <w:i/>
              </w:rPr>
              <w:t>set as 10 m</w:t>
            </w:r>
          </w:p>
        </w:tc>
      </w:tr>
      <w:tr w:rsidR="002F1C4E" w14:paraId="2D843B14" w14:textId="77777777" w:rsidTr="00730835">
        <w:trPr>
          <w:tblHeader/>
        </w:trPr>
        <w:tc>
          <w:tcPr>
            <w:tcW w:w="9526" w:type="dxa"/>
            <w:tcBorders>
              <w:top w:val="nil"/>
            </w:tcBorders>
            <w:vAlign w:val="center"/>
          </w:tcPr>
          <w:p w14:paraId="1EDD5EA2" w14:textId="384D2F84" w:rsidR="002F1C4E" w:rsidRPr="0015247B" w:rsidRDefault="00F24525" w:rsidP="00306992">
            <w:pPr>
              <w:jc w:val="center"/>
            </w:pPr>
            <w:r w:rsidRPr="00F24525">
              <w:rPr>
                <w:noProof/>
                <w:lang w:eastAsia="en-GB"/>
              </w:rPr>
              <w:drawing>
                <wp:inline distT="0" distB="0" distL="0" distR="0" wp14:anchorId="63A675BE" wp14:editId="2F232ECD">
                  <wp:extent cx="5859825" cy="5391198"/>
                  <wp:effectExtent l="0" t="0" r="7620" b="0"/>
                  <wp:docPr id="255" name="Picture 255" descr="C:\msdokut\STANDARDIT\IHO\ENCWG\Drafting 4.0.2 after Mar2016\New picture originals 23mar2016\3.3.4c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sdokut\STANDARDIT\IHO\ENCWG\Drafting 4.0.2 after Mar2016\New picture originals 23mar2016\3.3.4c picture 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63662" cy="5394728"/>
                          </a:xfrm>
                          <a:prstGeom prst="rect">
                            <a:avLst/>
                          </a:prstGeom>
                          <a:noFill/>
                          <a:ln>
                            <a:noFill/>
                          </a:ln>
                        </pic:spPr>
                      </pic:pic>
                    </a:graphicData>
                  </a:graphic>
                </wp:inline>
              </w:drawing>
            </w:r>
            <w:r w:rsidR="00036CC9">
              <w:br/>
            </w:r>
            <w:proofErr w:type="spellStart"/>
            <w:r w:rsidR="0043713D">
              <w:rPr>
                <w:b/>
                <w:i/>
              </w:rPr>
              <w:t>tbd</w:t>
            </w:r>
            <w:proofErr w:type="spellEnd"/>
          </w:p>
        </w:tc>
      </w:tr>
    </w:tbl>
    <w:p w14:paraId="44DB3A05" w14:textId="77777777" w:rsidR="002F1C4E" w:rsidRDefault="002F1C4E" w:rsidP="002F1C4E"/>
    <w:p w14:paraId="294D9DCC"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F1C4E" w14:paraId="5AFF688E" w14:textId="77777777" w:rsidTr="00306992">
        <w:trPr>
          <w:trHeight w:val="454"/>
          <w:tblHeader/>
        </w:trPr>
        <w:tc>
          <w:tcPr>
            <w:tcW w:w="2381" w:type="dxa"/>
            <w:shd w:val="clear" w:color="auto" w:fill="CCFFCC"/>
            <w:vAlign w:val="center"/>
          </w:tcPr>
          <w:p w14:paraId="21AB55A1" w14:textId="77777777" w:rsidR="002F1C4E" w:rsidRPr="004065B1" w:rsidRDefault="002F1C4E" w:rsidP="00306992">
            <w:r w:rsidRPr="000A066E">
              <w:rPr>
                <w:b/>
              </w:rPr>
              <w:lastRenderedPageBreak/>
              <w:t>Test Reference</w:t>
            </w:r>
          </w:p>
        </w:tc>
        <w:tc>
          <w:tcPr>
            <w:tcW w:w="2381" w:type="dxa"/>
            <w:shd w:val="clear" w:color="auto" w:fill="CCFFCC"/>
            <w:vAlign w:val="center"/>
          </w:tcPr>
          <w:p w14:paraId="4500D602" w14:textId="215325A9" w:rsidR="002F1C4E" w:rsidRPr="004065B1" w:rsidRDefault="002E1A67" w:rsidP="00306992">
            <w:r>
              <w:t>SafetyContourDisplay4</w:t>
            </w:r>
          </w:p>
        </w:tc>
        <w:tc>
          <w:tcPr>
            <w:tcW w:w="2382" w:type="dxa"/>
            <w:shd w:val="clear" w:color="auto" w:fill="CCFFCC"/>
            <w:vAlign w:val="center"/>
          </w:tcPr>
          <w:p w14:paraId="4C1EE05F" w14:textId="77777777" w:rsidR="002F1C4E" w:rsidRPr="004065B1" w:rsidRDefault="002F1C4E" w:rsidP="00306992">
            <w:r w:rsidRPr="000A066E">
              <w:rPr>
                <w:b/>
              </w:rPr>
              <w:t>IHO Reference</w:t>
            </w:r>
          </w:p>
        </w:tc>
        <w:tc>
          <w:tcPr>
            <w:tcW w:w="2382" w:type="dxa"/>
            <w:shd w:val="clear" w:color="auto" w:fill="CCFFCC"/>
            <w:vAlign w:val="center"/>
          </w:tcPr>
          <w:p w14:paraId="01BCFAC9"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C-7.2.5</w:t>
            </w:r>
          </w:p>
          <w:p w14:paraId="32F4236A" w14:textId="43AA1F3B" w:rsidR="002F1C4E" w:rsidRPr="004065B1" w:rsidRDefault="002F1C4E" w:rsidP="002F1C4E"/>
        </w:tc>
      </w:tr>
      <w:tr w:rsidR="002F1C4E" w14:paraId="255A4280" w14:textId="77777777" w:rsidTr="00306992">
        <w:trPr>
          <w:tblHeader/>
        </w:trPr>
        <w:tc>
          <w:tcPr>
            <w:tcW w:w="9526" w:type="dxa"/>
            <w:gridSpan w:val="4"/>
            <w:shd w:val="clear" w:color="auto" w:fill="CCFFCC"/>
            <w:vAlign w:val="center"/>
          </w:tcPr>
          <w:p w14:paraId="135B01A1" w14:textId="77777777" w:rsidR="002F1C4E" w:rsidRDefault="002F1C4E" w:rsidP="00306992">
            <w:r w:rsidRPr="000A066E">
              <w:rPr>
                <w:b/>
              </w:rPr>
              <w:t>Test description</w:t>
            </w:r>
          </w:p>
        </w:tc>
      </w:tr>
      <w:tr w:rsidR="002F1C4E" w14:paraId="7A8777DE" w14:textId="77777777" w:rsidTr="00306992">
        <w:trPr>
          <w:tblHeader/>
        </w:trPr>
        <w:tc>
          <w:tcPr>
            <w:tcW w:w="9526" w:type="dxa"/>
            <w:gridSpan w:val="4"/>
            <w:vAlign w:val="center"/>
          </w:tcPr>
          <w:p w14:paraId="12B5E725" w14:textId="77777777" w:rsidR="002F1C4E" w:rsidRPr="008D2865" w:rsidRDefault="002F1C4E" w:rsidP="002164D3">
            <w:pPr>
              <w:jc w:val="left"/>
              <w:rPr>
                <w:b/>
                <w:i/>
              </w:rPr>
            </w:pPr>
            <w:r w:rsidRPr="008D2865">
              <w:rPr>
                <w:b/>
                <w:i/>
              </w:rPr>
              <w:t>If the equipment under test supports four colour depth shades the following test shall also be performed.</w:t>
            </w:r>
          </w:p>
          <w:p w14:paraId="67712438" w14:textId="53DA5B13" w:rsidR="002F1C4E" w:rsidRPr="008D2865" w:rsidRDefault="002F1C4E" w:rsidP="002164D3">
            <w:pPr>
              <w:jc w:val="left"/>
              <w:rPr>
                <w:i/>
              </w:rPr>
            </w:pPr>
            <w:r w:rsidRPr="008D2865">
              <w:rPr>
                <w:i/>
              </w:rPr>
              <w:t xml:space="preserve">Display of </w:t>
            </w:r>
            <w:r w:rsidR="0069033B">
              <w:rPr>
                <w:i/>
              </w:rPr>
              <w:t xml:space="preserve">Safety Contour </w:t>
            </w:r>
            <w:r w:rsidRPr="008D2865">
              <w:rPr>
                <w:i/>
              </w:rPr>
              <w:t xml:space="preserve">and isolated dangers within the safe water enclosed by the ship’s </w:t>
            </w:r>
            <w:r w:rsidR="0069033B">
              <w:rPr>
                <w:i/>
              </w:rPr>
              <w:t xml:space="preserve">Safety Contour </w:t>
            </w:r>
            <w:r w:rsidRPr="008D2865">
              <w:rPr>
                <w:i/>
              </w:rPr>
              <w:t>using four shades for depth areas.</w:t>
            </w:r>
          </w:p>
        </w:tc>
      </w:tr>
      <w:tr w:rsidR="002F1C4E" w14:paraId="5A2BD5DA" w14:textId="77777777" w:rsidTr="00306992">
        <w:trPr>
          <w:tblHeader/>
        </w:trPr>
        <w:tc>
          <w:tcPr>
            <w:tcW w:w="9526" w:type="dxa"/>
            <w:gridSpan w:val="4"/>
            <w:shd w:val="clear" w:color="auto" w:fill="CCFFCC"/>
            <w:vAlign w:val="center"/>
          </w:tcPr>
          <w:p w14:paraId="3A0E85B2" w14:textId="77777777" w:rsidR="002F1C4E" w:rsidRPr="004065B1" w:rsidRDefault="002F1C4E" w:rsidP="00306992">
            <w:r w:rsidRPr="000A066E">
              <w:rPr>
                <w:b/>
              </w:rPr>
              <w:t>Setup</w:t>
            </w:r>
          </w:p>
        </w:tc>
      </w:tr>
      <w:tr w:rsidR="002F1C4E" w14:paraId="548CE490" w14:textId="77777777" w:rsidTr="00306992">
        <w:trPr>
          <w:tblHeader/>
        </w:trPr>
        <w:tc>
          <w:tcPr>
            <w:tcW w:w="9526" w:type="dxa"/>
            <w:gridSpan w:val="4"/>
            <w:vAlign w:val="center"/>
          </w:tcPr>
          <w:p w14:paraId="5EB80461" w14:textId="1FE90D04" w:rsidR="002F1C4E" w:rsidRPr="002E1A67" w:rsidRDefault="002F1C4E" w:rsidP="00306992">
            <w:r w:rsidRPr="008D2865">
              <w:rPr>
                <w:i/>
              </w:rPr>
              <w:t>As for test</w:t>
            </w:r>
            <w:r w:rsidR="002E1A67">
              <w:t xml:space="preserve"> SafetyContourDisplay1</w:t>
            </w:r>
          </w:p>
        </w:tc>
      </w:tr>
      <w:tr w:rsidR="002F1C4E" w14:paraId="18A1A3E6" w14:textId="77777777" w:rsidTr="00306992">
        <w:trPr>
          <w:tblHeader/>
        </w:trPr>
        <w:tc>
          <w:tcPr>
            <w:tcW w:w="9526" w:type="dxa"/>
            <w:gridSpan w:val="4"/>
            <w:shd w:val="clear" w:color="auto" w:fill="CCFFCC"/>
            <w:vAlign w:val="center"/>
          </w:tcPr>
          <w:p w14:paraId="3C2954A9" w14:textId="77777777" w:rsidR="002F1C4E" w:rsidRPr="004065B1" w:rsidRDefault="002F1C4E" w:rsidP="00306992">
            <w:r w:rsidRPr="000A066E">
              <w:rPr>
                <w:b/>
              </w:rPr>
              <w:t>Action</w:t>
            </w:r>
          </w:p>
        </w:tc>
      </w:tr>
      <w:tr w:rsidR="002F1C4E" w14:paraId="144F6501" w14:textId="77777777" w:rsidTr="00306992">
        <w:trPr>
          <w:tblHeader/>
        </w:trPr>
        <w:tc>
          <w:tcPr>
            <w:tcW w:w="9526" w:type="dxa"/>
            <w:gridSpan w:val="4"/>
            <w:vAlign w:val="center"/>
          </w:tcPr>
          <w:p w14:paraId="0C19737E" w14:textId="77777777" w:rsidR="002F1C4E" w:rsidRDefault="002F1C4E" w:rsidP="002F1C4E">
            <w:pPr>
              <w:rPr>
                <w:i/>
              </w:rPr>
            </w:pPr>
            <w:r w:rsidRPr="008D2865">
              <w:rPr>
                <w:i/>
              </w:rPr>
              <w:t>Select Shallow water dangers for display</w:t>
            </w:r>
          </w:p>
          <w:p w14:paraId="1F527B4B" w14:textId="74EE5498" w:rsidR="00E720E8" w:rsidRPr="008D2865" w:rsidRDefault="00E720E8" w:rsidP="002F1C4E">
            <w:pPr>
              <w:rPr>
                <w:i/>
              </w:rPr>
            </w:pPr>
            <w:r>
              <w:rPr>
                <w:i/>
              </w:rPr>
              <w:t>Select Four shades</w:t>
            </w:r>
          </w:p>
          <w:p w14:paraId="47706072" w14:textId="7AE4C915" w:rsidR="002F1C4E" w:rsidRPr="008D2865" w:rsidRDefault="002F1C4E" w:rsidP="002F1C4E">
            <w:pPr>
              <w:rPr>
                <w:i/>
              </w:rPr>
            </w:pPr>
            <w:r w:rsidRPr="008D2865">
              <w:rPr>
                <w:i/>
              </w:rPr>
              <w:t xml:space="preserve">1. Set the </w:t>
            </w:r>
            <w:r w:rsidR="0069033B">
              <w:rPr>
                <w:i/>
              </w:rPr>
              <w:t xml:space="preserve">Safety Contour </w:t>
            </w:r>
            <w:r w:rsidRPr="008D2865">
              <w:rPr>
                <w:i/>
              </w:rPr>
              <w:t>value to 5</w:t>
            </w:r>
            <w:r w:rsidR="005D6704">
              <w:rPr>
                <w:i/>
              </w:rPr>
              <w:t xml:space="preserve"> </w:t>
            </w:r>
            <w:r w:rsidRPr="008D2865">
              <w:rPr>
                <w:i/>
              </w:rPr>
              <w:t>m (shallow contour 2</w:t>
            </w:r>
            <w:r w:rsidR="005D6704">
              <w:rPr>
                <w:i/>
              </w:rPr>
              <w:t xml:space="preserve"> </w:t>
            </w:r>
            <w:r w:rsidRPr="008D2865">
              <w:rPr>
                <w:i/>
              </w:rPr>
              <w:t>m, deep contour 10</w:t>
            </w:r>
            <w:r w:rsidR="005D6704">
              <w:rPr>
                <w:i/>
              </w:rPr>
              <w:t xml:space="preserve"> </w:t>
            </w:r>
            <w:r w:rsidRPr="008D2865">
              <w:rPr>
                <w:i/>
              </w:rPr>
              <w:t>m).</w:t>
            </w:r>
          </w:p>
          <w:p w14:paraId="3D30CDAE" w14:textId="36031B06" w:rsidR="002F1C4E" w:rsidRPr="008D2865" w:rsidRDefault="002F1C4E" w:rsidP="00142B0A">
            <w:pPr>
              <w:rPr>
                <w:i/>
              </w:rPr>
            </w:pPr>
            <w:r w:rsidRPr="008D2865">
              <w:rPr>
                <w:i/>
              </w:rPr>
              <w:t xml:space="preserve">2. Set the </w:t>
            </w:r>
            <w:r w:rsidR="0069033B">
              <w:rPr>
                <w:i/>
              </w:rPr>
              <w:t xml:space="preserve">Safety Contour </w:t>
            </w:r>
            <w:r w:rsidRPr="008D2865">
              <w:rPr>
                <w:i/>
              </w:rPr>
              <w:t>value to 10</w:t>
            </w:r>
            <w:r w:rsidR="005D6704">
              <w:rPr>
                <w:i/>
              </w:rPr>
              <w:t xml:space="preserve"> </w:t>
            </w:r>
            <w:r w:rsidRPr="008D2865">
              <w:rPr>
                <w:i/>
              </w:rPr>
              <w:t>m (shallow contour 5</w:t>
            </w:r>
            <w:r w:rsidR="005D6704">
              <w:rPr>
                <w:i/>
              </w:rPr>
              <w:t xml:space="preserve"> </w:t>
            </w:r>
            <w:r w:rsidRPr="008D2865">
              <w:rPr>
                <w:i/>
              </w:rPr>
              <w:t>m, deep contour 20</w:t>
            </w:r>
            <w:r w:rsidR="005D6704">
              <w:rPr>
                <w:i/>
              </w:rPr>
              <w:t xml:space="preserve"> </w:t>
            </w:r>
            <w:r w:rsidRPr="008D2865">
              <w:rPr>
                <w:i/>
              </w:rPr>
              <w:t>m).</w:t>
            </w:r>
          </w:p>
        </w:tc>
      </w:tr>
      <w:tr w:rsidR="002F1C4E" w14:paraId="435C7B9D" w14:textId="77777777" w:rsidTr="00730835">
        <w:trPr>
          <w:tblHeader/>
        </w:trPr>
        <w:tc>
          <w:tcPr>
            <w:tcW w:w="9526" w:type="dxa"/>
            <w:gridSpan w:val="4"/>
            <w:tcBorders>
              <w:bottom w:val="single" w:sz="4" w:space="0" w:color="auto"/>
            </w:tcBorders>
            <w:shd w:val="clear" w:color="auto" w:fill="CCFFCC"/>
            <w:vAlign w:val="center"/>
          </w:tcPr>
          <w:p w14:paraId="44E29435" w14:textId="77777777" w:rsidR="002F1C4E" w:rsidRPr="004065B1" w:rsidRDefault="002F1C4E" w:rsidP="00306992">
            <w:r w:rsidRPr="000A066E">
              <w:rPr>
                <w:b/>
              </w:rPr>
              <w:t>Results</w:t>
            </w:r>
          </w:p>
        </w:tc>
      </w:tr>
      <w:tr w:rsidR="002F1C4E" w14:paraId="501D0D5A" w14:textId="77777777" w:rsidTr="00730835">
        <w:trPr>
          <w:tblHeader/>
        </w:trPr>
        <w:tc>
          <w:tcPr>
            <w:tcW w:w="9526" w:type="dxa"/>
            <w:gridSpan w:val="4"/>
            <w:tcBorders>
              <w:bottom w:val="nil"/>
            </w:tcBorders>
            <w:vAlign w:val="center"/>
          </w:tcPr>
          <w:p w14:paraId="4DFEFF04" w14:textId="4ED2282E" w:rsidR="002F1C4E" w:rsidRPr="008D2865" w:rsidRDefault="002F1C4E" w:rsidP="00306992">
            <w:pPr>
              <w:jc w:val="left"/>
              <w:rPr>
                <w:i/>
              </w:rPr>
            </w:pPr>
            <w:r w:rsidRPr="008D2865">
              <w:rPr>
                <w:i/>
              </w:rPr>
              <w:t xml:space="preserve">The </w:t>
            </w:r>
            <w:r w:rsidR="0069033B">
              <w:rPr>
                <w:i/>
              </w:rPr>
              <w:t xml:space="preserve">Safety Contour </w:t>
            </w:r>
            <w:r w:rsidRPr="008D2865">
              <w:rPr>
                <w:i/>
              </w:rPr>
              <w:t xml:space="preserve">must be emphasised and the isolated dangers within the </w:t>
            </w:r>
            <w:r w:rsidR="00FF43AD">
              <w:rPr>
                <w:i/>
              </w:rPr>
              <w:t>un</w:t>
            </w:r>
            <w:r w:rsidRPr="008D2865">
              <w:rPr>
                <w:i/>
              </w:rPr>
              <w:t>safe water enclosed by the ship</w:t>
            </w:r>
            <w:r w:rsidR="00ED0D85">
              <w:rPr>
                <w:i/>
              </w:rPr>
              <w:t>’</w:t>
            </w:r>
            <w:r w:rsidRPr="008D2865">
              <w:rPr>
                <w:i/>
              </w:rPr>
              <w:t xml:space="preserve">s </w:t>
            </w:r>
            <w:r w:rsidR="0069033B">
              <w:rPr>
                <w:i/>
              </w:rPr>
              <w:t xml:space="preserve">Safety Contour </w:t>
            </w:r>
            <w:r w:rsidRPr="008D2865">
              <w:rPr>
                <w:i/>
              </w:rPr>
              <w:t>must be displayed as shown in the image below</w:t>
            </w:r>
          </w:p>
          <w:p w14:paraId="4A8A1325" w14:textId="77777777" w:rsidR="002F1C4E" w:rsidRPr="008D2865" w:rsidRDefault="002F1C4E" w:rsidP="00306992">
            <w:pPr>
              <w:jc w:val="left"/>
              <w:rPr>
                <w:i/>
              </w:rPr>
            </w:pPr>
          </w:p>
          <w:p w14:paraId="2E0D525A" w14:textId="6F5C5EF9" w:rsidR="002F1C4E" w:rsidRPr="008D2865" w:rsidRDefault="002F1C4E" w:rsidP="00306992">
            <w:pPr>
              <w:jc w:val="left"/>
              <w:rPr>
                <w:i/>
              </w:rPr>
            </w:pPr>
            <w:r w:rsidRPr="008D2865">
              <w:rPr>
                <w:i/>
              </w:rPr>
              <w:t xml:space="preserve">1. </w:t>
            </w:r>
            <w:r w:rsidR="0069033B">
              <w:rPr>
                <w:i/>
              </w:rPr>
              <w:t xml:space="preserve">Safety Contour </w:t>
            </w:r>
            <w:r w:rsidRPr="008D2865">
              <w:rPr>
                <w:i/>
              </w:rPr>
              <w:t>set as 5 m</w:t>
            </w:r>
          </w:p>
        </w:tc>
      </w:tr>
      <w:tr w:rsidR="002F1C4E" w14:paraId="6A85596E" w14:textId="77777777" w:rsidTr="00730835">
        <w:trPr>
          <w:tblHeader/>
        </w:trPr>
        <w:tc>
          <w:tcPr>
            <w:tcW w:w="9526" w:type="dxa"/>
            <w:gridSpan w:val="4"/>
            <w:tcBorders>
              <w:top w:val="nil"/>
            </w:tcBorders>
            <w:vAlign w:val="center"/>
          </w:tcPr>
          <w:p w14:paraId="488A6F55" w14:textId="77777777" w:rsidR="002F1C4E" w:rsidRDefault="00F24525" w:rsidP="00306992">
            <w:pPr>
              <w:jc w:val="center"/>
            </w:pPr>
            <w:r w:rsidRPr="00F24525">
              <w:rPr>
                <w:noProof/>
                <w:lang w:eastAsia="en-GB"/>
              </w:rPr>
              <w:drawing>
                <wp:inline distT="0" distB="0" distL="0" distR="0" wp14:anchorId="398676EF" wp14:editId="36333670">
                  <wp:extent cx="5887954" cy="5417077"/>
                  <wp:effectExtent l="0" t="0" r="0" b="0"/>
                  <wp:docPr id="256" name="Picture 256" descr="C:\msdokut\STANDARDIT\IHO\ENCWG\Drafting 4.0.2 after Mar2016\New picture originals 23mar2016\3.3.4d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sdokut\STANDARDIT\IHO\ENCWG\Drafting 4.0.2 after Mar2016\New picture originals 23mar2016\3.3.4d picture 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93008" cy="5421726"/>
                          </a:xfrm>
                          <a:prstGeom prst="rect">
                            <a:avLst/>
                          </a:prstGeom>
                          <a:noFill/>
                          <a:ln>
                            <a:noFill/>
                          </a:ln>
                        </pic:spPr>
                      </pic:pic>
                    </a:graphicData>
                  </a:graphic>
                </wp:inline>
              </w:drawing>
            </w:r>
          </w:p>
          <w:p w14:paraId="05961A8D" w14:textId="37FA21BB" w:rsidR="0043713D" w:rsidRPr="0015247B" w:rsidRDefault="0043713D" w:rsidP="00306992">
            <w:pPr>
              <w:jc w:val="center"/>
            </w:pPr>
            <w:proofErr w:type="spellStart"/>
            <w:r>
              <w:rPr>
                <w:b/>
                <w:i/>
              </w:rPr>
              <w:t>tbd</w:t>
            </w:r>
            <w:proofErr w:type="spellEnd"/>
          </w:p>
        </w:tc>
      </w:tr>
    </w:tbl>
    <w:p w14:paraId="18C4B25F" w14:textId="77777777" w:rsidR="002F1C4E" w:rsidRDefault="002F1C4E" w:rsidP="002F1C4E"/>
    <w:p w14:paraId="4CFB9F15" w14:textId="77777777" w:rsidR="002F1C4E" w:rsidRDefault="002F1C4E" w:rsidP="002F1C4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2F1C4E" w14:paraId="27875E16" w14:textId="77777777" w:rsidTr="00730835">
        <w:trPr>
          <w:tblHeader/>
        </w:trPr>
        <w:tc>
          <w:tcPr>
            <w:tcW w:w="9526" w:type="dxa"/>
            <w:tcBorders>
              <w:bottom w:val="nil"/>
            </w:tcBorders>
            <w:vAlign w:val="center"/>
          </w:tcPr>
          <w:p w14:paraId="6C12C7C9" w14:textId="45B476BC" w:rsidR="002F1C4E" w:rsidRPr="00EF287F" w:rsidRDefault="002F1C4E" w:rsidP="00306992">
            <w:pPr>
              <w:jc w:val="left"/>
              <w:rPr>
                <w:i/>
              </w:rPr>
            </w:pPr>
            <w:r w:rsidRPr="00EF287F">
              <w:rPr>
                <w:i/>
              </w:rPr>
              <w:lastRenderedPageBreak/>
              <w:t xml:space="preserve">2. </w:t>
            </w:r>
            <w:r w:rsidR="0069033B">
              <w:rPr>
                <w:i/>
              </w:rPr>
              <w:t xml:space="preserve">Safety Contour </w:t>
            </w:r>
            <w:r w:rsidRPr="00EF287F">
              <w:rPr>
                <w:i/>
              </w:rPr>
              <w:t>set as 10 m</w:t>
            </w:r>
          </w:p>
        </w:tc>
      </w:tr>
      <w:tr w:rsidR="002F1C4E" w14:paraId="6D8DE635" w14:textId="77777777" w:rsidTr="00730835">
        <w:trPr>
          <w:tblHeader/>
        </w:trPr>
        <w:tc>
          <w:tcPr>
            <w:tcW w:w="9526" w:type="dxa"/>
            <w:tcBorders>
              <w:top w:val="nil"/>
            </w:tcBorders>
            <w:vAlign w:val="center"/>
          </w:tcPr>
          <w:p w14:paraId="0F313368" w14:textId="0CD67DE6" w:rsidR="002F1C4E" w:rsidRPr="0015247B" w:rsidRDefault="00F24525" w:rsidP="00306992">
            <w:pPr>
              <w:jc w:val="center"/>
            </w:pPr>
            <w:r w:rsidRPr="00F24525">
              <w:rPr>
                <w:noProof/>
                <w:lang w:eastAsia="en-GB"/>
              </w:rPr>
              <w:drawing>
                <wp:inline distT="0" distB="0" distL="0" distR="0" wp14:anchorId="2982CA17" wp14:editId="17E4B52D">
                  <wp:extent cx="5822320" cy="5356692"/>
                  <wp:effectExtent l="0" t="0" r="6985" b="0"/>
                  <wp:docPr id="257" name="Picture 257" descr="C:\msdokut\STANDARDIT\IHO\ENCWG\Drafting 4.0.2 after Mar2016\New picture originals 23mar2016\3.3.4d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dokut\STANDARDIT\IHO\ENCWG\Drafting 4.0.2 after Mar2016\New picture originals 23mar2016\3.3.4d picture 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32049" cy="5365643"/>
                          </a:xfrm>
                          <a:prstGeom prst="rect">
                            <a:avLst/>
                          </a:prstGeom>
                          <a:noFill/>
                          <a:ln>
                            <a:noFill/>
                          </a:ln>
                        </pic:spPr>
                      </pic:pic>
                    </a:graphicData>
                  </a:graphic>
                </wp:inline>
              </w:drawing>
            </w:r>
            <w:r w:rsidR="00036CC9">
              <w:br/>
            </w:r>
            <w:proofErr w:type="spellStart"/>
            <w:r w:rsidR="0043713D">
              <w:rPr>
                <w:b/>
                <w:i/>
              </w:rPr>
              <w:t>tbd</w:t>
            </w:r>
            <w:proofErr w:type="spellEnd"/>
          </w:p>
        </w:tc>
      </w:tr>
    </w:tbl>
    <w:p w14:paraId="77C57FC1" w14:textId="77777777" w:rsidR="002F1C4E" w:rsidRDefault="002F1C4E" w:rsidP="000A408F"/>
    <w:p w14:paraId="3AA3E0F9" w14:textId="2361EBB8" w:rsidR="0006181E" w:rsidRDefault="0006181E" w:rsidP="005877B4">
      <w:pPr>
        <w:pStyle w:val="Heading2"/>
      </w:pPr>
      <w:bookmarkStart w:id="1117" w:name="_Toc152748583"/>
      <w:r w:rsidRPr="00E012C8">
        <w:t xml:space="preserve">Display </w:t>
      </w:r>
      <w:r w:rsidRPr="005877B4">
        <w:t>of</w:t>
      </w:r>
      <w:r w:rsidRPr="00E012C8">
        <w:t xml:space="preserve"> User Selected Safety Contour.</w:t>
      </w:r>
      <w:bookmarkEnd w:id="1117"/>
    </w:p>
    <w:p w14:paraId="7E9CA53E" w14:textId="681EECE2" w:rsidR="005877B4" w:rsidRPr="005877B4" w:rsidRDefault="005877B4" w:rsidP="005877B4">
      <w:pPr>
        <w:pStyle w:val="Heading3"/>
      </w:pPr>
      <w:r>
        <w:t>Setting User Selected Safety Contour.</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92"/>
        <w:gridCol w:w="2696"/>
        <w:gridCol w:w="2292"/>
        <w:gridCol w:w="2246"/>
      </w:tblGrid>
      <w:tr w:rsidR="0006181E" w14:paraId="56AD3BAC" w14:textId="77777777" w:rsidTr="00357E05">
        <w:trPr>
          <w:trHeight w:val="454"/>
          <w:tblHeader/>
        </w:trPr>
        <w:tc>
          <w:tcPr>
            <w:tcW w:w="2381" w:type="dxa"/>
            <w:shd w:val="clear" w:color="auto" w:fill="CCFFCC"/>
            <w:vAlign w:val="center"/>
          </w:tcPr>
          <w:p w14:paraId="3BFA7A0A" w14:textId="77777777" w:rsidR="0006181E" w:rsidRPr="004065B1" w:rsidRDefault="0006181E" w:rsidP="00280DEE">
            <w:r w:rsidRPr="000A066E">
              <w:rPr>
                <w:b/>
              </w:rPr>
              <w:t>Test Reference</w:t>
            </w:r>
          </w:p>
        </w:tc>
        <w:tc>
          <w:tcPr>
            <w:tcW w:w="2381" w:type="dxa"/>
            <w:shd w:val="clear" w:color="auto" w:fill="CCFFCC"/>
            <w:vAlign w:val="center"/>
          </w:tcPr>
          <w:p w14:paraId="13289359" w14:textId="56AFE762" w:rsidR="0006181E" w:rsidRPr="004065B1" w:rsidRDefault="006B2E37" w:rsidP="00280DEE">
            <w:proofErr w:type="spellStart"/>
            <w:r>
              <w:t>UserSelectedSafetyContour</w:t>
            </w:r>
            <w:proofErr w:type="spellEnd"/>
          </w:p>
        </w:tc>
        <w:tc>
          <w:tcPr>
            <w:tcW w:w="2382" w:type="dxa"/>
            <w:shd w:val="clear" w:color="auto" w:fill="CCFFCC"/>
            <w:vAlign w:val="center"/>
          </w:tcPr>
          <w:p w14:paraId="16A97C46" w14:textId="77777777" w:rsidR="0006181E" w:rsidRPr="004065B1" w:rsidRDefault="0006181E" w:rsidP="00280DEE">
            <w:r w:rsidRPr="000A066E">
              <w:rPr>
                <w:b/>
              </w:rPr>
              <w:t>IHO Reference</w:t>
            </w:r>
          </w:p>
        </w:tc>
        <w:tc>
          <w:tcPr>
            <w:tcW w:w="2382" w:type="dxa"/>
            <w:shd w:val="clear" w:color="auto" w:fill="CCFFCC"/>
            <w:vAlign w:val="center"/>
          </w:tcPr>
          <w:p w14:paraId="7F115315" w14:textId="77777777" w:rsidR="0006181E" w:rsidRPr="004065B1" w:rsidRDefault="0006181E" w:rsidP="00280DEE">
            <w:r>
              <w:t>(</w:t>
            </w:r>
            <w:r w:rsidRPr="00413780">
              <w:t>S-</w:t>
            </w:r>
            <w:r>
              <w:t>100</w:t>
            </w:r>
            <w:r w:rsidRPr="00413780">
              <w:t xml:space="preserve"> Part </w:t>
            </w:r>
            <w:r>
              <w:t>9/</w:t>
            </w:r>
            <w:r w:rsidRPr="00413780">
              <w:t>S-</w:t>
            </w:r>
            <w:r>
              <w:t>98</w:t>
            </w:r>
            <w:r w:rsidRPr="00413780">
              <w:t>)</w:t>
            </w:r>
          </w:p>
        </w:tc>
      </w:tr>
      <w:tr w:rsidR="0006181E" w14:paraId="2C9327E5" w14:textId="77777777" w:rsidTr="00357E05">
        <w:trPr>
          <w:tblHeader/>
        </w:trPr>
        <w:tc>
          <w:tcPr>
            <w:tcW w:w="9526" w:type="dxa"/>
            <w:gridSpan w:val="4"/>
            <w:shd w:val="clear" w:color="auto" w:fill="CCFFCC"/>
            <w:vAlign w:val="center"/>
          </w:tcPr>
          <w:p w14:paraId="4ED716D1" w14:textId="77777777" w:rsidR="0006181E" w:rsidRDefault="0006181E" w:rsidP="00280DEE">
            <w:r w:rsidRPr="000A066E">
              <w:rPr>
                <w:b/>
              </w:rPr>
              <w:t>Test description</w:t>
            </w:r>
          </w:p>
        </w:tc>
      </w:tr>
      <w:tr w:rsidR="0006181E" w14:paraId="3391B480" w14:textId="77777777" w:rsidTr="00280DEE">
        <w:trPr>
          <w:tblHeader/>
        </w:trPr>
        <w:tc>
          <w:tcPr>
            <w:tcW w:w="9526" w:type="dxa"/>
            <w:gridSpan w:val="4"/>
            <w:vAlign w:val="center"/>
          </w:tcPr>
          <w:p w14:paraId="246E391C" w14:textId="54706CDA" w:rsidR="0006181E" w:rsidRPr="002D7F42" w:rsidRDefault="005877B4" w:rsidP="002D7F42">
            <w:pPr>
              <w:rPr>
                <w:i/>
              </w:rPr>
            </w:pPr>
            <w:r>
              <w:rPr>
                <w:i/>
              </w:rPr>
              <w:t>This test ensures the user is able to set a user selected safety contour in areas of S-102 and S-104 coverage.</w:t>
            </w:r>
            <w:r w:rsidR="002D7F42">
              <w:rPr>
                <w:i/>
              </w:rPr>
              <w:t>.</w:t>
            </w:r>
          </w:p>
        </w:tc>
      </w:tr>
      <w:tr w:rsidR="0006181E" w14:paraId="0F123B7E" w14:textId="77777777" w:rsidTr="00357E05">
        <w:trPr>
          <w:tblHeader/>
        </w:trPr>
        <w:tc>
          <w:tcPr>
            <w:tcW w:w="9526" w:type="dxa"/>
            <w:gridSpan w:val="4"/>
            <w:shd w:val="clear" w:color="auto" w:fill="CCFFCC"/>
            <w:vAlign w:val="center"/>
          </w:tcPr>
          <w:p w14:paraId="77C6575B" w14:textId="77777777" w:rsidR="0006181E" w:rsidRPr="004065B1" w:rsidRDefault="0006181E" w:rsidP="00280DEE">
            <w:r w:rsidRPr="000A066E">
              <w:rPr>
                <w:b/>
              </w:rPr>
              <w:t>Setup</w:t>
            </w:r>
          </w:p>
        </w:tc>
      </w:tr>
      <w:tr w:rsidR="0006181E" w14:paraId="087F983A" w14:textId="77777777" w:rsidTr="00280DEE">
        <w:trPr>
          <w:tblHeader/>
        </w:trPr>
        <w:tc>
          <w:tcPr>
            <w:tcW w:w="9526" w:type="dxa"/>
            <w:gridSpan w:val="4"/>
            <w:vAlign w:val="center"/>
          </w:tcPr>
          <w:p w14:paraId="51314278" w14:textId="0EBE25C3" w:rsidR="005877B4" w:rsidRPr="005877B4" w:rsidRDefault="002D7F42" w:rsidP="005877B4">
            <w:pPr>
              <w:rPr>
                <w:i/>
              </w:rPr>
            </w:pPr>
            <w:r w:rsidRPr="008D2865">
              <w:rPr>
                <w:i/>
              </w:rPr>
              <w:t xml:space="preserve">Load </w:t>
            </w:r>
            <w:r>
              <w:rPr>
                <w:i/>
              </w:rPr>
              <w:t xml:space="preserve">the exchange set </w:t>
            </w:r>
            <w:proofErr w:type="spellStart"/>
            <w:r w:rsidRPr="00E012C8">
              <w:rPr>
                <w:b/>
                <w:bCs/>
                <w:i/>
              </w:rPr>
              <w:t>PowerUp</w:t>
            </w:r>
            <w:proofErr w:type="spellEnd"/>
            <w:r>
              <w:rPr>
                <w:i/>
              </w:rPr>
              <w:t xml:space="preserve"> </w:t>
            </w:r>
            <w:r w:rsidRPr="008D2865">
              <w:rPr>
                <w:i/>
              </w:rPr>
              <w:t>with the following settings:</w:t>
            </w:r>
          </w:p>
          <w:p w14:paraId="2B8D4411" w14:textId="2FBB7525" w:rsidR="002D7F42" w:rsidRDefault="005877B4">
            <w:pPr>
              <w:pStyle w:val="ListParagraph"/>
              <w:numPr>
                <w:ilvl w:val="0"/>
                <w:numId w:val="51"/>
              </w:numPr>
              <w:rPr>
                <w:i/>
              </w:rPr>
            </w:pPr>
            <w:r>
              <w:rPr>
                <w:i/>
              </w:rPr>
              <w:t>Set User selected safety contour = 11.4m</w:t>
            </w:r>
          </w:p>
          <w:p w14:paraId="4589D4F9" w14:textId="220F212A" w:rsidR="005877B4" w:rsidRDefault="005877B4">
            <w:pPr>
              <w:pStyle w:val="ListParagraph"/>
              <w:numPr>
                <w:ilvl w:val="0"/>
                <w:numId w:val="51"/>
              </w:numPr>
              <w:rPr>
                <w:i/>
              </w:rPr>
            </w:pPr>
            <w:r>
              <w:rPr>
                <w:i/>
              </w:rPr>
              <w:t>Set Water Level Adjustment = false</w:t>
            </w:r>
          </w:p>
          <w:p w14:paraId="7CB935A5" w14:textId="77777777" w:rsidR="0033439F" w:rsidRPr="002D7F42" w:rsidRDefault="0033439F">
            <w:pPr>
              <w:pStyle w:val="ListParagraph"/>
              <w:numPr>
                <w:ilvl w:val="0"/>
                <w:numId w:val="51"/>
              </w:numPr>
              <w:jc w:val="left"/>
              <w:rPr>
                <w:i/>
              </w:rPr>
            </w:pPr>
            <w:r>
              <w:rPr>
                <w:i/>
              </w:rPr>
              <w:t>Turn Interoperability to Level 2</w:t>
            </w:r>
          </w:p>
          <w:p w14:paraId="39EB0730" w14:textId="77777777" w:rsidR="0006181E" w:rsidRPr="00EF287F" w:rsidRDefault="0006181E" w:rsidP="002D7F42">
            <w:pPr>
              <w:jc w:val="left"/>
              <w:rPr>
                <w:i/>
              </w:rPr>
            </w:pPr>
          </w:p>
        </w:tc>
      </w:tr>
      <w:tr w:rsidR="0006181E" w14:paraId="6913B6C6" w14:textId="77777777" w:rsidTr="00357E05">
        <w:trPr>
          <w:tblHeader/>
        </w:trPr>
        <w:tc>
          <w:tcPr>
            <w:tcW w:w="9526" w:type="dxa"/>
            <w:gridSpan w:val="4"/>
            <w:shd w:val="clear" w:color="auto" w:fill="CCFFCC"/>
            <w:vAlign w:val="center"/>
          </w:tcPr>
          <w:p w14:paraId="21FFB01B" w14:textId="77777777" w:rsidR="0006181E" w:rsidRPr="004065B1" w:rsidRDefault="0006181E" w:rsidP="00280DEE">
            <w:r w:rsidRPr="000A066E">
              <w:rPr>
                <w:b/>
              </w:rPr>
              <w:t>Action</w:t>
            </w:r>
          </w:p>
        </w:tc>
      </w:tr>
      <w:tr w:rsidR="0006181E" w14:paraId="5160E932" w14:textId="77777777" w:rsidTr="00280DEE">
        <w:trPr>
          <w:tblHeader/>
        </w:trPr>
        <w:tc>
          <w:tcPr>
            <w:tcW w:w="9526" w:type="dxa"/>
            <w:gridSpan w:val="4"/>
            <w:vAlign w:val="center"/>
          </w:tcPr>
          <w:p w14:paraId="2E9F3AE8" w14:textId="3893D6A6" w:rsidR="002D7F42" w:rsidRPr="0033439F" w:rsidRDefault="002D7F42" w:rsidP="0033439F">
            <w:pPr>
              <w:jc w:val="left"/>
              <w:rPr>
                <w:i/>
              </w:rPr>
            </w:pPr>
          </w:p>
          <w:p w14:paraId="4BE15BB5" w14:textId="36777AF1" w:rsidR="0033439F" w:rsidRDefault="0033439F" w:rsidP="002D7F42">
            <w:pPr>
              <w:jc w:val="left"/>
              <w:rPr>
                <w:i/>
              </w:rPr>
            </w:pPr>
            <w:r>
              <w:rPr>
                <w:i/>
              </w:rPr>
              <w:t xml:space="preserve">1. </w:t>
            </w:r>
            <w:r w:rsidR="002D7F42">
              <w:rPr>
                <w:i/>
              </w:rPr>
              <w:t>Set ship’s position to XX YY, Viewing Scale NN,000</w:t>
            </w:r>
          </w:p>
          <w:p w14:paraId="737B044D" w14:textId="77777777" w:rsidR="0006181E" w:rsidRPr="00EF287F" w:rsidRDefault="0006181E" w:rsidP="002D7F42">
            <w:pPr>
              <w:rPr>
                <w:i/>
              </w:rPr>
            </w:pPr>
          </w:p>
        </w:tc>
      </w:tr>
      <w:tr w:rsidR="0006181E" w14:paraId="3E3565B1" w14:textId="77777777" w:rsidTr="00357E05">
        <w:trPr>
          <w:tblHeader/>
        </w:trPr>
        <w:tc>
          <w:tcPr>
            <w:tcW w:w="9526" w:type="dxa"/>
            <w:gridSpan w:val="4"/>
            <w:shd w:val="clear" w:color="auto" w:fill="CCFFCC"/>
            <w:vAlign w:val="center"/>
          </w:tcPr>
          <w:p w14:paraId="0DDEFA4F" w14:textId="77777777" w:rsidR="0006181E" w:rsidRPr="004065B1" w:rsidRDefault="0006181E" w:rsidP="00280DEE">
            <w:r w:rsidRPr="000A066E">
              <w:rPr>
                <w:b/>
              </w:rPr>
              <w:lastRenderedPageBreak/>
              <w:t>Results</w:t>
            </w:r>
          </w:p>
        </w:tc>
      </w:tr>
      <w:tr w:rsidR="0006181E" w14:paraId="22C767BB" w14:textId="77777777" w:rsidTr="00280DEE">
        <w:trPr>
          <w:tblHeader/>
        </w:trPr>
        <w:tc>
          <w:tcPr>
            <w:tcW w:w="9526" w:type="dxa"/>
            <w:gridSpan w:val="4"/>
            <w:vAlign w:val="center"/>
          </w:tcPr>
          <w:p w14:paraId="40818E6C" w14:textId="77777777" w:rsidR="002D7F42" w:rsidRDefault="002D7F42" w:rsidP="002D7F42">
            <w:pPr>
              <w:rPr>
                <w:i/>
              </w:rPr>
            </w:pPr>
          </w:p>
          <w:p w14:paraId="5919E08A" w14:textId="4E16171D" w:rsidR="002D7F42" w:rsidRDefault="002D7F42" w:rsidP="002D7F42">
            <w:pPr>
              <w:rPr>
                <w:i/>
              </w:rPr>
            </w:pPr>
            <w:r>
              <w:rPr>
                <w:i/>
              </w:rPr>
              <w:t xml:space="preserve">The ENC depth area is substituted for the S-102 values and a safety contour drawn delimiting the area deeper than 11.3m </w:t>
            </w:r>
          </w:p>
          <w:p w14:paraId="3959889D" w14:textId="77777777" w:rsidR="002D7F42" w:rsidRDefault="002D7F42" w:rsidP="00280DEE">
            <w:pPr>
              <w:jc w:val="left"/>
              <w:rPr>
                <w:rFonts w:cs="Arial"/>
                <w:i/>
                <w:iCs/>
                <w:position w:val="-1"/>
                <w:lang w:val="en-US"/>
              </w:rPr>
            </w:pPr>
          </w:p>
          <w:p w14:paraId="752DFA3A" w14:textId="6EBB2157" w:rsidR="0006181E" w:rsidRDefault="0006181E" w:rsidP="00280DEE">
            <w:pPr>
              <w:jc w:val="left"/>
              <w:rPr>
                <w:rFonts w:cs="Arial"/>
                <w:i/>
                <w:iCs/>
                <w:position w:val="-1"/>
                <w:lang w:val="en-US"/>
              </w:rPr>
            </w:pPr>
            <w:r>
              <w:rPr>
                <w:rFonts w:cs="Arial"/>
                <w:i/>
                <w:iCs/>
                <w:position w:val="-1"/>
                <w:lang w:val="en-US"/>
              </w:rPr>
              <w:t xml:space="preserve">Verify </w:t>
            </w:r>
          </w:p>
          <w:p w14:paraId="1BFB053D" w14:textId="77777777" w:rsidR="0033439F" w:rsidRDefault="0033439F" w:rsidP="00280DEE">
            <w:pPr>
              <w:jc w:val="left"/>
              <w:rPr>
                <w:rFonts w:cs="Arial"/>
                <w:i/>
                <w:iCs/>
                <w:position w:val="-1"/>
                <w:lang w:val="en-US"/>
              </w:rPr>
            </w:pPr>
          </w:p>
          <w:p w14:paraId="617C8224" w14:textId="77777777" w:rsidR="0006181E" w:rsidRDefault="0006181E">
            <w:pPr>
              <w:pStyle w:val="ListParagraph"/>
              <w:numPr>
                <w:ilvl w:val="0"/>
                <w:numId w:val="43"/>
              </w:numPr>
              <w:jc w:val="left"/>
              <w:rPr>
                <w:rFonts w:cs="Arial"/>
              </w:rPr>
            </w:pPr>
            <w:r>
              <w:rPr>
                <w:rFonts w:cs="Arial"/>
              </w:rPr>
              <w:t>User is able to set a user defined safety contour</w:t>
            </w:r>
          </w:p>
          <w:p w14:paraId="17069152" w14:textId="04105333" w:rsidR="00803A89" w:rsidRDefault="0006181E">
            <w:pPr>
              <w:pStyle w:val="ListParagraph"/>
              <w:numPr>
                <w:ilvl w:val="0"/>
                <w:numId w:val="43"/>
              </w:numPr>
              <w:jc w:val="left"/>
              <w:rPr>
                <w:rFonts w:cs="Arial"/>
              </w:rPr>
            </w:pPr>
            <w:r>
              <w:rPr>
                <w:rFonts w:cs="Arial"/>
              </w:rPr>
              <w:t>Verify portrayal</w:t>
            </w:r>
            <w:r w:rsidR="0033439F">
              <w:rPr>
                <w:rFonts w:cs="Arial"/>
              </w:rPr>
              <w:t xml:space="preserve"> of DepthArea, </w:t>
            </w:r>
            <w:proofErr w:type="spellStart"/>
            <w:r w:rsidR="0033439F">
              <w:rPr>
                <w:rFonts w:cs="Arial"/>
              </w:rPr>
              <w:t>DredgedArea</w:t>
            </w:r>
            <w:proofErr w:type="spellEnd"/>
            <w:r w:rsidR="0033439F">
              <w:rPr>
                <w:rFonts w:cs="Arial"/>
              </w:rPr>
              <w:t xml:space="preserve"> and </w:t>
            </w:r>
            <w:proofErr w:type="spellStart"/>
            <w:r w:rsidR="0033439F">
              <w:rPr>
                <w:rFonts w:cs="Arial"/>
              </w:rPr>
              <w:t>DepthContours</w:t>
            </w:r>
            <w:proofErr w:type="spellEnd"/>
            <w:r>
              <w:rPr>
                <w:rFonts w:cs="Arial"/>
              </w:rPr>
              <w:t xml:space="preserve"> in area of S-102 coverage.</w:t>
            </w:r>
          </w:p>
          <w:p w14:paraId="6AC390E2" w14:textId="32CDE753" w:rsidR="00803A89" w:rsidRDefault="0033439F" w:rsidP="0033439F">
            <w:pPr>
              <w:pStyle w:val="ListParagraph"/>
              <w:jc w:val="center"/>
              <w:rPr>
                <w:rFonts w:cs="Arial"/>
              </w:rPr>
            </w:pPr>
            <w:r w:rsidRPr="0033439F">
              <w:rPr>
                <w:rFonts w:cs="Arial"/>
                <w:noProof/>
                <w:lang w:eastAsia="en-GB"/>
              </w:rPr>
              <w:drawing>
                <wp:inline distT="0" distB="0" distL="0" distR="0" wp14:anchorId="6A517858" wp14:editId="3278DE90">
                  <wp:extent cx="3021965" cy="2680970"/>
                  <wp:effectExtent l="0" t="0" r="698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21965" cy="2680970"/>
                          </a:xfrm>
                          <a:prstGeom prst="rect">
                            <a:avLst/>
                          </a:prstGeom>
                          <a:noFill/>
                          <a:ln>
                            <a:noFill/>
                          </a:ln>
                        </pic:spPr>
                      </pic:pic>
                    </a:graphicData>
                  </a:graphic>
                </wp:inline>
              </w:drawing>
            </w:r>
          </w:p>
          <w:p w14:paraId="20302F86" w14:textId="77777777" w:rsidR="0033439F" w:rsidRPr="0033439F" w:rsidRDefault="0033439F" w:rsidP="0033439F">
            <w:pPr>
              <w:pStyle w:val="ListParagraph"/>
              <w:jc w:val="center"/>
              <w:rPr>
                <w:rFonts w:cs="Arial"/>
              </w:rPr>
            </w:pPr>
          </w:p>
          <w:p w14:paraId="7FE5825F" w14:textId="6F0D9A57" w:rsidR="0006181E" w:rsidRPr="0006181E" w:rsidRDefault="0043713D" w:rsidP="00E012C8">
            <w:pPr>
              <w:jc w:val="left"/>
              <w:rPr>
                <w:rFonts w:cs="Arial"/>
              </w:rPr>
            </w:pPr>
            <w:proofErr w:type="spellStart"/>
            <w:r>
              <w:rPr>
                <w:b/>
                <w:i/>
              </w:rPr>
              <w:t>tbd</w:t>
            </w:r>
            <w:proofErr w:type="spellEnd"/>
          </w:p>
        </w:tc>
      </w:tr>
    </w:tbl>
    <w:p w14:paraId="2656B5A3" w14:textId="2A70B63A" w:rsidR="0006181E" w:rsidRDefault="0006181E">
      <w:pPr>
        <w:widowControl/>
        <w:spacing w:line="240" w:lineRule="auto"/>
        <w:jc w:val="left"/>
        <w:rPr>
          <w:b/>
        </w:rPr>
      </w:pPr>
      <w:r>
        <w:br w:type="page"/>
      </w:r>
    </w:p>
    <w:p w14:paraId="6EC2FCBB" w14:textId="0A52D233" w:rsidR="000A408F" w:rsidRPr="000A408F" w:rsidRDefault="000A408F" w:rsidP="00E30B8F">
      <w:pPr>
        <w:pStyle w:val="Heading3"/>
      </w:pPr>
      <w:r>
        <w:lastRenderedPageBreak/>
        <w:t>Safety depth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653"/>
        <w:gridCol w:w="2558"/>
        <w:gridCol w:w="1868"/>
      </w:tblGrid>
      <w:tr w:rsidR="000A408F" w14:paraId="0820B583" w14:textId="77777777" w:rsidTr="00CB4150">
        <w:trPr>
          <w:trHeight w:val="454"/>
          <w:tblHeader/>
        </w:trPr>
        <w:tc>
          <w:tcPr>
            <w:tcW w:w="2381" w:type="dxa"/>
            <w:shd w:val="clear" w:color="auto" w:fill="CCFFCC"/>
            <w:vAlign w:val="center"/>
          </w:tcPr>
          <w:p w14:paraId="4966883F" w14:textId="77777777" w:rsidR="000A408F" w:rsidRPr="004065B1" w:rsidRDefault="000A408F" w:rsidP="00CB4150">
            <w:r w:rsidRPr="000A066E">
              <w:rPr>
                <w:b/>
              </w:rPr>
              <w:t>Test Reference</w:t>
            </w:r>
          </w:p>
        </w:tc>
        <w:tc>
          <w:tcPr>
            <w:tcW w:w="2381" w:type="dxa"/>
            <w:shd w:val="clear" w:color="auto" w:fill="CCFFCC"/>
            <w:vAlign w:val="center"/>
          </w:tcPr>
          <w:p w14:paraId="7D85AB87" w14:textId="1A2BAD87" w:rsidR="000A408F" w:rsidRPr="004065B1" w:rsidRDefault="003F3237" w:rsidP="00CB4150">
            <w:proofErr w:type="spellStart"/>
            <w:r>
              <w:t>SafetyDepth</w:t>
            </w:r>
            <w:proofErr w:type="spellEnd"/>
          </w:p>
        </w:tc>
        <w:tc>
          <w:tcPr>
            <w:tcW w:w="2382" w:type="dxa"/>
            <w:shd w:val="clear" w:color="auto" w:fill="CCFFCC"/>
            <w:vAlign w:val="center"/>
          </w:tcPr>
          <w:p w14:paraId="0C1267A9" w14:textId="77777777" w:rsidR="000A408F" w:rsidRPr="004065B1" w:rsidRDefault="000A408F" w:rsidP="00CB4150">
            <w:r w:rsidRPr="000A066E">
              <w:rPr>
                <w:b/>
              </w:rPr>
              <w:t>IHO Reference</w:t>
            </w:r>
          </w:p>
        </w:tc>
        <w:tc>
          <w:tcPr>
            <w:tcW w:w="2382" w:type="dxa"/>
            <w:shd w:val="clear" w:color="auto" w:fill="CCFFCC"/>
            <w:vAlign w:val="center"/>
          </w:tcPr>
          <w:p w14:paraId="391F7D8F" w14:textId="5CBDE2E0" w:rsidR="000A408F" w:rsidRPr="004065B1" w:rsidRDefault="000A408F" w:rsidP="00CB4150"/>
        </w:tc>
      </w:tr>
      <w:tr w:rsidR="000A408F" w14:paraId="560E8C96" w14:textId="77777777" w:rsidTr="00CB4150">
        <w:trPr>
          <w:tblHeader/>
        </w:trPr>
        <w:tc>
          <w:tcPr>
            <w:tcW w:w="9526" w:type="dxa"/>
            <w:gridSpan w:val="4"/>
            <w:shd w:val="clear" w:color="auto" w:fill="CCFFCC"/>
            <w:vAlign w:val="center"/>
          </w:tcPr>
          <w:p w14:paraId="69E01EE8" w14:textId="77777777" w:rsidR="000A408F" w:rsidRDefault="000A408F" w:rsidP="00CB4150">
            <w:r w:rsidRPr="000A066E">
              <w:rPr>
                <w:b/>
              </w:rPr>
              <w:t>Test description</w:t>
            </w:r>
          </w:p>
        </w:tc>
      </w:tr>
      <w:tr w:rsidR="000A408F" w14:paraId="79FAE9DB" w14:textId="77777777" w:rsidTr="00CB4150">
        <w:trPr>
          <w:tblHeader/>
        </w:trPr>
        <w:tc>
          <w:tcPr>
            <w:tcW w:w="9526" w:type="dxa"/>
            <w:gridSpan w:val="4"/>
            <w:vAlign w:val="center"/>
          </w:tcPr>
          <w:p w14:paraId="07343C53" w14:textId="55D57FC7" w:rsidR="000A408F" w:rsidRPr="008D2865" w:rsidRDefault="000C71C3" w:rsidP="00CB4150">
            <w:pPr>
              <w:rPr>
                <w:i/>
              </w:rPr>
            </w:pPr>
            <w:r w:rsidRPr="008D2865">
              <w:rPr>
                <w:i/>
              </w:rPr>
              <w:t xml:space="preserve">Display of </w:t>
            </w:r>
            <w:r w:rsidR="004A2DF2">
              <w:rPr>
                <w:i/>
              </w:rPr>
              <w:t>features</w:t>
            </w:r>
            <w:r w:rsidR="004A2DF2" w:rsidRPr="008D2865">
              <w:rPr>
                <w:i/>
              </w:rPr>
              <w:t xml:space="preserve"> </w:t>
            </w:r>
            <w:r w:rsidRPr="008D2865">
              <w:rPr>
                <w:i/>
              </w:rPr>
              <w:t>with respect to value of safety depth</w:t>
            </w:r>
          </w:p>
        </w:tc>
      </w:tr>
      <w:tr w:rsidR="000A408F" w14:paraId="21B5B5C8" w14:textId="77777777" w:rsidTr="00CB4150">
        <w:trPr>
          <w:tblHeader/>
        </w:trPr>
        <w:tc>
          <w:tcPr>
            <w:tcW w:w="9526" w:type="dxa"/>
            <w:gridSpan w:val="4"/>
            <w:shd w:val="clear" w:color="auto" w:fill="CCFFCC"/>
            <w:vAlign w:val="center"/>
          </w:tcPr>
          <w:p w14:paraId="29EA6F1F" w14:textId="77777777" w:rsidR="000A408F" w:rsidRPr="004065B1" w:rsidRDefault="000A408F" w:rsidP="00CB4150">
            <w:r w:rsidRPr="000A066E">
              <w:rPr>
                <w:b/>
              </w:rPr>
              <w:t>Setup</w:t>
            </w:r>
          </w:p>
        </w:tc>
      </w:tr>
      <w:tr w:rsidR="000A408F" w14:paraId="0F9E3977" w14:textId="77777777" w:rsidTr="00CB4150">
        <w:trPr>
          <w:tblHeader/>
        </w:trPr>
        <w:tc>
          <w:tcPr>
            <w:tcW w:w="9526" w:type="dxa"/>
            <w:gridSpan w:val="4"/>
            <w:vAlign w:val="center"/>
          </w:tcPr>
          <w:p w14:paraId="530B7200" w14:textId="069D83B8" w:rsidR="000C71C3" w:rsidRPr="008D2865" w:rsidRDefault="00F24525" w:rsidP="000C71C3">
            <w:pPr>
              <w:rPr>
                <w:i/>
              </w:rPr>
            </w:pPr>
            <w:r w:rsidRPr="008D2865">
              <w:rPr>
                <w:i/>
              </w:rPr>
              <w:t xml:space="preserve">Load </w:t>
            </w:r>
            <w:r w:rsidR="004A2DF2">
              <w:rPr>
                <w:i/>
              </w:rPr>
              <w:t xml:space="preserve">the exchange set </w:t>
            </w:r>
            <w:proofErr w:type="spellStart"/>
            <w:r w:rsidR="004A2DF2" w:rsidRPr="00E012C8">
              <w:rPr>
                <w:b/>
                <w:bCs/>
                <w:i/>
              </w:rPr>
              <w:t>PowerUp</w:t>
            </w:r>
            <w:proofErr w:type="spellEnd"/>
            <w:r w:rsidR="004A2DF2">
              <w:rPr>
                <w:i/>
              </w:rPr>
              <w:t xml:space="preserve"> </w:t>
            </w:r>
            <w:r w:rsidRPr="008D2865">
              <w:rPr>
                <w:i/>
              </w:rPr>
              <w:t>with the following settings:</w:t>
            </w:r>
          </w:p>
          <w:p w14:paraId="79215A9D" w14:textId="77777777" w:rsidR="000A408F" w:rsidRPr="008D2865" w:rsidRDefault="000C71C3" w:rsidP="000C71C3">
            <w:pPr>
              <w:rPr>
                <w:i/>
              </w:rPr>
            </w:pPr>
            <w:r w:rsidRPr="008D2865">
              <w:rPr>
                <w:i/>
              </w:rPr>
              <w:t>Display of spot soundings shall be switched on.</w:t>
            </w:r>
          </w:p>
        </w:tc>
      </w:tr>
      <w:tr w:rsidR="000A408F" w14:paraId="19AD842F" w14:textId="77777777" w:rsidTr="00CB4150">
        <w:trPr>
          <w:tblHeader/>
        </w:trPr>
        <w:tc>
          <w:tcPr>
            <w:tcW w:w="9526" w:type="dxa"/>
            <w:gridSpan w:val="4"/>
            <w:shd w:val="clear" w:color="auto" w:fill="CCFFCC"/>
            <w:vAlign w:val="center"/>
          </w:tcPr>
          <w:p w14:paraId="440F4A98" w14:textId="77777777" w:rsidR="000A408F" w:rsidRPr="004065B1" w:rsidRDefault="000A408F" w:rsidP="00CB4150">
            <w:r w:rsidRPr="000A066E">
              <w:rPr>
                <w:b/>
              </w:rPr>
              <w:t>Action</w:t>
            </w:r>
          </w:p>
        </w:tc>
      </w:tr>
      <w:tr w:rsidR="000A408F" w14:paraId="306D397D" w14:textId="77777777" w:rsidTr="00CB4150">
        <w:trPr>
          <w:tblHeader/>
        </w:trPr>
        <w:tc>
          <w:tcPr>
            <w:tcW w:w="9526" w:type="dxa"/>
            <w:gridSpan w:val="4"/>
            <w:vAlign w:val="center"/>
          </w:tcPr>
          <w:p w14:paraId="30B4C62F" w14:textId="44D62E5E" w:rsidR="000C71C3" w:rsidRPr="008D2865" w:rsidRDefault="000C71C3" w:rsidP="000C71C3">
            <w:pPr>
              <w:rPr>
                <w:i/>
              </w:rPr>
            </w:pPr>
            <w:r w:rsidRPr="008D2865">
              <w:rPr>
                <w:i/>
              </w:rPr>
              <w:t xml:space="preserve">1. Set the </w:t>
            </w:r>
            <w:r w:rsidR="0069033B">
              <w:rPr>
                <w:i/>
              </w:rPr>
              <w:t xml:space="preserve">Safety </w:t>
            </w:r>
            <w:r w:rsidR="005D6704">
              <w:rPr>
                <w:i/>
              </w:rPr>
              <w:t>Depth value</w:t>
            </w:r>
            <w:r w:rsidRPr="008D2865">
              <w:rPr>
                <w:i/>
              </w:rPr>
              <w:t xml:space="preserve"> to 10</w:t>
            </w:r>
            <w:r w:rsidR="005D6704">
              <w:rPr>
                <w:i/>
              </w:rPr>
              <w:t xml:space="preserve"> </w:t>
            </w:r>
            <w:r w:rsidRPr="008D2865">
              <w:rPr>
                <w:i/>
              </w:rPr>
              <w:t>m (</w:t>
            </w:r>
            <w:r w:rsidR="0069033B">
              <w:rPr>
                <w:i/>
              </w:rPr>
              <w:t xml:space="preserve">Safety Contour </w:t>
            </w:r>
            <w:r w:rsidRPr="008D2865">
              <w:rPr>
                <w:i/>
              </w:rPr>
              <w:t>30</w:t>
            </w:r>
            <w:r w:rsidR="005D6704">
              <w:rPr>
                <w:i/>
              </w:rPr>
              <w:t xml:space="preserve"> </w:t>
            </w:r>
            <w:r w:rsidRPr="008D2865">
              <w:rPr>
                <w:i/>
              </w:rPr>
              <w:t>m).</w:t>
            </w:r>
          </w:p>
          <w:p w14:paraId="2223BB03" w14:textId="3A8F69AC" w:rsidR="000C71C3" w:rsidRPr="008D2865" w:rsidRDefault="000C71C3" w:rsidP="000C71C3">
            <w:pPr>
              <w:rPr>
                <w:i/>
              </w:rPr>
            </w:pPr>
            <w:r w:rsidRPr="008D2865">
              <w:rPr>
                <w:i/>
              </w:rPr>
              <w:t xml:space="preserve">2. Set the </w:t>
            </w:r>
            <w:r w:rsidR="0069033B">
              <w:rPr>
                <w:i/>
              </w:rPr>
              <w:t xml:space="preserve">Safety </w:t>
            </w:r>
            <w:r w:rsidR="005D6704">
              <w:rPr>
                <w:i/>
              </w:rPr>
              <w:t>Depth value</w:t>
            </w:r>
            <w:r w:rsidRPr="008D2865">
              <w:rPr>
                <w:i/>
              </w:rPr>
              <w:t xml:space="preserve"> to 4</w:t>
            </w:r>
            <w:r w:rsidR="005D6704">
              <w:rPr>
                <w:i/>
              </w:rPr>
              <w:t xml:space="preserve"> </w:t>
            </w:r>
            <w:r w:rsidRPr="008D2865">
              <w:rPr>
                <w:i/>
              </w:rPr>
              <w:t>m (</w:t>
            </w:r>
            <w:r w:rsidR="0069033B">
              <w:rPr>
                <w:i/>
              </w:rPr>
              <w:t xml:space="preserve">Safety Contour </w:t>
            </w:r>
            <w:r w:rsidRPr="008D2865">
              <w:rPr>
                <w:i/>
              </w:rPr>
              <w:t>5</w:t>
            </w:r>
            <w:r w:rsidR="005D6704">
              <w:rPr>
                <w:i/>
              </w:rPr>
              <w:t xml:space="preserve"> </w:t>
            </w:r>
            <w:r w:rsidRPr="008D2865">
              <w:rPr>
                <w:i/>
              </w:rPr>
              <w:t>m).</w:t>
            </w:r>
          </w:p>
          <w:p w14:paraId="4FCA35EF" w14:textId="4A814002" w:rsidR="000C71C3" w:rsidRPr="008D2865" w:rsidRDefault="000C71C3" w:rsidP="000C71C3">
            <w:pPr>
              <w:rPr>
                <w:i/>
              </w:rPr>
            </w:pPr>
            <w:r w:rsidRPr="008D2865">
              <w:rPr>
                <w:i/>
              </w:rPr>
              <w:t xml:space="preserve">3. Set the </w:t>
            </w:r>
            <w:r w:rsidR="0069033B">
              <w:rPr>
                <w:i/>
              </w:rPr>
              <w:t xml:space="preserve">Safety </w:t>
            </w:r>
            <w:r w:rsidR="005D6704">
              <w:rPr>
                <w:i/>
              </w:rPr>
              <w:t>Depth value</w:t>
            </w:r>
            <w:r w:rsidRPr="008D2865">
              <w:rPr>
                <w:i/>
              </w:rPr>
              <w:t xml:space="preserve"> to 7</w:t>
            </w:r>
            <w:r w:rsidR="005D6704">
              <w:rPr>
                <w:i/>
              </w:rPr>
              <w:t xml:space="preserve"> </w:t>
            </w:r>
            <w:r w:rsidRPr="008D2865">
              <w:rPr>
                <w:i/>
              </w:rPr>
              <w:t>m (</w:t>
            </w:r>
            <w:r w:rsidR="0069033B">
              <w:rPr>
                <w:i/>
              </w:rPr>
              <w:t xml:space="preserve">Safety Contour </w:t>
            </w:r>
            <w:r w:rsidRPr="008D2865">
              <w:rPr>
                <w:i/>
              </w:rPr>
              <w:t>10</w:t>
            </w:r>
            <w:r w:rsidR="005D6704">
              <w:rPr>
                <w:i/>
              </w:rPr>
              <w:t xml:space="preserve"> </w:t>
            </w:r>
            <w:r w:rsidRPr="008D2865">
              <w:rPr>
                <w:i/>
              </w:rPr>
              <w:t>m).</w:t>
            </w:r>
          </w:p>
          <w:p w14:paraId="1B83F57B" w14:textId="1D0AA4E1" w:rsidR="000A408F" w:rsidRPr="008D2865" w:rsidRDefault="000C71C3" w:rsidP="000C71C3">
            <w:pPr>
              <w:rPr>
                <w:i/>
              </w:rPr>
            </w:pPr>
            <w:r w:rsidRPr="008D2865">
              <w:rPr>
                <w:i/>
              </w:rPr>
              <w:t xml:space="preserve">4. Set the </w:t>
            </w:r>
            <w:r w:rsidR="0069033B">
              <w:rPr>
                <w:i/>
              </w:rPr>
              <w:t xml:space="preserve">Safety </w:t>
            </w:r>
            <w:r w:rsidR="005D6704">
              <w:rPr>
                <w:i/>
              </w:rPr>
              <w:t>Depth value</w:t>
            </w:r>
            <w:r w:rsidRPr="008D2865">
              <w:rPr>
                <w:i/>
              </w:rPr>
              <w:t xml:space="preserve"> to 12</w:t>
            </w:r>
            <w:r w:rsidR="005D6704">
              <w:rPr>
                <w:i/>
              </w:rPr>
              <w:t xml:space="preserve"> </w:t>
            </w:r>
            <w:r w:rsidRPr="008D2865">
              <w:rPr>
                <w:i/>
              </w:rPr>
              <w:t>m (</w:t>
            </w:r>
            <w:r w:rsidR="0069033B">
              <w:rPr>
                <w:i/>
              </w:rPr>
              <w:t xml:space="preserve">Safety Contour </w:t>
            </w:r>
            <w:r w:rsidRPr="008D2865">
              <w:rPr>
                <w:i/>
              </w:rPr>
              <w:t>10</w:t>
            </w:r>
            <w:r w:rsidR="005D6704">
              <w:rPr>
                <w:i/>
              </w:rPr>
              <w:t xml:space="preserve"> </w:t>
            </w:r>
            <w:r w:rsidRPr="008D2865">
              <w:rPr>
                <w:i/>
              </w:rPr>
              <w:t>m).</w:t>
            </w:r>
          </w:p>
        </w:tc>
      </w:tr>
      <w:tr w:rsidR="000A408F" w14:paraId="5508B07B" w14:textId="77777777" w:rsidTr="00730835">
        <w:trPr>
          <w:tblHeader/>
        </w:trPr>
        <w:tc>
          <w:tcPr>
            <w:tcW w:w="9526" w:type="dxa"/>
            <w:gridSpan w:val="4"/>
            <w:tcBorders>
              <w:bottom w:val="single" w:sz="4" w:space="0" w:color="auto"/>
            </w:tcBorders>
            <w:shd w:val="clear" w:color="auto" w:fill="CCFFCC"/>
            <w:vAlign w:val="center"/>
          </w:tcPr>
          <w:p w14:paraId="69434706" w14:textId="77777777" w:rsidR="000A408F" w:rsidRPr="004065B1" w:rsidRDefault="000A408F" w:rsidP="00CB4150">
            <w:r w:rsidRPr="000A066E">
              <w:rPr>
                <w:b/>
              </w:rPr>
              <w:t>Results</w:t>
            </w:r>
          </w:p>
        </w:tc>
      </w:tr>
      <w:tr w:rsidR="000A408F" w14:paraId="1B6E3622" w14:textId="77777777" w:rsidTr="00730835">
        <w:trPr>
          <w:tblHeader/>
        </w:trPr>
        <w:tc>
          <w:tcPr>
            <w:tcW w:w="9526" w:type="dxa"/>
            <w:gridSpan w:val="4"/>
            <w:tcBorders>
              <w:bottom w:val="nil"/>
            </w:tcBorders>
            <w:vAlign w:val="center"/>
          </w:tcPr>
          <w:p w14:paraId="49674FD3" w14:textId="715165A4" w:rsidR="000A408F" w:rsidRPr="00EF287F" w:rsidRDefault="000C71C3" w:rsidP="00CB4150">
            <w:pPr>
              <w:jc w:val="left"/>
              <w:rPr>
                <w:i/>
              </w:rPr>
            </w:pPr>
            <w:r w:rsidRPr="00EF287F">
              <w:rPr>
                <w:i/>
              </w:rPr>
              <w:t xml:space="preserve">1. The </w:t>
            </w:r>
            <w:r w:rsidR="004A2DF2">
              <w:rPr>
                <w:i/>
              </w:rPr>
              <w:t>features</w:t>
            </w:r>
            <w:r w:rsidR="004A2DF2" w:rsidRPr="00EF287F">
              <w:rPr>
                <w:i/>
              </w:rPr>
              <w:t xml:space="preserve"> </w:t>
            </w:r>
            <w:r w:rsidRPr="00EF287F">
              <w:rPr>
                <w:i/>
              </w:rPr>
              <w:t>shown with depth values shallower than 10</w:t>
            </w:r>
            <w:r w:rsidR="005D6704">
              <w:rPr>
                <w:i/>
              </w:rPr>
              <w:t xml:space="preserve"> </w:t>
            </w:r>
            <w:r w:rsidRPr="00EF287F">
              <w:rPr>
                <w:i/>
              </w:rPr>
              <w:t>m must be emphasised</w:t>
            </w:r>
            <w:r w:rsidR="00F870A1">
              <w:rPr>
                <w:i/>
              </w:rPr>
              <w:t xml:space="preserve"> (scale 1:52</w:t>
            </w:r>
            <w:r w:rsidR="00E720E8">
              <w:rPr>
                <w:i/>
              </w:rPr>
              <w:t xml:space="preserve"> 000)</w:t>
            </w:r>
            <w:r w:rsidRPr="00EF287F">
              <w:rPr>
                <w:i/>
              </w:rPr>
              <w:t>.</w:t>
            </w:r>
          </w:p>
        </w:tc>
      </w:tr>
      <w:tr w:rsidR="00EC2F22" w14:paraId="49817547" w14:textId="77777777" w:rsidTr="00730835">
        <w:trPr>
          <w:tblHeader/>
        </w:trPr>
        <w:tc>
          <w:tcPr>
            <w:tcW w:w="9526" w:type="dxa"/>
            <w:gridSpan w:val="4"/>
            <w:tcBorders>
              <w:top w:val="nil"/>
            </w:tcBorders>
            <w:vAlign w:val="center"/>
          </w:tcPr>
          <w:p w14:paraId="6E1F8014" w14:textId="3B2316EA" w:rsidR="00EC2F22" w:rsidRPr="000C71C3" w:rsidRDefault="00F24525" w:rsidP="00EC2F22">
            <w:pPr>
              <w:jc w:val="center"/>
            </w:pPr>
            <w:r w:rsidRPr="00F24525">
              <w:rPr>
                <w:noProof/>
                <w:lang w:eastAsia="en-GB"/>
              </w:rPr>
              <w:drawing>
                <wp:inline distT="0" distB="0" distL="0" distR="0" wp14:anchorId="57B6CA05" wp14:editId="04DF5999">
                  <wp:extent cx="5972341" cy="5494715"/>
                  <wp:effectExtent l="0" t="0" r="9525" b="0"/>
                  <wp:docPr id="258" name="Picture 258" descr="C:\msdokut\STANDARDIT\IHO\ENCWG\Drafting 4.0.2 after Mar2016\New picture originals 23mar2016\3.3.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sdokut\STANDARDIT\IHO\ENCWG\Drafting 4.0.2 after Mar2016\New picture originals 23mar2016\3.3.5 picture 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9741" cy="5501523"/>
                          </a:xfrm>
                          <a:prstGeom prst="rect">
                            <a:avLst/>
                          </a:prstGeom>
                          <a:noFill/>
                          <a:ln>
                            <a:noFill/>
                          </a:ln>
                        </pic:spPr>
                      </pic:pic>
                    </a:graphicData>
                  </a:graphic>
                </wp:inline>
              </w:drawing>
            </w:r>
            <w:r w:rsidR="00036CC9">
              <w:br/>
            </w:r>
            <w:proofErr w:type="spellStart"/>
            <w:r w:rsidR="0043713D">
              <w:rPr>
                <w:b/>
                <w:i/>
              </w:rPr>
              <w:t>tbd</w:t>
            </w:r>
            <w:proofErr w:type="spellEnd"/>
          </w:p>
        </w:tc>
      </w:tr>
    </w:tbl>
    <w:p w14:paraId="067D01EF" w14:textId="77777777" w:rsidR="00EC2F22" w:rsidRDefault="00EC2F22" w:rsidP="000A408F"/>
    <w:p w14:paraId="04BFD8D6" w14:textId="77777777" w:rsidR="000A408F"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7"/>
      </w:tblGrid>
      <w:tr w:rsidR="00EC2F22" w14:paraId="26308DB0" w14:textId="77777777" w:rsidTr="00730835">
        <w:trPr>
          <w:tblHeader/>
        </w:trPr>
        <w:tc>
          <w:tcPr>
            <w:tcW w:w="9526" w:type="dxa"/>
            <w:tcBorders>
              <w:bottom w:val="nil"/>
            </w:tcBorders>
            <w:vAlign w:val="center"/>
          </w:tcPr>
          <w:p w14:paraId="4EEE4742" w14:textId="5AB5332C" w:rsidR="00EC2F22" w:rsidRPr="008D2865" w:rsidRDefault="00EC2F22" w:rsidP="00306992">
            <w:pPr>
              <w:jc w:val="left"/>
              <w:rPr>
                <w:i/>
              </w:rPr>
            </w:pPr>
            <w:r w:rsidRPr="008D2865">
              <w:rPr>
                <w:i/>
              </w:rPr>
              <w:lastRenderedPageBreak/>
              <w:t xml:space="preserve">2. The </w:t>
            </w:r>
            <w:r w:rsidR="004A2DF2">
              <w:rPr>
                <w:i/>
              </w:rPr>
              <w:t>features</w:t>
            </w:r>
            <w:r w:rsidR="004A2DF2" w:rsidRPr="008D2865">
              <w:rPr>
                <w:i/>
              </w:rPr>
              <w:t xml:space="preserve"> </w:t>
            </w:r>
            <w:r w:rsidRPr="008D2865">
              <w:rPr>
                <w:i/>
              </w:rPr>
              <w:t>shown with depth values shallower than 4</w:t>
            </w:r>
            <w:r w:rsidR="005D6704">
              <w:rPr>
                <w:i/>
              </w:rPr>
              <w:t xml:space="preserve"> </w:t>
            </w:r>
            <w:r w:rsidRPr="008D2865">
              <w:rPr>
                <w:i/>
              </w:rPr>
              <w:t>m must be emphasised.</w:t>
            </w:r>
          </w:p>
        </w:tc>
      </w:tr>
      <w:tr w:rsidR="00EC2F22" w14:paraId="4FC228DD" w14:textId="77777777" w:rsidTr="00730835">
        <w:trPr>
          <w:tblHeader/>
        </w:trPr>
        <w:tc>
          <w:tcPr>
            <w:tcW w:w="9526" w:type="dxa"/>
            <w:tcBorders>
              <w:top w:val="nil"/>
            </w:tcBorders>
            <w:vAlign w:val="center"/>
          </w:tcPr>
          <w:p w14:paraId="2FB86331" w14:textId="3D26AA4F" w:rsidR="00EC2F22" w:rsidRPr="000C71C3" w:rsidRDefault="0017374B" w:rsidP="00306992">
            <w:pPr>
              <w:jc w:val="center"/>
            </w:pPr>
            <w:r w:rsidRPr="0017374B">
              <w:rPr>
                <w:noProof/>
                <w:lang w:eastAsia="en-GB"/>
              </w:rPr>
              <w:drawing>
                <wp:inline distT="0" distB="0" distL="0" distR="0" wp14:anchorId="67564CF4" wp14:editId="6C1C46B6">
                  <wp:extent cx="5925458" cy="5451582"/>
                  <wp:effectExtent l="0" t="0" r="0" b="0"/>
                  <wp:docPr id="259" name="Picture 259" descr="C:\msdokut\STANDARDIT\IHO\ENCWG\Drafting 4.0.2 after Mar2016\New picture originals 23mar2016\3.3.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sdokut\STANDARDIT\IHO\ENCWG\Drafting 4.0.2 after Mar2016\New picture originals 23mar2016\3.3.5 picture 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2638" cy="5458188"/>
                          </a:xfrm>
                          <a:prstGeom prst="rect">
                            <a:avLst/>
                          </a:prstGeom>
                          <a:noFill/>
                          <a:ln>
                            <a:noFill/>
                          </a:ln>
                        </pic:spPr>
                      </pic:pic>
                    </a:graphicData>
                  </a:graphic>
                </wp:inline>
              </w:drawing>
            </w:r>
            <w:r w:rsidR="00036CC9">
              <w:br/>
            </w:r>
            <w:proofErr w:type="spellStart"/>
            <w:r w:rsidR="0043713D">
              <w:rPr>
                <w:b/>
                <w:i/>
              </w:rPr>
              <w:t>tbd</w:t>
            </w:r>
            <w:proofErr w:type="spellEnd"/>
          </w:p>
        </w:tc>
      </w:tr>
    </w:tbl>
    <w:p w14:paraId="66A68CDC" w14:textId="77777777" w:rsidR="00EC2F22" w:rsidRDefault="00EC2F22" w:rsidP="000A408F"/>
    <w:p w14:paraId="1E76C750" w14:textId="77777777" w:rsidR="00EC2F22"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C2F22" w14:paraId="3693FEB2" w14:textId="77777777" w:rsidTr="00730835">
        <w:trPr>
          <w:tblHeader/>
        </w:trPr>
        <w:tc>
          <w:tcPr>
            <w:tcW w:w="9526" w:type="dxa"/>
            <w:tcBorders>
              <w:bottom w:val="nil"/>
            </w:tcBorders>
            <w:vAlign w:val="center"/>
          </w:tcPr>
          <w:p w14:paraId="4DC91769" w14:textId="7478FCB7" w:rsidR="00EC2F22" w:rsidRPr="008D2865" w:rsidRDefault="00EC2F22" w:rsidP="00306992">
            <w:pPr>
              <w:jc w:val="left"/>
              <w:rPr>
                <w:i/>
              </w:rPr>
            </w:pPr>
            <w:r w:rsidRPr="008D2865">
              <w:rPr>
                <w:i/>
              </w:rPr>
              <w:lastRenderedPageBreak/>
              <w:t xml:space="preserve">3. The </w:t>
            </w:r>
            <w:r w:rsidR="004A2DF2">
              <w:rPr>
                <w:i/>
              </w:rPr>
              <w:t>features</w:t>
            </w:r>
            <w:r w:rsidR="004A2DF2" w:rsidRPr="008D2865">
              <w:rPr>
                <w:i/>
              </w:rPr>
              <w:t xml:space="preserve"> </w:t>
            </w:r>
            <w:r w:rsidRPr="008D2865">
              <w:rPr>
                <w:i/>
              </w:rPr>
              <w:t>shown with depth values shallower than 7</w:t>
            </w:r>
            <w:r w:rsidR="005D6704">
              <w:rPr>
                <w:i/>
              </w:rPr>
              <w:t xml:space="preserve"> </w:t>
            </w:r>
            <w:r w:rsidRPr="008D2865">
              <w:rPr>
                <w:i/>
              </w:rPr>
              <w:t>m must be emphasised.</w:t>
            </w:r>
          </w:p>
        </w:tc>
      </w:tr>
      <w:tr w:rsidR="00EC2F22" w14:paraId="754080B9" w14:textId="77777777" w:rsidTr="00730835">
        <w:trPr>
          <w:tblHeader/>
        </w:trPr>
        <w:tc>
          <w:tcPr>
            <w:tcW w:w="9526" w:type="dxa"/>
            <w:tcBorders>
              <w:top w:val="nil"/>
            </w:tcBorders>
            <w:vAlign w:val="center"/>
          </w:tcPr>
          <w:p w14:paraId="669ECD8D" w14:textId="1678CB61" w:rsidR="00EC2F22" w:rsidRPr="000C71C3" w:rsidRDefault="0017374B" w:rsidP="00306992">
            <w:pPr>
              <w:jc w:val="center"/>
            </w:pPr>
            <w:r w:rsidRPr="0017374B">
              <w:rPr>
                <w:noProof/>
                <w:lang w:eastAsia="en-GB"/>
              </w:rPr>
              <w:drawing>
                <wp:inline distT="0" distB="0" distL="0" distR="0" wp14:anchorId="4B3DCBCC" wp14:editId="749CAB7E">
                  <wp:extent cx="5728558" cy="5270428"/>
                  <wp:effectExtent l="0" t="0" r="5715" b="6985"/>
                  <wp:docPr id="260" name="Picture 260" descr="C:\msdokut\STANDARDIT\IHO\ENCWG\Drafting 4.0.2 after Mar2016\New picture originals 23mar2016\3.3.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sdokut\STANDARDIT\IHO\ENCWG\Drafting 4.0.2 after Mar2016\New picture originals 23mar2016\3.3.5 picture 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3807" cy="5275258"/>
                          </a:xfrm>
                          <a:prstGeom prst="rect">
                            <a:avLst/>
                          </a:prstGeom>
                          <a:noFill/>
                          <a:ln>
                            <a:noFill/>
                          </a:ln>
                        </pic:spPr>
                      </pic:pic>
                    </a:graphicData>
                  </a:graphic>
                </wp:inline>
              </w:drawing>
            </w:r>
            <w:r w:rsidR="00036CC9">
              <w:br/>
            </w:r>
            <w:proofErr w:type="spellStart"/>
            <w:r w:rsidR="0043713D">
              <w:rPr>
                <w:b/>
                <w:i/>
              </w:rPr>
              <w:t>tbd</w:t>
            </w:r>
            <w:proofErr w:type="spellEnd"/>
          </w:p>
        </w:tc>
      </w:tr>
    </w:tbl>
    <w:p w14:paraId="469725A1" w14:textId="77777777" w:rsidR="00EC2F22" w:rsidRDefault="00EC2F22" w:rsidP="000A408F"/>
    <w:p w14:paraId="2F8B6509" w14:textId="77777777" w:rsidR="00EC2F22" w:rsidRDefault="00EC2F22" w:rsidP="000A408F">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C2F22" w14:paraId="211A1703" w14:textId="77777777" w:rsidTr="00730835">
        <w:trPr>
          <w:tblHeader/>
        </w:trPr>
        <w:tc>
          <w:tcPr>
            <w:tcW w:w="9526" w:type="dxa"/>
            <w:tcBorders>
              <w:bottom w:val="nil"/>
            </w:tcBorders>
            <w:vAlign w:val="center"/>
          </w:tcPr>
          <w:p w14:paraId="11AFD20E" w14:textId="04AD212D" w:rsidR="00EC2F22" w:rsidRPr="008D2865" w:rsidRDefault="00EC2F22" w:rsidP="00306992">
            <w:pPr>
              <w:jc w:val="left"/>
              <w:rPr>
                <w:i/>
              </w:rPr>
            </w:pPr>
            <w:r w:rsidRPr="008D2865">
              <w:rPr>
                <w:i/>
              </w:rPr>
              <w:lastRenderedPageBreak/>
              <w:t>4. The spot soundings shallower than 12</w:t>
            </w:r>
            <w:r w:rsidR="005D6704">
              <w:rPr>
                <w:i/>
              </w:rPr>
              <w:t xml:space="preserve"> </w:t>
            </w:r>
            <w:r w:rsidRPr="008D2865">
              <w:rPr>
                <w:i/>
              </w:rPr>
              <w:t>m must be emphasised.</w:t>
            </w:r>
          </w:p>
        </w:tc>
      </w:tr>
      <w:tr w:rsidR="00EC2F22" w14:paraId="510F0F48" w14:textId="77777777" w:rsidTr="00730835">
        <w:trPr>
          <w:tblHeader/>
        </w:trPr>
        <w:tc>
          <w:tcPr>
            <w:tcW w:w="9526" w:type="dxa"/>
            <w:tcBorders>
              <w:top w:val="nil"/>
            </w:tcBorders>
            <w:vAlign w:val="center"/>
          </w:tcPr>
          <w:p w14:paraId="06A3AB09" w14:textId="77777777" w:rsidR="00EC2F22" w:rsidRDefault="0017374B" w:rsidP="00306992">
            <w:pPr>
              <w:jc w:val="center"/>
            </w:pPr>
            <w:r w:rsidRPr="0017374B">
              <w:rPr>
                <w:noProof/>
                <w:lang w:eastAsia="en-GB"/>
              </w:rPr>
              <w:drawing>
                <wp:inline distT="0" distB="0" distL="0" distR="0" wp14:anchorId="2E3B31A4" wp14:editId="47765642">
                  <wp:extent cx="5906707" cy="5434330"/>
                  <wp:effectExtent l="0" t="0" r="0" b="0"/>
                  <wp:docPr id="261" name="Picture 261" descr="C:\msdokut\STANDARDIT\IHO\ENCWG\Drafting 4.0.2 after Mar2016\New picture originals 23mar2016\3.3.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sdokut\STANDARDIT\IHO\ENCWG\Drafting 4.0.2 after Mar2016\New picture originals 23mar2016\3.3.5 picture 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10566" cy="5437881"/>
                          </a:xfrm>
                          <a:prstGeom prst="rect">
                            <a:avLst/>
                          </a:prstGeom>
                          <a:noFill/>
                          <a:ln>
                            <a:noFill/>
                          </a:ln>
                        </pic:spPr>
                      </pic:pic>
                    </a:graphicData>
                  </a:graphic>
                </wp:inline>
              </w:drawing>
            </w:r>
          </w:p>
          <w:p w14:paraId="00F1A336" w14:textId="3115DB62" w:rsidR="0043713D" w:rsidRPr="000C71C3" w:rsidRDefault="0043713D" w:rsidP="00306992">
            <w:pPr>
              <w:jc w:val="center"/>
            </w:pPr>
            <w:proofErr w:type="spellStart"/>
            <w:r>
              <w:rPr>
                <w:b/>
                <w:i/>
              </w:rPr>
              <w:t>tbd</w:t>
            </w:r>
            <w:proofErr w:type="spellEnd"/>
          </w:p>
        </w:tc>
      </w:tr>
    </w:tbl>
    <w:p w14:paraId="49CA0DA1" w14:textId="77777777" w:rsidR="00EC2F22" w:rsidRDefault="00EC2F22" w:rsidP="000A408F"/>
    <w:p w14:paraId="6779C1F0" w14:textId="77777777" w:rsidR="00CB4150" w:rsidRPr="000A408F" w:rsidRDefault="00EC2F22" w:rsidP="00E30B8F">
      <w:pPr>
        <w:pStyle w:val="Heading3"/>
      </w:pPr>
      <w:r>
        <w:br w:type="page"/>
      </w:r>
      <w:r w:rsidR="00CB4150">
        <w:lastRenderedPageBreak/>
        <w:t>Shallow pattern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27"/>
        <w:gridCol w:w="2686"/>
        <w:gridCol w:w="2429"/>
        <w:gridCol w:w="2149"/>
      </w:tblGrid>
      <w:tr w:rsidR="00CB4150" w14:paraId="03DC2992" w14:textId="77777777" w:rsidTr="005C7F62">
        <w:trPr>
          <w:trHeight w:val="454"/>
          <w:tblHeader/>
        </w:trPr>
        <w:tc>
          <w:tcPr>
            <w:tcW w:w="2381" w:type="dxa"/>
            <w:shd w:val="clear" w:color="auto" w:fill="CCFFCC"/>
            <w:vAlign w:val="center"/>
          </w:tcPr>
          <w:p w14:paraId="4511F5F8" w14:textId="77777777" w:rsidR="00CB4150" w:rsidRPr="004065B1" w:rsidRDefault="00CB4150" w:rsidP="005C7F62">
            <w:pPr>
              <w:spacing w:line="240" w:lineRule="auto"/>
            </w:pPr>
            <w:r w:rsidRPr="000A066E">
              <w:rPr>
                <w:b/>
              </w:rPr>
              <w:t>Test Reference</w:t>
            </w:r>
          </w:p>
        </w:tc>
        <w:tc>
          <w:tcPr>
            <w:tcW w:w="2381" w:type="dxa"/>
            <w:shd w:val="clear" w:color="auto" w:fill="CCFFCC"/>
            <w:vAlign w:val="center"/>
          </w:tcPr>
          <w:p w14:paraId="5D160681" w14:textId="3439BEE9" w:rsidR="00CB4150" w:rsidRPr="004065B1" w:rsidRDefault="003F3237" w:rsidP="005C7F62">
            <w:pPr>
              <w:spacing w:line="240" w:lineRule="auto"/>
            </w:pPr>
            <w:proofErr w:type="spellStart"/>
            <w:r>
              <w:t>ShallowPattern</w:t>
            </w:r>
            <w:proofErr w:type="spellEnd"/>
          </w:p>
        </w:tc>
        <w:tc>
          <w:tcPr>
            <w:tcW w:w="2382" w:type="dxa"/>
            <w:shd w:val="clear" w:color="auto" w:fill="CCFFCC"/>
            <w:vAlign w:val="center"/>
          </w:tcPr>
          <w:p w14:paraId="310473C8" w14:textId="77777777" w:rsidR="00CB4150" w:rsidRPr="004065B1" w:rsidRDefault="00CB4150" w:rsidP="005C7F62">
            <w:pPr>
              <w:spacing w:line="240" w:lineRule="auto"/>
            </w:pPr>
            <w:r w:rsidRPr="000A066E">
              <w:rPr>
                <w:b/>
              </w:rPr>
              <w:t>IHO Reference</w:t>
            </w:r>
          </w:p>
        </w:tc>
        <w:tc>
          <w:tcPr>
            <w:tcW w:w="2382" w:type="dxa"/>
            <w:shd w:val="clear" w:color="auto" w:fill="CCFFCC"/>
            <w:vAlign w:val="center"/>
          </w:tcPr>
          <w:p w14:paraId="2F5C21CF"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C-12.9.5</w:t>
            </w:r>
          </w:p>
          <w:p w14:paraId="65B5A086" w14:textId="733721DF" w:rsidR="00CB4150" w:rsidRPr="004065B1" w:rsidRDefault="00CB4150" w:rsidP="005C7F62">
            <w:pPr>
              <w:spacing w:line="240" w:lineRule="auto"/>
            </w:pPr>
          </w:p>
        </w:tc>
      </w:tr>
      <w:tr w:rsidR="00CB4150" w14:paraId="43DA76D4" w14:textId="77777777" w:rsidTr="005C7F62">
        <w:trPr>
          <w:tblHeader/>
        </w:trPr>
        <w:tc>
          <w:tcPr>
            <w:tcW w:w="9526" w:type="dxa"/>
            <w:gridSpan w:val="4"/>
            <w:shd w:val="clear" w:color="auto" w:fill="CCFFCC"/>
            <w:vAlign w:val="center"/>
          </w:tcPr>
          <w:p w14:paraId="3033874E" w14:textId="77777777" w:rsidR="00CB4150" w:rsidRDefault="00CB4150" w:rsidP="005C7F62">
            <w:pPr>
              <w:spacing w:line="240" w:lineRule="auto"/>
            </w:pPr>
            <w:r w:rsidRPr="000A066E">
              <w:rPr>
                <w:b/>
              </w:rPr>
              <w:t>Test description</w:t>
            </w:r>
          </w:p>
        </w:tc>
      </w:tr>
      <w:tr w:rsidR="00CB4150" w14:paraId="34C3607D" w14:textId="77777777" w:rsidTr="005C7F62">
        <w:trPr>
          <w:tblHeader/>
        </w:trPr>
        <w:tc>
          <w:tcPr>
            <w:tcW w:w="9526" w:type="dxa"/>
            <w:gridSpan w:val="4"/>
            <w:vAlign w:val="center"/>
          </w:tcPr>
          <w:p w14:paraId="2F0D8566" w14:textId="77777777" w:rsidR="00CB4150" w:rsidRPr="008D2865" w:rsidRDefault="00BA107B" w:rsidP="005C7F62">
            <w:pPr>
              <w:spacing w:line="240" w:lineRule="auto"/>
              <w:rPr>
                <w:i/>
              </w:rPr>
            </w:pPr>
            <w:r w:rsidRPr="008D2865">
              <w:rPr>
                <w:i/>
              </w:rPr>
              <w:t>Display of shallow pattern.</w:t>
            </w:r>
          </w:p>
        </w:tc>
      </w:tr>
      <w:tr w:rsidR="00CB4150" w14:paraId="6F787AFE" w14:textId="77777777" w:rsidTr="005C7F62">
        <w:trPr>
          <w:tblHeader/>
        </w:trPr>
        <w:tc>
          <w:tcPr>
            <w:tcW w:w="9526" w:type="dxa"/>
            <w:gridSpan w:val="4"/>
            <w:shd w:val="clear" w:color="auto" w:fill="CCFFCC"/>
            <w:vAlign w:val="center"/>
          </w:tcPr>
          <w:p w14:paraId="46596B5C" w14:textId="77777777" w:rsidR="00CB4150" w:rsidRPr="004065B1" w:rsidRDefault="00CB4150" w:rsidP="005C7F62">
            <w:pPr>
              <w:spacing w:line="240" w:lineRule="auto"/>
            </w:pPr>
            <w:r w:rsidRPr="000A066E">
              <w:rPr>
                <w:b/>
              </w:rPr>
              <w:t>Setup</w:t>
            </w:r>
          </w:p>
        </w:tc>
      </w:tr>
      <w:tr w:rsidR="00CB4150" w14:paraId="3B574B5E" w14:textId="77777777" w:rsidTr="005C7F62">
        <w:trPr>
          <w:tblHeader/>
        </w:trPr>
        <w:tc>
          <w:tcPr>
            <w:tcW w:w="9526" w:type="dxa"/>
            <w:gridSpan w:val="4"/>
            <w:vAlign w:val="center"/>
          </w:tcPr>
          <w:p w14:paraId="7C13428E" w14:textId="5A5EA7CD" w:rsidR="00BA107B" w:rsidRPr="008D2865" w:rsidRDefault="00BA107B" w:rsidP="005C7F62">
            <w:pPr>
              <w:spacing w:line="240" w:lineRule="auto"/>
              <w:rPr>
                <w:i/>
              </w:rPr>
            </w:pPr>
            <w:r w:rsidRPr="008D2865">
              <w:rPr>
                <w:i/>
              </w:rPr>
              <w:t xml:space="preserve">Load </w:t>
            </w:r>
            <w:r w:rsidR="00277C75">
              <w:rPr>
                <w:i/>
              </w:rPr>
              <w:t xml:space="preserve">the exchange set </w:t>
            </w:r>
            <w:proofErr w:type="spellStart"/>
            <w:r w:rsidR="00277C75">
              <w:rPr>
                <w:b/>
                <w:bCs/>
                <w:i/>
              </w:rPr>
              <w:t>PowerUp</w:t>
            </w:r>
            <w:proofErr w:type="spellEnd"/>
            <w:r w:rsidR="00277C75">
              <w:rPr>
                <w:b/>
                <w:bCs/>
                <w:i/>
              </w:rPr>
              <w:t xml:space="preserve"> </w:t>
            </w:r>
            <w:r w:rsidRPr="008D2865">
              <w:rPr>
                <w:i/>
              </w:rPr>
              <w:t xml:space="preserve">with the following settings: </w:t>
            </w:r>
          </w:p>
          <w:p w14:paraId="09ED2B2A" w14:textId="0118F51F" w:rsidR="00BA107B" w:rsidRPr="008D2865" w:rsidRDefault="007D0469" w:rsidP="005C7F62">
            <w:pPr>
              <w:spacing w:line="240" w:lineRule="auto"/>
              <w:rPr>
                <w:i/>
              </w:rPr>
            </w:pPr>
            <w:r>
              <w:rPr>
                <w:i/>
              </w:rPr>
              <w:t xml:space="preserve">Set the </w:t>
            </w:r>
            <w:r w:rsidR="0069033B">
              <w:rPr>
                <w:i/>
              </w:rPr>
              <w:t xml:space="preserve">Safety Contour </w:t>
            </w:r>
            <w:r>
              <w:rPr>
                <w:i/>
              </w:rPr>
              <w:t>value to</w:t>
            </w:r>
            <w:r w:rsidR="00BA107B" w:rsidRPr="008D2865">
              <w:rPr>
                <w:i/>
              </w:rPr>
              <w:t xml:space="preserve"> 10 </w:t>
            </w:r>
            <w:r w:rsidR="00E66884">
              <w:rPr>
                <w:i/>
              </w:rPr>
              <w:t>m</w:t>
            </w:r>
          </w:p>
          <w:p w14:paraId="6A9D9B2F" w14:textId="358069FF" w:rsidR="00CB4150" w:rsidRPr="008D2865" w:rsidRDefault="007D0469" w:rsidP="005C7F62">
            <w:pPr>
              <w:spacing w:line="240" w:lineRule="auto"/>
              <w:rPr>
                <w:i/>
              </w:rPr>
            </w:pPr>
            <w:r>
              <w:rPr>
                <w:i/>
              </w:rPr>
              <w:t xml:space="preserve">Select </w:t>
            </w:r>
            <w:r w:rsidR="00BA107B" w:rsidRPr="008D2865">
              <w:rPr>
                <w:i/>
              </w:rPr>
              <w:t xml:space="preserve">Shallow Pattern </w:t>
            </w:r>
          </w:p>
        </w:tc>
      </w:tr>
      <w:tr w:rsidR="00CB4150" w14:paraId="704D8960" w14:textId="77777777" w:rsidTr="005C7F62">
        <w:trPr>
          <w:tblHeader/>
        </w:trPr>
        <w:tc>
          <w:tcPr>
            <w:tcW w:w="9526" w:type="dxa"/>
            <w:gridSpan w:val="4"/>
            <w:shd w:val="clear" w:color="auto" w:fill="CCFFCC"/>
            <w:vAlign w:val="center"/>
          </w:tcPr>
          <w:p w14:paraId="1EF32134" w14:textId="77777777" w:rsidR="00CB4150" w:rsidRPr="004065B1" w:rsidRDefault="00CB4150" w:rsidP="005C7F62">
            <w:pPr>
              <w:spacing w:line="240" w:lineRule="auto"/>
            </w:pPr>
            <w:r w:rsidRPr="000A066E">
              <w:rPr>
                <w:b/>
              </w:rPr>
              <w:t>Action</w:t>
            </w:r>
          </w:p>
        </w:tc>
      </w:tr>
      <w:tr w:rsidR="00CB4150" w14:paraId="2550294F" w14:textId="77777777" w:rsidTr="005C7F62">
        <w:trPr>
          <w:tblHeader/>
        </w:trPr>
        <w:tc>
          <w:tcPr>
            <w:tcW w:w="9526" w:type="dxa"/>
            <w:gridSpan w:val="4"/>
            <w:vAlign w:val="center"/>
          </w:tcPr>
          <w:p w14:paraId="699C1EA2" w14:textId="1404DBE8" w:rsidR="00CB4150" w:rsidRPr="008D2865" w:rsidRDefault="00BA107B" w:rsidP="005C7F62">
            <w:pPr>
              <w:spacing w:line="240" w:lineRule="auto"/>
              <w:rPr>
                <w:i/>
              </w:rPr>
            </w:pPr>
            <w:r w:rsidRPr="008D2865">
              <w:rPr>
                <w:i/>
              </w:rPr>
              <w:t xml:space="preserve">Display </w:t>
            </w:r>
            <w:r w:rsidR="00277C75">
              <w:rPr>
                <w:i/>
              </w:rPr>
              <w:t xml:space="preserve">dataset </w:t>
            </w:r>
            <w:del w:id="1118" w:author="jonathan pritchard" w:date="2023-12-15T14:07:00Z">
              <w:r w:rsidR="00277C75" w:rsidDel="003B0268">
                <w:rPr>
                  <w:i/>
                </w:rPr>
                <w:delText>101AA00</w:delText>
              </w:r>
              <w:r w:rsidRPr="008D2865" w:rsidDel="003B0268">
                <w:rPr>
                  <w:i/>
                </w:rPr>
                <w:delText>X0000</w:delText>
              </w:r>
            </w:del>
            <w:ins w:id="1119" w:author="jonathan pritchard" w:date="2023-12-15T14:07:00Z">
              <w:r w:rsidR="003B0268">
                <w:rPr>
                  <w:i/>
                </w:rPr>
                <w:t>10100AA_X0000</w:t>
              </w:r>
            </w:ins>
            <w:r w:rsidRPr="008D2865">
              <w:rPr>
                <w:i/>
              </w:rPr>
              <w:t xml:space="preserve">.000 at </w:t>
            </w:r>
            <w:r w:rsidR="003F3237">
              <w:rPr>
                <w:i/>
              </w:rPr>
              <w:t>maximum display</w:t>
            </w:r>
            <w:r w:rsidRPr="008D2865">
              <w:rPr>
                <w:i/>
              </w:rPr>
              <w:t xml:space="preserve"> scale (1:52 000), select </w:t>
            </w:r>
            <w:r w:rsidR="005D6704">
              <w:rPr>
                <w:i/>
              </w:rPr>
              <w:t xml:space="preserve">Display Category </w:t>
            </w:r>
            <w:r w:rsidRPr="008D2865">
              <w:rPr>
                <w:i/>
              </w:rPr>
              <w:t>Display Base</w:t>
            </w:r>
          </w:p>
        </w:tc>
      </w:tr>
      <w:tr w:rsidR="00CB4150" w14:paraId="2CBC9456" w14:textId="77777777" w:rsidTr="005C7F62">
        <w:trPr>
          <w:tblHeader/>
        </w:trPr>
        <w:tc>
          <w:tcPr>
            <w:tcW w:w="9526" w:type="dxa"/>
            <w:gridSpan w:val="4"/>
            <w:tcBorders>
              <w:bottom w:val="single" w:sz="4" w:space="0" w:color="auto"/>
            </w:tcBorders>
            <w:shd w:val="clear" w:color="auto" w:fill="CCFFCC"/>
            <w:vAlign w:val="center"/>
          </w:tcPr>
          <w:p w14:paraId="0F4D8A3A" w14:textId="77777777" w:rsidR="00CB4150" w:rsidRPr="004065B1" w:rsidRDefault="00CB4150" w:rsidP="005C7F62">
            <w:pPr>
              <w:spacing w:line="240" w:lineRule="auto"/>
            </w:pPr>
            <w:r w:rsidRPr="000A066E">
              <w:rPr>
                <w:b/>
              </w:rPr>
              <w:t>Results</w:t>
            </w:r>
          </w:p>
        </w:tc>
      </w:tr>
      <w:tr w:rsidR="00CB4150" w14:paraId="063FA8AE" w14:textId="77777777" w:rsidTr="005C7F62">
        <w:trPr>
          <w:tblHeader/>
        </w:trPr>
        <w:tc>
          <w:tcPr>
            <w:tcW w:w="9526" w:type="dxa"/>
            <w:gridSpan w:val="4"/>
            <w:tcBorders>
              <w:bottom w:val="nil"/>
            </w:tcBorders>
            <w:vAlign w:val="center"/>
          </w:tcPr>
          <w:p w14:paraId="599362BC" w14:textId="77777777" w:rsidR="00CB4150" w:rsidRPr="008D2865" w:rsidRDefault="00BA107B" w:rsidP="005C7F62">
            <w:pPr>
              <w:spacing w:line="240" w:lineRule="auto"/>
              <w:jc w:val="left"/>
              <w:rPr>
                <w:i/>
              </w:rPr>
            </w:pPr>
            <w:r w:rsidRPr="008D2865">
              <w:rPr>
                <w:i/>
              </w:rPr>
              <w:t>Confirm that the diamond shallow pattern is displayed as follows:</w:t>
            </w:r>
          </w:p>
        </w:tc>
      </w:tr>
      <w:tr w:rsidR="00BA107B" w14:paraId="7B7B46E3" w14:textId="77777777" w:rsidTr="005C7F62">
        <w:trPr>
          <w:tblHeader/>
        </w:trPr>
        <w:tc>
          <w:tcPr>
            <w:tcW w:w="9526" w:type="dxa"/>
            <w:gridSpan w:val="4"/>
            <w:tcBorders>
              <w:top w:val="nil"/>
            </w:tcBorders>
            <w:vAlign w:val="center"/>
          </w:tcPr>
          <w:p w14:paraId="5336E1A5" w14:textId="194BD048" w:rsidR="00BA107B" w:rsidRPr="00BA107B" w:rsidRDefault="0018522C" w:rsidP="005C7F62">
            <w:pPr>
              <w:spacing w:line="240" w:lineRule="auto"/>
              <w:jc w:val="center"/>
            </w:pPr>
            <w:r>
              <w:rPr>
                <w:noProof/>
                <w:lang w:eastAsia="en-GB"/>
              </w:rPr>
              <w:drawing>
                <wp:inline distT="0" distB="0" distL="0" distR="0" wp14:anchorId="09ECD23E" wp14:editId="5D4A5D47">
                  <wp:extent cx="6010275" cy="5534025"/>
                  <wp:effectExtent l="0" t="0" r="9525" b="9525"/>
                  <wp:docPr id="92" name="Picture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r w:rsidR="00036CC9">
              <w:br/>
            </w:r>
            <w:proofErr w:type="spellStart"/>
            <w:r w:rsidR="0043713D">
              <w:rPr>
                <w:b/>
                <w:i/>
              </w:rPr>
              <w:t>tbd</w:t>
            </w:r>
            <w:proofErr w:type="spellEnd"/>
          </w:p>
        </w:tc>
      </w:tr>
    </w:tbl>
    <w:p w14:paraId="435B6B66" w14:textId="77777777" w:rsidR="00CB4150" w:rsidRDefault="00CB4150" w:rsidP="00CB4150"/>
    <w:p w14:paraId="2534087D" w14:textId="77777777" w:rsidR="00CB4150" w:rsidRPr="000A408F" w:rsidRDefault="00BA107B" w:rsidP="00E30B8F">
      <w:pPr>
        <w:pStyle w:val="Heading3"/>
      </w:pPr>
      <w:r>
        <w:br w:type="page"/>
      </w:r>
      <w:r w:rsidR="00CB4150">
        <w:lastRenderedPageBreak/>
        <w:t>Contour labels</w:t>
      </w:r>
    </w:p>
    <w:tbl>
      <w:tblPr>
        <w:tblW w:w="9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409"/>
        <w:gridCol w:w="2634"/>
        <w:gridCol w:w="2409"/>
        <w:gridCol w:w="2244"/>
      </w:tblGrid>
      <w:tr w:rsidR="00CB4150" w14:paraId="51B2E1C6" w14:textId="77777777" w:rsidTr="00357E05">
        <w:trPr>
          <w:trHeight w:val="454"/>
          <w:tblHeader/>
        </w:trPr>
        <w:tc>
          <w:tcPr>
            <w:tcW w:w="2409" w:type="dxa"/>
            <w:shd w:val="clear" w:color="auto" w:fill="CCFFCC"/>
            <w:vAlign w:val="center"/>
          </w:tcPr>
          <w:p w14:paraId="5836747B" w14:textId="77777777" w:rsidR="00CB4150" w:rsidRPr="004065B1" w:rsidRDefault="00CB4150" w:rsidP="00CB4150">
            <w:r w:rsidRPr="000A066E">
              <w:rPr>
                <w:b/>
              </w:rPr>
              <w:t>Test Reference</w:t>
            </w:r>
          </w:p>
        </w:tc>
        <w:tc>
          <w:tcPr>
            <w:tcW w:w="2634" w:type="dxa"/>
            <w:shd w:val="clear" w:color="auto" w:fill="CCFFCC"/>
            <w:vAlign w:val="center"/>
          </w:tcPr>
          <w:p w14:paraId="3C1F810E" w14:textId="73590FBC" w:rsidR="00CB4150" w:rsidRPr="004065B1" w:rsidRDefault="003F3237" w:rsidP="00CB4150">
            <w:proofErr w:type="spellStart"/>
            <w:r>
              <w:t>ContourLabels</w:t>
            </w:r>
            <w:proofErr w:type="spellEnd"/>
          </w:p>
        </w:tc>
        <w:tc>
          <w:tcPr>
            <w:tcW w:w="2409" w:type="dxa"/>
            <w:shd w:val="clear" w:color="auto" w:fill="CCFFCC"/>
            <w:vAlign w:val="center"/>
          </w:tcPr>
          <w:p w14:paraId="1FA6BEEB" w14:textId="77777777" w:rsidR="00CB4150" w:rsidRPr="004065B1" w:rsidRDefault="00CB4150" w:rsidP="00CB4150">
            <w:r w:rsidRPr="000A066E">
              <w:rPr>
                <w:b/>
              </w:rPr>
              <w:t>IHO Reference</w:t>
            </w:r>
          </w:p>
        </w:tc>
        <w:tc>
          <w:tcPr>
            <w:tcW w:w="2244" w:type="dxa"/>
            <w:shd w:val="clear" w:color="auto" w:fill="CCFFCC"/>
            <w:vAlign w:val="center"/>
          </w:tcPr>
          <w:p w14:paraId="4772CEB2"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C-9.5.4</w:t>
            </w:r>
          </w:p>
          <w:p w14:paraId="5AF70620" w14:textId="5AC51EFC" w:rsidR="00CB4150" w:rsidRPr="004065B1" w:rsidRDefault="00CB4150" w:rsidP="00CB4150"/>
        </w:tc>
      </w:tr>
      <w:tr w:rsidR="00CB4150" w14:paraId="60AD716C" w14:textId="77777777" w:rsidTr="00357E05">
        <w:trPr>
          <w:tblHeader/>
        </w:trPr>
        <w:tc>
          <w:tcPr>
            <w:tcW w:w="9696" w:type="dxa"/>
            <w:gridSpan w:val="4"/>
            <w:shd w:val="clear" w:color="auto" w:fill="CCFFCC"/>
            <w:vAlign w:val="center"/>
          </w:tcPr>
          <w:p w14:paraId="568C5533" w14:textId="77777777" w:rsidR="00CB4150" w:rsidRDefault="00CB4150" w:rsidP="00CB4150">
            <w:r w:rsidRPr="000A066E">
              <w:rPr>
                <w:b/>
              </w:rPr>
              <w:t>Test description</w:t>
            </w:r>
          </w:p>
        </w:tc>
      </w:tr>
      <w:tr w:rsidR="00CB4150" w14:paraId="0AC88355" w14:textId="77777777" w:rsidTr="00357E05">
        <w:trPr>
          <w:tblHeader/>
        </w:trPr>
        <w:tc>
          <w:tcPr>
            <w:tcW w:w="9696" w:type="dxa"/>
            <w:gridSpan w:val="4"/>
            <w:vAlign w:val="center"/>
          </w:tcPr>
          <w:p w14:paraId="78E52BA6" w14:textId="4CE67B9F" w:rsidR="00CB4150" w:rsidRPr="006A6290" w:rsidRDefault="00BA107B" w:rsidP="00CB4150">
            <w:pPr>
              <w:rPr>
                <w:i/>
              </w:rPr>
            </w:pPr>
            <w:r w:rsidRPr="006A6290">
              <w:rPr>
                <w:i/>
              </w:rPr>
              <w:t xml:space="preserve">Contour labels </w:t>
            </w:r>
            <w:r w:rsidR="005C3D46">
              <w:rPr>
                <w:i/>
              </w:rPr>
              <w:t>are</w:t>
            </w:r>
            <w:r w:rsidR="005C3D46" w:rsidRPr="006A6290">
              <w:rPr>
                <w:i/>
              </w:rPr>
              <w:t xml:space="preserve"> </w:t>
            </w:r>
            <w:r w:rsidRPr="006A6290">
              <w:rPr>
                <w:i/>
              </w:rPr>
              <w:t>an optional Mariners’ selection. This test shall be performed, if the contour label option is provided.</w:t>
            </w:r>
          </w:p>
        </w:tc>
      </w:tr>
      <w:tr w:rsidR="00CB4150" w14:paraId="776E7C1B" w14:textId="77777777" w:rsidTr="00357E05">
        <w:trPr>
          <w:tblHeader/>
        </w:trPr>
        <w:tc>
          <w:tcPr>
            <w:tcW w:w="9696" w:type="dxa"/>
            <w:gridSpan w:val="4"/>
            <w:shd w:val="clear" w:color="auto" w:fill="CCFFCC"/>
            <w:vAlign w:val="center"/>
          </w:tcPr>
          <w:p w14:paraId="49630974" w14:textId="77777777" w:rsidR="00CB4150" w:rsidRPr="004065B1" w:rsidRDefault="00CB4150" w:rsidP="00CB4150">
            <w:r w:rsidRPr="000A066E">
              <w:rPr>
                <w:b/>
              </w:rPr>
              <w:t>Setup</w:t>
            </w:r>
          </w:p>
        </w:tc>
      </w:tr>
      <w:tr w:rsidR="00CB4150" w14:paraId="7C907966" w14:textId="77777777" w:rsidTr="00357E05">
        <w:trPr>
          <w:tblHeader/>
        </w:trPr>
        <w:tc>
          <w:tcPr>
            <w:tcW w:w="9696" w:type="dxa"/>
            <w:gridSpan w:val="4"/>
            <w:vAlign w:val="center"/>
          </w:tcPr>
          <w:p w14:paraId="649C1742" w14:textId="377756CB" w:rsidR="00BA107B" w:rsidRPr="006A6290" w:rsidRDefault="00BA107B" w:rsidP="00BA107B">
            <w:pPr>
              <w:rPr>
                <w:i/>
              </w:rPr>
            </w:pPr>
            <w:r w:rsidRPr="006A6290">
              <w:rPr>
                <w:i/>
              </w:rPr>
              <w:t xml:space="preserve">Load all </w:t>
            </w:r>
            <w:r w:rsidR="005C3D46">
              <w:rPr>
                <w:i/>
              </w:rPr>
              <w:t xml:space="preserve">datasets the exchange set </w:t>
            </w:r>
            <w:proofErr w:type="spellStart"/>
            <w:r w:rsidR="005C3D46">
              <w:rPr>
                <w:b/>
                <w:bCs/>
                <w:i/>
              </w:rPr>
              <w:t>PowerUp</w:t>
            </w:r>
            <w:proofErr w:type="spellEnd"/>
            <w:r w:rsidR="005C3D46">
              <w:rPr>
                <w:b/>
                <w:bCs/>
                <w:i/>
              </w:rPr>
              <w:t xml:space="preserve"> </w:t>
            </w:r>
            <w:r w:rsidRPr="006A6290">
              <w:rPr>
                <w:i/>
              </w:rPr>
              <w:t xml:space="preserve">with the following settings: </w:t>
            </w:r>
          </w:p>
          <w:p w14:paraId="53353E21" w14:textId="46C47558" w:rsidR="00BA107B" w:rsidRPr="006A6290" w:rsidRDefault="00BA107B" w:rsidP="00BA107B">
            <w:pPr>
              <w:rPr>
                <w:i/>
              </w:rPr>
            </w:pPr>
            <w:r w:rsidRPr="006A6290">
              <w:rPr>
                <w:i/>
              </w:rPr>
              <w:t xml:space="preserve">Set </w:t>
            </w:r>
            <w:r w:rsidR="007D0469">
              <w:rPr>
                <w:i/>
              </w:rPr>
              <w:t xml:space="preserve">the </w:t>
            </w:r>
            <w:r w:rsidR="0069033B">
              <w:rPr>
                <w:i/>
              </w:rPr>
              <w:t xml:space="preserve">Safety Contour </w:t>
            </w:r>
            <w:r w:rsidR="007D0469">
              <w:rPr>
                <w:i/>
              </w:rPr>
              <w:t>to</w:t>
            </w:r>
            <w:r w:rsidR="005D6704">
              <w:rPr>
                <w:i/>
              </w:rPr>
              <w:t xml:space="preserve"> </w:t>
            </w:r>
            <w:r w:rsidRPr="006A6290">
              <w:rPr>
                <w:i/>
              </w:rPr>
              <w:t xml:space="preserve">10 </w:t>
            </w:r>
            <w:r w:rsidR="00E66884">
              <w:rPr>
                <w:i/>
              </w:rPr>
              <w:t>m</w:t>
            </w:r>
          </w:p>
          <w:p w14:paraId="3C9D5B32" w14:textId="62106DFB" w:rsidR="00BA107B" w:rsidRPr="006A6290" w:rsidRDefault="00BA107B" w:rsidP="00BA107B">
            <w:pPr>
              <w:rPr>
                <w:i/>
              </w:rPr>
            </w:pPr>
            <w:r w:rsidRPr="006A6290">
              <w:rPr>
                <w:i/>
              </w:rPr>
              <w:t xml:space="preserve">Select </w:t>
            </w:r>
            <w:r w:rsidR="007D0469">
              <w:rPr>
                <w:i/>
              </w:rPr>
              <w:t>Display Category</w:t>
            </w:r>
            <w:r w:rsidRPr="006A6290">
              <w:rPr>
                <w:i/>
              </w:rPr>
              <w:t xml:space="preserve"> </w:t>
            </w:r>
            <w:r w:rsidR="007D0469">
              <w:rPr>
                <w:i/>
              </w:rPr>
              <w:t>Display Base</w:t>
            </w:r>
          </w:p>
          <w:p w14:paraId="7BC05385" w14:textId="77777777" w:rsidR="00BA107B" w:rsidRPr="006A6290" w:rsidRDefault="00BA107B" w:rsidP="00BA107B">
            <w:pPr>
              <w:rPr>
                <w:i/>
              </w:rPr>
            </w:pPr>
            <w:r w:rsidRPr="006A6290">
              <w:rPr>
                <w:i/>
              </w:rPr>
              <w:t xml:space="preserve">Select Colour Palette as “DAY” </w:t>
            </w:r>
          </w:p>
          <w:p w14:paraId="1C5104AA" w14:textId="77777777" w:rsidR="00BA107B" w:rsidRPr="006A6290" w:rsidRDefault="00BA107B" w:rsidP="00BA107B">
            <w:pPr>
              <w:rPr>
                <w:i/>
              </w:rPr>
            </w:pPr>
            <w:r w:rsidRPr="006A6290">
              <w:rPr>
                <w:i/>
              </w:rPr>
              <w:t xml:space="preserve">Select Symbolized Boundaries </w:t>
            </w:r>
          </w:p>
          <w:p w14:paraId="6B2C9E3C" w14:textId="72FA585E" w:rsidR="00BA107B" w:rsidRPr="006A6290" w:rsidRDefault="00BA107B" w:rsidP="00BA107B">
            <w:pPr>
              <w:rPr>
                <w:i/>
              </w:rPr>
            </w:pPr>
            <w:r w:rsidRPr="006A6290">
              <w:rPr>
                <w:i/>
              </w:rPr>
              <w:t xml:space="preserve">Select </w:t>
            </w:r>
            <w:r w:rsidR="003F3237">
              <w:rPr>
                <w:i/>
              </w:rPr>
              <w:t>Simplified Point Symbols = false</w:t>
            </w:r>
          </w:p>
          <w:p w14:paraId="29BF51A5" w14:textId="77777777" w:rsidR="00BA107B" w:rsidRPr="006A6290" w:rsidRDefault="00BA107B" w:rsidP="00BA107B">
            <w:pPr>
              <w:rPr>
                <w:i/>
              </w:rPr>
            </w:pPr>
            <w:r w:rsidRPr="006A6290">
              <w:rPr>
                <w:i/>
              </w:rPr>
              <w:t xml:space="preserve">Select Other Depth contours </w:t>
            </w:r>
          </w:p>
          <w:p w14:paraId="2BABE582" w14:textId="77777777" w:rsidR="00CB4150" w:rsidRPr="006A6290" w:rsidRDefault="00BA107B" w:rsidP="00BA107B">
            <w:pPr>
              <w:rPr>
                <w:i/>
              </w:rPr>
            </w:pPr>
            <w:r w:rsidRPr="006A6290">
              <w:rPr>
                <w:i/>
              </w:rPr>
              <w:t>Select Contour labels</w:t>
            </w:r>
          </w:p>
        </w:tc>
      </w:tr>
      <w:tr w:rsidR="00CB4150" w14:paraId="657B75C6" w14:textId="77777777" w:rsidTr="00357E05">
        <w:trPr>
          <w:tblHeader/>
        </w:trPr>
        <w:tc>
          <w:tcPr>
            <w:tcW w:w="9696" w:type="dxa"/>
            <w:gridSpan w:val="4"/>
            <w:shd w:val="clear" w:color="auto" w:fill="CCFFCC"/>
            <w:vAlign w:val="center"/>
          </w:tcPr>
          <w:p w14:paraId="4D8E41B4" w14:textId="77777777" w:rsidR="00CB4150" w:rsidRPr="004065B1" w:rsidRDefault="00CB4150" w:rsidP="00CB4150">
            <w:r w:rsidRPr="000A066E">
              <w:rPr>
                <w:b/>
              </w:rPr>
              <w:t>Action</w:t>
            </w:r>
          </w:p>
        </w:tc>
      </w:tr>
      <w:tr w:rsidR="00CB4150" w14:paraId="68FAD61B" w14:textId="77777777" w:rsidTr="00357E05">
        <w:trPr>
          <w:tblHeader/>
        </w:trPr>
        <w:tc>
          <w:tcPr>
            <w:tcW w:w="9696" w:type="dxa"/>
            <w:gridSpan w:val="4"/>
            <w:vAlign w:val="center"/>
          </w:tcPr>
          <w:p w14:paraId="4C620F89" w14:textId="7F0A2804" w:rsidR="00CB4150" w:rsidRPr="006A6290" w:rsidRDefault="00BA107B" w:rsidP="00CB4150">
            <w:pPr>
              <w:rPr>
                <w:i/>
              </w:rPr>
            </w:pPr>
            <w:r w:rsidRPr="006A6290">
              <w:rPr>
                <w:i/>
              </w:rPr>
              <w:t xml:space="preserve">Display </w:t>
            </w:r>
            <w:r w:rsidR="005C3D46">
              <w:rPr>
                <w:i/>
              </w:rPr>
              <w:t xml:space="preserve">dataset </w:t>
            </w:r>
            <w:del w:id="1120" w:author="jonathan pritchard" w:date="2023-12-15T14:09:00Z">
              <w:r w:rsidR="005C3D46" w:rsidDel="003B0268">
                <w:rPr>
                  <w:i/>
                </w:rPr>
                <w:delText>101AA00</w:delText>
              </w:r>
              <w:r w:rsidRPr="006A6290" w:rsidDel="003B0268">
                <w:rPr>
                  <w:i/>
                </w:rPr>
                <w:delText>X01NE</w:delText>
              </w:r>
            </w:del>
            <w:ins w:id="1121" w:author="jonathan pritchard" w:date="2023-12-15T14:09:00Z">
              <w:r w:rsidR="003B0268">
                <w:rPr>
                  <w:i/>
                </w:rPr>
                <w:t>10100AA_X01NE</w:t>
              </w:r>
            </w:ins>
            <w:r w:rsidRPr="006A6290">
              <w:rPr>
                <w:i/>
              </w:rPr>
              <w:t xml:space="preserve">.000 at </w:t>
            </w:r>
            <w:r w:rsidR="003F3237">
              <w:rPr>
                <w:i/>
              </w:rPr>
              <w:t>maximum display</w:t>
            </w:r>
            <w:r w:rsidRPr="006A6290">
              <w:rPr>
                <w:i/>
              </w:rPr>
              <w:t xml:space="preserve"> scale (1:25 000)</w:t>
            </w:r>
          </w:p>
        </w:tc>
      </w:tr>
      <w:tr w:rsidR="00CB4150" w14:paraId="3BA0ED2C" w14:textId="77777777" w:rsidTr="00357E05">
        <w:trPr>
          <w:tblHeader/>
        </w:trPr>
        <w:tc>
          <w:tcPr>
            <w:tcW w:w="9696" w:type="dxa"/>
            <w:gridSpan w:val="4"/>
            <w:tcBorders>
              <w:bottom w:val="single" w:sz="4" w:space="0" w:color="auto"/>
            </w:tcBorders>
            <w:shd w:val="clear" w:color="auto" w:fill="CCFFCC"/>
            <w:vAlign w:val="center"/>
          </w:tcPr>
          <w:p w14:paraId="79F4B3C1" w14:textId="77777777" w:rsidR="00CB4150" w:rsidRPr="004065B1" w:rsidRDefault="00CB4150" w:rsidP="00CB4150">
            <w:r w:rsidRPr="000A066E">
              <w:rPr>
                <w:b/>
              </w:rPr>
              <w:t>Results</w:t>
            </w:r>
          </w:p>
        </w:tc>
      </w:tr>
      <w:tr w:rsidR="00CB4150" w14:paraId="46BA594F" w14:textId="77777777" w:rsidTr="00357E05">
        <w:trPr>
          <w:tblHeader/>
        </w:trPr>
        <w:tc>
          <w:tcPr>
            <w:tcW w:w="9696" w:type="dxa"/>
            <w:gridSpan w:val="4"/>
            <w:tcBorders>
              <w:bottom w:val="nil"/>
            </w:tcBorders>
            <w:vAlign w:val="center"/>
          </w:tcPr>
          <w:p w14:paraId="27B786C7" w14:textId="7FF137A9" w:rsidR="00CB4150" w:rsidRPr="006A6290" w:rsidRDefault="00BA107B" w:rsidP="00CB4150">
            <w:pPr>
              <w:jc w:val="left"/>
              <w:rPr>
                <w:i/>
              </w:rPr>
            </w:pPr>
            <w:r w:rsidRPr="006A6290">
              <w:rPr>
                <w:i/>
              </w:rPr>
              <w:t xml:space="preserve">Confirm that the </w:t>
            </w:r>
            <w:r w:rsidR="005C3D46">
              <w:rPr>
                <w:i/>
              </w:rPr>
              <w:t>features</w:t>
            </w:r>
            <w:r w:rsidR="005C3D46" w:rsidRPr="006A6290">
              <w:rPr>
                <w:i/>
              </w:rPr>
              <w:t xml:space="preserve"> </w:t>
            </w:r>
            <w:r w:rsidRPr="006A6290">
              <w:rPr>
                <w:i/>
              </w:rPr>
              <w:t>display as follows</w:t>
            </w:r>
          </w:p>
        </w:tc>
      </w:tr>
      <w:tr w:rsidR="00BA107B" w14:paraId="1F07DEC6" w14:textId="77777777" w:rsidTr="00357E05">
        <w:trPr>
          <w:tblHeader/>
        </w:trPr>
        <w:tc>
          <w:tcPr>
            <w:tcW w:w="9696" w:type="dxa"/>
            <w:gridSpan w:val="4"/>
            <w:tcBorders>
              <w:top w:val="nil"/>
            </w:tcBorders>
            <w:vAlign w:val="center"/>
          </w:tcPr>
          <w:p w14:paraId="0FFD8AB0" w14:textId="77777777" w:rsidR="00BA107B" w:rsidRDefault="0018522C" w:rsidP="00BA107B">
            <w:pPr>
              <w:jc w:val="center"/>
            </w:pPr>
            <w:r>
              <w:rPr>
                <w:noProof/>
                <w:lang w:eastAsia="en-GB"/>
              </w:rPr>
              <w:lastRenderedPageBreak/>
              <w:drawing>
                <wp:inline distT="0" distB="0" distL="0" distR="0" wp14:anchorId="08E954F2" wp14:editId="7A6C8DD2">
                  <wp:extent cx="6010275" cy="5534025"/>
                  <wp:effectExtent l="0" t="0" r="9525" b="9525"/>
                  <wp:docPr id="93" name="Picture 9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p w14:paraId="7600FD71" w14:textId="0949AE66" w:rsidR="0043713D" w:rsidRPr="00BA107B" w:rsidRDefault="0043713D" w:rsidP="00BA107B">
            <w:pPr>
              <w:jc w:val="center"/>
            </w:pPr>
            <w:proofErr w:type="spellStart"/>
            <w:r>
              <w:rPr>
                <w:b/>
                <w:i/>
              </w:rPr>
              <w:t>tbd</w:t>
            </w:r>
            <w:proofErr w:type="spellEnd"/>
          </w:p>
        </w:tc>
      </w:tr>
    </w:tbl>
    <w:p w14:paraId="0BFA1C30" w14:textId="77777777" w:rsidR="00CB4150" w:rsidRDefault="00CB4150" w:rsidP="00CB4150"/>
    <w:p w14:paraId="15181124" w14:textId="77777777" w:rsidR="00CB4150" w:rsidRPr="000A408F" w:rsidRDefault="00BA107B" w:rsidP="00E30B8F">
      <w:pPr>
        <w:pStyle w:val="Heading3"/>
      </w:pPr>
      <w:r>
        <w:br w:type="page"/>
      </w:r>
      <w:r w:rsidR="00CB4150">
        <w:lastRenderedPageBreak/>
        <w:t>Colour palettes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B4150" w14:paraId="534E3E81" w14:textId="77777777" w:rsidTr="00B7535B">
        <w:trPr>
          <w:trHeight w:val="454"/>
          <w:tblHeader/>
        </w:trPr>
        <w:tc>
          <w:tcPr>
            <w:tcW w:w="2381" w:type="dxa"/>
            <w:shd w:val="clear" w:color="auto" w:fill="CCFFCC"/>
            <w:vAlign w:val="center"/>
          </w:tcPr>
          <w:p w14:paraId="5756524A" w14:textId="77777777" w:rsidR="00CB4150" w:rsidRPr="004065B1" w:rsidRDefault="00CB4150" w:rsidP="00CB4150">
            <w:r w:rsidRPr="000A066E">
              <w:rPr>
                <w:b/>
              </w:rPr>
              <w:t>Test Reference</w:t>
            </w:r>
          </w:p>
        </w:tc>
        <w:tc>
          <w:tcPr>
            <w:tcW w:w="2381" w:type="dxa"/>
            <w:shd w:val="clear" w:color="auto" w:fill="CCFFCC"/>
            <w:vAlign w:val="center"/>
          </w:tcPr>
          <w:p w14:paraId="259FD446" w14:textId="1C951956" w:rsidR="00CB4150" w:rsidRPr="004065B1" w:rsidRDefault="003F3237" w:rsidP="00CB4150">
            <w:r>
              <w:t>ColourPalettes1</w:t>
            </w:r>
          </w:p>
        </w:tc>
        <w:tc>
          <w:tcPr>
            <w:tcW w:w="2382" w:type="dxa"/>
            <w:shd w:val="clear" w:color="auto" w:fill="CCFFCC"/>
            <w:vAlign w:val="center"/>
          </w:tcPr>
          <w:p w14:paraId="7F9F50C6" w14:textId="77777777" w:rsidR="00CB4150" w:rsidRPr="004065B1" w:rsidRDefault="00CB4150" w:rsidP="00CB4150">
            <w:r w:rsidRPr="000A066E">
              <w:rPr>
                <w:b/>
              </w:rPr>
              <w:t>IHO Reference</w:t>
            </w:r>
          </w:p>
        </w:tc>
        <w:tc>
          <w:tcPr>
            <w:tcW w:w="2382" w:type="dxa"/>
            <w:shd w:val="clear" w:color="auto" w:fill="CCFFCC"/>
            <w:vAlign w:val="center"/>
          </w:tcPr>
          <w:p w14:paraId="73653AA1"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C-14.3</w:t>
            </w:r>
          </w:p>
          <w:p w14:paraId="1DEAC9D9" w14:textId="1EF9BE87" w:rsidR="00CB4150" w:rsidRPr="004065B1" w:rsidRDefault="00CB4150" w:rsidP="00CB4150"/>
        </w:tc>
      </w:tr>
      <w:tr w:rsidR="00CB4150" w14:paraId="2EDDA127" w14:textId="77777777" w:rsidTr="00B7535B">
        <w:trPr>
          <w:tblHeader/>
        </w:trPr>
        <w:tc>
          <w:tcPr>
            <w:tcW w:w="9526" w:type="dxa"/>
            <w:gridSpan w:val="4"/>
            <w:shd w:val="clear" w:color="auto" w:fill="CCFFCC"/>
            <w:vAlign w:val="center"/>
          </w:tcPr>
          <w:p w14:paraId="7BC0CF4C" w14:textId="77777777" w:rsidR="00CB4150" w:rsidRDefault="00CB4150" w:rsidP="00CB4150">
            <w:r w:rsidRPr="000A066E">
              <w:rPr>
                <w:b/>
              </w:rPr>
              <w:t>Test description</w:t>
            </w:r>
          </w:p>
        </w:tc>
      </w:tr>
      <w:tr w:rsidR="00CB4150" w14:paraId="414F7AF8" w14:textId="77777777" w:rsidTr="00B7535B">
        <w:trPr>
          <w:tblHeader/>
        </w:trPr>
        <w:tc>
          <w:tcPr>
            <w:tcW w:w="9526" w:type="dxa"/>
            <w:gridSpan w:val="4"/>
            <w:vAlign w:val="center"/>
          </w:tcPr>
          <w:p w14:paraId="077C2977" w14:textId="77777777" w:rsidR="00CB4150" w:rsidRPr="006A6290" w:rsidRDefault="00BA107B" w:rsidP="00CB4150">
            <w:pPr>
              <w:rPr>
                <w:i/>
              </w:rPr>
            </w:pPr>
            <w:r w:rsidRPr="006A6290">
              <w:rPr>
                <w:i/>
              </w:rPr>
              <w:t>Display of ENC in Day palette</w:t>
            </w:r>
          </w:p>
        </w:tc>
      </w:tr>
      <w:tr w:rsidR="00CB4150" w14:paraId="62EA87A2" w14:textId="77777777" w:rsidTr="00B7535B">
        <w:trPr>
          <w:tblHeader/>
        </w:trPr>
        <w:tc>
          <w:tcPr>
            <w:tcW w:w="9526" w:type="dxa"/>
            <w:gridSpan w:val="4"/>
            <w:shd w:val="clear" w:color="auto" w:fill="CCFFCC"/>
            <w:vAlign w:val="center"/>
          </w:tcPr>
          <w:p w14:paraId="212D538A" w14:textId="77777777" w:rsidR="00CB4150" w:rsidRPr="004065B1" w:rsidRDefault="00CB4150" w:rsidP="00CB4150">
            <w:r w:rsidRPr="000A066E">
              <w:rPr>
                <w:b/>
              </w:rPr>
              <w:t>Setup</w:t>
            </w:r>
          </w:p>
        </w:tc>
      </w:tr>
      <w:tr w:rsidR="00CB4150" w14:paraId="7B7E550C" w14:textId="77777777" w:rsidTr="00B7535B">
        <w:trPr>
          <w:tblHeader/>
        </w:trPr>
        <w:tc>
          <w:tcPr>
            <w:tcW w:w="9526" w:type="dxa"/>
            <w:gridSpan w:val="4"/>
            <w:vAlign w:val="center"/>
          </w:tcPr>
          <w:p w14:paraId="5A623C06" w14:textId="39D306DB" w:rsidR="00BA107B" w:rsidRPr="006A6290" w:rsidRDefault="00BA107B" w:rsidP="00B7535B">
            <w:pPr>
              <w:spacing w:line="240" w:lineRule="auto"/>
              <w:rPr>
                <w:i/>
              </w:rPr>
            </w:pPr>
            <w:r w:rsidRPr="006A6290">
              <w:rPr>
                <w:i/>
              </w:rPr>
              <w:t xml:space="preserve">Load all </w:t>
            </w:r>
            <w:r w:rsidR="005C3D46">
              <w:rPr>
                <w:i/>
              </w:rPr>
              <w:t>datasets</w:t>
            </w:r>
            <w:r w:rsidR="005C3D46" w:rsidRPr="006A6290">
              <w:rPr>
                <w:i/>
              </w:rPr>
              <w:t xml:space="preserve"> </w:t>
            </w:r>
            <w:r w:rsidRPr="006A6290">
              <w:rPr>
                <w:i/>
              </w:rPr>
              <w:t xml:space="preserve">from </w:t>
            </w:r>
            <w:r w:rsidR="005C3D46">
              <w:rPr>
                <w:i/>
              </w:rPr>
              <w:t xml:space="preserve">the exchange set </w:t>
            </w:r>
            <w:proofErr w:type="spellStart"/>
            <w:r w:rsidR="005C3D46">
              <w:rPr>
                <w:b/>
                <w:bCs/>
                <w:i/>
              </w:rPr>
              <w:t>PowerUp</w:t>
            </w:r>
            <w:proofErr w:type="spellEnd"/>
            <w:r w:rsidR="005C3D46">
              <w:rPr>
                <w:b/>
                <w:bCs/>
                <w:i/>
              </w:rPr>
              <w:t xml:space="preserve"> </w:t>
            </w:r>
            <w:r w:rsidR="005C3D46">
              <w:rPr>
                <w:i/>
              </w:rPr>
              <w:t>w</w:t>
            </w:r>
            <w:r w:rsidRPr="006A6290">
              <w:rPr>
                <w:i/>
              </w:rPr>
              <w:t xml:space="preserve">ith the following settings: </w:t>
            </w:r>
          </w:p>
          <w:p w14:paraId="05A59AC9" w14:textId="1C4D3CA0" w:rsidR="00BA107B" w:rsidRPr="006A6290" w:rsidRDefault="007D0469" w:rsidP="00B7535B">
            <w:pPr>
              <w:spacing w:line="240" w:lineRule="auto"/>
              <w:rPr>
                <w:i/>
              </w:rPr>
            </w:pPr>
            <w:r>
              <w:rPr>
                <w:i/>
              </w:rPr>
              <w:t xml:space="preserve">Set the </w:t>
            </w:r>
            <w:r w:rsidR="0069033B">
              <w:rPr>
                <w:i/>
              </w:rPr>
              <w:t xml:space="preserve">Safety Contour </w:t>
            </w:r>
            <w:r>
              <w:rPr>
                <w:i/>
              </w:rPr>
              <w:t>value to</w:t>
            </w:r>
            <w:r w:rsidR="005D6704">
              <w:rPr>
                <w:i/>
              </w:rPr>
              <w:t xml:space="preserve"> </w:t>
            </w:r>
            <w:r w:rsidR="00BA107B" w:rsidRPr="006A6290">
              <w:rPr>
                <w:i/>
              </w:rPr>
              <w:t xml:space="preserve">10 </w:t>
            </w:r>
            <w:r w:rsidR="00E66884">
              <w:rPr>
                <w:i/>
              </w:rPr>
              <w:t>m</w:t>
            </w:r>
          </w:p>
          <w:p w14:paraId="3D2FB403" w14:textId="64E6F675" w:rsidR="00BA107B" w:rsidRPr="006A6290" w:rsidRDefault="007D0469" w:rsidP="00B7535B">
            <w:pPr>
              <w:spacing w:line="240" w:lineRule="auto"/>
              <w:rPr>
                <w:i/>
              </w:rPr>
            </w:pPr>
            <w:r>
              <w:rPr>
                <w:i/>
              </w:rPr>
              <w:t xml:space="preserve">Set the </w:t>
            </w:r>
            <w:r w:rsidR="0069033B">
              <w:rPr>
                <w:i/>
              </w:rPr>
              <w:t xml:space="preserve">Safety Depth  </w:t>
            </w:r>
            <w:r>
              <w:rPr>
                <w:i/>
              </w:rPr>
              <w:t>to</w:t>
            </w:r>
            <w:r w:rsidR="005D6704">
              <w:rPr>
                <w:i/>
              </w:rPr>
              <w:t xml:space="preserve"> </w:t>
            </w:r>
            <w:r w:rsidR="00BA107B" w:rsidRPr="006A6290">
              <w:rPr>
                <w:i/>
              </w:rPr>
              <w:t xml:space="preserve">10 </w:t>
            </w:r>
            <w:r w:rsidR="00E66884">
              <w:rPr>
                <w:i/>
              </w:rPr>
              <w:t>m</w:t>
            </w:r>
          </w:p>
          <w:p w14:paraId="6A19AA42" w14:textId="0B89DC38" w:rsidR="00BA107B" w:rsidRPr="006A6290" w:rsidRDefault="007D0469" w:rsidP="00B7535B">
            <w:pPr>
              <w:spacing w:line="240" w:lineRule="auto"/>
              <w:rPr>
                <w:i/>
              </w:rPr>
            </w:pPr>
            <w:r>
              <w:rPr>
                <w:i/>
              </w:rPr>
              <w:t xml:space="preserve">Set the </w:t>
            </w:r>
            <w:r w:rsidR="00BA107B" w:rsidRPr="006A6290">
              <w:rPr>
                <w:i/>
              </w:rPr>
              <w:t>Shallow contour</w:t>
            </w:r>
            <w:r>
              <w:rPr>
                <w:i/>
              </w:rPr>
              <w:t xml:space="preserve"> to</w:t>
            </w:r>
            <w:r w:rsidR="00BA107B" w:rsidRPr="006A6290">
              <w:rPr>
                <w:i/>
              </w:rPr>
              <w:t xml:space="preserve"> 5 m</w:t>
            </w:r>
          </w:p>
          <w:p w14:paraId="75A597A4" w14:textId="42D21188" w:rsidR="00BA107B" w:rsidRPr="006A6290" w:rsidRDefault="007D0469" w:rsidP="00B7535B">
            <w:pPr>
              <w:spacing w:line="240" w:lineRule="auto"/>
              <w:rPr>
                <w:i/>
              </w:rPr>
            </w:pPr>
            <w:r>
              <w:rPr>
                <w:i/>
              </w:rPr>
              <w:t xml:space="preserve">Set the </w:t>
            </w:r>
            <w:r w:rsidR="00BA107B" w:rsidRPr="006A6290">
              <w:rPr>
                <w:i/>
              </w:rPr>
              <w:t xml:space="preserve">Deep contour </w:t>
            </w:r>
            <w:r>
              <w:rPr>
                <w:i/>
              </w:rPr>
              <w:t>to</w:t>
            </w:r>
            <w:r w:rsidR="005D6704">
              <w:rPr>
                <w:i/>
              </w:rPr>
              <w:t xml:space="preserve"> </w:t>
            </w:r>
            <w:r w:rsidR="00BA107B" w:rsidRPr="006A6290">
              <w:rPr>
                <w:i/>
              </w:rPr>
              <w:t>20 m</w:t>
            </w:r>
          </w:p>
          <w:p w14:paraId="6CB75D78" w14:textId="10E6B3D0" w:rsidR="00BA107B" w:rsidRPr="006A6290" w:rsidRDefault="007D0469" w:rsidP="00B7535B">
            <w:pPr>
              <w:spacing w:line="240" w:lineRule="auto"/>
              <w:rPr>
                <w:i/>
              </w:rPr>
            </w:pPr>
            <w:r>
              <w:rPr>
                <w:i/>
              </w:rPr>
              <w:t>Display Category Display Base</w:t>
            </w:r>
          </w:p>
          <w:p w14:paraId="5189BE34" w14:textId="206D8A4D" w:rsidR="00BA107B" w:rsidRPr="006A6290" w:rsidRDefault="007D0469" w:rsidP="00B7535B">
            <w:pPr>
              <w:spacing w:line="240" w:lineRule="auto"/>
              <w:rPr>
                <w:i/>
              </w:rPr>
            </w:pPr>
            <w:r>
              <w:rPr>
                <w:i/>
              </w:rPr>
              <w:t xml:space="preserve">Select </w:t>
            </w:r>
            <w:r w:rsidR="00BA107B" w:rsidRPr="006A6290">
              <w:rPr>
                <w:i/>
              </w:rPr>
              <w:t>Colour Palette</w:t>
            </w:r>
            <w:r>
              <w:rPr>
                <w:i/>
              </w:rPr>
              <w:t xml:space="preserve"> </w:t>
            </w:r>
            <w:r w:rsidR="00BA107B" w:rsidRPr="003F3237">
              <w:rPr>
                <w:b/>
                <w:bCs/>
                <w:i/>
              </w:rPr>
              <w:t>DAY</w:t>
            </w:r>
          </w:p>
          <w:p w14:paraId="2C52A33D" w14:textId="255F6419" w:rsidR="00BA107B" w:rsidRPr="006A6290" w:rsidRDefault="007D0469" w:rsidP="00B7535B">
            <w:pPr>
              <w:spacing w:line="240" w:lineRule="auto"/>
              <w:rPr>
                <w:i/>
              </w:rPr>
            </w:pPr>
            <w:r>
              <w:rPr>
                <w:i/>
              </w:rPr>
              <w:t xml:space="preserve">Select </w:t>
            </w:r>
            <w:r w:rsidR="00BA107B" w:rsidRPr="006A6290">
              <w:rPr>
                <w:i/>
              </w:rPr>
              <w:t xml:space="preserve">Symbolized Boundaries </w:t>
            </w:r>
          </w:p>
          <w:p w14:paraId="794D2689" w14:textId="680278DD" w:rsidR="00BA107B" w:rsidRPr="006A6290" w:rsidRDefault="007D0469" w:rsidP="00B7535B">
            <w:pPr>
              <w:spacing w:line="240" w:lineRule="auto"/>
              <w:rPr>
                <w:i/>
              </w:rPr>
            </w:pPr>
            <w:r>
              <w:rPr>
                <w:i/>
              </w:rPr>
              <w:t xml:space="preserve">Select </w:t>
            </w:r>
            <w:r w:rsidR="00BA107B" w:rsidRPr="006A6290">
              <w:rPr>
                <w:i/>
              </w:rPr>
              <w:t>Depth Shades</w:t>
            </w:r>
            <w:r w:rsidR="005C3D46">
              <w:rPr>
                <w:i/>
              </w:rPr>
              <w:t xml:space="preserve"> = </w:t>
            </w:r>
            <w:r w:rsidR="00BA107B" w:rsidRPr="006A6290">
              <w:rPr>
                <w:i/>
              </w:rPr>
              <w:t>4</w:t>
            </w:r>
          </w:p>
          <w:p w14:paraId="1FCC4BA2" w14:textId="42090A63" w:rsidR="00CB4150" w:rsidRPr="006A6290" w:rsidRDefault="007D0469" w:rsidP="00B7535B">
            <w:pPr>
              <w:spacing w:line="240" w:lineRule="auto"/>
              <w:rPr>
                <w:i/>
              </w:rPr>
            </w:pPr>
            <w:r>
              <w:rPr>
                <w:i/>
              </w:rPr>
              <w:t xml:space="preserve">Select </w:t>
            </w:r>
            <w:r w:rsidR="00BA107B" w:rsidRPr="006A6290">
              <w:rPr>
                <w:i/>
              </w:rPr>
              <w:t xml:space="preserve">Shallow Pattern </w:t>
            </w:r>
          </w:p>
        </w:tc>
      </w:tr>
      <w:tr w:rsidR="00CB4150" w14:paraId="47B39F5F" w14:textId="77777777" w:rsidTr="00B7535B">
        <w:trPr>
          <w:tblHeader/>
        </w:trPr>
        <w:tc>
          <w:tcPr>
            <w:tcW w:w="9526" w:type="dxa"/>
            <w:gridSpan w:val="4"/>
            <w:shd w:val="clear" w:color="auto" w:fill="CCFFCC"/>
            <w:vAlign w:val="center"/>
          </w:tcPr>
          <w:p w14:paraId="3891AD56" w14:textId="77777777" w:rsidR="00CB4150" w:rsidRPr="004065B1" w:rsidRDefault="00CB4150" w:rsidP="00CB4150">
            <w:r w:rsidRPr="000A066E">
              <w:rPr>
                <w:b/>
              </w:rPr>
              <w:t>Action</w:t>
            </w:r>
          </w:p>
        </w:tc>
      </w:tr>
      <w:tr w:rsidR="00CB4150" w14:paraId="04692ECF" w14:textId="77777777" w:rsidTr="00B7535B">
        <w:trPr>
          <w:tblHeader/>
        </w:trPr>
        <w:tc>
          <w:tcPr>
            <w:tcW w:w="9526" w:type="dxa"/>
            <w:gridSpan w:val="4"/>
            <w:vAlign w:val="center"/>
          </w:tcPr>
          <w:p w14:paraId="50F5E543" w14:textId="68294650" w:rsidR="00CB4150" w:rsidRPr="006A6290" w:rsidRDefault="00BA107B" w:rsidP="00CB4150">
            <w:pPr>
              <w:rPr>
                <w:i/>
              </w:rPr>
            </w:pPr>
            <w:r w:rsidRPr="006A6290">
              <w:rPr>
                <w:i/>
              </w:rPr>
              <w:t xml:space="preserve">Display </w:t>
            </w:r>
            <w:r w:rsidR="005C3D46">
              <w:rPr>
                <w:i/>
              </w:rPr>
              <w:t xml:space="preserve">dataset </w:t>
            </w:r>
            <w:del w:id="1122" w:author="jonathan pritchard" w:date="2023-12-15T14:07:00Z">
              <w:r w:rsidR="005C3D46" w:rsidDel="003B0268">
                <w:rPr>
                  <w:i/>
                </w:rPr>
                <w:delText>101AA00</w:delText>
              </w:r>
              <w:r w:rsidRPr="006A6290" w:rsidDel="003B0268">
                <w:rPr>
                  <w:i/>
                </w:rPr>
                <w:delText>X01NW</w:delText>
              </w:r>
            </w:del>
            <w:ins w:id="1123" w:author="jonathan pritchard" w:date="2023-12-15T14:07:00Z">
              <w:r w:rsidR="003B0268">
                <w:rPr>
                  <w:i/>
                </w:rPr>
                <w:t>10100AA_X01NW</w:t>
              </w:r>
            </w:ins>
            <w:r w:rsidRPr="006A6290">
              <w:rPr>
                <w:i/>
              </w:rPr>
              <w:t xml:space="preserve">.000 at </w:t>
            </w:r>
            <w:r w:rsidR="003F3237">
              <w:rPr>
                <w:i/>
              </w:rPr>
              <w:t>maximum display</w:t>
            </w:r>
            <w:r w:rsidRPr="006A6290">
              <w:rPr>
                <w:i/>
              </w:rPr>
              <w:t xml:space="preserve"> scale (1:25 000)</w:t>
            </w:r>
          </w:p>
        </w:tc>
      </w:tr>
      <w:tr w:rsidR="00CB4150" w14:paraId="665C9A99" w14:textId="77777777" w:rsidTr="00B7535B">
        <w:trPr>
          <w:tblHeader/>
        </w:trPr>
        <w:tc>
          <w:tcPr>
            <w:tcW w:w="9526" w:type="dxa"/>
            <w:gridSpan w:val="4"/>
            <w:tcBorders>
              <w:bottom w:val="single" w:sz="4" w:space="0" w:color="auto"/>
            </w:tcBorders>
            <w:shd w:val="clear" w:color="auto" w:fill="CCFFCC"/>
            <w:vAlign w:val="center"/>
          </w:tcPr>
          <w:p w14:paraId="52356B27" w14:textId="77777777" w:rsidR="00CB4150" w:rsidRPr="004065B1" w:rsidRDefault="00CB4150" w:rsidP="00CB4150">
            <w:r w:rsidRPr="000A066E">
              <w:rPr>
                <w:b/>
              </w:rPr>
              <w:t>Results</w:t>
            </w:r>
          </w:p>
        </w:tc>
      </w:tr>
      <w:tr w:rsidR="00CB4150" w14:paraId="6943D372" w14:textId="77777777" w:rsidTr="00B7535B">
        <w:trPr>
          <w:tblHeader/>
        </w:trPr>
        <w:tc>
          <w:tcPr>
            <w:tcW w:w="9526" w:type="dxa"/>
            <w:gridSpan w:val="4"/>
            <w:tcBorders>
              <w:bottom w:val="nil"/>
            </w:tcBorders>
            <w:vAlign w:val="center"/>
          </w:tcPr>
          <w:p w14:paraId="09A3BAD9" w14:textId="3CE43A7E" w:rsidR="00CB4150" w:rsidRPr="0015247B" w:rsidRDefault="00BA107B" w:rsidP="00CB4150">
            <w:pPr>
              <w:jc w:val="left"/>
            </w:pPr>
            <w:r w:rsidRPr="006A6290">
              <w:rPr>
                <w:i/>
              </w:rPr>
              <w:t xml:space="preserve">Confirm that the </w:t>
            </w:r>
            <w:r w:rsidR="005C3D46">
              <w:rPr>
                <w:i/>
              </w:rPr>
              <w:t>features</w:t>
            </w:r>
            <w:r w:rsidRPr="006A6290">
              <w:rPr>
                <w:i/>
              </w:rPr>
              <w:t xml:space="preserve"> display as follows</w:t>
            </w:r>
            <w:r w:rsidRPr="00BA107B">
              <w:t>:</w:t>
            </w:r>
          </w:p>
        </w:tc>
      </w:tr>
      <w:tr w:rsidR="00BA107B" w14:paraId="11EA2E91" w14:textId="77777777" w:rsidTr="00B7535B">
        <w:trPr>
          <w:tblHeader/>
        </w:trPr>
        <w:tc>
          <w:tcPr>
            <w:tcW w:w="9526" w:type="dxa"/>
            <w:gridSpan w:val="4"/>
            <w:tcBorders>
              <w:top w:val="nil"/>
            </w:tcBorders>
            <w:vAlign w:val="center"/>
          </w:tcPr>
          <w:p w14:paraId="6A13BA97" w14:textId="6E0F030D" w:rsidR="00BA107B" w:rsidRPr="00BA107B" w:rsidRDefault="0043713D" w:rsidP="00F347EA">
            <w:pPr>
              <w:jc w:val="center"/>
            </w:pPr>
            <w:r>
              <w:rPr>
                <w:noProof/>
                <w:lang w:eastAsia="en-GB"/>
              </w:rPr>
              <w:drawing>
                <wp:inline distT="0" distB="0" distL="0" distR="0" wp14:anchorId="03E14829" wp14:editId="749A07EF">
                  <wp:extent cx="5731514" cy="4123057"/>
                  <wp:effectExtent l="0" t="0" r="2536" b="0"/>
                  <wp:docPr id="175"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4" cy="4123057"/>
                          </a:xfrm>
                          <a:prstGeom prst="rect">
                            <a:avLst/>
                          </a:prstGeom>
                          <a:noFill/>
                          <a:ln>
                            <a:noFill/>
                            <a:prstDash/>
                          </a:ln>
                        </pic:spPr>
                      </pic:pic>
                    </a:graphicData>
                  </a:graphic>
                </wp:inline>
              </w:drawing>
            </w:r>
          </w:p>
        </w:tc>
      </w:tr>
    </w:tbl>
    <w:p w14:paraId="5918E536" w14:textId="77777777" w:rsidR="00CB4150" w:rsidRDefault="00F347EA"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347EA" w14:paraId="6EBB7753" w14:textId="77777777" w:rsidTr="00306992">
        <w:trPr>
          <w:trHeight w:val="454"/>
          <w:tblHeader/>
        </w:trPr>
        <w:tc>
          <w:tcPr>
            <w:tcW w:w="2381" w:type="dxa"/>
            <w:shd w:val="clear" w:color="auto" w:fill="CCFFCC"/>
            <w:vAlign w:val="center"/>
          </w:tcPr>
          <w:p w14:paraId="2B1E26BB" w14:textId="77777777" w:rsidR="00F347EA" w:rsidRPr="004065B1" w:rsidRDefault="00F347EA" w:rsidP="00306992">
            <w:r w:rsidRPr="000A066E">
              <w:rPr>
                <w:b/>
              </w:rPr>
              <w:lastRenderedPageBreak/>
              <w:t>Test Reference</w:t>
            </w:r>
          </w:p>
        </w:tc>
        <w:tc>
          <w:tcPr>
            <w:tcW w:w="2381" w:type="dxa"/>
            <w:shd w:val="clear" w:color="auto" w:fill="CCFFCC"/>
            <w:vAlign w:val="center"/>
          </w:tcPr>
          <w:p w14:paraId="3EC08CCE" w14:textId="4D96BE7D" w:rsidR="00F347EA" w:rsidRPr="004065B1" w:rsidRDefault="003F3237" w:rsidP="00306992">
            <w:r>
              <w:t>ColourPalettes2</w:t>
            </w:r>
          </w:p>
        </w:tc>
        <w:tc>
          <w:tcPr>
            <w:tcW w:w="2382" w:type="dxa"/>
            <w:shd w:val="clear" w:color="auto" w:fill="CCFFCC"/>
            <w:vAlign w:val="center"/>
          </w:tcPr>
          <w:p w14:paraId="7BE68F80" w14:textId="77777777" w:rsidR="00F347EA" w:rsidRPr="004065B1" w:rsidRDefault="00F347EA" w:rsidP="00306992">
            <w:r w:rsidRPr="000A066E">
              <w:rPr>
                <w:b/>
              </w:rPr>
              <w:t>IHO Reference</w:t>
            </w:r>
          </w:p>
        </w:tc>
        <w:tc>
          <w:tcPr>
            <w:tcW w:w="2382" w:type="dxa"/>
            <w:shd w:val="clear" w:color="auto" w:fill="CCFFCC"/>
            <w:vAlign w:val="center"/>
          </w:tcPr>
          <w:p w14:paraId="7058B19F"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C-14.3</w:t>
            </w:r>
          </w:p>
          <w:p w14:paraId="571C2B71" w14:textId="2B16A72A" w:rsidR="00F347EA" w:rsidRPr="004065B1" w:rsidRDefault="00F347EA" w:rsidP="00306992"/>
        </w:tc>
      </w:tr>
      <w:tr w:rsidR="00F347EA" w14:paraId="5671A85D" w14:textId="77777777" w:rsidTr="00306992">
        <w:trPr>
          <w:tblHeader/>
        </w:trPr>
        <w:tc>
          <w:tcPr>
            <w:tcW w:w="9526" w:type="dxa"/>
            <w:gridSpan w:val="4"/>
            <w:shd w:val="clear" w:color="auto" w:fill="CCFFCC"/>
            <w:vAlign w:val="center"/>
          </w:tcPr>
          <w:p w14:paraId="28DD8CDC" w14:textId="77777777" w:rsidR="00F347EA" w:rsidRDefault="00F347EA" w:rsidP="00306992">
            <w:r w:rsidRPr="000A066E">
              <w:rPr>
                <w:b/>
              </w:rPr>
              <w:t>Test description</w:t>
            </w:r>
          </w:p>
        </w:tc>
      </w:tr>
      <w:tr w:rsidR="00F347EA" w14:paraId="120E29DB" w14:textId="77777777" w:rsidTr="00306992">
        <w:trPr>
          <w:tblHeader/>
        </w:trPr>
        <w:tc>
          <w:tcPr>
            <w:tcW w:w="9526" w:type="dxa"/>
            <w:gridSpan w:val="4"/>
            <w:vAlign w:val="center"/>
          </w:tcPr>
          <w:p w14:paraId="6154ECD2" w14:textId="77777777" w:rsidR="00F347EA" w:rsidRPr="006A6290" w:rsidRDefault="00F347EA" w:rsidP="00306992">
            <w:pPr>
              <w:rPr>
                <w:i/>
              </w:rPr>
            </w:pPr>
            <w:r w:rsidRPr="006A6290">
              <w:rPr>
                <w:i/>
              </w:rPr>
              <w:t>Display of ENC in Dusk palette</w:t>
            </w:r>
          </w:p>
        </w:tc>
      </w:tr>
      <w:tr w:rsidR="00F347EA" w14:paraId="74B00D54" w14:textId="77777777" w:rsidTr="00306992">
        <w:trPr>
          <w:tblHeader/>
        </w:trPr>
        <w:tc>
          <w:tcPr>
            <w:tcW w:w="9526" w:type="dxa"/>
            <w:gridSpan w:val="4"/>
            <w:shd w:val="clear" w:color="auto" w:fill="CCFFCC"/>
            <w:vAlign w:val="center"/>
          </w:tcPr>
          <w:p w14:paraId="446869CF" w14:textId="77777777" w:rsidR="00F347EA" w:rsidRPr="004065B1" w:rsidRDefault="00F347EA" w:rsidP="00306992">
            <w:r w:rsidRPr="000A066E">
              <w:rPr>
                <w:b/>
              </w:rPr>
              <w:t>Setup</w:t>
            </w:r>
          </w:p>
        </w:tc>
      </w:tr>
      <w:tr w:rsidR="00F347EA" w14:paraId="06946552" w14:textId="77777777" w:rsidTr="00306992">
        <w:trPr>
          <w:tblHeader/>
        </w:trPr>
        <w:tc>
          <w:tcPr>
            <w:tcW w:w="9526" w:type="dxa"/>
            <w:gridSpan w:val="4"/>
            <w:vAlign w:val="center"/>
          </w:tcPr>
          <w:p w14:paraId="20FC3545" w14:textId="354FCDF4" w:rsidR="00F347EA" w:rsidRPr="003F3237" w:rsidRDefault="00F347EA" w:rsidP="00306992">
            <w:r w:rsidRPr="006A6290">
              <w:rPr>
                <w:i/>
              </w:rPr>
              <w:t xml:space="preserve">As for test </w:t>
            </w:r>
            <w:r w:rsidR="003F3237">
              <w:t xml:space="preserve">ColourPalettes1 </w:t>
            </w:r>
            <w:r w:rsidRPr="006A6290">
              <w:rPr>
                <w:i/>
              </w:rPr>
              <w:t>Colour Palette = “</w:t>
            </w:r>
            <w:r w:rsidRPr="003F3237">
              <w:rPr>
                <w:b/>
                <w:bCs/>
                <w:i/>
              </w:rPr>
              <w:t>DUSK</w:t>
            </w:r>
            <w:r w:rsidRPr="006A6290">
              <w:rPr>
                <w:i/>
              </w:rPr>
              <w:t>”</w:t>
            </w:r>
          </w:p>
        </w:tc>
      </w:tr>
      <w:tr w:rsidR="00F347EA" w14:paraId="3E5CC666" w14:textId="77777777" w:rsidTr="00306992">
        <w:trPr>
          <w:tblHeader/>
        </w:trPr>
        <w:tc>
          <w:tcPr>
            <w:tcW w:w="9526" w:type="dxa"/>
            <w:gridSpan w:val="4"/>
            <w:shd w:val="clear" w:color="auto" w:fill="CCFFCC"/>
            <w:vAlign w:val="center"/>
          </w:tcPr>
          <w:p w14:paraId="05FFB8AF" w14:textId="77777777" w:rsidR="00F347EA" w:rsidRPr="004065B1" w:rsidRDefault="00F347EA" w:rsidP="00306992">
            <w:r w:rsidRPr="000A066E">
              <w:rPr>
                <w:b/>
              </w:rPr>
              <w:t>Action</w:t>
            </w:r>
          </w:p>
        </w:tc>
      </w:tr>
      <w:tr w:rsidR="00F347EA" w14:paraId="50CC4F1D" w14:textId="77777777" w:rsidTr="00306992">
        <w:trPr>
          <w:tblHeader/>
        </w:trPr>
        <w:tc>
          <w:tcPr>
            <w:tcW w:w="9526" w:type="dxa"/>
            <w:gridSpan w:val="4"/>
            <w:vAlign w:val="center"/>
          </w:tcPr>
          <w:p w14:paraId="08341312" w14:textId="127B4A4D" w:rsidR="00F347EA" w:rsidRPr="006A6290" w:rsidRDefault="00F347EA" w:rsidP="00306992">
            <w:pPr>
              <w:rPr>
                <w:i/>
              </w:rPr>
            </w:pPr>
            <w:r w:rsidRPr="006A6290">
              <w:rPr>
                <w:i/>
              </w:rPr>
              <w:t xml:space="preserve">Display </w:t>
            </w:r>
            <w:r w:rsidR="005C3D46">
              <w:rPr>
                <w:i/>
              </w:rPr>
              <w:t xml:space="preserve">dataset </w:t>
            </w:r>
            <w:del w:id="1124" w:author="jonathan pritchard" w:date="2023-12-15T14:07:00Z">
              <w:r w:rsidR="005C3D46" w:rsidDel="003B0268">
                <w:rPr>
                  <w:i/>
                </w:rPr>
                <w:delText>101AA00</w:delText>
              </w:r>
              <w:r w:rsidRPr="006A6290" w:rsidDel="003B0268">
                <w:rPr>
                  <w:i/>
                </w:rPr>
                <w:delText>X01NW</w:delText>
              </w:r>
            </w:del>
            <w:ins w:id="1125" w:author="jonathan pritchard" w:date="2023-12-15T14:07:00Z">
              <w:r w:rsidR="003B0268">
                <w:rPr>
                  <w:i/>
                </w:rPr>
                <w:t>10100AA_X01NW</w:t>
              </w:r>
            </w:ins>
            <w:r w:rsidRPr="006A6290">
              <w:rPr>
                <w:i/>
              </w:rPr>
              <w:t>.000 at compilation scale (1:25 000)</w:t>
            </w:r>
          </w:p>
        </w:tc>
      </w:tr>
      <w:tr w:rsidR="00F347EA" w14:paraId="34C88DF4" w14:textId="77777777" w:rsidTr="00730835">
        <w:trPr>
          <w:tblHeader/>
        </w:trPr>
        <w:tc>
          <w:tcPr>
            <w:tcW w:w="9526" w:type="dxa"/>
            <w:gridSpan w:val="4"/>
            <w:tcBorders>
              <w:bottom w:val="single" w:sz="4" w:space="0" w:color="auto"/>
            </w:tcBorders>
            <w:shd w:val="clear" w:color="auto" w:fill="CCFFCC"/>
            <w:vAlign w:val="center"/>
          </w:tcPr>
          <w:p w14:paraId="4903E081" w14:textId="77777777" w:rsidR="00F347EA" w:rsidRPr="004065B1" w:rsidRDefault="00F347EA" w:rsidP="00306992">
            <w:r w:rsidRPr="000A066E">
              <w:rPr>
                <w:b/>
              </w:rPr>
              <w:t>Results</w:t>
            </w:r>
          </w:p>
        </w:tc>
      </w:tr>
      <w:tr w:rsidR="00F347EA" w14:paraId="0633594D" w14:textId="77777777" w:rsidTr="00730835">
        <w:trPr>
          <w:tblHeader/>
        </w:trPr>
        <w:tc>
          <w:tcPr>
            <w:tcW w:w="9526" w:type="dxa"/>
            <w:gridSpan w:val="4"/>
            <w:tcBorders>
              <w:bottom w:val="nil"/>
            </w:tcBorders>
            <w:vAlign w:val="center"/>
          </w:tcPr>
          <w:p w14:paraId="0CFAA25C" w14:textId="40919BA6" w:rsidR="00F347EA" w:rsidRPr="006A6290" w:rsidRDefault="00F347EA" w:rsidP="00306992">
            <w:pPr>
              <w:jc w:val="left"/>
              <w:rPr>
                <w:i/>
              </w:rPr>
            </w:pPr>
            <w:r w:rsidRPr="006A6290">
              <w:rPr>
                <w:i/>
              </w:rPr>
              <w:t xml:space="preserve">Confirm that the </w:t>
            </w:r>
            <w:r w:rsidR="005C3D46">
              <w:rPr>
                <w:i/>
              </w:rPr>
              <w:t>features</w:t>
            </w:r>
            <w:r w:rsidRPr="006A6290">
              <w:rPr>
                <w:i/>
              </w:rPr>
              <w:t xml:space="preserve"> display as follows:</w:t>
            </w:r>
          </w:p>
        </w:tc>
      </w:tr>
      <w:tr w:rsidR="00F347EA" w14:paraId="37B2D1F6" w14:textId="77777777" w:rsidTr="00730835">
        <w:trPr>
          <w:tblHeader/>
        </w:trPr>
        <w:tc>
          <w:tcPr>
            <w:tcW w:w="9526" w:type="dxa"/>
            <w:gridSpan w:val="4"/>
            <w:tcBorders>
              <w:top w:val="nil"/>
            </w:tcBorders>
            <w:vAlign w:val="center"/>
          </w:tcPr>
          <w:p w14:paraId="7AF58316" w14:textId="1F17D1BF" w:rsidR="00F347EA" w:rsidRPr="00BA107B" w:rsidRDefault="0043713D" w:rsidP="00306992">
            <w:pPr>
              <w:jc w:val="center"/>
            </w:pPr>
            <w:r>
              <w:rPr>
                <w:noProof/>
                <w:lang w:eastAsia="en-GB"/>
              </w:rPr>
              <w:drawing>
                <wp:inline distT="0" distB="0" distL="0" distR="0" wp14:anchorId="7C57565B" wp14:editId="3D98D546">
                  <wp:extent cx="5731514" cy="4314194"/>
                  <wp:effectExtent l="0" t="0" r="2536" b="0"/>
                  <wp:docPr id="176"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4" cy="4314194"/>
                          </a:xfrm>
                          <a:prstGeom prst="rect">
                            <a:avLst/>
                          </a:prstGeom>
                          <a:noFill/>
                          <a:ln>
                            <a:noFill/>
                            <a:prstDash/>
                          </a:ln>
                        </pic:spPr>
                      </pic:pic>
                    </a:graphicData>
                  </a:graphic>
                </wp:inline>
              </w:drawing>
            </w:r>
          </w:p>
        </w:tc>
      </w:tr>
    </w:tbl>
    <w:p w14:paraId="622DA4A7" w14:textId="77777777" w:rsidR="00F347EA" w:rsidRDefault="00F347EA" w:rsidP="00F347EA"/>
    <w:p w14:paraId="0C129627" w14:textId="77777777" w:rsidR="00F347EA" w:rsidRDefault="00F347EA" w:rsidP="00F347EA">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347EA" w14:paraId="45B8A259" w14:textId="77777777" w:rsidTr="00306992">
        <w:trPr>
          <w:trHeight w:val="454"/>
          <w:tblHeader/>
        </w:trPr>
        <w:tc>
          <w:tcPr>
            <w:tcW w:w="2381" w:type="dxa"/>
            <w:shd w:val="clear" w:color="auto" w:fill="CCFFCC"/>
            <w:vAlign w:val="center"/>
          </w:tcPr>
          <w:p w14:paraId="401716D5" w14:textId="77777777" w:rsidR="00F347EA" w:rsidRPr="004065B1" w:rsidRDefault="00F347EA" w:rsidP="00306992">
            <w:r w:rsidRPr="000A066E">
              <w:rPr>
                <w:b/>
              </w:rPr>
              <w:lastRenderedPageBreak/>
              <w:t>Test Reference</w:t>
            </w:r>
          </w:p>
        </w:tc>
        <w:tc>
          <w:tcPr>
            <w:tcW w:w="2381" w:type="dxa"/>
            <w:shd w:val="clear" w:color="auto" w:fill="CCFFCC"/>
            <w:vAlign w:val="center"/>
          </w:tcPr>
          <w:p w14:paraId="50D3B9DA" w14:textId="37E0DFE8" w:rsidR="00F347EA" w:rsidRPr="004065B1" w:rsidRDefault="003F3237" w:rsidP="00306992">
            <w:r>
              <w:t>ColourPalettes3</w:t>
            </w:r>
          </w:p>
        </w:tc>
        <w:tc>
          <w:tcPr>
            <w:tcW w:w="2382" w:type="dxa"/>
            <w:shd w:val="clear" w:color="auto" w:fill="CCFFCC"/>
            <w:vAlign w:val="center"/>
          </w:tcPr>
          <w:p w14:paraId="658DBD2E" w14:textId="77777777" w:rsidR="00F347EA" w:rsidRPr="004065B1" w:rsidRDefault="00F347EA" w:rsidP="00306992">
            <w:r w:rsidRPr="000A066E">
              <w:rPr>
                <w:b/>
              </w:rPr>
              <w:t>IHO Reference</w:t>
            </w:r>
          </w:p>
        </w:tc>
        <w:tc>
          <w:tcPr>
            <w:tcW w:w="2382" w:type="dxa"/>
            <w:shd w:val="clear" w:color="auto" w:fill="CCFFCC"/>
            <w:vAlign w:val="center"/>
          </w:tcPr>
          <w:p w14:paraId="74662D22"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C-14.3</w:t>
            </w:r>
          </w:p>
          <w:p w14:paraId="099F7783" w14:textId="48FAA025" w:rsidR="00F347EA" w:rsidRPr="004065B1" w:rsidRDefault="00F347EA" w:rsidP="00306992"/>
        </w:tc>
      </w:tr>
      <w:tr w:rsidR="00F347EA" w14:paraId="42E6248B" w14:textId="77777777" w:rsidTr="00306992">
        <w:trPr>
          <w:tblHeader/>
        </w:trPr>
        <w:tc>
          <w:tcPr>
            <w:tcW w:w="9526" w:type="dxa"/>
            <w:gridSpan w:val="4"/>
            <w:shd w:val="clear" w:color="auto" w:fill="CCFFCC"/>
            <w:vAlign w:val="center"/>
          </w:tcPr>
          <w:p w14:paraId="57390E4B" w14:textId="77777777" w:rsidR="00F347EA" w:rsidRDefault="00F347EA" w:rsidP="00306992">
            <w:r w:rsidRPr="000A066E">
              <w:rPr>
                <w:b/>
              </w:rPr>
              <w:t>Test description</w:t>
            </w:r>
          </w:p>
        </w:tc>
      </w:tr>
      <w:tr w:rsidR="00F347EA" w14:paraId="41E6099D" w14:textId="77777777" w:rsidTr="00306992">
        <w:trPr>
          <w:tblHeader/>
        </w:trPr>
        <w:tc>
          <w:tcPr>
            <w:tcW w:w="9526" w:type="dxa"/>
            <w:gridSpan w:val="4"/>
            <w:vAlign w:val="center"/>
          </w:tcPr>
          <w:p w14:paraId="1214C569" w14:textId="77777777" w:rsidR="00F347EA" w:rsidRPr="006A6290" w:rsidRDefault="00F347EA" w:rsidP="00306992">
            <w:pPr>
              <w:rPr>
                <w:i/>
              </w:rPr>
            </w:pPr>
            <w:r w:rsidRPr="006A6290">
              <w:rPr>
                <w:i/>
              </w:rPr>
              <w:t>Display of ENC in Night palette</w:t>
            </w:r>
          </w:p>
        </w:tc>
      </w:tr>
      <w:tr w:rsidR="00F347EA" w14:paraId="24830F98" w14:textId="77777777" w:rsidTr="00306992">
        <w:trPr>
          <w:tblHeader/>
        </w:trPr>
        <w:tc>
          <w:tcPr>
            <w:tcW w:w="9526" w:type="dxa"/>
            <w:gridSpan w:val="4"/>
            <w:shd w:val="clear" w:color="auto" w:fill="CCFFCC"/>
            <w:vAlign w:val="center"/>
          </w:tcPr>
          <w:p w14:paraId="310B95EA" w14:textId="77777777" w:rsidR="00F347EA" w:rsidRPr="004065B1" w:rsidRDefault="00F347EA" w:rsidP="00306992">
            <w:r w:rsidRPr="000A066E">
              <w:rPr>
                <w:b/>
              </w:rPr>
              <w:t>Setup</w:t>
            </w:r>
          </w:p>
        </w:tc>
      </w:tr>
      <w:tr w:rsidR="00F347EA" w14:paraId="5E1FBDC9" w14:textId="77777777" w:rsidTr="00306992">
        <w:trPr>
          <w:tblHeader/>
        </w:trPr>
        <w:tc>
          <w:tcPr>
            <w:tcW w:w="9526" w:type="dxa"/>
            <w:gridSpan w:val="4"/>
            <w:vAlign w:val="center"/>
          </w:tcPr>
          <w:p w14:paraId="270AB0DE" w14:textId="204699AF" w:rsidR="00575260" w:rsidRPr="003F3237" w:rsidRDefault="00F347EA" w:rsidP="00306992">
            <w:r w:rsidRPr="006A6290">
              <w:rPr>
                <w:i/>
              </w:rPr>
              <w:t xml:space="preserve">As for test </w:t>
            </w:r>
            <w:r w:rsidR="003F3237">
              <w:t>ColourPalettes1</w:t>
            </w:r>
          </w:p>
          <w:p w14:paraId="52FA0F09" w14:textId="602FEBCB" w:rsidR="00F347EA" w:rsidRPr="006A6290" w:rsidRDefault="00F347EA" w:rsidP="00306992">
            <w:pPr>
              <w:rPr>
                <w:i/>
              </w:rPr>
            </w:pPr>
            <w:r w:rsidRPr="006A6290">
              <w:rPr>
                <w:i/>
              </w:rPr>
              <w:t>Colour Palette = “NIGHT”</w:t>
            </w:r>
          </w:p>
        </w:tc>
      </w:tr>
      <w:tr w:rsidR="00F347EA" w14:paraId="341F5A4F" w14:textId="77777777" w:rsidTr="00306992">
        <w:trPr>
          <w:tblHeader/>
        </w:trPr>
        <w:tc>
          <w:tcPr>
            <w:tcW w:w="9526" w:type="dxa"/>
            <w:gridSpan w:val="4"/>
            <w:shd w:val="clear" w:color="auto" w:fill="CCFFCC"/>
            <w:vAlign w:val="center"/>
          </w:tcPr>
          <w:p w14:paraId="02C0A8FB" w14:textId="77777777" w:rsidR="00F347EA" w:rsidRPr="006A6290" w:rsidRDefault="00F347EA" w:rsidP="00306992">
            <w:pPr>
              <w:rPr>
                <w:i/>
              </w:rPr>
            </w:pPr>
            <w:r w:rsidRPr="006A6290">
              <w:rPr>
                <w:b/>
                <w:i/>
              </w:rPr>
              <w:t>Action</w:t>
            </w:r>
          </w:p>
        </w:tc>
      </w:tr>
      <w:tr w:rsidR="00F347EA" w14:paraId="540A1F29" w14:textId="77777777" w:rsidTr="00306992">
        <w:trPr>
          <w:tblHeader/>
        </w:trPr>
        <w:tc>
          <w:tcPr>
            <w:tcW w:w="9526" w:type="dxa"/>
            <w:gridSpan w:val="4"/>
            <w:vAlign w:val="center"/>
          </w:tcPr>
          <w:p w14:paraId="31D85A3A" w14:textId="1EDE1A48" w:rsidR="00F347EA" w:rsidRPr="006A6290" w:rsidRDefault="00F347EA" w:rsidP="00306992">
            <w:pPr>
              <w:rPr>
                <w:i/>
              </w:rPr>
            </w:pPr>
            <w:r w:rsidRPr="006A6290">
              <w:rPr>
                <w:i/>
              </w:rPr>
              <w:t xml:space="preserve">Display </w:t>
            </w:r>
            <w:r w:rsidR="005C3D46">
              <w:rPr>
                <w:i/>
              </w:rPr>
              <w:t xml:space="preserve">dataset </w:t>
            </w:r>
            <w:del w:id="1126" w:author="jonathan pritchard" w:date="2023-12-15T14:07:00Z">
              <w:r w:rsidR="005C3D46" w:rsidDel="003B0268">
                <w:rPr>
                  <w:i/>
                </w:rPr>
                <w:delText>101AA00</w:delText>
              </w:r>
              <w:r w:rsidRPr="006A6290" w:rsidDel="003B0268">
                <w:rPr>
                  <w:i/>
                </w:rPr>
                <w:delText>X01NW</w:delText>
              </w:r>
            </w:del>
            <w:ins w:id="1127" w:author="jonathan pritchard" w:date="2023-12-15T14:07:00Z">
              <w:r w:rsidR="003B0268">
                <w:rPr>
                  <w:i/>
                </w:rPr>
                <w:t>10100AA_X01NW</w:t>
              </w:r>
            </w:ins>
            <w:r w:rsidRPr="006A6290">
              <w:rPr>
                <w:i/>
              </w:rPr>
              <w:t xml:space="preserve">.000 at </w:t>
            </w:r>
            <w:r w:rsidR="003F3237">
              <w:rPr>
                <w:i/>
              </w:rPr>
              <w:t>maximum display</w:t>
            </w:r>
            <w:r w:rsidRPr="006A6290">
              <w:rPr>
                <w:i/>
              </w:rPr>
              <w:t xml:space="preserve"> scale (1:25 000)</w:t>
            </w:r>
          </w:p>
        </w:tc>
      </w:tr>
      <w:tr w:rsidR="00F347EA" w14:paraId="5C7B2E38" w14:textId="77777777" w:rsidTr="00730835">
        <w:trPr>
          <w:tblHeader/>
        </w:trPr>
        <w:tc>
          <w:tcPr>
            <w:tcW w:w="9526" w:type="dxa"/>
            <w:gridSpan w:val="4"/>
            <w:tcBorders>
              <w:bottom w:val="single" w:sz="4" w:space="0" w:color="auto"/>
            </w:tcBorders>
            <w:shd w:val="clear" w:color="auto" w:fill="CCFFCC"/>
            <w:vAlign w:val="center"/>
          </w:tcPr>
          <w:p w14:paraId="235A5BA9" w14:textId="77777777" w:rsidR="00F347EA" w:rsidRPr="004065B1" w:rsidRDefault="00F347EA" w:rsidP="00306992">
            <w:r w:rsidRPr="000A066E">
              <w:rPr>
                <w:b/>
              </w:rPr>
              <w:t>Results</w:t>
            </w:r>
          </w:p>
        </w:tc>
      </w:tr>
      <w:tr w:rsidR="00F347EA" w14:paraId="7D63CA6D" w14:textId="77777777" w:rsidTr="00730835">
        <w:trPr>
          <w:tblHeader/>
        </w:trPr>
        <w:tc>
          <w:tcPr>
            <w:tcW w:w="9526" w:type="dxa"/>
            <w:gridSpan w:val="4"/>
            <w:tcBorders>
              <w:bottom w:val="nil"/>
            </w:tcBorders>
            <w:vAlign w:val="center"/>
          </w:tcPr>
          <w:p w14:paraId="7CA913A6" w14:textId="660B1A4C" w:rsidR="00F347EA" w:rsidRPr="006A6290" w:rsidRDefault="00F347EA" w:rsidP="00306992">
            <w:pPr>
              <w:jc w:val="left"/>
              <w:rPr>
                <w:i/>
              </w:rPr>
            </w:pPr>
            <w:r w:rsidRPr="006A6290">
              <w:rPr>
                <w:i/>
              </w:rPr>
              <w:t xml:space="preserve">Confirm that the </w:t>
            </w:r>
            <w:r w:rsidR="005C3D46">
              <w:rPr>
                <w:i/>
              </w:rPr>
              <w:t>features</w:t>
            </w:r>
            <w:r w:rsidR="005C3D46" w:rsidRPr="006A6290">
              <w:rPr>
                <w:i/>
              </w:rPr>
              <w:t xml:space="preserve"> </w:t>
            </w:r>
            <w:r w:rsidRPr="006A6290">
              <w:rPr>
                <w:i/>
              </w:rPr>
              <w:t>display as follows:</w:t>
            </w:r>
          </w:p>
        </w:tc>
      </w:tr>
      <w:tr w:rsidR="00F347EA" w14:paraId="24350D80" w14:textId="77777777" w:rsidTr="00730835">
        <w:trPr>
          <w:tblHeader/>
        </w:trPr>
        <w:tc>
          <w:tcPr>
            <w:tcW w:w="9526" w:type="dxa"/>
            <w:gridSpan w:val="4"/>
            <w:tcBorders>
              <w:top w:val="nil"/>
            </w:tcBorders>
            <w:vAlign w:val="center"/>
          </w:tcPr>
          <w:p w14:paraId="7859B300" w14:textId="51DE959D" w:rsidR="00F347EA" w:rsidRPr="00BA107B" w:rsidRDefault="0043713D" w:rsidP="00306992">
            <w:pPr>
              <w:jc w:val="center"/>
            </w:pPr>
            <w:r>
              <w:rPr>
                <w:noProof/>
                <w:lang w:eastAsia="en-GB"/>
              </w:rPr>
              <w:drawing>
                <wp:inline distT="0" distB="0" distL="0" distR="0" wp14:anchorId="545BBFC8" wp14:editId="5ED93558">
                  <wp:extent cx="5731514" cy="4382774"/>
                  <wp:effectExtent l="0" t="0" r="2536" b="0"/>
                  <wp:docPr id="177"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4" cy="4382774"/>
                          </a:xfrm>
                          <a:prstGeom prst="rect">
                            <a:avLst/>
                          </a:prstGeom>
                          <a:noFill/>
                          <a:ln>
                            <a:noFill/>
                            <a:prstDash/>
                          </a:ln>
                        </pic:spPr>
                      </pic:pic>
                    </a:graphicData>
                  </a:graphic>
                </wp:inline>
              </w:drawing>
            </w:r>
          </w:p>
        </w:tc>
      </w:tr>
    </w:tbl>
    <w:p w14:paraId="22539CC7" w14:textId="77777777" w:rsidR="00F347EA" w:rsidRDefault="00F347EA" w:rsidP="00CB4150"/>
    <w:p w14:paraId="7CB23763" w14:textId="77777777" w:rsidR="00CB4150" w:rsidRPr="000A408F" w:rsidRDefault="00F347EA" w:rsidP="00E30B8F">
      <w:pPr>
        <w:pStyle w:val="Heading3"/>
      </w:pPr>
      <w:r>
        <w:br w:type="page"/>
      </w:r>
      <w:r w:rsidR="00CB4150">
        <w:lastRenderedPageBreak/>
        <w:t>Display of additional Chart Information Symbol</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D089E92" w14:textId="77777777" w:rsidTr="00CB4150">
        <w:trPr>
          <w:trHeight w:val="454"/>
          <w:tblHeader/>
        </w:trPr>
        <w:tc>
          <w:tcPr>
            <w:tcW w:w="2381" w:type="dxa"/>
            <w:shd w:val="clear" w:color="auto" w:fill="CCFFCC"/>
            <w:vAlign w:val="center"/>
          </w:tcPr>
          <w:p w14:paraId="5C03BA8A" w14:textId="77777777" w:rsidR="00CB4150" w:rsidRPr="004065B1" w:rsidRDefault="00CB4150" w:rsidP="00CB4150">
            <w:r w:rsidRPr="000A066E">
              <w:rPr>
                <w:b/>
              </w:rPr>
              <w:t>Test Reference</w:t>
            </w:r>
          </w:p>
        </w:tc>
        <w:tc>
          <w:tcPr>
            <w:tcW w:w="2381" w:type="dxa"/>
            <w:shd w:val="clear" w:color="auto" w:fill="CCFFCC"/>
            <w:vAlign w:val="center"/>
          </w:tcPr>
          <w:p w14:paraId="1618176D" w14:textId="0D463076" w:rsidR="00CB4150" w:rsidRPr="004065B1" w:rsidRDefault="003F3237" w:rsidP="00CB4150">
            <w:r>
              <w:t>AdditionalInformation1</w:t>
            </w:r>
          </w:p>
        </w:tc>
        <w:tc>
          <w:tcPr>
            <w:tcW w:w="2382" w:type="dxa"/>
            <w:shd w:val="clear" w:color="auto" w:fill="CCFFCC"/>
            <w:vAlign w:val="center"/>
          </w:tcPr>
          <w:p w14:paraId="35477B87" w14:textId="77777777" w:rsidR="00CB4150" w:rsidRPr="004065B1" w:rsidRDefault="00CB4150" w:rsidP="00CB4150">
            <w:r w:rsidRPr="000A066E">
              <w:rPr>
                <w:b/>
              </w:rPr>
              <w:t>IHO Reference</w:t>
            </w:r>
          </w:p>
        </w:tc>
        <w:tc>
          <w:tcPr>
            <w:tcW w:w="2382" w:type="dxa"/>
            <w:shd w:val="clear" w:color="auto" w:fill="CCFFCC"/>
            <w:vAlign w:val="center"/>
          </w:tcPr>
          <w:p w14:paraId="125AB619" w14:textId="44D2C338" w:rsidR="00CB4150" w:rsidRPr="004065B1" w:rsidRDefault="00CB4150" w:rsidP="00CB4150"/>
        </w:tc>
      </w:tr>
      <w:tr w:rsidR="00CB4150" w14:paraId="4767F9B4" w14:textId="77777777" w:rsidTr="00CB4150">
        <w:trPr>
          <w:tblHeader/>
        </w:trPr>
        <w:tc>
          <w:tcPr>
            <w:tcW w:w="9526" w:type="dxa"/>
            <w:gridSpan w:val="4"/>
            <w:shd w:val="clear" w:color="auto" w:fill="CCFFCC"/>
            <w:vAlign w:val="center"/>
          </w:tcPr>
          <w:p w14:paraId="0EB81771" w14:textId="77777777" w:rsidR="00CB4150" w:rsidRDefault="00CB4150" w:rsidP="00CB4150">
            <w:r w:rsidRPr="000A066E">
              <w:rPr>
                <w:b/>
              </w:rPr>
              <w:t>Test description</w:t>
            </w:r>
          </w:p>
        </w:tc>
      </w:tr>
      <w:tr w:rsidR="00CB4150" w14:paraId="7F592E71" w14:textId="77777777" w:rsidTr="00CB4150">
        <w:trPr>
          <w:tblHeader/>
        </w:trPr>
        <w:tc>
          <w:tcPr>
            <w:tcW w:w="9526" w:type="dxa"/>
            <w:gridSpan w:val="4"/>
            <w:vAlign w:val="center"/>
          </w:tcPr>
          <w:p w14:paraId="7AE35C4F" w14:textId="52FCB25F" w:rsidR="00CB4150" w:rsidRPr="006A6290" w:rsidRDefault="00094FC8" w:rsidP="00CB4150">
            <w:pPr>
              <w:rPr>
                <w:i/>
              </w:rPr>
            </w:pPr>
            <w:r w:rsidRPr="006A6290">
              <w:rPr>
                <w:i/>
              </w:rPr>
              <w:t>Display of additional chart information symbol (</w:t>
            </w:r>
            <w:r w:rsidR="00034297">
              <w:rPr>
                <w:b/>
                <w:bCs/>
                <w:i/>
              </w:rPr>
              <w:t>Information</w:t>
            </w:r>
            <w:r w:rsidRPr="006A6290">
              <w:rPr>
                <w:i/>
              </w:rPr>
              <w:t>).</w:t>
            </w:r>
          </w:p>
        </w:tc>
      </w:tr>
      <w:tr w:rsidR="00CB4150" w14:paraId="0D9672EA" w14:textId="77777777" w:rsidTr="00CB4150">
        <w:trPr>
          <w:tblHeader/>
        </w:trPr>
        <w:tc>
          <w:tcPr>
            <w:tcW w:w="9526" w:type="dxa"/>
            <w:gridSpan w:val="4"/>
            <w:shd w:val="clear" w:color="auto" w:fill="CCFFCC"/>
            <w:vAlign w:val="center"/>
          </w:tcPr>
          <w:p w14:paraId="1B57AD0C" w14:textId="77777777" w:rsidR="00CB4150" w:rsidRPr="004065B1" w:rsidRDefault="00CB4150" w:rsidP="00CB4150">
            <w:r w:rsidRPr="000A066E">
              <w:rPr>
                <w:b/>
              </w:rPr>
              <w:t>Setup</w:t>
            </w:r>
          </w:p>
        </w:tc>
      </w:tr>
      <w:tr w:rsidR="00CB4150" w14:paraId="5A092480" w14:textId="77777777" w:rsidTr="00CB4150">
        <w:trPr>
          <w:tblHeader/>
        </w:trPr>
        <w:tc>
          <w:tcPr>
            <w:tcW w:w="9526" w:type="dxa"/>
            <w:gridSpan w:val="4"/>
            <w:vAlign w:val="center"/>
          </w:tcPr>
          <w:p w14:paraId="5FC32E68" w14:textId="2153786A" w:rsidR="00094FC8" w:rsidRPr="006A6290" w:rsidRDefault="00094FC8" w:rsidP="00094FC8">
            <w:pPr>
              <w:rPr>
                <w:i/>
              </w:rPr>
            </w:pPr>
            <w:r w:rsidRPr="006A6290">
              <w:rPr>
                <w:i/>
              </w:rPr>
              <w:t xml:space="preserve">Load </w:t>
            </w:r>
            <w:r w:rsidR="00034297">
              <w:rPr>
                <w:i/>
              </w:rPr>
              <w:t xml:space="preserve">the </w:t>
            </w:r>
            <w:r w:rsidR="003F3237">
              <w:rPr>
                <w:i/>
              </w:rPr>
              <w:t xml:space="preserve">exchange set </w:t>
            </w:r>
            <w:r w:rsidR="00034297">
              <w:rPr>
                <w:b/>
                <w:bCs/>
                <w:i/>
              </w:rPr>
              <w:t xml:space="preserve">Settings </w:t>
            </w:r>
            <w:r w:rsidR="00034297">
              <w:rPr>
                <w:i/>
              </w:rPr>
              <w:t>w</w:t>
            </w:r>
            <w:r w:rsidRPr="006A6290">
              <w:rPr>
                <w:i/>
              </w:rPr>
              <w:t>ith the following settings:</w:t>
            </w:r>
          </w:p>
          <w:p w14:paraId="5DD83CD9" w14:textId="6FE05D6A" w:rsidR="00094FC8" w:rsidRPr="006A6290" w:rsidRDefault="00094FC8" w:rsidP="00094FC8">
            <w:pPr>
              <w:rPr>
                <w:i/>
              </w:rPr>
            </w:pPr>
            <w:r w:rsidRPr="006A6290">
              <w:rPr>
                <w:i/>
              </w:rPr>
              <w:t xml:space="preserve">Select </w:t>
            </w:r>
            <w:r w:rsidR="00DE09B9">
              <w:rPr>
                <w:i/>
              </w:rPr>
              <w:t>Display Category</w:t>
            </w:r>
            <w:r w:rsidRPr="006A6290">
              <w:rPr>
                <w:i/>
              </w:rPr>
              <w:t xml:space="preserve"> Other</w:t>
            </w:r>
          </w:p>
          <w:p w14:paraId="4BA32E58" w14:textId="77777777" w:rsidR="00094FC8" w:rsidRPr="006A6290" w:rsidRDefault="00094FC8" w:rsidP="00094FC8">
            <w:pPr>
              <w:rPr>
                <w:i/>
              </w:rPr>
            </w:pPr>
            <w:r w:rsidRPr="006A6290">
              <w:rPr>
                <w:i/>
              </w:rPr>
              <w:t xml:space="preserve">Select Symbolized Boundaries </w:t>
            </w:r>
          </w:p>
          <w:p w14:paraId="4E35B3D2" w14:textId="28060FAB" w:rsidR="00094FC8" w:rsidRPr="006A6290" w:rsidRDefault="00094FC8" w:rsidP="00094FC8">
            <w:pPr>
              <w:rPr>
                <w:i/>
              </w:rPr>
            </w:pPr>
            <w:r w:rsidRPr="006A6290">
              <w:rPr>
                <w:i/>
              </w:rPr>
              <w:t xml:space="preserve">Select </w:t>
            </w:r>
            <w:r w:rsidR="003F3237">
              <w:rPr>
                <w:i/>
              </w:rPr>
              <w:t>Simplified Point Symbols = false</w:t>
            </w:r>
          </w:p>
          <w:p w14:paraId="51D71FAE" w14:textId="44E73EE3" w:rsidR="00F870A1" w:rsidRDefault="00F870A1" w:rsidP="00094FC8">
            <w:pPr>
              <w:rPr>
                <w:i/>
              </w:rPr>
            </w:pPr>
            <w:r>
              <w:rPr>
                <w:i/>
              </w:rPr>
              <w:t>Select all Text groups</w:t>
            </w:r>
          </w:p>
          <w:p w14:paraId="76645AC9" w14:textId="1CADFABF" w:rsidR="00F870A1" w:rsidRDefault="00F870A1" w:rsidP="00094FC8">
            <w:pPr>
              <w:rPr>
                <w:i/>
              </w:rPr>
            </w:pPr>
            <w:r>
              <w:rPr>
                <w:i/>
              </w:rPr>
              <w:t xml:space="preserve">Set </w:t>
            </w:r>
            <w:r w:rsidR="0069033B">
              <w:rPr>
                <w:i/>
              </w:rPr>
              <w:t xml:space="preserve">Safety Contour </w:t>
            </w:r>
            <w:r>
              <w:rPr>
                <w:i/>
              </w:rPr>
              <w:t>value to 8</w:t>
            </w:r>
            <w:r w:rsidR="005D6704">
              <w:rPr>
                <w:i/>
              </w:rPr>
              <w:t xml:space="preserve"> </w:t>
            </w:r>
            <w:r>
              <w:rPr>
                <w:i/>
              </w:rPr>
              <w:t>m</w:t>
            </w:r>
          </w:p>
          <w:p w14:paraId="3F3E7487" w14:textId="77777777" w:rsidR="00CB4150" w:rsidRPr="006A6290" w:rsidRDefault="00094FC8" w:rsidP="00094FC8">
            <w:pPr>
              <w:rPr>
                <w:i/>
              </w:rPr>
            </w:pPr>
            <w:r w:rsidRPr="006A6290">
              <w:rPr>
                <w:i/>
              </w:rPr>
              <w:t>Ensure that the system date is set to the current date and time.</w:t>
            </w:r>
          </w:p>
        </w:tc>
      </w:tr>
      <w:tr w:rsidR="00CB4150" w14:paraId="05DE8E10" w14:textId="77777777" w:rsidTr="00CB4150">
        <w:trPr>
          <w:tblHeader/>
        </w:trPr>
        <w:tc>
          <w:tcPr>
            <w:tcW w:w="9526" w:type="dxa"/>
            <w:gridSpan w:val="4"/>
            <w:shd w:val="clear" w:color="auto" w:fill="CCFFCC"/>
            <w:vAlign w:val="center"/>
          </w:tcPr>
          <w:p w14:paraId="2BCA2AF4" w14:textId="77777777" w:rsidR="00CB4150" w:rsidRPr="004065B1" w:rsidRDefault="00CB4150" w:rsidP="00CB4150">
            <w:r w:rsidRPr="000A066E">
              <w:rPr>
                <w:b/>
              </w:rPr>
              <w:t>Action</w:t>
            </w:r>
          </w:p>
        </w:tc>
      </w:tr>
      <w:tr w:rsidR="00CB4150" w14:paraId="0A19D8D8" w14:textId="77777777" w:rsidTr="00CB4150">
        <w:trPr>
          <w:tblHeader/>
        </w:trPr>
        <w:tc>
          <w:tcPr>
            <w:tcW w:w="9526" w:type="dxa"/>
            <w:gridSpan w:val="4"/>
            <w:vAlign w:val="center"/>
          </w:tcPr>
          <w:p w14:paraId="45FCB0DD" w14:textId="77777777" w:rsidR="00CB4150" w:rsidRPr="006A6290" w:rsidRDefault="00094FC8" w:rsidP="00CB4150">
            <w:pPr>
              <w:rPr>
                <w:i/>
              </w:rPr>
            </w:pPr>
            <w:r w:rsidRPr="006A6290">
              <w:rPr>
                <w:i/>
              </w:rPr>
              <w:t>Centre the display on position 32°34.000’S  61° 21.705’E and then zoom in to a scale of 1:20,000.</w:t>
            </w:r>
          </w:p>
        </w:tc>
      </w:tr>
      <w:tr w:rsidR="00CB4150" w14:paraId="544F0C4D" w14:textId="77777777" w:rsidTr="00CA42CD">
        <w:trPr>
          <w:tblHeader/>
        </w:trPr>
        <w:tc>
          <w:tcPr>
            <w:tcW w:w="9526" w:type="dxa"/>
            <w:gridSpan w:val="4"/>
            <w:tcBorders>
              <w:bottom w:val="single" w:sz="4" w:space="0" w:color="auto"/>
            </w:tcBorders>
            <w:shd w:val="clear" w:color="auto" w:fill="CCFFCC"/>
            <w:vAlign w:val="center"/>
          </w:tcPr>
          <w:p w14:paraId="1CA07FAF" w14:textId="77777777" w:rsidR="00CB4150" w:rsidRPr="004065B1" w:rsidRDefault="00CB4150" w:rsidP="00CB4150">
            <w:r w:rsidRPr="000A066E">
              <w:rPr>
                <w:b/>
              </w:rPr>
              <w:t>Results</w:t>
            </w:r>
          </w:p>
        </w:tc>
      </w:tr>
      <w:tr w:rsidR="00CB4150" w14:paraId="17B4118D" w14:textId="77777777" w:rsidTr="00CA42CD">
        <w:trPr>
          <w:tblHeader/>
        </w:trPr>
        <w:tc>
          <w:tcPr>
            <w:tcW w:w="9526" w:type="dxa"/>
            <w:gridSpan w:val="4"/>
            <w:tcBorders>
              <w:bottom w:val="nil"/>
            </w:tcBorders>
            <w:vAlign w:val="center"/>
          </w:tcPr>
          <w:p w14:paraId="7797DADC" w14:textId="7E4956E6" w:rsidR="00CB4150" w:rsidRPr="006A6290" w:rsidRDefault="00094FC8" w:rsidP="00CB4150">
            <w:pPr>
              <w:jc w:val="left"/>
              <w:rPr>
                <w:i/>
              </w:rPr>
            </w:pPr>
            <w:r w:rsidRPr="006A6290">
              <w:rPr>
                <w:i/>
              </w:rPr>
              <w:t xml:space="preserve">Confirm that the </w:t>
            </w:r>
            <w:r w:rsidR="00034297">
              <w:rPr>
                <w:i/>
              </w:rPr>
              <w:t>features</w:t>
            </w:r>
            <w:r w:rsidRPr="006A6290">
              <w:rPr>
                <w:i/>
              </w:rPr>
              <w:t xml:space="preserve"> display as in the image below:</w:t>
            </w:r>
          </w:p>
        </w:tc>
      </w:tr>
      <w:tr w:rsidR="00094FC8" w14:paraId="390E73BC" w14:textId="77777777" w:rsidTr="00CA42CD">
        <w:trPr>
          <w:tblHeader/>
        </w:trPr>
        <w:tc>
          <w:tcPr>
            <w:tcW w:w="9526" w:type="dxa"/>
            <w:gridSpan w:val="4"/>
            <w:tcBorders>
              <w:top w:val="nil"/>
              <w:bottom w:val="nil"/>
            </w:tcBorders>
            <w:vAlign w:val="center"/>
          </w:tcPr>
          <w:p w14:paraId="721209CA" w14:textId="7D76C94A" w:rsidR="00094FC8" w:rsidRPr="006A6290" w:rsidRDefault="006F7E09" w:rsidP="00094FC8">
            <w:pPr>
              <w:jc w:val="center"/>
              <w:rPr>
                <w:i/>
              </w:rPr>
            </w:pPr>
            <w:r>
              <w:rPr>
                <w:noProof/>
                <w:lang w:eastAsia="en-GB"/>
              </w:rPr>
              <w:drawing>
                <wp:inline distT="0" distB="0" distL="0" distR="0" wp14:anchorId="1E39CEC4" wp14:editId="2ABDE8C1">
                  <wp:extent cx="5731514" cy="4122416"/>
                  <wp:effectExtent l="0" t="0" r="2536" b="0"/>
                  <wp:docPr id="178"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4" cy="4122416"/>
                          </a:xfrm>
                          <a:prstGeom prst="rect">
                            <a:avLst/>
                          </a:prstGeom>
                          <a:noFill/>
                          <a:ln>
                            <a:noFill/>
                            <a:prstDash/>
                          </a:ln>
                        </pic:spPr>
                      </pic:pic>
                    </a:graphicData>
                  </a:graphic>
                </wp:inline>
              </w:drawing>
            </w:r>
          </w:p>
        </w:tc>
      </w:tr>
      <w:tr w:rsidR="00094FC8" w14:paraId="509BB1BC" w14:textId="77777777" w:rsidTr="00CA42CD">
        <w:trPr>
          <w:tblHeader/>
        </w:trPr>
        <w:tc>
          <w:tcPr>
            <w:tcW w:w="9526" w:type="dxa"/>
            <w:gridSpan w:val="4"/>
            <w:tcBorders>
              <w:top w:val="nil"/>
            </w:tcBorders>
            <w:vAlign w:val="center"/>
          </w:tcPr>
          <w:p w14:paraId="7A7AB5C1" w14:textId="5E97B8C1" w:rsidR="00094FC8" w:rsidRPr="006A6290" w:rsidRDefault="00094FC8" w:rsidP="00CB4150">
            <w:pPr>
              <w:jc w:val="left"/>
              <w:rPr>
                <w:i/>
              </w:rPr>
            </w:pPr>
            <w:r w:rsidRPr="006A6290">
              <w:rPr>
                <w:i/>
              </w:rPr>
              <w:t xml:space="preserve">Note: the display should show all of the </w:t>
            </w:r>
            <w:r w:rsidR="00034297">
              <w:rPr>
                <w:i/>
              </w:rPr>
              <w:t>features</w:t>
            </w:r>
            <w:r w:rsidR="00034297" w:rsidRPr="006A6290">
              <w:rPr>
                <w:i/>
              </w:rPr>
              <w:t xml:space="preserve"> </w:t>
            </w:r>
            <w:r w:rsidRPr="006A6290">
              <w:rPr>
                <w:i/>
              </w:rPr>
              <w:t>above without the chart information symbols.</w:t>
            </w:r>
          </w:p>
        </w:tc>
      </w:tr>
    </w:tbl>
    <w:p w14:paraId="7FFE669D" w14:textId="77777777" w:rsidR="00094FC8" w:rsidRDefault="00094FC8" w:rsidP="00CB4150"/>
    <w:p w14:paraId="5DB395C3" w14:textId="77777777" w:rsidR="00CB4150" w:rsidRDefault="00094FC8"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94FC8" w14:paraId="72B96D8F" w14:textId="77777777" w:rsidTr="00306992">
        <w:trPr>
          <w:trHeight w:val="454"/>
          <w:tblHeader/>
        </w:trPr>
        <w:tc>
          <w:tcPr>
            <w:tcW w:w="2381" w:type="dxa"/>
            <w:shd w:val="clear" w:color="auto" w:fill="CCFFCC"/>
            <w:vAlign w:val="center"/>
          </w:tcPr>
          <w:p w14:paraId="4D853613" w14:textId="77777777" w:rsidR="00094FC8" w:rsidRPr="004065B1" w:rsidRDefault="00094FC8" w:rsidP="00306992">
            <w:r w:rsidRPr="000A066E">
              <w:rPr>
                <w:b/>
              </w:rPr>
              <w:lastRenderedPageBreak/>
              <w:t>Test Reference</w:t>
            </w:r>
          </w:p>
        </w:tc>
        <w:tc>
          <w:tcPr>
            <w:tcW w:w="2381" w:type="dxa"/>
            <w:shd w:val="clear" w:color="auto" w:fill="CCFFCC"/>
            <w:vAlign w:val="center"/>
          </w:tcPr>
          <w:p w14:paraId="0A7867BF" w14:textId="6410E160" w:rsidR="00094FC8" w:rsidRPr="004065B1" w:rsidRDefault="003F3237" w:rsidP="00306992">
            <w:r>
              <w:t>AdditionalInformation2</w:t>
            </w:r>
          </w:p>
        </w:tc>
        <w:tc>
          <w:tcPr>
            <w:tcW w:w="2382" w:type="dxa"/>
            <w:shd w:val="clear" w:color="auto" w:fill="CCFFCC"/>
            <w:vAlign w:val="center"/>
          </w:tcPr>
          <w:p w14:paraId="4830D2FE" w14:textId="77777777" w:rsidR="00094FC8" w:rsidRPr="004065B1" w:rsidRDefault="00094FC8" w:rsidP="00306992">
            <w:r w:rsidRPr="000A066E">
              <w:rPr>
                <w:b/>
              </w:rPr>
              <w:t>IHO Reference</w:t>
            </w:r>
          </w:p>
        </w:tc>
        <w:tc>
          <w:tcPr>
            <w:tcW w:w="2382" w:type="dxa"/>
            <w:shd w:val="clear" w:color="auto" w:fill="CCFFCC"/>
            <w:vAlign w:val="center"/>
          </w:tcPr>
          <w:p w14:paraId="141B347D" w14:textId="6AD333C8" w:rsidR="00094FC8" w:rsidRPr="004065B1" w:rsidRDefault="00094FC8" w:rsidP="00306992"/>
        </w:tc>
      </w:tr>
      <w:tr w:rsidR="00094FC8" w14:paraId="5BD07954" w14:textId="77777777" w:rsidTr="00306992">
        <w:trPr>
          <w:tblHeader/>
        </w:trPr>
        <w:tc>
          <w:tcPr>
            <w:tcW w:w="9526" w:type="dxa"/>
            <w:gridSpan w:val="4"/>
            <w:shd w:val="clear" w:color="auto" w:fill="CCFFCC"/>
            <w:vAlign w:val="center"/>
          </w:tcPr>
          <w:p w14:paraId="4EACF219" w14:textId="77777777" w:rsidR="00094FC8" w:rsidRDefault="00094FC8" w:rsidP="00306992">
            <w:r w:rsidRPr="000A066E">
              <w:rPr>
                <w:b/>
              </w:rPr>
              <w:t>Test description</w:t>
            </w:r>
          </w:p>
        </w:tc>
      </w:tr>
      <w:tr w:rsidR="00094FC8" w14:paraId="0412A22B" w14:textId="77777777" w:rsidTr="00306992">
        <w:trPr>
          <w:tblHeader/>
        </w:trPr>
        <w:tc>
          <w:tcPr>
            <w:tcW w:w="9526" w:type="dxa"/>
            <w:gridSpan w:val="4"/>
            <w:vAlign w:val="center"/>
          </w:tcPr>
          <w:p w14:paraId="67CB79F5" w14:textId="7D97A00C" w:rsidR="00094FC8" w:rsidRPr="006A6290" w:rsidRDefault="00094FC8" w:rsidP="00306992">
            <w:pPr>
              <w:rPr>
                <w:i/>
              </w:rPr>
            </w:pPr>
            <w:r w:rsidRPr="006A6290">
              <w:rPr>
                <w:i/>
              </w:rPr>
              <w:t>Display of additional chart information symbol (</w:t>
            </w:r>
            <w:r w:rsidR="00034297">
              <w:rPr>
                <w:i/>
              </w:rPr>
              <w:t>Information</w:t>
            </w:r>
            <w:r w:rsidRPr="006A6290">
              <w:rPr>
                <w:i/>
              </w:rPr>
              <w:t>).</w:t>
            </w:r>
          </w:p>
        </w:tc>
      </w:tr>
      <w:tr w:rsidR="00094FC8" w14:paraId="1D507624" w14:textId="77777777" w:rsidTr="00306992">
        <w:trPr>
          <w:tblHeader/>
        </w:trPr>
        <w:tc>
          <w:tcPr>
            <w:tcW w:w="9526" w:type="dxa"/>
            <w:gridSpan w:val="4"/>
            <w:shd w:val="clear" w:color="auto" w:fill="CCFFCC"/>
            <w:vAlign w:val="center"/>
          </w:tcPr>
          <w:p w14:paraId="59E41041" w14:textId="77777777" w:rsidR="00094FC8" w:rsidRPr="004065B1" w:rsidRDefault="00094FC8" w:rsidP="00306992">
            <w:r w:rsidRPr="000A066E">
              <w:rPr>
                <w:b/>
              </w:rPr>
              <w:t>Setup</w:t>
            </w:r>
          </w:p>
        </w:tc>
      </w:tr>
      <w:tr w:rsidR="00094FC8" w14:paraId="749B489B" w14:textId="77777777" w:rsidTr="00306992">
        <w:trPr>
          <w:tblHeader/>
        </w:trPr>
        <w:tc>
          <w:tcPr>
            <w:tcW w:w="9526" w:type="dxa"/>
            <w:gridSpan w:val="4"/>
            <w:vAlign w:val="center"/>
          </w:tcPr>
          <w:p w14:paraId="32D10577" w14:textId="7E2FED7C" w:rsidR="00094FC8" w:rsidRPr="003F3237" w:rsidRDefault="00094FC8" w:rsidP="00094FC8">
            <w:r w:rsidRPr="006A6290">
              <w:rPr>
                <w:i/>
              </w:rPr>
              <w:t xml:space="preserve">As for test </w:t>
            </w:r>
            <w:r w:rsidR="003F3237">
              <w:t>AdditionalInformation1</w:t>
            </w:r>
          </w:p>
          <w:p w14:paraId="17CB7D86" w14:textId="77777777" w:rsidR="00094FC8" w:rsidRPr="006A6290" w:rsidRDefault="00094FC8" w:rsidP="00094FC8">
            <w:pPr>
              <w:rPr>
                <w:i/>
              </w:rPr>
            </w:pPr>
            <w:r w:rsidRPr="006A6290">
              <w:rPr>
                <w:i/>
              </w:rPr>
              <w:t>Select Highlight info</w:t>
            </w:r>
          </w:p>
        </w:tc>
      </w:tr>
      <w:tr w:rsidR="00094FC8" w14:paraId="3FE82522" w14:textId="77777777" w:rsidTr="00306992">
        <w:trPr>
          <w:tblHeader/>
        </w:trPr>
        <w:tc>
          <w:tcPr>
            <w:tcW w:w="9526" w:type="dxa"/>
            <w:gridSpan w:val="4"/>
            <w:shd w:val="clear" w:color="auto" w:fill="CCFFCC"/>
            <w:vAlign w:val="center"/>
          </w:tcPr>
          <w:p w14:paraId="043D54BA" w14:textId="77777777" w:rsidR="00094FC8" w:rsidRPr="004065B1" w:rsidRDefault="00094FC8" w:rsidP="00306992">
            <w:r w:rsidRPr="000A066E">
              <w:rPr>
                <w:b/>
              </w:rPr>
              <w:t>Action</w:t>
            </w:r>
          </w:p>
        </w:tc>
      </w:tr>
      <w:tr w:rsidR="00094FC8" w14:paraId="45BC44BE" w14:textId="77777777" w:rsidTr="00306992">
        <w:trPr>
          <w:tblHeader/>
        </w:trPr>
        <w:tc>
          <w:tcPr>
            <w:tcW w:w="9526" w:type="dxa"/>
            <w:gridSpan w:val="4"/>
            <w:vAlign w:val="center"/>
          </w:tcPr>
          <w:p w14:paraId="47E560B8" w14:textId="32A12A04" w:rsidR="00094FC8" w:rsidRPr="003F3237" w:rsidRDefault="00094FC8" w:rsidP="00306992">
            <w:r w:rsidRPr="006A6290">
              <w:rPr>
                <w:i/>
              </w:rPr>
              <w:t xml:space="preserve">As for test </w:t>
            </w:r>
            <w:r w:rsidR="003F3237">
              <w:t>AdditionalInformation1</w:t>
            </w:r>
          </w:p>
        </w:tc>
      </w:tr>
      <w:tr w:rsidR="00094FC8" w14:paraId="13B31CDE" w14:textId="77777777" w:rsidTr="00B12872">
        <w:trPr>
          <w:tblHeader/>
        </w:trPr>
        <w:tc>
          <w:tcPr>
            <w:tcW w:w="9526" w:type="dxa"/>
            <w:gridSpan w:val="4"/>
            <w:tcBorders>
              <w:bottom w:val="single" w:sz="4" w:space="0" w:color="auto"/>
            </w:tcBorders>
            <w:shd w:val="clear" w:color="auto" w:fill="CCFFCC"/>
            <w:vAlign w:val="center"/>
          </w:tcPr>
          <w:p w14:paraId="62A5F4F4" w14:textId="77777777" w:rsidR="00094FC8" w:rsidRPr="004065B1" w:rsidRDefault="00094FC8" w:rsidP="00306992">
            <w:r w:rsidRPr="000A066E">
              <w:rPr>
                <w:b/>
              </w:rPr>
              <w:t>Results</w:t>
            </w:r>
          </w:p>
        </w:tc>
      </w:tr>
      <w:tr w:rsidR="00094FC8" w14:paraId="68B02574" w14:textId="77777777" w:rsidTr="00B12872">
        <w:trPr>
          <w:tblHeader/>
        </w:trPr>
        <w:tc>
          <w:tcPr>
            <w:tcW w:w="9526" w:type="dxa"/>
            <w:gridSpan w:val="4"/>
            <w:tcBorders>
              <w:bottom w:val="nil"/>
            </w:tcBorders>
            <w:vAlign w:val="center"/>
          </w:tcPr>
          <w:p w14:paraId="59673D86" w14:textId="3CE3E7B1" w:rsidR="00094FC8" w:rsidRPr="006A6290" w:rsidRDefault="00094FC8" w:rsidP="00306992">
            <w:pPr>
              <w:jc w:val="left"/>
              <w:rPr>
                <w:i/>
              </w:rPr>
            </w:pPr>
            <w:r w:rsidRPr="006A6290">
              <w:rPr>
                <w:i/>
              </w:rPr>
              <w:t xml:space="preserve">Confirm that the </w:t>
            </w:r>
            <w:r w:rsidR="00034297">
              <w:rPr>
                <w:i/>
              </w:rPr>
              <w:t>features</w:t>
            </w:r>
            <w:r w:rsidR="00034297" w:rsidRPr="006A6290">
              <w:rPr>
                <w:i/>
              </w:rPr>
              <w:t xml:space="preserve"> </w:t>
            </w:r>
            <w:r w:rsidRPr="006A6290">
              <w:rPr>
                <w:i/>
              </w:rPr>
              <w:t>display as in the image below:</w:t>
            </w:r>
          </w:p>
        </w:tc>
      </w:tr>
      <w:tr w:rsidR="00094FC8" w14:paraId="4DD824F6" w14:textId="77777777" w:rsidTr="00B12872">
        <w:trPr>
          <w:tblHeader/>
        </w:trPr>
        <w:tc>
          <w:tcPr>
            <w:tcW w:w="9526" w:type="dxa"/>
            <w:gridSpan w:val="4"/>
            <w:tcBorders>
              <w:top w:val="nil"/>
            </w:tcBorders>
            <w:vAlign w:val="center"/>
          </w:tcPr>
          <w:p w14:paraId="4899C2EF" w14:textId="442A5C57" w:rsidR="00094FC8" w:rsidRPr="00094FC8" w:rsidRDefault="006F7E09" w:rsidP="00306992">
            <w:pPr>
              <w:jc w:val="center"/>
            </w:pPr>
            <w:r>
              <w:rPr>
                <w:noProof/>
                <w:lang w:eastAsia="en-GB"/>
              </w:rPr>
              <w:drawing>
                <wp:inline distT="0" distB="0" distL="0" distR="0" wp14:anchorId="0C809143" wp14:editId="3B51724F">
                  <wp:extent cx="5731514" cy="4136388"/>
                  <wp:effectExtent l="0" t="0" r="2536" b="0"/>
                  <wp:docPr id="179"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4" cy="4136388"/>
                          </a:xfrm>
                          <a:prstGeom prst="rect">
                            <a:avLst/>
                          </a:prstGeom>
                          <a:noFill/>
                          <a:ln>
                            <a:noFill/>
                            <a:prstDash/>
                          </a:ln>
                        </pic:spPr>
                      </pic:pic>
                    </a:graphicData>
                  </a:graphic>
                </wp:inline>
              </w:drawing>
            </w:r>
          </w:p>
        </w:tc>
      </w:tr>
    </w:tbl>
    <w:p w14:paraId="780EDEE9" w14:textId="77777777" w:rsidR="00094FC8" w:rsidRDefault="00094FC8" w:rsidP="00094FC8"/>
    <w:p w14:paraId="6D8A7FE9" w14:textId="77777777" w:rsidR="00094FC8" w:rsidRDefault="00094FC8" w:rsidP="00094FC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94FC8" w14:paraId="236DEA82" w14:textId="77777777" w:rsidTr="00306992">
        <w:trPr>
          <w:trHeight w:val="454"/>
          <w:tblHeader/>
        </w:trPr>
        <w:tc>
          <w:tcPr>
            <w:tcW w:w="2381" w:type="dxa"/>
            <w:shd w:val="clear" w:color="auto" w:fill="CCFFCC"/>
            <w:vAlign w:val="center"/>
          </w:tcPr>
          <w:p w14:paraId="755A03CE" w14:textId="77777777" w:rsidR="00094FC8" w:rsidRPr="004065B1" w:rsidRDefault="00094FC8" w:rsidP="00306992">
            <w:r w:rsidRPr="000A066E">
              <w:rPr>
                <w:b/>
              </w:rPr>
              <w:lastRenderedPageBreak/>
              <w:t>Test Reference</w:t>
            </w:r>
          </w:p>
        </w:tc>
        <w:tc>
          <w:tcPr>
            <w:tcW w:w="2381" w:type="dxa"/>
            <w:shd w:val="clear" w:color="auto" w:fill="CCFFCC"/>
            <w:vAlign w:val="center"/>
          </w:tcPr>
          <w:p w14:paraId="1950E0E9" w14:textId="24177FDB" w:rsidR="00094FC8" w:rsidRPr="004065B1" w:rsidRDefault="00572813" w:rsidP="00306992">
            <w:r>
              <w:t>AdditionalInformation3</w:t>
            </w:r>
          </w:p>
        </w:tc>
        <w:tc>
          <w:tcPr>
            <w:tcW w:w="2382" w:type="dxa"/>
            <w:shd w:val="clear" w:color="auto" w:fill="CCFFCC"/>
            <w:vAlign w:val="center"/>
          </w:tcPr>
          <w:p w14:paraId="4ED113D9" w14:textId="77777777" w:rsidR="00094FC8" w:rsidRPr="004065B1" w:rsidRDefault="00094FC8" w:rsidP="00306992">
            <w:r w:rsidRPr="000A066E">
              <w:rPr>
                <w:b/>
              </w:rPr>
              <w:t>IHO Reference</w:t>
            </w:r>
          </w:p>
        </w:tc>
        <w:tc>
          <w:tcPr>
            <w:tcW w:w="2382" w:type="dxa"/>
            <w:shd w:val="clear" w:color="auto" w:fill="CCFFCC"/>
            <w:vAlign w:val="center"/>
          </w:tcPr>
          <w:p w14:paraId="45F3576E" w14:textId="2FFDAB3D" w:rsidR="00094FC8" w:rsidRPr="004065B1" w:rsidRDefault="00094FC8" w:rsidP="00306992"/>
        </w:tc>
      </w:tr>
      <w:tr w:rsidR="00094FC8" w14:paraId="4CC63804" w14:textId="77777777" w:rsidTr="00306992">
        <w:trPr>
          <w:tblHeader/>
        </w:trPr>
        <w:tc>
          <w:tcPr>
            <w:tcW w:w="9526" w:type="dxa"/>
            <w:gridSpan w:val="4"/>
            <w:shd w:val="clear" w:color="auto" w:fill="CCFFCC"/>
            <w:vAlign w:val="center"/>
          </w:tcPr>
          <w:p w14:paraId="4ACA4502" w14:textId="77777777" w:rsidR="00094FC8" w:rsidRDefault="00094FC8" w:rsidP="00306992">
            <w:r w:rsidRPr="000A066E">
              <w:rPr>
                <w:b/>
              </w:rPr>
              <w:t>Test description</w:t>
            </w:r>
          </w:p>
        </w:tc>
      </w:tr>
      <w:tr w:rsidR="00094FC8" w14:paraId="5451B611" w14:textId="77777777" w:rsidTr="00306992">
        <w:trPr>
          <w:tblHeader/>
        </w:trPr>
        <w:tc>
          <w:tcPr>
            <w:tcW w:w="9526" w:type="dxa"/>
            <w:gridSpan w:val="4"/>
            <w:vAlign w:val="center"/>
          </w:tcPr>
          <w:p w14:paraId="6B5FC692" w14:textId="0E3C4A8B" w:rsidR="00094FC8" w:rsidRPr="006A6290" w:rsidRDefault="00094FC8" w:rsidP="00306992">
            <w:pPr>
              <w:rPr>
                <w:i/>
              </w:rPr>
            </w:pPr>
            <w:r w:rsidRPr="006A6290">
              <w:rPr>
                <w:i/>
              </w:rPr>
              <w:t>Display of additional chart information symbol (</w:t>
            </w:r>
            <w:r w:rsidR="00E51FD8">
              <w:rPr>
                <w:i/>
              </w:rPr>
              <w:t>Information</w:t>
            </w:r>
            <w:r w:rsidRPr="006A6290">
              <w:rPr>
                <w:i/>
              </w:rPr>
              <w:t>).</w:t>
            </w:r>
          </w:p>
        </w:tc>
      </w:tr>
      <w:tr w:rsidR="00094FC8" w14:paraId="08EAEF2A" w14:textId="77777777" w:rsidTr="00306992">
        <w:trPr>
          <w:tblHeader/>
        </w:trPr>
        <w:tc>
          <w:tcPr>
            <w:tcW w:w="9526" w:type="dxa"/>
            <w:gridSpan w:val="4"/>
            <w:shd w:val="clear" w:color="auto" w:fill="CCFFCC"/>
            <w:vAlign w:val="center"/>
          </w:tcPr>
          <w:p w14:paraId="5DC27AB9" w14:textId="77777777" w:rsidR="00094FC8" w:rsidRPr="004065B1" w:rsidRDefault="00094FC8" w:rsidP="00306992">
            <w:r w:rsidRPr="000A066E">
              <w:rPr>
                <w:b/>
              </w:rPr>
              <w:t>Setup</w:t>
            </w:r>
          </w:p>
        </w:tc>
      </w:tr>
      <w:tr w:rsidR="00094FC8" w14:paraId="1BD76036" w14:textId="77777777" w:rsidTr="00306992">
        <w:trPr>
          <w:tblHeader/>
        </w:trPr>
        <w:tc>
          <w:tcPr>
            <w:tcW w:w="9526" w:type="dxa"/>
            <w:gridSpan w:val="4"/>
            <w:vAlign w:val="center"/>
          </w:tcPr>
          <w:p w14:paraId="37E5DD93" w14:textId="77777777" w:rsidR="00094FC8" w:rsidRPr="006A6290" w:rsidRDefault="00094FC8" w:rsidP="00306992">
            <w:pPr>
              <w:rPr>
                <w:i/>
              </w:rPr>
            </w:pPr>
            <w:r w:rsidRPr="006A6290">
              <w:rPr>
                <w:i/>
              </w:rPr>
              <w:t xml:space="preserve">As for test 3.3.9 a) </w:t>
            </w:r>
          </w:p>
          <w:p w14:paraId="0872168A" w14:textId="77777777" w:rsidR="00094FC8" w:rsidRPr="006A6290" w:rsidRDefault="00094FC8" w:rsidP="00094FC8">
            <w:pPr>
              <w:rPr>
                <w:i/>
              </w:rPr>
            </w:pPr>
            <w:r w:rsidRPr="006A6290">
              <w:rPr>
                <w:i/>
              </w:rPr>
              <w:t xml:space="preserve">Select </w:t>
            </w:r>
            <w:commentRangeStart w:id="1128"/>
            <w:r w:rsidRPr="006A6290">
              <w:rPr>
                <w:i/>
              </w:rPr>
              <w:t>Highlight document</w:t>
            </w:r>
            <w:commentRangeEnd w:id="1128"/>
            <w:r w:rsidR="005C2068">
              <w:rPr>
                <w:rStyle w:val="CommentReference"/>
                <w:snapToGrid/>
                <w:color w:val="000000"/>
              </w:rPr>
              <w:commentReference w:id="1128"/>
            </w:r>
          </w:p>
        </w:tc>
      </w:tr>
      <w:tr w:rsidR="00094FC8" w14:paraId="071C197D" w14:textId="77777777" w:rsidTr="00306992">
        <w:trPr>
          <w:tblHeader/>
        </w:trPr>
        <w:tc>
          <w:tcPr>
            <w:tcW w:w="9526" w:type="dxa"/>
            <w:gridSpan w:val="4"/>
            <w:shd w:val="clear" w:color="auto" w:fill="CCFFCC"/>
            <w:vAlign w:val="center"/>
          </w:tcPr>
          <w:p w14:paraId="3092B44F" w14:textId="77777777" w:rsidR="00094FC8" w:rsidRPr="004065B1" w:rsidRDefault="00094FC8" w:rsidP="00306992">
            <w:r w:rsidRPr="000A066E">
              <w:rPr>
                <w:b/>
              </w:rPr>
              <w:t>Action</w:t>
            </w:r>
          </w:p>
        </w:tc>
      </w:tr>
      <w:tr w:rsidR="00094FC8" w14:paraId="1927DC03" w14:textId="77777777" w:rsidTr="00306992">
        <w:trPr>
          <w:tblHeader/>
        </w:trPr>
        <w:tc>
          <w:tcPr>
            <w:tcW w:w="9526" w:type="dxa"/>
            <w:gridSpan w:val="4"/>
            <w:vAlign w:val="center"/>
          </w:tcPr>
          <w:p w14:paraId="5C0A7B45" w14:textId="77777777" w:rsidR="00094FC8" w:rsidRPr="002164D3" w:rsidRDefault="00094FC8" w:rsidP="00306992">
            <w:pPr>
              <w:rPr>
                <w:i/>
              </w:rPr>
            </w:pPr>
            <w:r w:rsidRPr="002164D3">
              <w:rPr>
                <w:i/>
              </w:rPr>
              <w:t>As for test 3.3.9 a)</w:t>
            </w:r>
          </w:p>
        </w:tc>
      </w:tr>
      <w:tr w:rsidR="00094FC8" w14:paraId="363C1FB7" w14:textId="77777777" w:rsidTr="00B12872">
        <w:trPr>
          <w:tblHeader/>
        </w:trPr>
        <w:tc>
          <w:tcPr>
            <w:tcW w:w="9526" w:type="dxa"/>
            <w:gridSpan w:val="4"/>
            <w:tcBorders>
              <w:bottom w:val="single" w:sz="4" w:space="0" w:color="auto"/>
            </w:tcBorders>
            <w:shd w:val="clear" w:color="auto" w:fill="CCFFCC"/>
            <w:vAlign w:val="center"/>
          </w:tcPr>
          <w:p w14:paraId="29301FAE" w14:textId="77777777" w:rsidR="00094FC8" w:rsidRPr="004065B1" w:rsidRDefault="00094FC8" w:rsidP="00306992">
            <w:r w:rsidRPr="000A066E">
              <w:rPr>
                <w:b/>
              </w:rPr>
              <w:t>Results</w:t>
            </w:r>
          </w:p>
        </w:tc>
      </w:tr>
      <w:tr w:rsidR="00094FC8" w14:paraId="0D4CB3EB" w14:textId="77777777" w:rsidTr="00B12872">
        <w:trPr>
          <w:tblHeader/>
        </w:trPr>
        <w:tc>
          <w:tcPr>
            <w:tcW w:w="9526" w:type="dxa"/>
            <w:gridSpan w:val="4"/>
            <w:tcBorders>
              <w:bottom w:val="nil"/>
            </w:tcBorders>
            <w:vAlign w:val="center"/>
          </w:tcPr>
          <w:p w14:paraId="3B999097" w14:textId="3A0476C9" w:rsidR="00094FC8" w:rsidRPr="006A6290" w:rsidRDefault="00094FC8" w:rsidP="00306992">
            <w:pPr>
              <w:jc w:val="left"/>
              <w:rPr>
                <w:i/>
              </w:rPr>
            </w:pPr>
            <w:r w:rsidRPr="006A6290">
              <w:rPr>
                <w:i/>
              </w:rPr>
              <w:t xml:space="preserve">Confirm that the </w:t>
            </w:r>
            <w:r w:rsidR="00E51FD8">
              <w:rPr>
                <w:i/>
              </w:rPr>
              <w:t>features</w:t>
            </w:r>
            <w:r w:rsidR="00E51FD8" w:rsidRPr="006A6290">
              <w:rPr>
                <w:i/>
              </w:rPr>
              <w:t xml:space="preserve"> </w:t>
            </w:r>
            <w:r w:rsidRPr="006A6290">
              <w:rPr>
                <w:i/>
              </w:rPr>
              <w:t>display as in the image below:</w:t>
            </w:r>
          </w:p>
        </w:tc>
      </w:tr>
      <w:tr w:rsidR="00094FC8" w14:paraId="39F55DDF" w14:textId="77777777" w:rsidTr="00B12872">
        <w:trPr>
          <w:tblHeader/>
        </w:trPr>
        <w:tc>
          <w:tcPr>
            <w:tcW w:w="9526" w:type="dxa"/>
            <w:gridSpan w:val="4"/>
            <w:tcBorders>
              <w:top w:val="nil"/>
            </w:tcBorders>
            <w:vAlign w:val="center"/>
          </w:tcPr>
          <w:p w14:paraId="2B3C3ADD" w14:textId="77777777" w:rsidR="00094FC8" w:rsidRDefault="0017374B" w:rsidP="00306992">
            <w:pPr>
              <w:jc w:val="center"/>
            </w:pPr>
            <w:r w:rsidRPr="0017374B">
              <w:rPr>
                <w:noProof/>
                <w:lang w:eastAsia="en-GB"/>
              </w:rPr>
              <w:drawing>
                <wp:inline distT="0" distB="0" distL="0" distR="0" wp14:anchorId="59DEB9F2" wp14:editId="2D9027CA">
                  <wp:extent cx="5320030" cy="3907155"/>
                  <wp:effectExtent l="0" t="0" r="0" b="0"/>
                  <wp:docPr id="265" name="Picture 265" descr="C:\msdokut\STANDARDIT\IHO\ENCWG\Drafting 4.0.2 after Mar2016\New picture originals 23mar2016\3.3.9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sdokut\STANDARDIT\IHO\ENCWG\Drafting 4.0.2 after Mar2016\New picture originals 23mar2016\3.3.9c picture 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0030" cy="3907155"/>
                          </a:xfrm>
                          <a:prstGeom prst="rect">
                            <a:avLst/>
                          </a:prstGeom>
                          <a:noFill/>
                          <a:ln>
                            <a:noFill/>
                          </a:ln>
                        </pic:spPr>
                      </pic:pic>
                    </a:graphicData>
                  </a:graphic>
                </wp:inline>
              </w:drawing>
            </w:r>
          </w:p>
          <w:p w14:paraId="529F07A6" w14:textId="0CDDDC8E" w:rsidR="006F7E09" w:rsidRPr="00357E05" w:rsidRDefault="006F7E09" w:rsidP="00306992">
            <w:pPr>
              <w:jc w:val="center"/>
              <w:rPr>
                <w:b/>
              </w:rPr>
            </w:pPr>
            <w:proofErr w:type="spellStart"/>
            <w:r>
              <w:rPr>
                <w:b/>
              </w:rPr>
              <w:t>tbd</w:t>
            </w:r>
            <w:proofErr w:type="spellEnd"/>
          </w:p>
        </w:tc>
      </w:tr>
    </w:tbl>
    <w:p w14:paraId="151F0370" w14:textId="77777777" w:rsidR="00094FC8" w:rsidRDefault="00094FC8" w:rsidP="00094FC8"/>
    <w:p w14:paraId="61D3A7D7" w14:textId="77777777" w:rsidR="00CB4150" w:rsidRPr="000A408F" w:rsidRDefault="00094FC8" w:rsidP="00E30B8F">
      <w:pPr>
        <w:pStyle w:val="Heading3"/>
      </w:pPr>
      <w:r>
        <w:br w:type="page"/>
      </w:r>
      <w:r w:rsidR="00CB4150">
        <w:lastRenderedPageBreak/>
        <w:t>Scale minimum</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0D1A2D12" w14:textId="77777777" w:rsidTr="00CB4150">
        <w:trPr>
          <w:trHeight w:val="454"/>
          <w:tblHeader/>
        </w:trPr>
        <w:tc>
          <w:tcPr>
            <w:tcW w:w="2381" w:type="dxa"/>
            <w:shd w:val="clear" w:color="auto" w:fill="CCFFCC"/>
            <w:vAlign w:val="center"/>
          </w:tcPr>
          <w:p w14:paraId="0FDAE03D" w14:textId="77777777" w:rsidR="00CB4150" w:rsidRPr="004065B1" w:rsidRDefault="00CB4150" w:rsidP="00CB4150">
            <w:r w:rsidRPr="000A066E">
              <w:rPr>
                <w:b/>
              </w:rPr>
              <w:t>Test Reference</w:t>
            </w:r>
          </w:p>
        </w:tc>
        <w:tc>
          <w:tcPr>
            <w:tcW w:w="2381" w:type="dxa"/>
            <w:shd w:val="clear" w:color="auto" w:fill="CCFFCC"/>
            <w:vAlign w:val="center"/>
          </w:tcPr>
          <w:p w14:paraId="5AD944AC" w14:textId="4036BA07" w:rsidR="00CB4150" w:rsidRPr="004065B1" w:rsidRDefault="00572813" w:rsidP="00C70567">
            <w:proofErr w:type="spellStart"/>
            <w:r>
              <w:t>ScaleMinimum</w:t>
            </w:r>
            <w:proofErr w:type="spellEnd"/>
          </w:p>
        </w:tc>
        <w:tc>
          <w:tcPr>
            <w:tcW w:w="2382" w:type="dxa"/>
            <w:shd w:val="clear" w:color="auto" w:fill="CCFFCC"/>
            <w:vAlign w:val="center"/>
          </w:tcPr>
          <w:p w14:paraId="5C2C6362" w14:textId="77777777" w:rsidR="00CB4150" w:rsidRPr="004065B1" w:rsidRDefault="00CB4150" w:rsidP="00CB4150">
            <w:r w:rsidRPr="000A066E">
              <w:rPr>
                <w:b/>
              </w:rPr>
              <w:t>IHO Reference</w:t>
            </w:r>
          </w:p>
        </w:tc>
        <w:tc>
          <w:tcPr>
            <w:tcW w:w="2382" w:type="dxa"/>
            <w:shd w:val="clear" w:color="auto" w:fill="CCFFCC"/>
            <w:vAlign w:val="center"/>
          </w:tcPr>
          <w:p w14:paraId="6882D604"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C-12.8</w:t>
            </w:r>
          </w:p>
          <w:p w14:paraId="2DED8BD5" w14:textId="690A308A" w:rsidR="00CB4150" w:rsidRPr="004065B1" w:rsidRDefault="00CB4150" w:rsidP="00CB4150"/>
        </w:tc>
      </w:tr>
      <w:tr w:rsidR="00CB4150" w14:paraId="669BA4A0" w14:textId="77777777" w:rsidTr="00CB4150">
        <w:trPr>
          <w:tblHeader/>
        </w:trPr>
        <w:tc>
          <w:tcPr>
            <w:tcW w:w="9526" w:type="dxa"/>
            <w:gridSpan w:val="4"/>
            <w:shd w:val="clear" w:color="auto" w:fill="CCFFCC"/>
            <w:vAlign w:val="center"/>
          </w:tcPr>
          <w:p w14:paraId="403FB1FA" w14:textId="77777777" w:rsidR="00CB4150" w:rsidRDefault="00CB4150" w:rsidP="00CB4150">
            <w:r w:rsidRPr="000A066E">
              <w:rPr>
                <w:b/>
              </w:rPr>
              <w:t>Test description</w:t>
            </w:r>
          </w:p>
        </w:tc>
      </w:tr>
      <w:tr w:rsidR="00CB4150" w14:paraId="47149366" w14:textId="77777777" w:rsidTr="00CB4150">
        <w:trPr>
          <w:tblHeader/>
        </w:trPr>
        <w:tc>
          <w:tcPr>
            <w:tcW w:w="9526" w:type="dxa"/>
            <w:gridSpan w:val="4"/>
            <w:vAlign w:val="center"/>
          </w:tcPr>
          <w:p w14:paraId="7C078209" w14:textId="584DD103" w:rsidR="00CB4150" w:rsidRPr="006A6290" w:rsidRDefault="00306992" w:rsidP="00CB4150">
            <w:pPr>
              <w:rPr>
                <w:i/>
              </w:rPr>
            </w:pPr>
            <w:r w:rsidRPr="006A6290">
              <w:rPr>
                <w:i/>
              </w:rPr>
              <w:t xml:space="preserve">Disabling Scale Minimum using the Scale min </w:t>
            </w:r>
            <w:r w:rsidR="009204A0">
              <w:rPr>
                <w:i/>
              </w:rPr>
              <w:t>context parameter</w:t>
            </w:r>
          </w:p>
        </w:tc>
      </w:tr>
      <w:tr w:rsidR="00CB4150" w14:paraId="4BE301BA" w14:textId="77777777" w:rsidTr="00CB4150">
        <w:trPr>
          <w:tblHeader/>
        </w:trPr>
        <w:tc>
          <w:tcPr>
            <w:tcW w:w="9526" w:type="dxa"/>
            <w:gridSpan w:val="4"/>
            <w:shd w:val="clear" w:color="auto" w:fill="CCFFCC"/>
            <w:vAlign w:val="center"/>
          </w:tcPr>
          <w:p w14:paraId="7B677AE8" w14:textId="77777777" w:rsidR="00CB4150" w:rsidRPr="004065B1" w:rsidRDefault="00CB4150" w:rsidP="00CB4150">
            <w:r w:rsidRPr="000A066E">
              <w:rPr>
                <w:b/>
              </w:rPr>
              <w:t>Setup</w:t>
            </w:r>
          </w:p>
        </w:tc>
      </w:tr>
      <w:tr w:rsidR="00CB4150" w14:paraId="495DAF2C" w14:textId="77777777" w:rsidTr="00CB4150">
        <w:trPr>
          <w:tblHeader/>
        </w:trPr>
        <w:tc>
          <w:tcPr>
            <w:tcW w:w="9526" w:type="dxa"/>
            <w:gridSpan w:val="4"/>
            <w:vAlign w:val="center"/>
          </w:tcPr>
          <w:p w14:paraId="5EC628B1" w14:textId="5771DEDD" w:rsidR="00306992" w:rsidRPr="006A6290" w:rsidRDefault="00306992" w:rsidP="00306992">
            <w:pPr>
              <w:rPr>
                <w:i/>
              </w:rPr>
            </w:pPr>
            <w:r w:rsidRPr="006A6290">
              <w:rPr>
                <w:i/>
              </w:rPr>
              <w:t>Load</w:t>
            </w:r>
            <w:r w:rsidR="00572813">
              <w:rPr>
                <w:i/>
              </w:rPr>
              <w:t xml:space="preserve"> </w:t>
            </w:r>
            <w:r w:rsidR="009204A0">
              <w:rPr>
                <w:i/>
              </w:rPr>
              <w:t xml:space="preserve">the exchange set </w:t>
            </w:r>
            <w:proofErr w:type="spellStart"/>
            <w:r w:rsidR="009204A0">
              <w:rPr>
                <w:b/>
                <w:bCs/>
                <w:i/>
              </w:rPr>
              <w:t>PowerUp</w:t>
            </w:r>
            <w:proofErr w:type="spellEnd"/>
            <w:r w:rsidR="009204A0">
              <w:rPr>
                <w:b/>
                <w:bCs/>
                <w:i/>
              </w:rPr>
              <w:t xml:space="preserve"> </w:t>
            </w:r>
            <w:r w:rsidRPr="006A6290">
              <w:rPr>
                <w:i/>
              </w:rPr>
              <w:t>with the following settings:</w:t>
            </w:r>
          </w:p>
          <w:p w14:paraId="7313EC42" w14:textId="19C9C9F7" w:rsidR="00306992" w:rsidRPr="006A6290" w:rsidRDefault="00306992" w:rsidP="00306992">
            <w:pPr>
              <w:rPr>
                <w:i/>
              </w:rPr>
            </w:pPr>
            <w:r w:rsidRPr="006A6290">
              <w:rPr>
                <w:i/>
              </w:rPr>
              <w:t>Select Display</w:t>
            </w:r>
            <w:r w:rsidR="00DE09B9">
              <w:rPr>
                <w:i/>
              </w:rPr>
              <w:t xml:space="preserve"> Category</w:t>
            </w:r>
            <w:r w:rsidRPr="006A6290">
              <w:rPr>
                <w:i/>
              </w:rPr>
              <w:t xml:space="preserve"> </w:t>
            </w:r>
            <w:r w:rsidR="00DE09B9">
              <w:rPr>
                <w:i/>
              </w:rPr>
              <w:t xml:space="preserve">Display </w:t>
            </w:r>
            <w:r w:rsidRPr="006A6290">
              <w:rPr>
                <w:i/>
              </w:rPr>
              <w:t>Base</w:t>
            </w:r>
          </w:p>
          <w:p w14:paraId="5E5B97A3" w14:textId="0F6994AD" w:rsidR="00306992" w:rsidRPr="006A6290" w:rsidRDefault="00306992" w:rsidP="00306992">
            <w:pPr>
              <w:rPr>
                <w:i/>
              </w:rPr>
            </w:pPr>
            <w:r w:rsidRPr="006A6290">
              <w:rPr>
                <w:i/>
              </w:rPr>
              <w:t xml:space="preserve">Set the </w:t>
            </w:r>
            <w:r w:rsidR="0069033B">
              <w:rPr>
                <w:i/>
              </w:rPr>
              <w:t xml:space="preserve">Safety Contour </w:t>
            </w:r>
            <w:r w:rsidRPr="006A6290">
              <w:rPr>
                <w:i/>
              </w:rPr>
              <w:t>value to 30</w:t>
            </w:r>
            <w:r w:rsidR="005D6704">
              <w:rPr>
                <w:i/>
              </w:rPr>
              <w:t xml:space="preserve"> </w:t>
            </w:r>
            <w:r w:rsidRPr="006A6290">
              <w:rPr>
                <w:i/>
              </w:rPr>
              <w:t xml:space="preserve">m </w:t>
            </w:r>
          </w:p>
          <w:p w14:paraId="7AD52533" w14:textId="2D18C9AB" w:rsidR="00306992" w:rsidRPr="006A6290" w:rsidRDefault="00306992" w:rsidP="00306992">
            <w:pPr>
              <w:rPr>
                <w:i/>
              </w:rPr>
            </w:pPr>
            <w:r w:rsidRPr="006A6290">
              <w:rPr>
                <w:i/>
              </w:rPr>
              <w:t xml:space="preserve">Set the </w:t>
            </w:r>
            <w:r w:rsidR="0069033B">
              <w:rPr>
                <w:i/>
              </w:rPr>
              <w:t xml:space="preserve">Safety Depth  </w:t>
            </w:r>
            <w:r w:rsidRPr="006A6290">
              <w:rPr>
                <w:i/>
              </w:rPr>
              <w:t>value to 30</w:t>
            </w:r>
            <w:r w:rsidR="005D6704">
              <w:rPr>
                <w:i/>
              </w:rPr>
              <w:t xml:space="preserve"> </w:t>
            </w:r>
            <w:r w:rsidRPr="006A6290">
              <w:rPr>
                <w:i/>
              </w:rPr>
              <w:t xml:space="preserve">m </w:t>
            </w:r>
          </w:p>
          <w:p w14:paraId="5E00FF53" w14:textId="77777777" w:rsidR="00306992" w:rsidRPr="006A6290" w:rsidRDefault="00306992" w:rsidP="00306992">
            <w:pPr>
              <w:rPr>
                <w:i/>
              </w:rPr>
            </w:pPr>
            <w:r w:rsidRPr="006A6290">
              <w:rPr>
                <w:i/>
              </w:rPr>
              <w:t>Select Symbolized Boundaries</w:t>
            </w:r>
          </w:p>
          <w:p w14:paraId="674FFF46" w14:textId="698BFB66" w:rsidR="00306992" w:rsidRPr="00416AF5" w:rsidRDefault="00306992" w:rsidP="00306992">
            <w:pPr>
              <w:rPr>
                <w:i/>
              </w:rPr>
            </w:pPr>
            <w:r w:rsidRPr="00416AF5">
              <w:rPr>
                <w:i/>
              </w:rPr>
              <w:t xml:space="preserve">Select </w:t>
            </w:r>
            <w:r w:rsidR="00416AF5" w:rsidRPr="00416AF5">
              <w:rPr>
                <w:i/>
              </w:rPr>
              <w:t>Simplified Point Symbols = false</w:t>
            </w:r>
            <w:r w:rsidRPr="00416AF5">
              <w:rPr>
                <w:i/>
              </w:rPr>
              <w:t xml:space="preserve"> </w:t>
            </w:r>
          </w:p>
          <w:p w14:paraId="0300FE65" w14:textId="77777777" w:rsidR="00306992" w:rsidRPr="006A6290" w:rsidRDefault="00306992" w:rsidP="00306992">
            <w:pPr>
              <w:rPr>
                <w:i/>
              </w:rPr>
            </w:pPr>
            <w:r w:rsidRPr="006A6290">
              <w:rPr>
                <w:i/>
              </w:rPr>
              <w:t xml:space="preserve">Select Spot soundings </w:t>
            </w:r>
          </w:p>
          <w:p w14:paraId="4BF3219F" w14:textId="2AFD7AC4" w:rsidR="00CB4150" w:rsidRPr="006A6290" w:rsidRDefault="00CB4150" w:rsidP="00306992">
            <w:pPr>
              <w:rPr>
                <w:i/>
              </w:rPr>
            </w:pPr>
          </w:p>
        </w:tc>
      </w:tr>
      <w:tr w:rsidR="00CB4150" w14:paraId="29006D1F" w14:textId="77777777" w:rsidTr="00CB4150">
        <w:trPr>
          <w:tblHeader/>
        </w:trPr>
        <w:tc>
          <w:tcPr>
            <w:tcW w:w="9526" w:type="dxa"/>
            <w:gridSpan w:val="4"/>
            <w:shd w:val="clear" w:color="auto" w:fill="CCFFCC"/>
            <w:vAlign w:val="center"/>
          </w:tcPr>
          <w:p w14:paraId="2A15FFBB" w14:textId="77777777" w:rsidR="00CB4150" w:rsidRPr="004065B1" w:rsidRDefault="00CB4150" w:rsidP="00CB4150">
            <w:r w:rsidRPr="000A066E">
              <w:rPr>
                <w:b/>
              </w:rPr>
              <w:t>Action</w:t>
            </w:r>
          </w:p>
        </w:tc>
      </w:tr>
      <w:tr w:rsidR="00CB4150" w14:paraId="1E899AB5" w14:textId="77777777" w:rsidTr="00CB4150">
        <w:trPr>
          <w:tblHeader/>
        </w:trPr>
        <w:tc>
          <w:tcPr>
            <w:tcW w:w="9526" w:type="dxa"/>
            <w:gridSpan w:val="4"/>
            <w:vAlign w:val="center"/>
          </w:tcPr>
          <w:p w14:paraId="1066FCFB" w14:textId="595B7C48" w:rsidR="00306992" w:rsidRPr="006A6290" w:rsidRDefault="00306992" w:rsidP="00306992">
            <w:pPr>
              <w:rPr>
                <w:i/>
              </w:rPr>
            </w:pPr>
            <w:r w:rsidRPr="006A6290">
              <w:rPr>
                <w:i/>
              </w:rPr>
              <w:t>Centre the display on position 32°28.600’S  61° 02.800’E and then zoom in to a scale of 1:100</w:t>
            </w:r>
            <w:r w:rsidR="005D6704">
              <w:rPr>
                <w:i/>
              </w:rPr>
              <w:t xml:space="preserve"> </w:t>
            </w:r>
            <w:r w:rsidRPr="006A6290">
              <w:rPr>
                <w:i/>
              </w:rPr>
              <w:t>000.</w:t>
            </w:r>
          </w:p>
          <w:p w14:paraId="5A03DDEF" w14:textId="25BBB026" w:rsidR="00306992" w:rsidRPr="006A6290" w:rsidRDefault="00306992" w:rsidP="00306992">
            <w:pPr>
              <w:rPr>
                <w:i/>
              </w:rPr>
            </w:pPr>
            <w:r w:rsidRPr="006A6290">
              <w:rPr>
                <w:i/>
              </w:rPr>
              <w:t>1.</w:t>
            </w:r>
            <w:r w:rsidR="00B7535B">
              <w:rPr>
                <w:i/>
              </w:rPr>
              <w:t xml:space="preserve"> </w:t>
            </w:r>
            <w:r w:rsidRPr="006A6290">
              <w:rPr>
                <w:i/>
              </w:rPr>
              <w:t>Observe the display</w:t>
            </w:r>
          </w:p>
          <w:p w14:paraId="6165EEDE" w14:textId="7CB74719" w:rsidR="00CB4150" w:rsidRPr="006A6290" w:rsidRDefault="00306992" w:rsidP="00306992">
            <w:pPr>
              <w:rPr>
                <w:i/>
              </w:rPr>
            </w:pPr>
            <w:r w:rsidRPr="006A6290">
              <w:rPr>
                <w:i/>
              </w:rPr>
              <w:t>2.</w:t>
            </w:r>
            <w:r w:rsidR="00B7535B">
              <w:rPr>
                <w:i/>
              </w:rPr>
              <w:t xml:space="preserve"> </w:t>
            </w:r>
            <w:r w:rsidRPr="006A6290">
              <w:rPr>
                <w:i/>
              </w:rPr>
              <w:t xml:space="preserve">Select </w:t>
            </w:r>
            <w:r w:rsidRPr="00E012C8">
              <w:rPr>
                <w:b/>
                <w:bCs/>
                <w:i/>
              </w:rPr>
              <w:t>Scale min</w:t>
            </w:r>
          </w:p>
        </w:tc>
      </w:tr>
      <w:tr w:rsidR="00CB4150" w14:paraId="5D91C0F1" w14:textId="77777777" w:rsidTr="00B12872">
        <w:trPr>
          <w:tblHeader/>
        </w:trPr>
        <w:tc>
          <w:tcPr>
            <w:tcW w:w="9526" w:type="dxa"/>
            <w:gridSpan w:val="4"/>
            <w:tcBorders>
              <w:bottom w:val="single" w:sz="4" w:space="0" w:color="auto"/>
            </w:tcBorders>
            <w:shd w:val="clear" w:color="auto" w:fill="CCFFCC"/>
            <w:vAlign w:val="center"/>
          </w:tcPr>
          <w:p w14:paraId="2000E65A" w14:textId="77777777" w:rsidR="00CB4150" w:rsidRPr="004065B1" w:rsidRDefault="00CB4150" w:rsidP="00CB4150">
            <w:r w:rsidRPr="000A066E">
              <w:rPr>
                <w:b/>
              </w:rPr>
              <w:t>Results</w:t>
            </w:r>
          </w:p>
        </w:tc>
      </w:tr>
      <w:tr w:rsidR="00CB4150" w14:paraId="15AAA761" w14:textId="77777777" w:rsidTr="00B12872">
        <w:trPr>
          <w:tblHeader/>
        </w:trPr>
        <w:tc>
          <w:tcPr>
            <w:tcW w:w="9526" w:type="dxa"/>
            <w:gridSpan w:val="4"/>
            <w:tcBorders>
              <w:bottom w:val="nil"/>
            </w:tcBorders>
            <w:vAlign w:val="center"/>
          </w:tcPr>
          <w:p w14:paraId="3BA3CADF" w14:textId="23426823" w:rsidR="00CB4150" w:rsidRPr="002164D3" w:rsidRDefault="00306992" w:rsidP="00CB4150">
            <w:pPr>
              <w:jc w:val="left"/>
              <w:rPr>
                <w:i/>
              </w:rPr>
            </w:pPr>
            <w:r w:rsidRPr="002164D3">
              <w:rPr>
                <w:i/>
              </w:rPr>
              <w:t xml:space="preserve">1. Confirm that the </w:t>
            </w:r>
            <w:r w:rsidR="009204A0">
              <w:rPr>
                <w:i/>
              </w:rPr>
              <w:t>features</w:t>
            </w:r>
            <w:r w:rsidR="009204A0" w:rsidRPr="002164D3">
              <w:rPr>
                <w:i/>
              </w:rPr>
              <w:t xml:space="preserve"> </w:t>
            </w:r>
            <w:r w:rsidRPr="002164D3">
              <w:rPr>
                <w:i/>
              </w:rPr>
              <w:t>display as in the image below</w:t>
            </w:r>
            <w:r w:rsidR="00F870A1" w:rsidRPr="002164D3">
              <w:rPr>
                <w:i/>
              </w:rPr>
              <w:t xml:space="preserve"> (scale 1:100 000)</w:t>
            </w:r>
            <w:r w:rsidRPr="002164D3">
              <w:rPr>
                <w:i/>
              </w:rPr>
              <w:t>:</w:t>
            </w:r>
          </w:p>
        </w:tc>
      </w:tr>
      <w:tr w:rsidR="00306992" w14:paraId="18936546" w14:textId="77777777" w:rsidTr="00B12872">
        <w:trPr>
          <w:tblHeader/>
        </w:trPr>
        <w:tc>
          <w:tcPr>
            <w:tcW w:w="9526" w:type="dxa"/>
            <w:gridSpan w:val="4"/>
            <w:tcBorders>
              <w:top w:val="nil"/>
            </w:tcBorders>
            <w:vAlign w:val="center"/>
          </w:tcPr>
          <w:p w14:paraId="09875FF1" w14:textId="77777777" w:rsidR="00306992" w:rsidRDefault="0018522C" w:rsidP="00306992">
            <w:pPr>
              <w:jc w:val="center"/>
            </w:pPr>
            <w:r>
              <w:rPr>
                <w:noProof/>
                <w:lang w:eastAsia="en-GB"/>
              </w:rPr>
              <w:drawing>
                <wp:inline distT="0" distB="0" distL="0" distR="0" wp14:anchorId="4062B94E" wp14:editId="266BC851">
                  <wp:extent cx="5667375" cy="5210175"/>
                  <wp:effectExtent l="0" t="0" r="9525" b="9525"/>
                  <wp:docPr id="100" name="Picture 1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67375" cy="5210175"/>
                          </a:xfrm>
                          <a:prstGeom prst="rect">
                            <a:avLst/>
                          </a:prstGeom>
                          <a:noFill/>
                          <a:ln>
                            <a:noFill/>
                          </a:ln>
                        </pic:spPr>
                      </pic:pic>
                    </a:graphicData>
                  </a:graphic>
                </wp:inline>
              </w:drawing>
            </w:r>
          </w:p>
          <w:p w14:paraId="4EE3E9F6" w14:textId="5034F182" w:rsidR="006F7E09" w:rsidRPr="00306992" w:rsidRDefault="006F7E09" w:rsidP="00306992">
            <w:pPr>
              <w:jc w:val="center"/>
            </w:pPr>
            <w:proofErr w:type="spellStart"/>
            <w:r>
              <w:rPr>
                <w:b/>
              </w:rPr>
              <w:t>tbd</w:t>
            </w:r>
            <w:proofErr w:type="spellEnd"/>
          </w:p>
        </w:tc>
      </w:tr>
    </w:tbl>
    <w:p w14:paraId="69A0FF46" w14:textId="77777777" w:rsidR="00306992" w:rsidRDefault="00306992" w:rsidP="00CB4150"/>
    <w:p w14:paraId="606E2041"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306992" w14:paraId="35E1B49E" w14:textId="77777777" w:rsidTr="00B12872">
        <w:trPr>
          <w:tblHeader/>
        </w:trPr>
        <w:tc>
          <w:tcPr>
            <w:tcW w:w="9526" w:type="dxa"/>
            <w:tcBorders>
              <w:bottom w:val="nil"/>
            </w:tcBorders>
            <w:vAlign w:val="center"/>
          </w:tcPr>
          <w:p w14:paraId="7BD8592B" w14:textId="45A1DE15" w:rsidR="00306992" w:rsidRPr="006A6290" w:rsidRDefault="00306992" w:rsidP="002164D3">
            <w:pPr>
              <w:keepNext/>
              <w:keepLines/>
              <w:jc w:val="left"/>
              <w:rPr>
                <w:i/>
              </w:rPr>
            </w:pPr>
            <w:r w:rsidRPr="006A6290">
              <w:rPr>
                <w:i/>
              </w:rPr>
              <w:lastRenderedPageBreak/>
              <w:t xml:space="preserve">2. After selecting Scale min confirm that the </w:t>
            </w:r>
            <w:r w:rsidR="009204A0">
              <w:rPr>
                <w:i/>
              </w:rPr>
              <w:t>features</w:t>
            </w:r>
            <w:r w:rsidR="009204A0" w:rsidRPr="006A6290">
              <w:rPr>
                <w:i/>
              </w:rPr>
              <w:t xml:space="preserve"> </w:t>
            </w:r>
            <w:r w:rsidRPr="006A6290">
              <w:rPr>
                <w:i/>
              </w:rPr>
              <w:t>display as in the image below:</w:t>
            </w:r>
          </w:p>
        </w:tc>
      </w:tr>
      <w:tr w:rsidR="00306992" w14:paraId="1D79EC1D" w14:textId="77777777" w:rsidTr="00B12872">
        <w:trPr>
          <w:tblHeader/>
        </w:trPr>
        <w:tc>
          <w:tcPr>
            <w:tcW w:w="9526" w:type="dxa"/>
            <w:tcBorders>
              <w:top w:val="nil"/>
            </w:tcBorders>
            <w:vAlign w:val="center"/>
          </w:tcPr>
          <w:p w14:paraId="20057173" w14:textId="77777777" w:rsidR="00306992" w:rsidRDefault="0018522C" w:rsidP="00306992">
            <w:pPr>
              <w:jc w:val="center"/>
            </w:pPr>
            <w:r>
              <w:rPr>
                <w:noProof/>
                <w:lang w:eastAsia="en-GB"/>
              </w:rPr>
              <w:drawing>
                <wp:inline distT="0" distB="0" distL="0" distR="0" wp14:anchorId="0FF0A33F" wp14:editId="1DB356DF">
                  <wp:extent cx="5381625" cy="4972549"/>
                  <wp:effectExtent l="0" t="0" r="0" b="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86562" cy="4977110"/>
                          </a:xfrm>
                          <a:prstGeom prst="rect">
                            <a:avLst/>
                          </a:prstGeom>
                          <a:noFill/>
                          <a:ln>
                            <a:noFill/>
                          </a:ln>
                        </pic:spPr>
                      </pic:pic>
                    </a:graphicData>
                  </a:graphic>
                </wp:inline>
              </w:drawing>
            </w:r>
          </w:p>
          <w:p w14:paraId="2EDADDC0" w14:textId="4FC90E48" w:rsidR="006F7E09" w:rsidRPr="00306992" w:rsidRDefault="006F7E09" w:rsidP="00306992">
            <w:pPr>
              <w:jc w:val="center"/>
            </w:pPr>
            <w:proofErr w:type="spellStart"/>
            <w:r>
              <w:rPr>
                <w:b/>
              </w:rPr>
              <w:t>tbd</w:t>
            </w:r>
            <w:proofErr w:type="spellEnd"/>
          </w:p>
        </w:tc>
      </w:tr>
    </w:tbl>
    <w:p w14:paraId="6963D472" w14:textId="77777777" w:rsidR="00306992" w:rsidRDefault="00306992" w:rsidP="00CB4150"/>
    <w:p w14:paraId="35DA174B" w14:textId="77777777" w:rsidR="00CB4150" w:rsidRPr="000A408F" w:rsidRDefault="00306992" w:rsidP="00E30B8F">
      <w:pPr>
        <w:pStyle w:val="Heading3"/>
      </w:pPr>
      <w:r>
        <w:br w:type="page"/>
      </w:r>
      <w:r w:rsidR="00CB4150">
        <w:lastRenderedPageBreak/>
        <w:t>Full Light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676"/>
        <w:gridCol w:w="2491"/>
        <w:gridCol w:w="2009"/>
      </w:tblGrid>
      <w:tr w:rsidR="00CB4150" w14:paraId="261A7A0D" w14:textId="77777777" w:rsidTr="00CB4150">
        <w:trPr>
          <w:trHeight w:val="454"/>
          <w:tblHeader/>
        </w:trPr>
        <w:tc>
          <w:tcPr>
            <w:tcW w:w="2381" w:type="dxa"/>
            <w:shd w:val="clear" w:color="auto" w:fill="CCFFCC"/>
            <w:vAlign w:val="center"/>
          </w:tcPr>
          <w:p w14:paraId="0ABC7815" w14:textId="77777777" w:rsidR="00CB4150" w:rsidRPr="004065B1" w:rsidRDefault="00CB4150" w:rsidP="00CB4150">
            <w:r w:rsidRPr="000A066E">
              <w:rPr>
                <w:b/>
              </w:rPr>
              <w:t>Test Reference</w:t>
            </w:r>
          </w:p>
        </w:tc>
        <w:tc>
          <w:tcPr>
            <w:tcW w:w="2381" w:type="dxa"/>
            <w:shd w:val="clear" w:color="auto" w:fill="CCFFCC"/>
            <w:vAlign w:val="center"/>
          </w:tcPr>
          <w:p w14:paraId="7B577D51" w14:textId="7D3EEF05" w:rsidR="00CB4150" w:rsidRPr="004065B1" w:rsidRDefault="00416AF5" w:rsidP="00CB4150">
            <w:proofErr w:type="spellStart"/>
            <w:r>
              <w:t>FullLightLines</w:t>
            </w:r>
            <w:proofErr w:type="spellEnd"/>
          </w:p>
        </w:tc>
        <w:tc>
          <w:tcPr>
            <w:tcW w:w="2382" w:type="dxa"/>
            <w:shd w:val="clear" w:color="auto" w:fill="CCFFCC"/>
            <w:vAlign w:val="center"/>
          </w:tcPr>
          <w:p w14:paraId="666F7566" w14:textId="77777777" w:rsidR="00CB4150" w:rsidRPr="004065B1" w:rsidRDefault="00CB4150" w:rsidP="00CB4150">
            <w:r w:rsidRPr="000A066E">
              <w:rPr>
                <w:b/>
              </w:rPr>
              <w:t>IHO Reference</w:t>
            </w:r>
          </w:p>
        </w:tc>
        <w:tc>
          <w:tcPr>
            <w:tcW w:w="2382" w:type="dxa"/>
            <w:shd w:val="clear" w:color="auto" w:fill="CCFFCC"/>
            <w:vAlign w:val="center"/>
          </w:tcPr>
          <w:p w14:paraId="56BF23FF"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C-9.8</w:t>
            </w:r>
          </w:p>
          <w:p w14:paraId="5CF7B653" w14:textId="3B6DECF1" w:rsidR="00CB4150" w:rsidRPr="004065B1" w:rsidRDefault="00CB4150" w:rsidP="00CB4150"/>
        </w:tc>
      </w:tr>
      <w:tr w:rsidR="00CB4150" w14:paraId="1C2268F5" w14:textId="77777777" w:rsidTr="00CB4150">
        <w:trPr>
          <w:tblHeader/>
        </w:trPr>
        <w:tc>
          <w:tcPr>
            <w:tcW w:w="9526" w:type="dxa"/>
            <w:gridSpan w:val="4"/>
            <w:shd w:val="clear" w:color="auto" w:fill="CCFFCC"/>
            <w:vAlign w:val="center"/>
          </w:tcPr>
          <w:p w14:paraId="60C90DC7" w14:textId="77777777" w:rsidR="00CB4150" w:rsidRDefault="00CB4150" w:rsidP="00CB4150">
            <w:r w:rsidRPr="000A066E">
              <w:rPr>
                <w:b/>
              </w:rPr>
              <w:t>Test description</w:t>
            </w:r>
          </w:p>
        </w:tc>
      </w:tr>
      <w:tr w:rsidR="00CB4150" w14:paraId="67E526FE" w14:textId="77777777" w:rsidTr="00CB4150">
        <w:trPr>
          <w:tblHeader/>
        </w:trPr>
        <w:tc>
          <w:tcPr>
            <w:tcW w:w="9526" w:type="dxa"/>
            <w:gridSpan w:val="4"/>
            <w:vAlign w:val="center"/>
          </w:tcPr>
          <w:p w14:paraId="6F21346D" w14:textId="77777777" w:rsidR="00CB4150" w:rsidRPr="006A6290" w:rsidRDefault="00AB06FB" w:rsidP="00CB4150">
            <w:pPr>
              <w:rPr>
                <w:i/>
              </w:rPr>
            </w:pPr>
            <w:r w:rsidRPr="006A6290">
              <w:rPr>
                <w:i/>
              </w:rPr>
              <w:t>Disabling Full light lines using the Full light lines Mariner’s Selection</w:t>
            </w:r>
          </w:p>
        </w:tc>
      </w:tr>
      <w:tr w:rsidR="00CB4150" w14:paraId="26647547" w14:textId="77777777" w:rsidTr="00CB4150">
        <w:trPr>
          <w:tblHeader/>
        </w:trPr>
        <w:tc>
          <w:tcPr>
            <w:tcW w:w="9526" w:type="dxa"/>
            <w:gridSpan w:val="4"/>
            <w:shd w:val="clear" w:color="auto" w:fill="CCFFCC"/>
            <w:vAlign w:val="center"/>
          </w:tcPr>
          <w:p w14:paraId="5D15BF9B" w14:textId="77777777" w:rsidR="00CB4150" w:rsidRPr="004065B1" w:rsidRDefault="00CB4150" w:rsidP="00CB4150">
            <w:r w:rsidRPr="000A066E">
              <w:rPr>
                <w:b/>
              </w:rPr>
              <w:t>Setup</w:t>
            </w:r>
          </w:p>
        </w:tc>
      </w:tr>
      <w:tr w:rsidR="00CB4150" w14:paraId="24312CC9" w14:textId="77777777" w:rsidTr="00CB4150">
        <w:trPr>
          <w:tblHeader/>
        </w:trPr>
        <w:tc>
          <w:tcPr>
            <w:tcW w:w="9526" w:type="dxa"/>
            <w:gridSpan w:val="4"/>
            <w:vAlign w:val="center"/>
          </w:tcPr>
          <w:p w14:paraId="76F3E1B5" w14:textId="18DB5B0E" w:rsidR="00AB06FB" w:rsidRPr="006A6290" w:rsidRDefault="00AB06FB" w:rsidP="00AB06FB">
            <w:pPr>
              <w:rPr>
                <w:i/>
              </w:rPr>
            </w:pPr>
            <w:r w:rsidRPr="006A6290">
              <w:rPr>
                <w:i/>
              </w:rPr>
              <w:t xml:space="preserve">Load the </w:t>
            </w:r>
            <w:r w:rsidR="009204A0">
              <w:rPr>
                <w:i/>
              </w:rPr>
              <w:t xml:space="preserve">exchange set </w:t>
            </w:r>
            <w:proofErr w:type="spellStart"/>
            <w:r w:rsidR="009204A0">
              <w:rPr>
                <w:b/>
                <w:bCs/>
                <w:i/>
              </w:rPr>
              <w:t>PowerUp</w:t>
            </w:r>
            <w:proofErr w:type="spellEnd"/>
            <w:r w:rsidR="009204A0">
              <w:rPr>
                <w:b/>
                <w:bCs/>
                <w:i/>
              </w:rPr>
              <w:t xml:space="preserve"> </w:t>
            </w:r>
            <w:r w:rsidRPr="006A6290">
              <w:rPr>
                <w:i/>
              </w:rPr>
              <w:t>with the following settings:</w:t>
            </w:r>
          </w:p>
          <w:p w14:paraId="0526D072" w14:textId="2C615B0D" w:rsidR="00AB06FB" w:rsidRPr="006A6290" w:rsidRDefault="00AB06FB" w:rsidP="00AB06FB">
            <w:pPr>
              <w:rPr>
                <w:i/>
              </w:rPr>
            </w:pPr>
            <w:r w:rsidRPr="006A6290">
              <w:rPr>
                <w:i/>
              </w:rPr>
              <w:t xml:space="preserve">Select </w:t>
            </w:r>
            <w:r w:rsidR="00DE09B9">
              <w:rPr>
                <w:i/>
              </w:rPr>
              <w:t>Display Category</w:t>
            </w:r>
            <w:r w:rsidRPr="006A6290">
              <w:rPr>
                <w:i/>
              </w:rPr>
              <w:t xml:space="preserve"> Display Base</w:t>
            </w:r>
          </w:p>
          <w:p w14:paraId="3D176A46" w14:textId="2DEED2DF" w:rsidR="00AB06FB" w:rsidRPr="006A6290" w:rsidRDefault="00AB06FB" w:rsidP="00AB06FB">
            <w:pPr>
              <w:rPr>
                <w:i/>
              </w:rPr>
            </w:pPr>
            <w:r w:rsidRPr="006A6290">
              <w:rPr>
                <w:i/>
              </w:rPr>
              <w:t xml:space="preserve">Set the </w:t>
            </w:r>
            <w:r w:rsidR="0069033B">
              <w:rPr>
                <w:i/>
              </w:rPr>
              <w:t xml:space="preserve">Safety Contour </w:t>
            </w:r>
            <w:r w:rsidRPr="006A6290">
              <w:rPr>
                <w:i/>
              </w:rPr>
              <w:t xml:space="preserve">value to 30 m </w:t>
            </w:r>
          </w:p>
          <w:p w14:paraId="4654D67F" w14:textId="3E1C83FD" w:rsidR="00AB06FB" w:rsidRPr="006A6290" w:rsidRDefault="00AB06FB" w:rsidP="00AB06FB">
            <w:pPr>
              <w:rPr>
                <w:i/>
              </w:rPr>
            </w:pPr>
            <w:r w:rsidRPr="006A6290">
              <w:rPr>
                <w:i/>
              </w:rPr>
              <w:t xml:space="preserve">Set the </w:t>
            </w:r>
            <w:r w:rsidR="0069033B">
              <w:rPr>
                <w:i/>
              </w:rPr>
              <w:t xml:space="preserve">Safety Depth  </w:t>
            </w:r>
            <w:r w:rsidRPr="006A6290">
              <w:rPr>
                <w:i/>
              </w:rPr>
              <w:t xml:space="preserve">value to 30 m </w:t>
            </w:r>
          </w:p>
          <w:p w14:paraId="3FB5A286" w14:textId="77777777" w:rsidR="00AB06FB" w:rsidRPr="006A6290" w:rsidRDefault="00AB06FB" w:rsidP="00AB06FB">
            <w:pPr>
              <w:rPr>
                <w:i/>
              </w:rPr>
            </w:pPr>
            <w:r w:rsidRPr="006A6290">
              <w:rPr>
                <w:i/>
              </w:rPr>
              <w:t>Select Symbolized Boundaries</w:t>
            </w:r>
          </w:p>
          <w:p w14:paraId="3628C719" w14:textId="77777777" w:rsidR="00AB06FB" w:rsidRPr="00E012C8" w:rsidRDefault="00AB06FB" w:rsidP="00AB06FB">
            <w:pPr>
              <w:rPr>
                <w:b/>
                <w:bCs/>
                <w:i/>
              </w:rPr>
            </w:pPr>
            <w:r w:rsidRPr="00966406">
              <w:rPr>
                <w:b/>
                <w:bCs/>
                <w:i/>
                <w:highlight w:val="yellow"/>
                <w:rPrChange w:id="1129" w:author="jonathan pritchard" w:date="2023-12-06T12:31:00Z">
                  <w:rPr>
                    <w:b/>
                    <w:bCs/>
                    <w:i/>
                  </w:rPr>
                </w:rPrChange>
              </w:rPr>
              <w:t>Select Paper chart symbols</w:t>
            </w:r>
          </w:p>
          <w:p w14:paraId="556ACA72" w14:textId="77777777" w:rsidR="00AB06FB" w:rsidRPr="006A6290" w:rsidRDefault="00AB06FB" w:rsidP="00AB06FB">
            <w:pPr>
              <w:rPr>
                <w:i/>
              </w:rPr>
            </w:pPr>
            <w:r w:rsidRPr="006A6290">
              <w:rPr>
                <w:i/>
              </w:rPr>
              <w:t>Select Lights</w:t>
            </w:r>
          </w:p>
          <w:p w14:paraId="0D7D8A59" w14:textId="107BADE5" w:rsidR="00CB4150" w:rsidRPr="006A6290" w:rsidRDefault="00CB4150" w:rsidP="00AB06FB">
            <w:pPr>
              <w:rPr>
                <w:i/>
              </w:rPr>
            </w:pPr>
          </w:p>
        </w:tc>
      </w:tr>
      <w:tr w:rsidR="00CB4150" w14:paraId="61CC25FA" w14:textId="77777777" w:rsidTr="00CB4150">
        <w:trPr>
          <w:tblHeader/>
        </w:trPr>
        <w:tc>
          <w:tcPr>
            <w:tcW w:w="9526" w:type="dxa"/>
            <w:gridSpan w:val="4"/>
            <w:shd w:val="clear" w:color="auto" w:fill="CCFFCC"/>
            <w:vAlign w:val="center"/>
          </w:tcPr>
          <w:p w14:paraId="0D8FD431" w14:textId="77777777" w:rsidR="00CB4150" w:rsidRPr="004065B1" w:rsidRDefault="00CB4150" w:rsidP="00CB4150">
            <w:r w:rsidRPr="000A066E">
              <w:rPr>
                <w:b/>
              </w:rPr>
              <w:t>Action</w:t>
            </w:r>
          </w:p>
        </w:tc>
      </w:tr>
      <w:tr w:rsidR="00CB4150" w14:paraId="1ED14179" w14:textId="77777777" w:rsidTr="00CB4150">
        <w:trPr>
          <w:tblHeader/>
        </w:trPr>
        <w:tc>
          <w:tcPr>
            <w:tcW w:w="9526" w:type="dxa"/>
            <w:gridSpan w:val="4"/>
            <w:vAlign w:val="center"/>
          </w:tcPr>
          <w:p w14:paraId="6FD9E147" w14:textId="77777777" w:rsidR="00AB06FB" w:rsidRPr="006A6290" w:rsidRDefault="00AB06FB" w:rsidP="00AB06FB">
            <w:pPr>
              <w:rPr>
                <w:i/>
              </w:rPr>
            </w:pPr>
            <w:r w:rsidRPr="006A6290">
              <w:rPr>
                <w:i/>
              </w:rPr>
              <w:t>Centre the display on position 32°29.000’S 61° 04.000’E and then zoom in to a scale of 1:100,000.</w:t>
            </w:r>
          </w:p>
          <w:p w14:paraId="14A44B7E" w14:textId="73CAE874" w:rsidR="00AB06FB" w:rsidRPr="006A6290" w:rsidRDefault="00AB06FB" w:rsidP="00AB06FB">
            <w:pPr>
              <w:rPr>
                <w:i/>
              </w:rPr>
            </w:pPr>
            <w:r w:rsidRPr="006A6290">
              <w:rPr>
                <w:i/>
              </w:rPr>
              <w:t>1. Observe the display</w:t>
            </w:r>
          </w:p>
          <w:p w14:paraId="7DF0ED6C" w14:textId="77777777" w:rsidR="00CB4150" w:rsidRPr="006A6290" w:rsidRDefault="00AB06FB" w:rsidP="00AB06FB">
            <w:pPr>
              <w:rPr>
                <w:i/>
              </w:rPr>
            </w:pPr>
            <w:r w:rsidRPr="006A6290">
              <w:rPr>
                <w:i/>
              </w:rPr>
              <w:t>2.Select Full light lines</w:t>
            </w:r>
          </w:p>
        </w:tc>
      </w:tr>
      <w:tr w:rsidR="00CB4150" w14:paraId="36A264B9" w14:textId="77777777" w:rsidTr="00B12872">
        <w:trPr>
          <w:tblHeader/>
        </w:trPr>
        <w:tc>
          <w:tcPr>
            <w:tcW w:w="9526" w:type="dxa"/>
            <w:gridSpan w:val="4"/>
            <w:tcBorders>
              <w:bottom w:val="single" w:sz="4" w:space="0" w:color="auto"/>
            </w:tcBorders>
            <w:shd w:val="clear" w:color="auto" w:fill="CCFFCC"/>
            <w:vAlign w:val="center"/>
          </w:tcPr>
          <w:p w14:paraId="5CC96E89" w14:textId="77777777" w:rsidR="00CB4150" w:rsidRPr="004065B1" w:rsidRDefault="00CB4150" w:rsidP="00CB4150">
            <w:r w:rsidRPr="000A066E">
              <w:rPr>
                <w:b/>
              </w:rPr>
              <w:t>Results</w:t>
            </w:r>
          </w:p>
        </w:tc>
      </w:tr>
      <w:tr w:rsidR="00CB4150" w14:paraId="617FE539" w14:textId="77777777" w:rsidTr="00B12872">
        <w:trPr>
          <w:tblHeader/>
        </w:trPr>
        <w:tc>
          <w:tcPr>
            <w:tcW w:w="9526" w:type="dxa"/>
            <w:gridSpan w:val="4"/>
            <w:tcBorders>
              <w:bottom w:val="nil"/>
            </w:tcBorders>
            <w:vAlign w:val="center"/>
          </w:tcPr>
          <w:p w14:paraId="0EFED6B7" w14:textId="79F937AE" w:rsidR="00CB4150" w:rsidRPr="00E6095F" w:rsidRDefault="00AB06FB" w:rsidP="00CB4150">
            <w:pPr>
              <w:jc w:val="left"/>
              <w:rPr>
                <w:i/>
              </w:rPr>
            </w:pPr>
            <w:r w:rsidRPr="00E6095F">
              <w:rPr>
                <w:i/>
              </w:rPr>
              <w:t xml:space="preserve">1. Confirm that the </w:t>
            </w:r>
            <w:r w:rsidR="009204A0">
              <w:rPr>
                <w:i/>
              </w:rPr>
              <w:t>features</w:t>
            </w:r>
            <w:r w:rsidR="009204A0" w:rsidRPr="00E6095F">
              <w:rPr>
                <w:i/>
              </w:rPr>
              <w:t xml:space="preserve"> </w:t>
            </w:r>
            <w:r w:rsidRPr="00E6095F">
              <w:rPr>
                <w:i/>
              </w:rPr>
              <w:t>display as in the image below:</w:t>
            </w:r>
          </w:p>
        </w:tc>
      </w:tr>
      <w:tr w:rsidR="00AB06FB" w14:paraId="7590D2A1" w14:textId="77777777" w:rsidTr="00B12872">
        <w:trPr>
          <w:tblHeader/>
        </w:trPr>
        <w:tc>
          <w:tcPr>
            <w:tcW w:w="9526" w:type="dxa"/>
            <w:gridSpan w:val="4"/>
            <w:tcBorders>
              <w:top w:val="nil"/>
            </w:tcBorders>
            <w:vAlign w:val="center"/>
          </w:tcPr>
          <w:p w14:paraId="356FE884" w14:textId="77777777" w:rsidR="00AB06FB" w:rsidRDefault="00445B9F" w:rsidP="00AB06FB">
            <w:pPr>
              <w:jc w:val="center"/>
              <w:rPr>
                <w:i/>
              </w:rPr>
            </w:pPr>
            <w:r w:rsidRPr="00445B9F">
              <w:rPr>
                <w:i/>
                <w:noProof/>
                <w:lang w:eastAsia="en-GB"/>
              </w:rPr>
              <w:drawing>
                <wp:inline distT="0" distB="0" distL="0" distR="0" wp14:anchorId="09EA9EA1" wp14:editId="1ACB7571">
                  <wp:extent cx="5992058" cy="5521181"/>
                  <wp:effectExtent l="0" t="0" r="8890" b="3810"/>
                  <wp:docPr id="43" name="Picture 43" descr="C:\msdokut\STANDARDIT\IHO\S64\Work 2016\Review Aug2016\New picture originals 16aug2016\3.3.1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sdokut\STANDARDIT\IHO\S64\Work 2016\Review Aug2016\New picture originals 16aug2016\3.3.11 picture 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07725" cy="5535617"/>
                          </a:xfrm>
                          <a:prstGeom prst="rect">
                            <a:avLst/>
                          </a:prstGeom>
                          <a:noFill/>
                          <a:ln>
                            <a:noFill/>
                          </a:ln>
                        </pic:spPr>
                      </pic:pic>
                    </a:graphicData>
                  </a:graphic>
                </wp:inline>
              </w:drawing>
            </w:r>
          </w:p>
          <w:p w14:paraId="0289A523" w14:textId="042A1592" w:rsidR="006F7E09" w:rsidRPr="00E6095F" w:rsidRDefault="006F7E09" w:rsidP="00AB06FB">
            <w:pPr>
              <w:jc w:val="center"/>
              <w:rPr>
                <w:i/>
              </w:rPr>
            </w:pPr>
            <w:proofErr w:type="spellStart"/>
            <w:r>
              <w:rPr>
                <w:b/>
              </w:rPr>
              <w:t>tbd</w:t>
            </w:r>
            <w:proofErr w:type="spellEnd"/>
          </w:p>
        </w:tc>
      </w:tr>
    </w:tbl>
    <w:p w14:paraId="4FED5D0E" w14:textId="77777777" w:rsidR="00AB06FB" w:rsidRDefault="00AB06FB" w:rsidP="00CB4150"/>
    <w:tbl>
      <w:tblPr>
        <w:tblpPr w:leftFromText="141" w:rightFromText="141" w:tblpY="411"/>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AB06FB" w14:paraId="0B742F0C" w14:textId="77777777" w:rsidTr="0017264E">
        <w:trPr>
          <w:tblHeader/>
        </w:trPr>
        <w:tc>
          <w:tcPr>
            <w:tcW w:w="9526" w:type="dxa"/>
            <w:tcBorders>
              <w:bottom w:val="nil"/>
            </w:tcBorders>
            <w:vAlign w:val="center"/>
          </w:tcPr>
          <w:p w14:paraId="6017C883" w14:textId="68DA0173" w:rsidR="00AB06FB" w:rsidRPr="00E6095F" w:rsidRDefault="00AB06FB" w:rsidP="0017264E">
            <w:pPr>
              <w:jc w:val="left"/>
              <w:rPr>
                <w:i/>
              </w:rPr>
            </w:pPr>
            <w:r>
              <w:lastRenderedPageBreak/>
              <w:br w:type="page"/>
            </w:r>
            <w:r w:rsidRPr="00E6095F">
              <w:rPr>
                <w:i/>
              </w:rPr>
              <w:t xml:space="preserve">2. After selecting Full light lines confirm that the </w:t>
            </w:r>
            <w:r w:rsidR="009204A0">
              <w:rPr>
                <w:i/>
              </w:rPr>
              <w:t>features</w:t>
            </w:r>
            <w:r w:rsidR="009204A0" w:rsidRPr="00E6095F">
              <w:rPr>
                <w:i/>
              </w:rPr>
              <w:t xml:space="preserve"> </w:t>
            </w:r>
            <w:r w:rsidRPr="00E6095F">
              <w:rPr>
                <w:i/>
              </w:rPr>
              <w:t>display as in the image below</w:t>
            </w:r>
            <w:r w:rsidR="0040453D">
              <w:rPr>
                <w:i/>
              </w:rPr>
              <w:t>:</w:t>
            </w:r>
          </w:p>
        </w:tc>
      </w:tr>
      <w:tr w:rsidR="00AB06FB" w14:paraId="6BE0B14B" w14:textId="77777777" w:rsidTr="0017264E">
        <w:trPr>
          <w:tblHeader/>
        </w:trPr>
        <w:tc>
          <w:tcPr>
            <w:tcW w:w="9526" w:type="dxa"/>
            <w:tcBorders>
              <w:top w:val="nil"/>
            </w:tcBorders>
            <w:vAlign w:val="center"/>
          </w:tcPr>
          <w:p w14:paraId="47B4025B" w14:textId="77777777" w:rsidR="00AB06FB" w:rsidRDefault="00445B9F" w:rsidP="0017264E">
            <w:pPr>
              <w:jc w:val="center"/>
            </w:pPr>
            <w:r w:rsidRPr="00445B9F">
              <w:rPr>
                <w:noProof/>
                <w:lang w:eastAsia="en-GB"/>
              </w:rPr>
              <w:drawing>
                <wp:inline distT="0" distB="0" distL="0" distR="0" wp14:anchorId="70E7174F" wp14:editId="3355D59B">
                  <wp:extent cx="5891842" cy="5412446"/>
                  <wp:effectExtent l="0" t="0" r="0" b="0"/>
                  <wp:docPr id="44" name="Picture 44" descr="C:\msdokut\STANDARDIT\IHO\S64\Work 2016\Review Aug2016\New picture originals 16aug2016\3.3.1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dokut\STANDARDIT\IHO\S64\Work 2016\Review Aug2016\New picture originals 16aug2016\3.3.11 picture 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05115" cy="5424639"/>
                          </a:xfrm>
                          <a:prstGeom prst="rect">
                            <a:avLst/>
                          </a:prstGeom>
                          <a:noFill/>
                          <a:ln>
                            <a:noFill/>
                          </a:ln>
                        </pic:spPr>
                      </pic:pic>
                    </a:graphicData>
                  </a:graphic>
                </wp:inline>
              </w:drawing>
            </w:r>
          </w:p>
          <w:p w14:paraId="033D9097" w14:textId="35A201A5" w:rsidR="006F7E09" w:rsidRPr="00AB06FB" w:rsidRDefault="006F7E09" w:rsidP="0017264E">
            <w:pPr>
              <w:jc w:val="center"/>
            </w:pPr>
            <w:proofErr w:type="spellStart"/>
            <w:r>
              <w:rPr>
                <w:b/>
              </w:rPr>
              <w:t>tbd</w:t>
            </w:r>
            <w:proofErr w:type="spellEnd"/>
          </w:p>
        </w:tc>
      </w:tr>
    </w:tbl>
    <w:p w14:paraId="25FE6C2E" w14:textId="77777777" w:rsidR="00AB06FB" w:rsidRDefault="00AB06FB" w:rsidP="00CB4150"/>
    <w:p w14:paraId="2C88FAB4" w14:textId="76B70502" w:rsidR="00CB4150" w:rsidRPr="000A408F" w:rsidRDefault="00AB06FB" w:rsidP="00E30B8F">
      <w:pPr>
        <w:pStyle w:val="Heading3"/>
      </w:pPr>
      <w:r>
        <w:br w:type="page"/>
      </w:r>
      <w:commentRangeStart w:id="1130"/>
      <w:r w:rsidR="00197DD7">
        <w:lastRenderedPageBreak/>
        <w:t>Display of text in other languages</w:t>
      </w:r>
      <w:commentRangeEnd w:id="1130"/>
      <w:r w:rsidR="00B04533">
        <w:rPr>
          <w:rStyle w:val="CommentReference"/>
          <w:b w:val="0"/>
          <w:snapToGrid/>
          <w:color w:val="000000"/>
        </w:rPr>
        <w:commentReference w:id="1130"/>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59D3BB18" w14:textId="77777777" w:rsidTr="00CB4150">
        <w:trPr>
          <w:trHeight w:val="454"/>
          <w:tblHeader/>
        </w:trPr>
        <w:tc>
          <w:tcPr>
            <w:tcW w:w="2381" w:type="dxa"/>
            <w:shd w:val="clear" w:color="auto" w:fill="CCFFCC"/>
            <w:vAlign w:val="center"/>
          </w:tcPr>
          <w:p w14:paraId="1E0684A3" w14:textId="77777777" w:rsidR="00CB4150" w:rsidRPr="004065B1" w:rsidRDefault="00CB4150" w:rsidP="00CB4150">
            <w:r w:rsidRPr="000A066E">
              <w:rPr>
                <w:b/>
              </w:rPr>
              <w:t>Test Reference</w:t>
            </w:r>
          </w:p>
        </w:tc>
        <w:tc>
          <w:tcPr>
            <w:tcW w:w="2381" w:type="dxa"/>
            <w:shd w:val="clear" w:color="auto" w:fill="CCFFCC"/>
            <w:vAlign w:val="center"/>
          </w:tcPr>
          <w:p w14:paraId="7B1B325C" w14:textId="10482D92" w:rsidR="00CB4150" w:rsidRPr="004065B1" w:rsidRDefault="00572813" w:rsidP="00CB4150">
            <w:proofErr w:type="spellStart"/>
            <w:r>
              <w:t>OtherLanguages</w:t>
            </w:r>
            <w:proofErr w:type="spellEnd"/>
          </w:p>
        </w:tc>
        <w:tc>
          <w:tcPr>
            <w:tcW w:w="2382" w:type="dxa"/>
            <w:shd w:val="clear" w:color="auto" w:fill="CCFFCC"/>
            <w:vAlign w:val="center"/>
          </w:tcPr>
          <w:p w14:paraId="5D67E8C2" w14:textId="77777777" w:rsidR="00CB4150" w:rsidRPr="004065B1" w:rsidRDefault="00CB4150" w:rsidP="00CB4150">
            <w:r w:rsidRPr="000A066E">
              <w:rPr>
                <w:b/>
              </w:rPr>
              <w:t>IHO Reference</w:t>
            </w:r>
          </w:p>
        </w:tc>
        <w:tc>
          <w:tcPr>
            <w:tcW w:w="2382" w:type="dxa"/>
            <w:shd w:val="clear" w:color="auto" w:fill="CCFFCC"/>
            <w:vAlign w:val="center"/>
          </w:tcPr>
          <w:p w14:paraId="4D020762"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C-12.10.2</w:t>
            </w:r>
          </w:p>
          <w:p w14:paraId="765945B2" w14:textId="00CF54C2" w:rsidR="00CB4150" w:rsidRPr="004065B1" w:rsidRDefault="00CB4150" w:rsidP="00CB4150"/>
        </w:tc>
      </w:tr>
      <w:tr w:rsidR="00CB4150" w14:paraId="3EBBF7F7" w14:textId="77777777" w:rsidTr="00CB4150">
        <w:trPr>
          <w:tblHeader/>
        </w:trPr>
        <w:tc>
          <w:tcPr>
            <w:tcW w:w="9526" w:type="dxa"/>
            <w:gridSpan w:val="4"/>
            <w:shd w:val="clear" w:color="auto" w:fill="CCFFCC"/>
            <w:vAlign w:val="center"/>
          </w:tcPr>
          <w:p w14:paraId="2ABD6442" w14:textId="77777777" w:rsidR="00CB4150" w:rsidRDefault="00CB4150" w:rsidP="00CB4150">
            <w:r w:rsidRPr="000A066E">
              <w:rPr>
                <w:b/>
              </w:rPr>
              <w:t>Test description</w:t>
            </w:r>
          </w:p>
        </w:tc>
      </w:tr>
      <w:tr w:rsidR="00CB4150" w14:paraId="33B022B2" w14:textId="77777777" w:rsidTr="00CB4150">
        <w:trPr>
          <w:tblHeader/>
        </w:trPr>
        <w:tc>
          <w:tcPr>
            <w:tcW w:w="9526" w:type="dxa"/>
            <w:gridSpan w:val="4"/>
            <w:vAlign w:val="center"/>
          </w:tcPr>
          <w:p w14:paraId="4C249D37" w14:textId="733450C1" w:rsidR="00CB4150" w:rsidRPr="00E6095F" w:rsidRDefault="00C311A8" w:rsidP="00CB4150">
            <w:pPr>
              <w:rPr>
                <w:i/>
              </w:rPr>
            </w:pPr>
            <w:r w:rsidRPr="00E6095F">
              <w:rPr>
                <w:i/>
              </w:rPr>
              <w:t>Selecting the display of text in</w:t>
            </w:r>
            <w:r w:rsidR="009204A0">
              <w:rPr>
                <w:i/>
              </w:rPr>
              <w:t xml:space="preserve"> other languages</w:t>
            </w:r>
            <w:r w:rsidRPr="00E6095F">
              <w:rPr>
                <w:i/>
              </w:rPr>
              <w:t>.</w:t>
            </w:r>
          </w:p>
        </w:tc>
      </w:tr>
      <w:tr w:rsidR="00CB4150" w14:paraId="4EE7B306" w14:textId="77777777" w:rsidTr="00CB4150">
        <w:trPr>
          <w:tblHeader/>
        </w:trPr>
        <w:tc>
          <w:tcPr>
            <w:tcW w:w="9526" w:type="dxa"/>
            <w:gridSpan w:val="4"/>
            <w:shd w:val="clear" w:color="auto" w:fill="CCFFCC"/>
            <w:vAlign w:val="center"/>
          </w:tcPr>
          <w:p w14:paraId="072FC6BB" w14:textId="77777777" w:rsidR="00CB4150" w:rsidRPr="004065B1" w:rsidRDefault="00CB4150" w:rsidP="00CB4150">
            <w:r w:rsidRPr="000A066E">
              <w:rPr>
                <w:b/>
              </w:rPr>
              <w:t>Setup</w:t>
            </w:r>
          </w:p>
        </w:tc>
      </w:tr>
      <w:tr w:rsidR="00CB4150" w14:paraId="2DBBC820" w14:textId="77777777" w:rsidTr="00CB4150">
        <w:trPr>
          <w:tblHeader/>
        </w:trPr>
        <w:tc>
          <w:tcPr>
            <w:tcW w:w="9526" w:type="dxa"/>
            <w:gridSpan w:val="4"/>
            <w:vAlign w:val="center"/>
          </w:tcPr>
          <w:p w14:paraId="29CBC4C6" w14:textId="6E74E11E" w:rsidR="00C311A8" w:rsidRPr="00E6095F" w:rsidRDefault="00C311A8" w:rsidP="00C311A8">
            <w:pPr>
              <w:rPr>
                <w:i/>
              </w:rPr>
            </w:pPr>
            <w:r w:rsidRPr="00E6095F">
              <w:rPr>
                <w:i/>
              </w:rPr>
              <w:t>Load the following cell 3.3 Settings\ENC_ROOT\GB4X0001.000 with the following settings:</w:t>
            </w:r>
          </w:p>
          <w:p w14:paraId="0948A05F" w14:textId="4A44A82B" w:rsidR="00C311A8" w:rsidRPr="00E6095F" w:rsidRDefault="00C311A8" w:rsidP="00C311A8">
            <w:pPr>
              <w:rPr>
                <w:i/>
              </w:rPr>
            </w:pPr>
            <w:r w:rsidRPr="00E6095F">
              <w:rPr>
                <w:i/>
              </w:rPr>
              <w:t xml:space="preserve">Select </w:t>
            </w:r>
            <w:r w:rsidR="00DE09B9">
              <w:rPr>
                <w:i/>
              </w:rPr>
              <w:t>Display Category</w:t>
            </w:r>
            <w:r w:rsidRPr="00E6095F">
              <w:rPr>
                <w:i/>
              </w:rPr>
              <w:t xml:space="preserve"> Other</w:t>
            </w:r>
          </w:p>
          <w:p w14:paraId="423D1814" w14:textId="77777777" w:rsidR="00C311A8" w:rsidRPr="00E6095F" w:rsidRDefault="00C311A8" w:rsidP="00C311A8">
            <w:pPr>
              <w:rPr>
                <w:i/>
              </w:rPr>
            </w:pPr>
            <w:r w:rsidRPr="00E6095F">
              <w:rPr>
                <w:i/>
              </w:rPr>
              <w:t xml:space="preserve">Select Symbolized Boundaries </w:t>
            </w:r>
          </w:p>
          <w:p w14:paraId="3CD1A09E" w14:textId="43B59AC8" w:rsidR="00C311A8" w:rsidRPr="00F84BEB" w:rsidRDefault="00F84BEB" w:rsidP="00C311A8">
            <w:pPr>
              <w:rPr>
                <w:i/>
              </w:rPr>
            </w:pPr>
            <w:r>
              <w:rPr>
                <w:i/>
              </w:rPr>
              <w:t>Select Simplified Point Symbols = false</w:t>
            </w:r>
          </w:p>
          <w:p w14:paraId="7A81F0C4" w14:textId="77777777" w:rsidR="000A7A57" w:rsidRDefault="000A7A57" w:rsidP="00C311A8">
            <w:pPr>
              <w:rPr>
                <w:i/>
              </w:rPr>
            </w:pPr>
            <w:r>
              <w:rPr>
                <w:i/>
              </w:rPr>
              <w:t>Select all Text groups</w:t>
            </w:r>
          </w:p>
          <w:p w14:paraId="65FE7900" w14:textId="6CC59C27" w:rsidR="000A7A57" w:rsidRPr="00E6095F" w:rsidRDefault="000A7A57" w:rsidP="00C311A8">
            <w:pPr>
              <w:rPr>
                <w:i/>
              </w:rPr>
            </w:pPr>
            <w:r>
              <w:rPr>
                <w:i/>
              </w:rPr>
              <w:t>Select Highlight Info</w:t>
            </w:r>
          </w:p>
          <w:p w14:paraId="4798031A" w14:textId="46F4678A" w:rsidR="00CB4150" w:rsidRPr="00E6095F" w:rsidRDefault="00CB4150" w:rsidP="00C311A8">
            <w:pPr>
              <w:rPr>
                <w:i/>
              </w:rPr>
            </w:pPr>
          </w:p>
        </w:tc>
      </w:tr>
      <w:tr w:rsidR="00CB4150" w14:paraId="4EFE83DB" w14:textId="77777777" w:rsidTr="00CB4150">
        <w:trPr>
          <w:tblHeader/>
        </w:trPr>
        <w:tc>
          <w:tcPr>
            <w:tcW w:w="9526" w:type="dxa"/>
            <w:gridSpan w:val="4"/>
            <w:shd w:val="clear" w:color="auto" w:fill="CCFFCC"/>
            <w:vAlign w:val="center"/>
          </w:tcPr>
          <w:p w14:paraId="17F938A3" w14:textId="77777777" w:rsidR="00CB4150" w:rsidRPr="004065B1" w:rsidRDefault="00CB4150" w:rsidP="00CB4150">
            <w:r w:rsidRPr="000A066E">
              <w:rPr>
                <w:b/>
              </w:rPr>
              <w:t>Action</w:t>
            </w:r>
          </w:p>
        </w:tc>
      </w:tr>
      <w:tr w:rsidR="00CB4150" w14:paraId="62E16841" w14:textId="77777777" w:rsidTr="00CB4150">
        <w:trPr>
          <w:tblHeader/>
        </w:trPr>
        <w:tc>
          <w:tcPr>
            <w:tcW w:w="9526" w:type="dxa"/>
            <w:gridSpan w:val="4"/>
            <w:vAlign w:val="center"/>
          </w:tcPr>
          <w:p w14:paraId="15153CB5" w14:textId="293504E2" w:rsidR="00C311A8" w:rsidRPr="00E6095F" w:rsidRDefault="00C311A8" w:rsidP="00C311A8">
            <w:pPr>
              <w:rPr>
                <w:i/>
              </w:rPr>
            </w:pPr>
            <w:r w:rsidRPr="00E6095F">
              <w:rPr>
                <w:i/>
              </w:rPr>
              <w:t>Centre the display on position 32°34.700’S  61° 22.300’E and then zoom in to a scale of 1:10</w:t>
            </w:r>
            <w:r w:rsidR="0040453D">
              <w:rPr>
                <w:i/>
              </w:rPr>
              <w:t xml:space="preserve"> </w:t>
            </w:r>
            <w:r w:rsidRPr="00E6095F">
              <w:rPr>
                <w:i/>
              </w:rPr>
              <w:t>000.</w:t>
            </w:r>
          </w:p>
          <w:p w14:paraId="6AC69E8E" w14:textId="72090D38" w:rsidR="00C311A8" w:rsidRPr="00E6095F" w:rsidRDefault="00C311A8" w:rsidP="00C311A8">
            <w:pPr>
              <w:rPr>
                <w:i/>
              </w:rPr>
            </w:pPr>
            <w:r w:rsidRPr="00E6095F">
              <w:rPr>
                <w:i/>
              </w:rPr>
              <w:t>1. Observe the display</w:t>
            </w:r>
          </w:p>
          <w:p w14:paraId="60BD8D45" w14:textId="4842A008" w:rsidR="00CB4150" w:rsidRPr="00E6095F" w:rsidRDefault="00C311A8" w:rsidP="00C311A8">
            <w:pPr>
              <w:rPr>
                <w:i/>
              </w:rPr>
            </w:pPr>
            <w:r w:rsidRPr="00E6095F">
              <w:rPr>
                <w:i/>
              </w:rPr>
              <w:t xml:space="preserve">2.Select </w:t>
            </w:r>
            <w:r w:rsidR="00197DD7">
              <w:rPr>
                <w:i/>
              </w:rPr>
              <w:t>language setting “</w:t>
            </w:r>
            <w:proofErr w:type="spellStart"/>
            <w:r w:rsidR="00197DD7">
              <w:rPr>
                <w:i/>
              </w:rPr>
              <w:t>fra</w:t>
            </w:r>
            <w:proofErr w:type="spellEnd"/>
            <w:r w:rsidR="00197DD7">
              <w:rPr>
                <w:i/>
              </w:rPr>
              <w:t>”</w:t>
            </w:r>
          </w:p>
        </w:tc>
      </w:tr>
      <w:tr w:rsidR="00CB4150" w14:paraId="760BE26F" w14:textId="77777777" w:rsidTr="00B12872">
        <w:trPr>
          <w:tblHeader/>
        </w:trPr>
        <w:tc>
          <w:tcPr>
            <w:tcW w:w="9526" w:type="dxa"/>
            <w:gridSpan w:val="4"/>
            <w:tcBorders>
              <w:bottom w:val="single" w:sz="4" w:space="0" w:color="auto"/>
            </w:tcBorders>
            <w:shd w:val="clear" w:color="auto" w:fill="CCFFCC"/>
            <w:vAlign w:val="center"/>
          </w:tcPr>
          <w:p w14:paraId="7C697DCB" w14:textId="77777777" w:rsidR="00CB4150" w:rsidRPr="004065B1" w:rsidRDefault="00CB4150" w:rsidP="00CB4150">
            <w:r w:rsidRPr="000A066E">
              <w:rPr>
                <w:b/>
              </w:rPr>
              <w:t>Results</w:t>
            </w:r>
          </w:p>
        </w:tc>
      </w:tr>
      <w:tr w:rsidR="00CB4150" w14:paraId="6B287AEE" w14:textId="77777777" w:rsidTr="00B12872">
        <w:trPr>
          <w:tblHeader/>
        </w:trPr>
        <w:tc>
          <w:tcPr>
            <w:tcW w:w="9526" w:type="dxa"/>
            <w:gridSpan w:val="4"/>
            <w:tcBorders>
              <w:bottom w:val="nil"/>
            </w:tcBorders>
            <w:vAlign w:val="center"/>
          </w:tcPr>
          <w:p w14:paraId="40FAA8BF" w14:textId="761C1F9C" w:rsidR="00CB4150" w:rsidRPr="00E6095F" w:rsidRDefault="00C311A8" w:rsidP="00CB4150">
            <w:pPr>
              <w:jc w:val="left"/>
              <w:rPr>
                <w:i/>
              </w:rPr>
            </w:pPr>
            <w:r w:rsidRPr="00E6095F">
              <w:rPr>
                <w:i/>
              </w:rPr>
              <w:t xml:space="preserve">1. Confirm that the </w:t>
            </w:r>
            <w:r w:rsidR="00E200AE">
              <w:rPr>
                <w:i/>
              </w:rPr>
              <w:t>feature</w:t>
            </w:r>
            <w:r w:rsidRPr="00E6095F">
              <w:rPr>
                <w:i/>
              </w:rPr>
              <w:t xml:space="preserve"> display</w:t>
            </w:r>
            <w:r w:rsidR="00E200AE">
              <w:rPr>
                <w:i/>
              </w:rPr>
              <w:t>s</w:t>
            </w:r>
            <w:r w:rsidRPr="00E6095F">
              <w:rPr>
                <w:i/>
              </w:rPr>
              <w:t xml:space="preserve"> as in the image below:</w:t>
            </w:r>
          </w:p>
        </w:tc>
      </w:tr>
      <w:tr w:rsidR="00C311A8" w14:paraId="38B68071" w14:textId="77777777" w:rsidTr="00B12872">
        <w:trPr>
          <w:tblHeader/>
        </w:trPr>
        <w:tc>
          <w:tcPr>
            <w:tcW w:w="9526" w:type="dxa"/>
            <w:gridSpan w:val="4"/>
            <w:tcBorders>
              <w:top w:val="nil"/>
              <w:bottom w:val="nil"/>
            </w:tcBorders>
            <w:vAlign w:val="center"/>
          </w:tcPr>
          <w:p w14:paraId="0B00EA9C" w14:textId="445D06B1" w:rsidR="00C311A8" w:rsidRDefault="0018522C" w:rsidP="00C311A8">
            <w:pPr>
              <w:jc w:val="center"/>
              <w:rPr>
                <w:i/>
              </w:rPr>
            </w:pPr>
            <w:r w:rsidRPr="00E6095F">
              <w:rPr>
                <w:i/>
                <w:noProof/>
                <w:lang w:eastAsia="en-GB"/>
              </w:rPr>
              <w:drawing>
                <wp:inline distT="0" distB="0" distL="0" distR="0" wp14:anchorId="51BE27CA" wp14:editId="07095AEF">
                  <wp:extent cx="1695450" cy="904875"/>
                  <wp:effectExtent l="0" t="0" r="0" b="9525"/>
                  <wp:docPr id="104" name="Picture 10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95450" cy="904875"/>
                          </a:xfrm>
                          <a:prstGeom prst="rect">
                            <a:avLst/>
                          </a:prstGeom>
                          <a:noFill/>
                          <a:ln>
                            <a:noFill/>
                          </a:ln>
                        </pic:spPr>
                      </pic:pic>
                    </a:graphicData>
                  </a:graphic>
                </wp:inline>
              </w:drawing>
            </w:r>
          </w:p>
          <w:p w14:paraId="3FD68141" w14:textId="642C09A7" w:rsidR="006F7E09" w:rsidRPr="00357E05" w:rsidRDefault="006F7E09" w:rsidP="00C311A8">
            <w:pPr>
              <w:jc w:val="center"/>
              <w:rPr>
                <w:b/>
                <w:i/>
              </w:rPr>
            </w:pPr>
            <w:proofErr w:type="spellStart"/>
            <w:r>
              <w:rPr>
                <w:b/>
                <w:i/>
              </w:rPr>
              <w:t>tbd</w:t>
            </w:r>
            <w:proofErr w:type="spellEnd"/>
          </w:p>
          <w:p w14:paraId="3D3516BF" w14:textId="77777777" w:rsidR="00C311A8" w:rsidRPr="00E6095F" w:rsidRDefault="00C311A8" w:rsidP="00C311A8">
            <w:pPr>
              <w:jc w:val="center"/>
              <w:rPr>
                <w:i/>
              </w:rPr>
            </w:pPr>
          </w:p>
        </w:tc>
      </w:tr>
      <w:tr w:rsidR="00C311A8" w14:paraId="2538DBF7" w14:textId="77777777" w:rsidTr="00B12872">
        <w:trPr>
          <w:tblHeader/>
        </w:trPr>
        <w:tc>
          <w:tcPr>
            <w:tcW w:w="9526" w:type="dxa"/>
            <w:gridSpan w:val="4"/>
            <w:tcBorders>
              <w:top w:val="nil"/>
              <w:bottom w:val="nil"/>
            </w:tcBorders>
            <w:vAlign w:val="center"/>
          </w:tcPr>
          <w:p w14:paraId="4C6A4DD6" w14:textId="1E51DF28" w:rsidR="00C311A8" w:rsidRPr="00E6095F" w:rsidRDefault="00C311A8" w:rsidP="00CB4150">
            <w:pPr>
              <w:jc w:val="left"/>
              <w:rPr>
                <w:i/>
              </w:rPr>
            </w:pPr>
            <w:r w:rsidRPr="00E6095F">
              <w:rPr>
                <w:i/>
              </w:rPr>
              <w:t xml:space="preserve">2. After selecting language </w:t>
            </w:r>
            <w:r w:rsidR="00E200AE">
              <w:rPr>
                <w:i/>
              </w:rPr>
              <w:t>“</w:t>
            </w:r>
            <w:proofErr w:type="spellStart"/>
            <w:r w:rsidR="00E200AE">
              <w:rPr>
                <w:i/>
              </w:rPr>
              <w:t>fra</w:t>
            </w:r>
            <w:proofErr w:type="spellEnd"/>
            <w:r w:rsidR="00E200AE">
              <w:rPr>
                <w:i/>
              </w:rPr>
              <w:t xml:space="preserve">” </w:t>
            </w:r>
            <w:r w:rsidRPr="00E6095F">
              <w:rPr>
                <w:i/>
              </w:rPr>
              <w:t xml:space="preserve">confirm that the </w:t>
            </w:r>
            <w:r w:rsidR="005512DF">
              <w:rPr>
                <w:i/>
              </w:rPr>
              <w:t>feature</w:t>
            </w:r>
            <w:r w:rsidRPr="00E6095F">
              <w:rPr>
                <w:i/>
              </w:rPr>
              <w:t>s display as in the image below:</w:t>
            </w:r>
          </w:p>
        </w:tc>
      </w:tr>
      <w:tr w:rsidR="00C311A8" w14:paraId="7ACB756F" w14:textId="77777777" w:rsidTr="00B12872">
        <w:trPr>
          <w:tblHeader/>
        </w:trPr>
        <w:tc>
          <w:tcPr>
            <w:tcW w:w="9526" w:type="dxa"/>
            <w:gridSpan w:val="4"/>
            <w:tcBorders>
              <w:top w:val="nil"/>
              <w:bottom w:val="nil"/>
            </w:tcBorders>
            <w:vAlign w:val="center"/>
          </w:tcPr>
          <w:p w14:paraId="115B68AD" w14:textId="24A944E4" w:rsidR="00C311A8" w:rsidRPr="00E6095F" w:rsidRDefault="006F7E09" w:rsidP="00C311A8">
            <w:pPr>
              <w:jc w:val="center"/>
              <w:rPr>
                <w:i/>
              </w:rPr>
            </w:pPr>
            <w:r>
              <w:rPr>
                <w:noProof/>
                <w:sz w:val="16"/>
                <w:szCs w:val="16"/>
                <w:lang w:eastAsia="en-GB"/>
              </w:rPr>
              <w:drawing>
                <wp:inline distT="0" distB="0" distL="0" distR="0" wp14:anchorId="0AA45D17" wp14:editId="5E93E4B7">
                  <wp:extent cx="3315166" cy="1400367"/>
                  <wp:effectExtent l="0" t="0" r="0" b="9333"/>
                  <wp:docPr id="180"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15166" cy="1400367"/>
                          </a:xfrm>
                          <a:prstGeom prst="rect">
                            <a:avLst/>
                          </a:prstGeom>
                          <a:noFill/>
                          <a:ln>
                            <a:noFill/>
                            <a:prstDash/>
                          </a:ln>
                        </pic:spPr>
                      </pic:pic>
                    </a:graphicData>
                  </a:graphic>
                </wp:inline>
              </w:drawing>
            </w:r>
          </w:p>
        </w:tc>
      </w:tr>
      <w:tr w:rsidR="00C311A8" w14:paraId="429E1FFC" w14:textId="77777777" w:rsidTr="00B12872">
        <w:trPr>
          <w:tblHeader/>
        </w:trPr>
        <w:tc>
          <w:tcPr>
            <w:tcW w:w="9526" w:type="dxa"/>
            <w:gridSpan w:val="4"/>
            <w:tcBorders>
              <w:top w:val="nil"/>
            </w:tcBorders>
            <w:vAlign w:val="center"/>
          </w:tcPr>
          <w:p w14:paraId="6A651331" w14:textId="236BFD33" w:rsidR="00C311A8" w:rsidRPr="00E6095F" w:rsidRDefault="00C311A8" w:rsidP="00CB4150">
            <w:pPr>
              <w:jc w:val="left"/>
              <w:rPr>
                <w:i/>
              </w:rPr>
            </w:pPr>
            <w:r w:rsidRPr="00E6095F">
              <w:rPr>
                <w:i/>
              </w:rPr>
              <w:t xml:space="preserve">Note: This </w:t>
            </w:r>
            <w:r w:rsidR="00197DD7">
              <w:rPr>
                <w:i/>
              </w:rPr>
              <w:t>feature has names in multiple languages.</w:t>
            </w:r>
          </w:p>
        </w:tc>
      </w:tr>
    </w:tbl>
    <w:p w14:paraId="473DD093" w14:textId="59D21045" w:rsidR="00CB4150" w:rsidRDefault="00CB4150" w:rsidP="00CB4150"/>
    <w:p w14:paraId="00CB85DC" w14:textId="68E3CA12" w:rsidR="00197DD7" w:rsidRPr="007E2CFE" w:rsidRDefault="00197DD7" w:rsidP="00197DD7">
      <w:pPr>
        <w:pStyle w:val="Heading3"/>
      </w:pPr>
      <w:r>
        <w:t>Use of language packs.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197DD7" w14:paraId="7FED9E6B" w14:textId="77777777" w:rsidTr="00357E05">
        <w:trPr>
          <w:trHeight w:val="454"/>
          <w:tblHeader/>
        </w:trPr>
        <w:tc>
          <w:tcPr>
            <w:tcW w:w="2381" w:type="dxa"/>
            <w:shd w:val="clear" w:color="auto" w:fill="CCFFCC"/>
            <w:vAlign w:val="center"/>
          </w:tcPr>
          <w:p w14:paraId="1ADAEC37" w14:textId="77777777" w:rsidR="00197DD7" w:rsidRPr="004065B1" w:rsidRDefault="00197DD7" w:rsidP="00280DEE">
            <w:r w:rsidRPr="000A066E">
              <w:rPr>
                <w:b/>
              </w:rPr>
              <w:t>Test Reference</w:t>
            </w:r>
          </w:p>
        </w:tc>
        <w:tc>
          <w:tcPr>
            <w:tcW w:w="2381" w:type="dxa"/>
            <w:shd w:val="clear" w:color="auto" w:fill="CCFFCC"/>
            <w:vAlign w:val="center"/>
          </w:tcPr>
          <w:p w14:paraId="5BA4C2A9" w14:textId="25F134CC" w:rsidR="00197DD7" w:rsidRPr="004065B1" w:rsidRDefault="00197DD7" w:rsidP="00280DEE">
            <w:proofErr w:type="spellStart"/>
            <w:r>
              <w:t>LanguagePacks</w:t>
            </w:r>
            <w:proofErr w:type="spellEnd"/>
          </w:p>
        </w:tc>
        <w:tc>
          <w:tcPr>
            <w:tcW w:w="2382" w:type="dxa"/>
            <w:shd w:val="clear" w:color="auto" w:fill="CCFFCC"/>
            <w:vAlign w:val="center"/>
          </w:tcPr>
          <w:p w14:paraId="5ACCBA14" w14:textId="77777777" w:rsidR="00197DD7" w:rsidRPr="004065B1" w:rsidRDefault="00197DD7" w:rsidP="00280DEE">
            <w:r w:rsidRPr="000A066E">
              <w:rPr>
                <w:b/>
              </w:rPr>
              <w:t>IHO Reference</w:t>
            </w:r>
          </w:p>
        </w:tc>
        <w:tc>
          <w:tcPr>
            <w:tcW w:w="2382" w:type="dxa"/>
            <w:shd w:val="clear" w:color="auto" w:fill="CCFFCC"/>
            <w:vAlign w:val="center"/>
          </w:tcPr>
          <w:p w14:paraId="445FC466"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C-12.10.2</w:t>
            </w:r>
          </w:p>
          <w:p w14:paraId="7B0B69FA" w14:textId="779197B4" w:rsidR="00197DD7" w:rsidRPr="004065B1" w:rsidRDefault="00197DD7" w:rsidP="00280DEE"/>
        </w:tc>
      </w:tr>
      <w:tr w:rsidR="00197DD7" w14:paraId="02DE9809" w14:textId="77777777" w:rsidTr="00357E05">
        <w:trPr>
          <w:tblHeader/>
        </w:trPr>
        <w:tc>
          <w:tcPr>
            <w:tcW w:w="9526" w:type="dxa"/>
            <w:gridSpan w:val="4"/>
            <w:shd w:val="clear" w:color="auto" w:fill="CCFFCC"/>
            <w:vAlign w:val="center"/>
          </w:tcPr>
          <w:p w14:paraId="59E35FC9" w14:textId="77777777" w:rsidR="00197DD7" w:rsidRDefault="00197DD7" w:rsidP="00280DEE">
            <w:r w:rsidRPr="000A066E">
              <w:rPr>
                <w:b/>
              </w:rPr>
              <w:t>Test description</w:t>
            </w:r>
          </w:p>
        </w:tc>
      </w:tr>
      <w:tr w:rsidR="00197DD7" w14:paraId="0484BF81" w14:textId="77777777" w:rsidTr="00280DEE">
        <w:trPr>
          <w:tblHeader/>
        </w:trPr>
        <w:tc>
          <w:tcPr>
            <w:tcW w:w="9526" w:type="dxa"/>
            <w:gridSpan w:val="4"/>
            <w:vAlign w:val="center"/>
          </w:tcPr>
          <w:p w14:paraId="337F4418" w14:textId="3464116E" w:rsidR="00197DD7" w:rsidRDefault="00197DD7" w:rsidP="00197DD7">
            <w:pPr>
              <w:rPr>
                <w:i/>
              </w:rPr>
            </w:pPr>
          </w:p>
          <w:p w14:paraId="7DFD7216" w14:textId="726E0457" w:rsidR="00197DD7" w:rsidRDefault="00197DD7" w:rsidP="00197DD7">
            <w:pPr>
              <w:rPr>
                <w:i/>
              </w:rPr>
            </w:pPr>
            <w:r>
              <w:rPr>
                <w:i/>
              </w:rPr>
              <w:t xml:space="preserve">This test ensures the ECDIS is capable of </w:t>
            </w:r>
            <w:r w:rsidR="00E200AE">
              <w:rPr>
                <w:i/>
              </w:rPr>
              <w:t>displaying text and catalogue entries in multiple languages.</w:t>
            </w:r>
          </w:p>
          <w:p w14:paraId="307B47F8" w14:textId="5E02FBB5" w:rsidR="00197DD7" w:rsidRPr="00197DD7" w:rsidRDefault="00197DD7" w:rsidP="00197DD7">
            <w:pPr>
              <w:rPr>
                <w:i/>
              </w:rPr>
            </w:pPr>
          </w:p>
        </w:tc>
      </w:tr>
      <w:tr w:rsidR="00197DD7" w14:paraId="44FBBC59" w14:textId="77777777" w:rsidTr="00357E05">
        <w:trPr>
          <w:tblHeader/>
        </w:trPr>
        <w:tc>
          <w:tcPr>
            <w:tcW w:w="9526" w:type="dxa"/>
            <w:gridSpan w:val="4"/>
            <w:shd w:val="clear" w:color="auto" w:fill="CCFFCC"/>
            <w:vAlign w:val="center"/>
          </w:tcPr>
          <w:p w14:paraId="73B36A23" w14:textId="77777777" w:rsidR="00197DD7" w:rsidRPr="004065B1" w:rsidRDefault="00197DD7" w:rsidP="00280DEE">
            <w:r w:rsidRPr="000A066E">
              <w:rPr>
                <w:b/>
              </w:rPr>
              <w:t>Setup</w:t>
            </w:r>
          </w:p>
        </w:tc>
      </w:tr>
      <w:tr w:rsidR="00197DD7" w14:paraId="49A0AA73" w14:textId="77777777" w:rsidTr="00280DEE">
        <w:trPr>
          <w:tblHeader/>
        </w:trPr>
        <w:tc>
          <w:tcPr>
            <w:tcW w:w="9526" w:type="dxa"/>
            <w:gridSpan w:val="4"/>
            <w:vAlign w:val="center"/>
          </w:tcPr>
          <w:p w14:paraId="08757116" w14:textId="77777777" w:rsidR="00197DD7" w:rsidRDefault="00197DD7" w:rsidP="00280DEE">
            <w:pPr>
              <w:jc w:val="left"/>
              <w:rPr>
                <w:i/>
              </w:rPr>
            </w:pPr>
          </w:p>
          <w:p w14:paraId="5FD38726" w14:textId="57DAAC92" w:rsidR="00E200AE" w:rsidRDefault="00E200AE">
            <w:pPr>
              <w:pStyle w:val="ListParagraph"/>
              <w:numPr>
                <w:ilvl w:val="0"/>
                <w:numId w:val="51"/>
              </w:numPr>
              <w:jc w:val="left"/>
              <w:rPr>
                <w:i/>
              </w:rPr>
            </w:pPr>
            <w:r>
              <w:rPr>
                <w:i/>
              </w:rPr>
              <w:t xml:space="preserve">Load exchange set </w:t>
            </w:r>
            <w:proofErr w:type="spellStart"/>
            <w:r w:rsidRPr="00E200AE">
              <w:rPr>
                <w:b/>
                <w:bCs/>
                <w:i/>
              </w:rPr>
              <w:t>InitialPowerUp</w:t>
            </w:r>
            <w:proofErr w:type="spellEnd"/>
          </w:p>
          <w:p w14:paraId="1C8008CD" w14:textId="121C396B" w:rsidR="00197DD7" w:rsidRPr="00E200AE" w:rsidRDefault="00E200AE">
            <w:pPr>
              <w:pStyle w:val="ListParagraph"/>
              <w:numPr>
                <w:ilvl w:val="0"/>
                <w:numId w:val="51"/>
              </w:numPr>
              <w:jc w:val="left"/>
              <w:rPr>
                <w:i/>
              </w:rPr>
            </w:pPr>
            <w:r>
              <w:rPr>
                <w:i/>
              </w:rPr>
              <w:t xml:space="preserve">Load exchange set </w:t>
            </w:r>
            <w:proofErr w:type="spellStart"/>
            <w:r>
              <w:rPr>
                <w:b/>
                <w:bCs/>
                <w:i/>
              </w:rPr>
              <w:t>LanguagePacks</w:t>
            </w:r>
            <w:proofErr w:type="spellEnd"/>
          </w:p>
          <w:p w14:paraId="76DE4F99" w14:textId="77777777" w:rsidR="00197DD7" w:rsidRPr="00EF287F" w:rsidRDefault="00197DD7" w:rsidP="00280DEE">
            <w:pPr>
              <w:jc w:val="left"/>
              <w:rPr>
                <w:i/>
              </w:rPr>
            </w:pPr>
          </w:p>
        </w:tc>
      </w:tr>
      <w:tr w:rsidR="00197DD7" w14:paraId="30198B96" w14:textId="77777777" w:rsidTr="00357E05">
        <w:trPr>
          <w:tblHeader/>
        </w:trPr>
        <w:tc>
          <w:tcPr>
            <w:tcW w:w="9526" w:type="dxa"/>
            <w:gridSpan w:val="4"/>
            <w:shd w:val="clear" w:color="auto" w:fill="CCFFCC"/>
            <w:vAlign w:val="center"/>
          </w:tcPr>
          <w:p w14:paraId="33B7E002" w14:textId="77777777" w:rsidR="00197DD7" w:rsidRPr="004065B1" w:rsidRDefault="00197DD7" w:rsidP="00280DEE">
            <w:r w:rsidRPr="000A066E">
              <w:rPr>
                <w:b/>
              </w:rPr>
              <w:t>Action</w:t>
            </w:r>
          </w:p>
        </w:tc>
      </w:tr>
      <w:tr w:rsidR="00E200AE" w14:paraId="1907DFCD" w14:textId="77777777" w:rsidTr="00280DEE">
        <w:trPr>
          <w:tblHeader/>
        </w:trPr>
        <w:tc>
          <w:tcPr>
            <w:tcW w:w="9526" w:type="dxa"/>
            <w:gridSpan w:val="4"/>
            <w:vAlign w:val="center"/>
          </w:tcPr>
          <w:p w14:paraId="1CCBA853" w14:textId="77777777" w:rsidR="00E200AE" w:rsidRDefault="00E200AE" w:rsidP="00E200AE">
            <w:pPr>
              <w:rPr>
                <w:i/>
              </w:rPr>
            </w:pPr>
          </w:p>
          <w:p w14:paraId="7D686670" w14:textId="4C053FB5" w:rsidR="00E200AE" w:rsidRDefault="00E200AE" w:rsidP="00E200AE">
            <w:pPr>
              <w:rPr>
                <w:i/>
              </w:rPr>
            </w:pPr>
            <w:r w:rsidRPr="00E6095F">
              <w:rPr>
                <w:i/>
              </w:rPr>
              <w:t>Centre the display on position 32°34.700’S  61° 22.300’E and then zoom in to a scale of 1:10</w:t>
            </w:r>
            <w:r>
              <w:rPr>
                <w:i/>
              </w:rPr>
              <w:t xml:space="preserve"> </w:t>
            </w:r>
            <w:r w:rsidRPr="00E6095F">
              <w:rPr>
                <w:i/>
              </w:rPr>
              <w:t>000.</w:t>
            </w:r>
          </w:p>
          <w:p w14:paraId="0069EE81" w14:textId="77777777" w:rsidR="00E200AE" w:rsidRPr="00E6095F" w:rsidRDefault="00E200AE" w:rsidP="00E200AE">
            <w:pPr>
              <w:rPr>
                <w:i/>
              </w:rPr>
            </w:pPr>
          </w:p>
          <w:p w14:paraId="292EE308" w14:textId="77777777" w:rsidR="00E200AE" w:rsidRPr="00E6095F" w:rsidRDefault="00E200AE" w:rsidP="00E200AE">
            <w:pPr>
              <w:rPr>
                <w:i/>
              </w:rPr>
            </w:pPr>
            <w:r w:rsidRPr="00E6095F">
              <w:rPr>
                <w:i/>
              </w:rPr>
              <w:t>1. Observe the display</w:t>
            </w:r>
          </w:p>
          <w:p w14:paraId="51F3D416" w14:textId="77777777" w:rsidR="00E200AE" w:rsidRDefault="00E200AE" w:rsidP="00E200AE">
            <w:pPr>
              <w:rPr>
                <w:i/>
              </w:rPr>
            </w:pPr>
            <w:r w:rsidRPr="00E6095F">
              <w:rPr>
                <w:i/>
              </w:rPr>
              <w:t xml:space="preserve">2.Select </w:t>
            </w:r>
            <w:r>
              <w:rPr>
                <w:i/>
              </w:rPr>
              <w:t>language setting “</w:t>
            </w:r>
            <w:proofErr w:type="spellStart"/>
            <w:r>
              <w:rPr>
                <w:i/>
              </w:rPr>
              <w:t>fra</w:t>
            </w:r>
            <w:proofErr w:type="spellEnd"/>
            <w:r>
              <w:rPr>
                <w:i/>
              </w:rPr>
              <w:t>”</w:t>
            </w:r>
          </w:p>
          <w:p w14:paraId="4A4A2204" w14:textId="7AEF85FA" w:rsidR="00E200AE" w:rsidRPr="00EF287F" w:rsidRDefault="00E200AE" w:rsidP="00E200AE">
            <w:pPr>
              <w:rPr>
                <w:i/>
              </w:rPr>
            </w:pPr>
          </w:p>
        </w:tc>
      </w:tr>
      <w:tr w:rsidR="00E200AE" w14:paraId="476A46C1" w14:textId="77777777" w:rsidTr="00357E05">
        <w:trPr>
          <w:tblHeader/>
        </w:trPr>
        <w:tc>
          <w:tcPr>
            <w:tcW w:w="9526" w:type="dxa"/>
            <w:gridSpan w:val="4"/>
            <w:shd w:val="clear" w:color="auto" w:fill="CCFFCC"/>
            <w:vAlign w:val="center"/>
          </w:tcPr>
          <w:p w14:paraId="5E2187F9" w14:textId="77777777" w:rsidR="00E200AE" w:rsidRPr="004065B1" w:rsidRDefault="00E200AE" w:rsidP="00E200AE">
            <w:r w:rsidRPr="000A066E">
              <w:rPr>
                <w:b/>
              </w:rPr>
              <w:t>Results</w:t>
            </w:r>
          </w:p>
        </w:tc>
      </w:tr>
      <w:tr w:rsidR="00E200AE" w14:paraId="6490E16F" w14:textId="77777777" w:rsidTr="00280DEE">
        <w:trPr>
          <w:tblHeader/>
        </w:trPr>
        <w:tc>
          <w:tcPr>
            <w:tcW w:w="9526" w:type="dxa"/>
            <w:gridSpan w:val="4"/>
            <w:vAlign w:val="center"/>
          </w:tcPr>
          <w:p w14:paraId="53293826" w14:textId="77777777" w:rsidR="00E200AE" w:rsidRDefault="00E200AE" w:rsidP="00E200AE">
            <w:pPr>
              <w:jc w:val="left"/>
              <w:rPr>
                <w:rFonts w:cs="Arial"/>
                <w:i/>
                <w:iCs/>
                <w:position w:val="-1"/>
                <w:lang w:val="en-US"/>
              </w:rPr>
            </w:pPr>
          </w:p>
          <w:p w14:paraId="6F5BE211" w14:textId="77777777" w:rsidR="00E200AE" w:rsidRDefault="00E200AE" w:rsidP="00E200AE">
            <w:pPr>
              <w:jc w:val="left"/>
              <w:rPr>
                <w:rFonts w:cs="Arial"/>
                <w:i/>
                <w:iCs/>
                <w:position w:val="-1"/>
                <w:lang w:val="en-US"/>
              </w:rPr>
            </w:pPr>
            <w:r>
              <w:rPr>
                <w:rFonts w:cs="Arial"/>
                <w:i/>
                <w:iCs/>
                <w:position w:val="-1"/>
                <w:lang w:val="en-US"/>
              </w:rPr>
              <w:t xml:space="preserve">Verify </w:t>
            </w:r>
          </w:p>
          <w:p w14:paraId="5A80F8CA" w14:textId="77777777" w:rsidR="00E200AE" w:rsidRDefault="00E200AE" w:rsidP="00E200AE">
            <w:pPr>
              <w:jc w:val="left"/>
              <w:rPr>
                <w:rFonts w:cs="Arial"/>
              </w:rPr>
            </w:pPr>
          </w:p>
          <w:p w14:paraId="1A1A9FCB" w14:textId="0C2BCF41" w:rsidR="00E200AE" w:rsidRPr="00E200AE" w:rsidRDefault="00E200AE" w:rsidP="00E200AE">
            <w:pPr>
              <w:jc w:val="left"/>
              <w:rPr>
                <w:rFonts w:cs="Arial"/>
              </w:rPr>
            </w:pPr>
            <w:r w:rsidRPr="00E200AE">
              <w:rPr>
                <w:rFonts w:cs="Arial"/>
              </w:rPr>
              <w:t xml:space="preserve">1. Confirm that the </w:t>
            </w:r>
            <w:r>
              <w:rPr>
                <w:rFonts w:cs="Arial"/>
              </w:rPr>
              <w:t>pick report contains the following information:</w:t>
            </w:r>
          </w:p>
          <w:p w14:paraId="0A70FDE0" w14:textId="17ABA995" w:rsidR="00E200AE" w:rsidRDefault="00F15CF8" w:rsidP="00E200AE">
            <w:pPr>
              <w:jc w:val="left"/>
              <w:rPr>
                <w:rFonts w:cs="Arial"/>
                <w:b/>
                <w:bCs/>
              </w:rPr>
            </w:pPr>
            <w:r>
              <w:rPr>
                <w:rFonts w:cs="Arial"/>
              </w:rPr>
              <w:t>[</w:t>
            </w:r>
            <w:r>
              <w:rPr>
                <w:rFonts w:cs="Arial"/>
                <w:b/>
                <w:bCs/>
              </w:rPr>
              <w:t>TBD]</w:t>
            </w:r>
          </w:p>
          <w:p w14:paraId="2F958795" w14:textId="77777777" w:rsidR="00F15CF8" w:rsidRPr="00357E05" w:rsidRDefault="00F15CF8" w:rsidP="00E200AE">
            <w:pPr>
              <w:jc w:val="left"/>
              <w:rPr>
                <w:rFonts w:cs="Arial"/>
                <w:b/>
                <w:bCs/>
              </w:rPr>
            </w:pPr>
          </w:p>
          <w:p w14:paraId="2BC826A9" w14:textId="1C43ADBB" w:rsidR="00E200AE" w:rsidRDefault="00E200AE" w:rsidP="00E200AE">
            <w:pPr>
              <w:jc w:val="left"/>
              <w:rPr>
                <w:rFonts w:cs="Arial"/>
              </w:rPr>
            </w:pPr>
            <w:r w:rsidRPr="00E200AE">
              <w:rPr>
                <w:rFonts w:cs="Arial"/>
              </w:rPr>
              <w:t>2. After selecting language “</w:t>
            </w:r>
            <w:proofErr w:type="spellStart"/>
            <w:r w:rsidRPr="00E200AE">
              <w:rPr>
                <w:rFonts w:cs="Arial"/>
              </w:rPr>
              <w:t>fra</w:t>
            </w:r>
            <w:proofErr w:type="spellEnd"/>
            <w:r w:rsidRPr="00E200AE">
              <w:rPr>
                <w:rFonts w:cs="Arial"/>
              </w:rPr>
              <w:t xml:space="preserve">” confirm that the </w:t>
            </w:r>
            <w:r>
              <w:rPr>
                <w:rFonts w:cs="Arial"/>
              </w:rPr>
              <w:t>pick report contains the following information</w:t>
            </w:r>
            <w:r w:rsidRPr="00E200AE">
              <w:rPr>
                <w:rFonts w:cs="Arial"/>
              </w:rPr>
              <w:t>:</w:t>
            </w:r>
          </w:p>
          <w:p w14:paraId="6B6CA8A9" w14:textId="5A94107E" w:rsidR="00F15CF8" w:rsidRPr="00357E05" w:rsidRDefault="00F15CF8" w:rsidP="00E200AE">
            <w:pPr>
              <w:jc w:val="left"/>
              <w:rPr>
                <w:rFonts w:cs="Arial"/>
                <w:b/>
                <w:bCs/>
              </w:rPr>
            </w:pPr>
            <w:r>
              <w:rPr>
                <w:rFonts w:cs="Arial"/>
              </w:rPr>
              <w:t>[</w:t>
            </w:r>
            <w:r>
              <w:rPr>
                <w:rFonts w:cs="Arial"/>
                <w:b/>
                <w:bCs/>
              </w:rPr>
              <w:t>TBD]</w:t>
            </w:r>
          </w:p>
          <w:p w14:paraId="7997917C" w14:textId="77777777" w:rsidR="00E200AE" w:rsidRDefault="00E200AE" w:rsidP="00E200AE">
            <w:pPr>
              <w:jc w:val="left"/>
              <w:rPr>
                <w:rFonts w:cs="Arial"/>
              </w:rPr>
            </w:pPr>
            <w:r w:rsidRPr="00E200AE">
              <w:rPr>
                <w:rFonts w:cs="Arial"/>
              </w:rPr>
              <w:t xml:space="preserve"> </w:t>
            </w:r>
          </w:p>
          <w:p w14:paraId="215F6ACC" w14:textId="28FFD4E8" w:rsidR="00F84BEB" w:rsidRPr="00E200AE" w:rsidRDefault="00F84BEB" w:rsidP="00E200AE">
            <w:pPr>
              <w:jc w:val="left"/>
              <w:rPr>
                <w:rFonts w:cs="Arial"/>
              </w:rPr>
            </w:pPr>
          </w:p>
        </w:tc>
      </w:tr>
    </w:tbl>
    <w:p w14:paraId="3F9BDF4B" w14:textId="77777777" w:rsidR="00197DD7" w:rsidRDefault="00197DD7" w:rsidP="00CB4150"/>
    <w:p w14:paraId="013922E7" w14:textId="432BA1B6" w:rsidR="002E1A67" w:rsidRDefault="00C311A8" w:rsidP="003B7860">
      <w:pPr>
        <w:pStyle w:val="Heading2"/>
        <w:rPr>
          <w:b w:val="0"/>
        </w:rPr>
      </w:pPr>
      <w:r>
        <w:br w:type="page"/>
      </w:r>
    </w:p>
    <w:p w14:paraId="1BC30259" w14:textId="4A6E36CD" w:rsidR="00CB4150" w:rsidRDefault="00CB4150" w:rsidP="00E30B8F">
      <w:pPr>
        <w:pStyle w:val="Heading2"/>
      </w:pPr>
      <w:bookmarkStart w:id="1131" w:name="_Toc152748584"/>
      <w:r>
        <w:lastRenderedPageBreak/>
        <w:t>Display priority</w:t>
      </w:r>
      <w:bookmarkEnd w:id="1131"/>
    </w:p>
    <w:p w14:paraId="233DD066" w14:textId="77777777" w:rsidR="00CB4150" w:rsidRPr="00CB4150" w:rsidRDefault="00CB4150" w:rsidP="00E30B8F">
      <w:pPr>
        <w:pStyle w:val="Heading3"/>
      </w:pPr>
      <w:r>
        <w:t>Different priority</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2381"/>
        <w:gridCol w:w="2382"/>
        <w:gridCol w:w="2462"/>
      </w:tblGrid>
      <w:tr w:rsidR="00CB4150" w14:paraId="022427ED" w14:textId="77777777" w:rsidTr="00D773A1">
        <w:trPr>
          <w:trHeight w:val="454"/>
          <w:tblHeader/>
        </w:trPr>
        <w:tc>
          <w:tcPr>
            <w:tcW w:w="2381" w:type="dxa"/>
            <w:shd w:val="clear" w:color="auto" w:fill="CCFFCC"/>
            <w:vAlign w:val="center"/>
          </w:tcPr>
          <w:p w14:paraId="15709826" w14:textId="77777777" w:rsidR="00CB4150" w:rsidRPr="004065B1" w:rsidRDefault="00CB4150" w:rsidP="00CB4150">
            <w:r w:rsidRPr="000A066E">
              <w:rPr>
                <w:b/>
              </w:rPr>
              <w:t>Test Reference</w:t>
            </w:r>
          </w:p>
        </w:tc>
        <w:tc>
          <w:tcPr>
            <w:tcW w:w="2381" w:type="dxa"/>
            <w:shd w:val="clear" w:color="auto" w:fill="CCFFCC"/>
            <w:vAlign w:val="center"/>
          </w:tcPr>
          <w:p w14:paraId="1B899B09" w14:textId="6FBCCDB4" w:rsidR="00CB4150" w:rsidRPr="004065B1" w:rsidRDefault="00134E80" w:rsidP="00CB4150">
            <w:proofErr w:type="spellStart"/>
            <w:r>
              <w:t>DifferentPriority</w:t>
            </w:r>
            <w:proofErr w:type="spellEnd"/>
            <w:r>
              <w:t xml:space="preserve"> </w:t>
            </w:r>
          </w:p>
        </w:tc>
        <w:tc>
          <w:tcPr>
            <w:tcW w:w="2382" w:type="dxa"/>
            <w:shd w:val="clear" w:color="auto" w:fill="CCFFCC"/>
            <w:vAlign w:val="center"/>
          </w:tcPr>
          <w:p w14:paraId="090D68B6" w14:textId="77777777" w:rsidR="00CB4150" w:rsidRPr="004065B1" w:rsidRDefault="00CB4150" w:rsidP="00CB4150">
            <w:r w:rsidRPr="000A066E">
              <w:rPr>
                <w:b/>
              </w:rPr>
              <w:t>IHO Reference</w:t>
            </w:r>
          </w:p>
        </w:tc>
        <w:tc>
          <w:tcPr>
            <w:tcW w:w="2462" w:type="dxa"/>
            <w:shd w:val="clear" w:color="auto" w:fill="CCFFCC"/>
            <w:vAlign w:val="center"/>
          </w:tcPr>
          <w:p w14:paraId="583EB586"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6276C9AF" w14:textId="764C8462" w:rsidR="00CB4150" w:rsidRPr="004065B1" w:rsidRDefault="00CB4150" w:rsidP="00CB4150"/>
        </w:tc>
      </w:tr>
      <w:tr w:rsidR="00CB4150" w14:paraId="1E379979" w14:textId="77777777" w:rsidTr="00D773A1">
        <w:trPr>
          <w:tblHeader/>
        </w:trPr>
        <w:tc>
          <w:tcPr>
            <w:tcW w:w="9606" w:type="dxa"/>
            <w:gridSpan w:val="4"/>
            <w:shd w:val="clear" w:color="auto" w:fill="CCFFCC"/>
            <w:vAlign w:val="center"/>
          </w:tcPr>
          <w:p w14:paraId="401C7169" w14:textId="77777777" w:rsidR="00CB4150" w:rsidRDefault="00CB4150" w:rsidP="00CB4150">
            <w:r w:rsidRPr="000A066E">
              <w:rPr>
                <w:b/>
              </w:rPr>
              <w:t>Test description</w:t>
            </w:r>
          </w:p>
        </w:tc>
      </w:tr>
      <w:tr w:rsidR="00CB4150" w14:paraId="775F80EA" w14:textId="77777777" w:rsidTr="00D773A1">
        <w:trPr>
          <w:tblHeader/>
        </w:trPr>
        <w:tc>
          <w:tcPr>
            <w:tcW w:w="9606" w:type="dxa"/>
            <w:gridSpan w:val="4"/>
            <w:vAlign w:val="center"/>
          </w:tcPr>
          <w:p w14:paraId="560776A5" w14:textId="77777777" w:rsidR="00CB4150" w:rsidRPr="00E6095F" w:rsidRDefault="00C311A8" w:rsidP="00CB4150">
            <w:pPr>
              <w:rPr>
                <w:i/>
              </w:rPr>
            </w:pPr>
            <w:r w:rsidRPr="00E6095F">
              <w:rPr>
                <w:i/>
              </w:rPr>
              <w:t>Different priority and different geometry</w:t>
            </w:r>
          </w:p>
        </w:tc>
      </w:tr>
      <w:tr w:rsidR="00CB4150" w14:paraId="568D18D1" w14:textId="77777777" w:rsidTr="00D773A1">
        <w:trPr>
          <w:tblHeader/>
        </w:trPr>
        <w:tc>
          <w:tcPr>
            <w:tcW w:w="9606" w:type="dxa"/>
            <w:gridSpan w:val="4"/>
            <w:shd w:val="clear" w:color="auto" w:fill="CCFFCC"/>
            <w:vAlign w:val="center"/>
          </w:tcPr>
          <w:p w14:paraId="25E17D35" w14:textId="77777777" w:rsidR="00CB4150" w:rsidRPr="004065B1" w:rsidRDefault="00CB4150" w:rsidP="00CB4150">
            <w:r w:rsidRPr="000A066E">
              <w:rPr>
                <w:b/>
              </w:rPr>
              <w:t>Setup</w:t>
            </w:r>
          </w:p>
        </w:tc>
      </w:tr>
      <w:tr w:rsidR="00CB4150" w14:paraId="36F2B29B" w14:textId="77777777" w:rsidTr="00D773A1">
        <w:trPr>
          <w:tblHeader/>
        </w:trPr>
        <w:tc>
          <w:tcPr>
            <w:tcW w:w="9606" w:type="dxa"/>
            <w:gridSpan w:val="4"/>
            <w:vAlign w:val="center"/>
          </w:tcPr>
          <w:p w14:paraId="7DFDFD76" w14:textId="15FD8347" w:rsidR="00C311A8" w:rsidRPr="00E6095F" w:rsidRDefault="00C311A8" w:rsidP="00C311A8">
            <w:pPr>
              <w:rPr>
                <w:i/>
              </w:rPr>
            </w:pPr>
            <w:commentRangeStart w:id="1132"/>
            <w:r w:rsidRPr="00E6095F">
              <w:rPr>
                <w:i/>
              </w:rPr>
              <w:t xml:space="preserve">Load the </w:t>
            </w:r>
            <w:r w:rsidR="005641AF">
              <w:rPr>
                <w:i/>
              </w:rPr>
              <w:t xml:space="preserve">exchange set </w:t>
            </w:r>
            <w:r w:rsidR="005641AF" w:rsidRPr="00E012C8">
              <w:rPr>
                <w:b/>
                <w:bCs/>
                <w:i/>
              </w:rPr>
              <w:t>DisplayPriorities</w:t>
            </w:r>
            <w:r w:rsidR="00134E80">
              <w:rPr>
                <w:b/>
                <w:bCs/>
                <w:i/>
              </w:rPr>
              <w:t>1</w:t>
            </w:r>
            <w:r w:rsidR="005641AF">
              <w:rPr>
                <w:i/>
              </w:rPr>
              <w:t xml:space="preserve"> </w:t>
            </w:r>
            <w:r w:rsidR="00134E80">
              <w:rPr>
                <w:i/>
              </w:rPr>
              <w:t>(101AA002J5X0001.000 )</w:t>
            </w:r>
            <w:r w:rsidRPr="00E6095F">
              <w:rPr>
                <w:i/>
              </w:rPr>
              <w:t>with the following settings:</w:t>
            </w:r>
            <w:commentRangeEnd w:id="1132"/>
            <w:r w:rsidR="007E716C">
              <w:rPr>
                <w:rStyle w:val="CommentReference"/>
                <w:snapToGrid/>
                <w:color w:val="000000"/>
              </w:rPr>
              <w:commentReference w:id="1132"/>
            </w:r>
          </w:p>
          <w:p w14:paraId="13F19B85" w14:textId="68663DCD" w:rsidR="00C311A8" w:rsidRPr="00E012C8" w:rsidRDefault="004D4BFB">
            <w:pPr>
              <w:pStyle w:val="ListParagraph"/>
              <w:numPr>
                <w:ilvl w:val="0"/>
                <w:numId w:val="22"/>
              </w:numPr>
              <w:rPr>
                <w:i/>
              </w:rPr>
            </w:pPr>
            <w:r w:rsidRPr="00E012C8">
              <w:rPr>
                <w:i/>
              </w:rPr>
              <w:t xml:space="preserve">Set the </w:t>
            </w:r>
            <w:r w:rsidR="0069033B" w:rsidRPr="00E012C8">
              <w:rPr>
                <w:i/>
              </w:rPr>
              <w:t xml:space="preserve">Safety Contour </w:t>
            </w:r>
            <w:r w:rsidRPr="00E012C8">
              <w:rPr>
                <w:i/>
              </w:rPr>
              <w:t xml:space="preserve">value to 30 m </w:t>
            </w:r>
          </w:p>
          <w:p w14:paraId="36E7F656" w14:textId="71C29AA2" w:rsidR="00C311A8" w:rsidRPr="00E012C8" w:rsidRDefault="004D4BFB">
            <w:pPr>
              <w:pStyle w:val="ListParagraph"/>
              <w:numPr>
                <w:ilvl w:val="0"/>
                <w:numId w:val="22"/>
              </w:numPr>
              <w:rPr>
                <w:i/>
              </w:rPr>
            </w:pPr>
            <w:r w:rsidRPr="00E012C8">
              <w:rPr>
                <w:i/>
              </w:rPr>
              <w:t xml:space="preserve">Set </w:t>
            </w:r>
            <w:r w:rsidR="007D0469" w:rsidRPr="00E012C8">
              <w:rPr>
                <w:i/>
              </w:rPr>
              <w:t>Display Category</w:t>
            </w:r>
            <w:r w:rsidRPr="00E012C8">
              <w:rPr>
                <w:i/>
              </w:rPr>
              <w:t xml:space="preserve"> </w:t>
            </w:r>
            <w:r w:rsidR="007D0469" w:rsidRPr="00E012C8">
              <w:rPr>
                <w:i/>
              </w:rPr>
              <w:t>Other</w:t>
            </w:r>
          </w:p>
          <w:p w14:paraId="7BE223D8" w14:textId="77777777" w:rsidR="00C311A8" w:rsidRPr="00E012C8" w:rsidRDefault="00C311A8">
            <w:pPr>
              <w:pStyle w:val="ListParagraph"/>
              <w:numPr>
                <w:ilvl w:val="0"/>
                <w:numId w:val="22"/>
              </w:numPr>
              <w:rPr>
                <w:i/>
              </w:rPr>
            </w:pPr>
            <w:r w:rsidRPr="00E012C8">
              <w:rPr>
                <w:i/>
              </w:rPr>
              <w:t xml:space="preserve">Text display = On </w:t>
            </w:r>
          </w:p>
          <w:p w14:paraId="2D86172C" w14:textId="77777777" w:rsidR="00C311A8" w:rsidRPr="00E012C8" w:rsidRDefault="00C311A8">
            <w:pPr>
              <w:pStyle w:val="ListParagraph"/>
              <w:numPr>
                <w:ilvl w:val="0"/>
                <w:numId w:val="22"/>
              </w:numPr>
              <w:rPr>
                <w:i/>
              </w:rPr>
            </w:pPr>
            <w:r w:rsidRPr="00E012C8">
              <w:rPr>
                <w:i/>
              </w:rPr>
              <w:t xml:space="preserve">Shallow pattern = On </w:t>
            </w:r>
          </w:p>
          <w:p w14:paraId="710A0938" w14:textId="77777777" w:rsidR="00575260" w:rsidRPr="00E012C8" w:rsidRDefault="00C311A8">
            <w:pPr>
              <w:pStyle w:val="ListParagraph"/>
              <w:numPr>
                <w:ilvl w:val="0"/>
                <w:numId w:val="22"/>
              </w:numPr>
              <w:rPr>
                <w:i/>
              </w:rPr>
            </w:pPr>
            <w:r w:rsidRPr="00E012C8">
              <w:rPr>
                <w:i/>
              </w:rPr>
              <w:t xml:space="preserve">Information indication = On </w:t>
            </w:r>
          </w:p>
          <w:p w14:paraId="7BEC9824" w14:textId="77777777" w:rsidR="00575260" w:rsidRPr="00E012C8" w:rsidRDefault="00C311A8">
            <w:pPr>
              <w:pStyle w:val="ListParagraph"/>
              <w:numPr>
                <w:ilvl w:val="0"/>
                <w:numId w:val="22"/>
              </w:numPr>
              <w:rPr>
                <w:i/>
              </w:rPr>
            </w:pPr>
            <w:r w:rsidRPr="00E012C8">
              <w:rPr>
                <w:i/>
              </w:rPr>
              <w:t xml:space="preserve">Symbolized Boundaries = On </w:t>
            </w:r>
          </w:p>
          <w:p w14:paraId="0C33B6A6" w14:textId="3E95A440" w:rsidR="00CB4150" w:rsidRPr="00E012C8" w:rsidRDefault="00C311A8">
            <w:pPr>
              <w:pStyle w:val="ListParagraph"/>
              <w:numPr>
                <w:ilvl w:val="0"/>
                <w:numId w:val="22"/>
              </w:numPr>
              <w:rPr>
                <w:i/>
              </w:rPr>
            </w:pPr>
            <w:r w:rsidRPr="00E012C8">
              <w:rPr>
                <w:i/>
              </w:rPr>
              <w:t>Simplified Symbols = Off</w:t>
            </w:r>
          </w:p>
        </w:tc>
      </w:tr>
      <w:tr w:rsidR="00CB4150" w14:paraId="70E157B3" w14:textId="77777777" w:rsidTr="00D773A1">
        <w:trPr>
          <w:tblHeader/>
        </w:trPr>
        <w:tc>
          <w:tcPr>
            <w:tcW w:w="9606" w:type="dxa"/>
            <w:gridSpan w:val="4"/>
            <w:shd w:val="clear" w:color="auto" w:fill="CCFFCC"/>
            <w:vAlign w:val="center"/>
          </w:tcPr>
          <w:p w14:paraId="17BAB5E9" w14:textId="77777777" w:rsidR="00CB4150" w:rsidRPr="004065B1" w:rsidRDefault="00CB4150" w:rsidP="00CB4150">
            <w:r w:rsidRPr="000A066E">
              <w:rPr>
                <w:b/>
              </w:rPr>
              <w:t>Action</w:t>
            </w:r>
          </w:p>
        </w:tc>
      </w:tr>
      <w:tr w:rsidR="00CB4150" w14:paraId="47E82C1D" w14:textId="77777777" w:rsidTr="00D773A1">
        <w:trPr>
          <w:tblHeader/>
        </w:trPr>
        <w:tc>
          <w:tcPr>
            <w:tcW w:w="9606" w:type="dxa"/>
            <w:gridSpan w:val="4"/>
            <w:vAlign w:val="center"/>
          </w:tcPr>
          <w:p w14:paraId="0FEE66BD" w14:textId="64FFD1AE" w:rsidR="00CB4150" w:rsidRPr="00E6095F" w:rsidRDefault="00C311A8" w:rsidP="00CB4150">
            <w:pPr>
              <w:rPr>
                <w:i/>
              </w:rPr>
            </w:pPr>
            <w:r w:rsidRPr="00E6095F">
              <w:rPr>
                <w:i/>
              </w:rPr>
              <w:t xml:space="preserve">View the </w:t>
            </w:r>
            <w:r w:rsidR="005641AF">
              <w:rPr>
                <w:i/>
              </w:rPr>
              <w:t>features</w:t>
            </w:r>
            <w:r w:rsidR="005641AF" w:rsidRPr="00E6095F">
              <w:rPr>
                <w:i/>
              </w:rPr>
              <w:t xml:space="preserve"> </w:t>
            </w:r>
            <w:r w:rsidRPr="00E6095F">
              <w:rPr>
                <w:i/>
              </w:rPr>
              <w:t>at position 32°20.400’S  61°20.650’ E  scale 1:5000</w:t>
            </w:r>
          </w:p>
        </w:tc>
      </w:tr>
      <w:tr w:rsidR="00C311A8" w14:paraId="5BD40A59" w14:textId="77777777" w:rsidTr="00D773A1">
        <w:trPr>
          <w:tblHeader/>
        </w:trPr>
        <w:tc>
          <w:tcPr>
            <w:tcW w:w="9606" w:type="dxa"/>
            <w:gridSpan w:val="4"/>
            <w:tcBorders>
              <w:bottom w:val="single" w:sz="4" w:space="0" w:color="auto"/>
            </w:tcBorders>
            <w:shd w:val="clear" w:color="auto" w:fill="CCFFCC"/>
            <w:vAlign w:val="center"/>
          </w:tcPr>
          <w:p w14:paraId="69AE392B" w14:textId="77777777" w:rsidR="00C311A8" w:rsidRPr="004065B1" w:rsidRDefault="00C311A8" w:rsidP="002164D3">
            <w:pPr>
              <w:keepNext/>
              <w:keepLines/>
            </w:pPr>
            <w:r w:rsidRPr="000A066E">
              <w:rPr>
                <w:b/>
              </w:rPr>
              <w:t>Results</w:t>
            </w:r>
          </w:p>
        </w:tc>
      </w:tr>
      <w:tr w:rsidR="00C311A8" w14:paraId="75F8A116" w14:textId="77777777" w:rsidTr="00D773A1">
        <w:trPr>
          <w:tblHeader/>
        </w:trPr>
        <w:tc>
          <w:tcPr>
            <w:tcW w:w="9606" w:type="dxa"/>
            <w:gridSpan w:val="4"/>
            <w:tcBorders>
              <w:bottom w:val="nil"/>
            </w:tcBorders>
            <w:vAlign w:val="center"/>
          </w:tcPr>
          <w:p w14:paraId="709DEF77" w14:textId="77777777" w:rsidR="00C311A8" w:rsidRPr="00E6095F" w:rsidRDefault="00C311A8" w:rsidP="002164D3">
            <w:pPr>
              <w:keepNext/>
              <w:keepLines/>
              <w:jc w:val="left"/>
              <w:rPr>
                <w:i/>
              </w:rPr>
            </w:pPr>
            <w:r w:rsidRPr="00E6095F">
              <w:rPr>
                <w:i/>
              </w:rPr>
              <w:t>Confirm that items 1-6 display as shown in the graphic below:</w:t>
            </w:r>
          </w:p>
        </w:tc>
      </w:tr>
      <w:tr w:rsidR="00C311A8" w14:paraId="294A15B0" w14:textId="77777777" w:rsidTr="00D773A1">
        <w:trPr>
          <w:tblHeader/>
        </w:trPr>
        <w:tc>
          <w:tcPr>
            <w:tcW w:w="9606" w:type="dxa"/>
            <w:gridSpan w:val="4"/>
            <w:tcBorders>
              <w:top w:val="nil"/>
            </w:tcBorders>
            <w:vAlign w:val="center"/>
          </w:tcPr>
          <w:p w14:paraId="5E48C8BE" w14:textId="5E262D92" w:rsidR="00C311A8" w:rsidRPr="00C311A8" w:rsidRDefault="00C311A8" w:rsidP="00C311A8">
            <w:pPr>
              <w:jc w:val="center"/>
            </w:pPr>
          </w:p>
        </w:tc>
      </w:tr>
    </w:tbl>
    <w:p w14:paraId="1A2ED3A9" w14:textId="77777777" w:rsidR="00C311A8" w:rsidRDefault="00C311A8" w:rsidP="00CB4150"/>
    <w:p w14:paraId="51D247EE" w14:textId="695E395C" w:rsidR="008D5349" w:rsidRDefault="008D5349" w:rsidP="008D5349">
      <w:pPr>
        <w:pStyle w:val="Heading2"/>
      </w:pPr>
      <w:bookmarkStart w:id="1133" w:name="_Toc152748585"/>
      <w:r>
        <w:t>Portrayal</w:t>
      </w:r>
      <w:r w:rsidR="00E25A88">
        <w:t xml:space="preserve"> of multiple datasets</w:t>
      </w:r>
      <w:r>
        <w:t xml:space="preserve"> under Interoperability</w:t>
      </w:r>
      <w:bookmarkEnd w:id="1133"/>
      <w:r>
        <w:t xml:space="preserve"> </w:t>
      </w:r>
    </w:p>
    <w:p w14:paraId="7E6590EF" w14:textId="77777777" w:rsidR="00E25A88" w:rsidRDefault="00E25A88" w:rsidP="00E25A88">
      <w:pPr>
        <w:pStyle w:val="Heading3"/>
      </w:pPr>
      <w:r>
        <w:t>Load invalid Interoperability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69"/>
        <w:gridCol w:w="3107"/>
        <w:gridCol w:w="2171"/>
        <w:gridCol w:w="2079"/>
      </w:tblGrid>
      <w:tr w:rsidR="006B2E37" w14:paraId="49DD0D60" w14:textId="77777777" w:rsidTr="00807C98">
        <w:trPr>
          <w:trHeight w:val="454"/>
          <w:tblHeader/>
        </w:trPr>
        <w:tc>
          <w:tcPr>
            <w:tcW w:w="2381" w:type="dxa"/>
            <w:shd w:val="clear" w:color="auto" w:fill="CCFFCC"/>
            <w:vAlign w:val="center"/>
          </w:tcPr>
          <w:p w14:paraId="19762407" w14:textId="77777777" w:rsidR="00E25A88" w:rsidRPr="004065B1" w:rsidRDefault="00E25A88" w:rsidP="00280DEE">
            <w:r w:rsidRPr="000A066E">
              <w:rPr>
                <w:b/>
              </w:rPr>
              <w:t>Test Reference</w:t>
            </w:r>
          </w:p>
        </w:tc>
        <w:tc>
          <w:tcPr>
            <w:tcW w:w="2381" w:type="dxa"/>
            <w:shd w:val="clear" w:color="auto" w:fill="CCFFCC"/>
            <w:vAlign w:val="center"/>
          </w:tcPr>
          <w:p w14:paraId="6450D61D" w14:textId="5A04E009" w:rsidR="00E25A88" w:rsidRPr="004065B1" w:rsidRDefault="006B2E37" w:rsidP="00280DEE">
            <w:proofErr w:type="spellStart"/>
            <w:r>
              <w:t>CorruptInteroperabilityCatalogue</w:t>
            </w:r>
            <w:proofErr w:type="spellEnd"/>
          </w:p>
        </w:tc>
        <w:tc>
          <w:tcPr>
            <w:tcW w:w="2382" w:type="dxa"/>
            <w:shd w:val="clear" w:color="auto" w:fill="CCFFCC"/>
            <w:vAlign w:val="center"/>
          </w:tcPr>
          <w:p w14:paraId="0C3311DF" w14:textId="77777777" w:rsidR="00E25A88" w:rsidRPr="004065B1" w:rsidRDefault="00E25A88" w:rsidP="00280DEE">
            <w:r w:rsidRPr="000A066E">
              <w:rPr>
                <w:b/>
              </w:rPr>
              <w:t>IHO Reference</w:t>
            </w:r>
          </w:p>
        </w:tc>
        <w:tc>
          <w:tcPr>
            <w:tcW w:w="2382" w:type="dxa"/>
            <w:shd w:val="clear" w:color="auto" w:fill="CCFFCC"/>
            <w:vAlign w:val="center"/>
          </w:tcPr>
          <w:p w14:paraId="2D3988FE" w14:textId="77777777" w:rsidR="009E2547" w:rsidRDefault="009E2547" w:rsidP="009E254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1E414ABE" w14:textId="3369C97C" w:rsidR="00E25A88" w:rsidRPr="004065B1" w:rsidRDefault="00E25A88" w:rsidP="00280DEE"/>
        </w:tc>
      </w:tr>
      <w:tr w:rsidR="00E25A88" w14:paraId="63793B03" w14:textId="77777777" w:rsidTr="00357E05">
        <w:trPr>
          <w:tblHeader/>
        </w:trPr>
        <w:tc>
          <w:tcPr>
            <w:tcW w:w="9526" w:type="dxa"/>
            <w:gridSpan w:val="4"/>
            <w:shd w:val="clear" w:color="auto" w:fill="CCFFCC"/>
            <w:vAlign w:val="center"/>
          </w:tcPr>
          <w:p w14:paraId="4056F81D" w14:textId="77777777" w:rsidR="00E25A88" w:rsidRDefault="00E25A88" w:rsidP="00280DEE">
            <w:r w:rsidRPr="000A066E">
              <w:rPr>
                <w:b/>
              </w:rPr>
              <w:t>Test description</w:t>
            </w:r>
          </w:p>
        </w:tc>
      </w:tr>
      <w:tr w:rsidR="008401E3" w14:paraId="0B3606AB" w14:textId="77777777" w:rsidTr="00280DEE">
        <w:trPr>
          <w:tblHeader/>
        </w:trPr>
        <w:tc>
          <w:tcPr>
            <w:tcW w:w="9526" w:type="dxa"/>
            <w:gridSpan w:val="4"/>
            <w:vAlign w:val="center"/>
          </w:tcPr>
          <w:p w14:paraId="3CD9D10F" w14:textId="38014528" w:rsidR="008401E3" w:rsidRPr="00EF287F" w:rsidRDefault="008401E3" w:rsidP="008401E3">
            <w:pPr>
              <w:rPr>
                <w:i/>
              </w:rPr>
            </w:pPr>
            <w:r>
              <w:rPr>
                <w:i/>
              </w:rPr>
              <w:t>This test verifies that the ECDIS correctly rejects an inconsistent or corrupt interoperability catalogue.</w:t>
            </w:r>
          </w:p>
        </w:tc>
      </w:tr>
      <w:tr w:rsidR="008401E3" w14:paraId="507A306E" w14:textId="77777777" w:rsidTr="00357E05">
        <w:trPr>
          <w:tblHeader/>
        </w:trPr>
        <w:tc>
          <w:tcPr>
            <w:tcW w:w="9526" w:type="dxa"/>
            <w:gridSpan w:val="4"/>
            <w:shd w:val="clear" w:color="auto" w:fill="CCFFCC"/>
            <w:vAlign w:val="center"/>
          </w:tcPr>
          <w:p w14:paraId="32AA75E9" w14:textId="77777777" w:rsidR="008401E3" w:rsidRPr="004065B1" w:rsidRDefault="008401E3" w:rsidP="008401E3">
            <w:r w:rsidRPr="000A066E">
              <w:rPr>
                <w:b/>
              </w:rPr>
              <w:t>Setup</w:t>
            </w:r>
          </w:p>
        </w:tc>
      </w:tr>
      <w:tr w:rsidR="008401E3" w14:paraId="4D0F863E" w14:textId="77777777" w:rsidTr="00280DEE">
        <w:trPr>
          <w:tblHeader/>
        </w:trPr>
        <w:tc>
          <w:tcPr>
            <w:tcW w:w="9526" w:type="dxa"/>
            <w:gridSpan w:val="4"/>
            <w:vAlign w:val="center"/>
          </w:tcPr>
          <w:p w14:paraId="65496E0B" w14:textId="4FB76FBF" w:rsidR="008401E3" w:rsidRPr="00EF287F" w:rsidRDefault="008401E3" w:rsidP="008401E3">
            <w:pPr>
              <w:jc w:val="left"/>
              <w:rPr>
                <w:i/>
              </w:rPr>
            </w:pPr>
          </w:p>
        </w:tc>
      </w:tr>
      <w:tr w:rsidR="008401E3" w14:paraId="2FDDA5F4" w14:textId="77777777" w:rsidTr="00357E05">
        <w:trPr>
          <w:tblHeader/>
        </w:trPr>
        <w:tc>
          <w:tcPr>
            <w:tcW w:w="9526" w:type="dxa"/>
            <w:gridSpan w:val="4"/>
            <w:shd w:val="clear" w:color="auto" w:fill="CCFFCC"/>
            <w:vAlign w:val="center"/>
          </w:tcPr>
          <w:p w14:paraId="679DE817" w14:textId="77777777" w:rsidR="008401E3" w:rsidRPr="004065B1" w:rsidRDefault="008401E3" w:rsidP="008401E3">
            <w:r w:rsidRPr="000A066E">
              <w:rPr>
                <w:b/>
              </w:rPr>
              <w:t>Action</w:t>
            </w:r>
          </w:p>
        </w:tc>
      </w:tr>
      <w:tr w:rsidR="008401E3" w14:paraId="4D01CBF8" w14:textId="77777777" w:rsidTr="00280DEE">
        <w:trPr>
          <w:tblHeader/>
        </w:trPr>
        <w:tc>
          <w:tcPr>
            <w:tcW w:w="9526" w:type="dxa"/>
            <w:gridSpan w:val="4"/>
            <w:vAlign w:val="center"/>
          </w:tcPr>
          <w:p w14:paraId="6C2470A1" w14:textId="18B0481E" w:rsidR="008401E3" w:rsidRPr="00416AF5" w:rsidRDefault="008401E3" w:rsidP="008401E3">
            <w:pPr>
              <w:rPr>
                <w:b/>
                <w:bCs/>
                <w:i/>
              </w:rPr>
            </w:pPr>
            <w:r>
              <w:rPr>
                <w:i/>
              </w:rPr>
              <w:t>Loa</w:t>
            </w:r>
            <w:r w:rsidR="00416AF5">
              <w:rPr>
                <w:i/>
              </w:rPr>
              <w:t xml:space="preserve">d the exchange set </w:t>
            </w:r>
            <w:proofErr w:type="spellStart"/>
            <w:r w:rsidR="00416AF5">
              <w:rPr>
                <w:b/>
                <w:bCs/>
                <w:i/>
              </w:rPr>
              <w:t>CorruptInteroperabilityCatalogue</w:t>
            </w:r>
            <w:proofErr w:type="spellEnd"/>
          </w:p>
        </w:tc>
      </w:tr>
      <w:tr w:rsidR="008401E3" w14:paraId="290F05BD" w14:textId="77777777" w:rsidTr="00357E05">
        <w:trPr>
          <w:tblHeader/>
        </w:trPr>
        <w:tc>
          <w:tcPr>
            <w:tcW w:w="9526" w:type="dxa"/>
            <w:gridSpan w:val="4"/>
            <w:shd w:val="clear" w:color="auto" w:fill="CCFFCC"/>
            <w:vAlign w:val="center"/>
          </w:tcPr>
          <w:p w14:paraId="58FAD01E" w14:textId="77777777" w:rsidR="008401E3" w:rsidRPr="004065B1" w:rsidRDefault="008401E3" w:rsidP="008401E3">
            <w:r w:rsidRPr="000A066E">
              <w:rPr>
                <w:b/>
              </w:rPr>
              <w:t>Results</w:t>
            </w:r>
          </w:p>
        </w:tc>
      </w:tr>
      <w:tr w:rsidR="008401E3" w14:paraId="5869EFCC" w14:textId="77777777" w:rsidTr="00280DEE">
        <w:trPr>
          <w:tblHeader/>
        </w:trPr>
        <w:tc>
          <w:tcPr>
            <w:tcW w:w="9526" w:type="dxa"/>
            <w:gridSpan w:val="4"/>
            <w:vAlign w:val="center"/>
          </w:tcPr>
          <w:p w14:paraId="756FADC2" w14:textId="37E8485B" w:rsidR="008401E3" w:rsidRPr="008401E3" w:rsidRDefault="00416AF5" w:rsidP="008401E3">
            <w:pPr>
              <w:jc w:val="left"/>
              <w:rPr>
                <w:rFonts w:cs="Arial"/>
                <w:i/>
                <w:iCs/>
                <w:position w:val="-1"/>
                <w:lang w:val="en-US"/>
              </w:rPr>
            </w:pPr>
            <w:r>
              <w:rPr>
                <w:rFonts w:cs="Arial"/>
                <w:i/>
                <w:iCs/>
                <w:position w:val="-1"/>
                <w:lang w:val="en-US"/>
              </w:rPr>
              <w:t>Verify the installation of the  interoperability catalogue is rejected and a suitable error message given to the end user.</w:t>
            </w:r>
          </w:p>
        </w:tc>
      </w:tr>
    </w:tbl>
    <w:p w14:paraId="73215CEB" w14:textId="77777777" w:rsidR="00E25A88" w:rsidRDefault="00E25A88" w:rsidP="00E25A88"/>
    <w:p w14:paraId="61F68E38" w14:textId="77777777" w:rsidR="00E25A88" w:rsidRDefault="00E25A88" w:rsidP="00E25A88"/>
    <w:p w14:paraId="4ABAD515" w14:textId="77777777" w:rsidR="00E25A88" w:rsidRDefault="00E25A88" w:rsidP="00E25A88"/>
    <w:p w14:paraId="7C8D5F31" w14:textId="77777777" w:rsidR="00E25A88" w:rsidRDefault="00E25A88" w:rsidP="00E25A88">
      <w:pPr>
        <w:pStyle w:val="Heading3"/>
      </w:pPr>
      <w:r>
        <w:t>Load updated Interoperability Catalogue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49"/>
        <w:gridCol w:w="3196"/>
        <w:gridCol w:w="2149"/>
        <w:gridCol w:w="2032"/>
      </w:tblGrid>
      <w:tr w:rsidR="006B2E37" w14:paraId="3D2842E4" w14:textId="77777777" w:rsidTr="00807C98">
        <w:trPr>
          <w:trHeight w:val="454"/>
          <w:tblHeader/>
        </w:trPr>
        <w:tc>
          <w:tcPr>
            <w:tcW w:w="2381" w:type="dxa"/>
            <w:shd w:val="clear" w:color="auto" w:fill="CCFFCC"/>
            <w:vAlign w:val="center"/>
          </w:tcPr>
          <w:p w14:paraId="5689CF77" w14:textId="77777777" w:rsidR="00E25A88" w:rsidRPr="004065B1" w:rsidRDefault="00E25A88" w:rsidP="00280DEE">
            <w:r w:rsidRPr="000A066E">
              <w:rPr>
                <w:b/>
              </w:rPr>
              <w:t>Test Reference</w:t>
            </w:r>
          </w:p>
        </w:tc>
        <w:tc>
          <w:tcPr>
            <w:tcW w:w="2381" w:type="dxa"/>
            <w:shd w:val="clear" w:color="auto" w:fill="CCFFCC"/>
            <w:vAlign w:val="center"/>
          </w:tcPr>
          <w:p w14:paraId="7FE8DB06" w14:textId="0A53EBD4" w:rsidR="00E25A88" w:rsidRPr="004065B1" w:rsidRDefault="006B2E37" w:rsidP="00280DEE">
            <w:proofErr w:type="spellStart"/>
            <w:r>
              <w:t>UpdatedInteroperabilityCatalogue</w:t>
            </w:r>
            <w:proofErr w:type="spellEnd"/>
          </w:p>
        </w:tc>
        <w:tc>
          <w:tcPr>
            <w:tcW w:w="2382" w:type="dxa"/>
            <w:shd w:val="clear" w:color="auto" w:fill="CCFFCC"/>
            <w:vAlign w:val="center"/>
          </w:tcPr>
          <w:p w14:paraId="23276A5F" w14:textId="77777777" w:rsidR="00E25A88" w:rsidRPr="004065B1" w:rsidRDefault="00E25A88" w:rsidP="00280DEE">
            <w:r w:rsidRPr="000A066E">
              <w:rPr>
                <w:b/>
              </w:rPr>
              <w:t>IHO Reference</w:t>
            </w:r>
          </w:p>
        </w:tc>
        <w:tc>
          <w:tcPr>
            <w:tcW w:w="2382" w:type="dxa"/>
            <w:shd w:val="clear" w:color="auto" w:fill="CCFFCC"/>
            <w:vAlign w:val="center"/>
          </w:tcPr>
          <w:p w14:paraId="3A287549" w14:textId="77777777" w:rsidR="00E25A88" w:rsidRPr="004065B1" w:rsidRDefault="00E25A88" w:rsidP="00280DEE">
            <w:r>
              <w:t>(</w:t>
            </w:r>
            <w:r w:rsidRPr="00413780">
              <w:t>S-</w:t>
            </w:r>
            <w:r>
              <w:t>100</w:t>
            </w:r>
            <w:r w:rsidRPr="00413780">
              <w:t xml:space="preserve"> Part </w:t>
            </w:r>
            <w:r>
              <w:t>9/</w:t>
            </w:r>
            <w:r w:rsidRPr="00413780">
              <w:t>S-</w:t>
            </w:r>
            <w:r>
              <w:t>98</w:t>
            </w:r>
            <w:r w:rsidRPr="00413780">
              <w:t>)</w:t>
            </w:r>
          </w:p>
        </w:tc>
      </w:tr>
      <w:tr w:rsidR="00E25A88" w14:paraId="72A9E676" w14:textId="77777777" w:rsidTr="00357E05">
        <w:trPr>
          <w:tblHeader/>
        </w:trPr>
        <w:tc>
          <w:tcPr>
            <w:tcW w:w="9526" w:type="dxa"/>
            <w:gridSpan w:val="4"/>
            <w:shd w:val="clear" w:color="auto" w:fill="CCFFCC"/>
            <w:vAlign w:val="center"/>
          </w:tcPr>
          <w:p w14:paraId="4C9B08B5" w14:textId="77777777" w:rsidR="00E25A88" w:rsidRDefault="00E25A88" w:rsidP="00280DEE">
            <w:r w:rsidRPr="000A066E">
              <w:rPr>
                <w:b/>
              </w:rPr>
              <w:t>Test description</w:t>
            </w:r>
          </w:p>
        </w:tc>
      </w:tr>
      <w:tr w:rsidR="00E25A88" w14:paraId="110CC830" w14:textId="77777777" w:rsidTr="00280DEE">
        <w:trPr>
          <w:tblHeader/>
        </w:trPr>
        <w:tc>
          <w:tcPr>
            <w:tcW w:w="9526" w:type="dxa"/>
            <w:gridSpan w:val="4"/>
            <w:vAlign w:val="center"/>
          </w:tcPr>
          <w:p w14:paraId="7AFB2D7B" w14:textId="3F4C8886" w:rsidR="00E25A88" w:rsidRPr="00EF287F" w:rsidRDefault="008401E3" w:rsidP="00280DEE">
            <w:pPr>
              <w:rPr>
                <w:i/>
              </w:rPr>
            </w:pPr>
            <w:r>
              <w:rPr>
                <w:i/>
              </w:rPr>
              <w:t>This test verifies that the ECDIS is able to load an updated interoperability catalogue.</w:t>
            </w:r>
          </w:p>
        </w:tc>
      </w:tr>
      <w:tr w:rsidR="00E25A88" w14:paraId="72E99C89" w14:textId="77777777" w:rsidTr="00357E05">
        <w:trPr>
          <w:tblHeader/>
        </w:trPr>
        <w:tc>
          <w:tcPr>
            <w:tcW w:w="9526" w:type="dxa"/>
            <w:gridSpan w:val="4"/>
            <w:shd w:val="clear" w:color="auto" w:fill="CCFFCC"/>
            <w:vAlign w:val="center"/>
          </w:tcPr>
          <w:p w14:paraId="3268A0B2" w14:textId="77777777" w:rsidR="00E25A88" w:rsidRPr="004065B1" w:rsidRDefault="00E25A88" w:rsidP="00280DEE">
            <w:r w:rsidRPr="000A066E">
              <w:rPr>
                <w:b/>
              </w:rPr>
              <w:t>Setup</w:t>
            </w:r>
          </w:p>
        </w:tc>
      </w:tr>
      <w:tr w:rsidR="00E25A88" w14:paraId="1869AAD5" w14:textId="77777777" w:rsidTr="00280DEE">
        <w:trPr>
          <w:tblHeader/>
        </w:trPr>
        <w:tc>
          <w:tcPr>
            <w:tcW w:w="9526" w:type="dxa"/>
            <w:gridSpan w:val="4"/>
            <w:vAlign w:val="center"/>
          </w:tcPr>
          <w:p w14:paraId="30827906" w14:textId="63CAF227" w:rsidR="008401E3" w:rsidRPr="00EF287F" w:rsidRDefault="008401E3" w:rsidP="00416AF5">
            <w:pPr>
              <w:jc w:val="left"/>
              <w:rPr>
                <w:i/>
              </w:rPr>
            </w:pPr>
          </w:p>
        </w:tc>
      </w:tr>
      <w:tr w:rsidR="00E25A88" w14:paraId="1DCB1DAC" w14:textId="77777777" w:rsidTr="00357E05">
        <w:trPr>
          <w:tblHeader/>
        </w:trPr>
        <w:tc>
          <w:tcPr>
            <w:tcW w:w="9526" w:type="dxa"/>
            <w:gridSpan w:val="4"/>
            <w:shd w:val="clear" w:color="auto" w:fill="CCFFCC"/>
            <w:vAlign w:val="center"/>
          </w:tcPr>
          <w:p w14:paraId="28CB6414" w14:textId="77777777" w:rsidR="00E25A88" w:rsidRPr="004065B1" w:rsidRDefault="00E25A88" w:rsidP="00280DEE">
            <w:r w:rsidRPr="000A066E">
              <w:rPr>
                <w:b/>
              </w:rPr>
              <w:t>Action</w:t>
            </w:r>
          </w:p>
        </w:tc>
      </w:tr>
      <w:tr w:rsidR="00E25A88" w14:paraId="15CCB0BB" w14:textId="77777777" w:rsidTr="00280DEE">
        <w:trPr>
          <w:tblHeader/>
        </w:trPr>
        <w:tc>
          <w:tcPr>
            <w:tcW w:w="9526" w:type="dxa"/>
            <w:gridSpan w:val="4"/>
            <w:vAlign w:val="center"/>
          </w:tcPr>
          <w:p w14:paraId="703AAB5B" w14:textId="735EE0FE" w:rsidR="00E25A88" w:rsidRPr="00EF287F" w:rsidRDefault="008401E3" w:rsidP="00280DEE">
            <w:pPr>
              <w:rPr>
                <w:i/>
              </w:rPr>
            </w:pPr>
            <w:r>
              <w:rPr>
                <w:i/>
              </w:rPr>
              <w:t xml:space="preserve">Load the exchange set </w:t>
            </w:r>
            <w:proofErr w:type="spellStart"/>
            <w:r w:rsidRPr="008401E3">
              <w:rPr>
                <w:b/>
                <w:bCs/>
                <w:i/>
              </w:rPr>
              <w:t>UpdatedInteroperabilityCatalogue</w:t>
            </w:r>
            <w:proofErr w:type="spellEnd"/>
          </w:p>
        </w:tc>
      </w:tr>
      <w:tr w:rsidR="00E25A88" w14:paraId="11A79FF0" w14:textId="77777777" w:rsidTr="00357E05">
        <w:trPr>
          <w:tblHeader/>
        </w:trPr>
        <w:tc>
          <w:tcPr>
            <w:tcW w:w="9526" w:type="dxa"/>
            <w:gridSpan w:val="4"/>
            <w:shd w:val="clear" w:color="auto" w:fill="CCFFCC"/>
            <w:vAlign w:val="center"/>
          </w:tcPr>
          <w:p w14:paraId="68A4B459" w14:textId="77777777" w:rsidR="00E25A88" w:rsidRPr="004065B1" w:rsidRDefault="00E25A88" w:rsidP="00280DEE">
            <w:r w:rsidRPr="000A066E">
              <w:rPr>
                <w:b/>
              </w:rPr>
              <w:t>Results</w:t>
            </w:r>
          </w:p>
        </w:tc>
      </w:tr>
      <w:tr w:rsidR="00E25A88" w14:paraId="0EF259ED" w14:textId="77777777" w:rsidTr="00280DEE">
        <w:trPr>
          <w:tblHeader/>
        </w:trPr>
        <w:tc>
          <w:tcPr>
            <w:tcW w:w="9526" w:type="dxa"/>
            <w:gridSpan w:val="4"/>
            <w:vAlign w:val="center"/>
          </w:tcPr>
          <w:p w14:paraId="66AF795A" w14:textId="77777777" w:rsidR="00E25A88" w:rsidRDefault="00E25A88" w:rsidP="00280DEE">
            <w:pPr>
              <w:jc w:val="left"/>
              <w:rPr>
                <w:rFonts w:cs="Arial"/>
                <w:i/>
                <w:iCs/>
                <w:position w:val="-1"/>
                <w:lang w:val="en-US"/>
              </w:rPr>
            </w:pPr>
          </w:p>
          <w:p w14:paraId="13C2DBE2" w14:textId="77777777" w:rsidR="00E25A88" w:rsidRDefault="00E25A88" w:rsidP="008401E3">
            <w:pPr>
              <w:jc w:val="left"/>
              <w:rPr>
                <w:rFonts w:cs="Arial"/>
                <w:i/>
                <w:iCs/>
                <w:position w:val="-1"/>
                <w:lang w:val="en-US"/>
              </w:rPr>
            </w:pPr>
            <w:r>
              <w:rPr>
                <w:rFonts w:cs="Arial"/>
                <w:i/>
                <w:iCs/>
                <w:position w:val="-1"/>
                <w:lang w:val="en-US"/>
              </w:rPr>
              <w:t xml:space="preserve">Verify the </w:t>
            </w:r>
            <w:r w:rsidR="008401E3">
              <w:rPr>
                <w:rFonts w:cs="Arial"/>
                <w:i/>
                <w:iCs/>
                <w:position w:val="-1"/>
                <w:lang w:val="en-US"/>
              </w:rPr>
              <w:t>version of the interoperability catalogue installed on the ECDIS correspond to those in the following table:</w:t>
            </w:r>
          </w:p>
          <w:p w14:paraId="281E4C80" w14:textId="14D532D4" w:rsidR="008401E3" w:rsidRDefault="008401E3" w:rsidP="008401E3">
            <w:pPr>
              <w:jc w:val="left"/>
              <w:rPr>
                <w:rFonts w:cs="Arial"/>
              </w:rPr>
            </w:pPr>
          </w:p>
          <w:tbl>
            <w:tblPr>
              <w:tblStyle w:val="TableGrid"/>
              <w:tblW w:w="0" w:type="auto"/>
              <w:jc w:val="center"/>
              <w:tblLook w:val="04A0" w:firstRow="1" w:lastRow="0" w:firstColumn="1" w:lastColumn="0" w:noHBand="0" w:noVBand="1"/>
            </w:tblPr>
            <w:tblGrid>
              <w:gridCol w:w="3100"/>
              <w:gridCol w:w="2757"/>
            </w:tblGrid>
            <w:tr w:rsidR="00416AF5" w:rsidRPr="005761E9" w14:paraId="5048EA60" w14:textId="77777777" w:rsidTr="00416AF5">
              <w:trPr>
                <w:jc w:val="center"/>
              </w:trPr>
              <w:tc>
                <w:tcPr>
                  <w:tcW w:w="3100" w:type="dxa"/>
                </w:tcPr>
                <w:p w14:paraId="22D0142C" w14:textId="77777777" w:rsidR="00416AF5" w:rsidRPr="005761E9" w:rsidRDefault="00416AF5" w:rsidP="00416AF5">
                  <w:pPr>
                    <w:jc w:val="left"/>
                    <w:rPr>
                      <w:rFonts w:cs="Arial"/>
                      <w:b/>
                      <w:bCs/>
                      <w:i/>
                      <w:iCs/>
                      <w:position w:val="-1"/>
                      <w:lang w:val="en-US"/>
                    </w:rPr>
                  </w:pPr>
                  <w:r w:rsidRPr="005761E9">
                    <w:rPr>
                      <w:rFonts w:cs="Arial"/>
                      <w:b/>
                      <w:bCs/>
                      <w:i/>
                      <w:iCs/>
                      <w:position w:val="-1"/>
                      <w:lang w:val="en-US"/>
                    </w:rPr>
                    <w:t xml:space="preserve">Catalogue </w:t>
                  </w:r>
                </w:p>
              </w:tc>
              <w:tc>
                <w:tcPr>
                  <w:tcW w:w="2757" w:type="dxa"/>
                </w:tcPr>
                <w:p w14:paraId="31B38D85" w14:textId="77777777" w:rsidR="00416AF5" w:rsidRPr="005761E9" w:rsidRDefault="00416AF5" w:rsidP="00416AF5">
                  <w:pPr>
                    <w:jc w:val="left"/>
                    <w:rPr>
                      <w:rFonts w:cs="Arial"/>
                      <w:b/>
                      <w:bCs/>
                      <w:i/>
                      <w:iCs/>
                      <w:position w:val="-1"/>
                      <w:lang w:val="en-US"/>
                    </w:rPr>
                  </w:pPr>
                  <w:r w:rsidRPr="005761E9">
                    <w:rPr>
                      <w:rFonts w:cs="Arial"/>
                      <w:b/>
                      <w:bCs/>
                      <w:i/>
                      <w:iCs/>
                      <w:position w:val="-1"/>
                      <w:lang w:val="en-US"/>
                    </w:rPr>
                    <w:t>Version / Issue Date.</w:t>
                  </w:r>
                </w:p>
              </w:tc>
            </w:tr>
            <w:tr w:rsidR="00416AF5" w14:paraId="15811800" w14:textId="77777777" w:rsidTr="00416AF5">
              <w:trPr>
                <w:jc w:val="center"/>
              </w:trPr>
              <w:tc>
                <w:tcPr>
                  <w:tcW w:w="3100" w:type="dxa"/>
                </w:tcPr>
                <w:p w14:paraId="7828D4AE" w14:textId="77777777" w:rsidR="00416AF5" w:rsidRDefault="00416AF5" w:rsidP="00416AF5">
                  <w:pPr>
                    <w:jc w:val="left"/>
                    <w:rPr>
                      <w:rFonts w:cs="Arial"/>
                      <w:i/>
                      <w:iCs/>
                      <w:position w:val="-1"/>
                      <w:lang w:val="en-US"/>
                    </w:rPr>
                  </w:pPr>
                  <w:r>
                    <w:rPr>
                      <w:rFonts w:cs="Arial"/>
                      <w:i/>
                      <w:iCs/>
                      <w:position w:val="-1"/>
                      <w:lang w:val="en-US"/>
                    </w:rPr>
                    <w:t xml:space="preserve">Interoperability Catalogue </w:t>
                  </w:r>
                </w:p>
              </w:tc>
              <w:tc>
                <w:tcPr>
                  <w:tcW w:w="2757" w:type="dxa"/>
                </w:tcPr>
                <w:p w14:paraId="6BBEE5C1" w14:textId="20AEB64A" w:rsidR="00416AF5" w:rsidRDefault="00416AF5" w:rsidP="00416AF5">
                  <w:pPr>
                    <w:jc w:val="left"/>
                    <w:rPr>
                      <w:rFonts w:cs="Arial"/>
                      <w:i/>
                      <w:iCs/>
                      <w:position w:val="-1"/>
                      <w:lang w:val="en-US"/>
                    </w:rPr>
                  </w:pPr>
                  <w:r>
                    <w:rPr>
                      <w:rFonts w:cs="Arial"/>
                      <w:i/>
                      <w:iCs/>
                      <w:position w:val="-1"/>
                      <w:lang w:val="en-US"/>
                    </w:rPr>
                    <w:t xml:space="preserve">2.0.0 / </w:t>
                  </w:r>
                  <w:proofErr w:type="spellStart"/>
                  <w:r>
                    <w:rPr>
                      <w:rFonts w:cs="Arial"/>
                      <w:i/>
                      <w:iCs/>
                      <w:position w:val="-1"/>
                      <w:lang w:val="en-US"/>
                    </w:rPr>
                    <w:t>yyyymmdd</w:t>
                  </w:r>
                  <w:proofErr w:type="spellEnd"/>
                </w:p>
              </w:tc>
            </w:tr>
          </w:tbl>
          <w:p w14:paraId="520B9E98" w14:textId="77777777" w:rsidR="00416AF5" w:rsidRDefault="00416AF5" w:rsidP="008401E3">
            <w:pPr>
              <w:jc w:val="left"/>
              <w:rPr>
                <w:rFonts w:cs="Arial"/>
              </w:rPr>
            </w:pPr>
          </w:p>
          <w:p w14:paraId="47E3DA03" w14:textId="77777777" w:rsidR="008401E3" w:rsidRDefault="008401E3" w:rsidP="008401E3">
            <w:pPr>
              <w:jc w:val="left"/>
              <w:rPr>
                <w:rFonts w:cs="Arial"/>
              </w:rPr>
            </w:pPr>
          </w:p>
          <w:p w14:paraId="42E60FA1" w14:textId="16077C06" w:rsidR="008401E3" w:rsidRPr="00357E05" w:rsidRDefault="006B2E37" w:rsidP="008401E3">
            <w:pPr>
              <w:jc w:val="left"/>
              <w:rPr>
                <w:rFonts w:cs="Arial"/>
                <w:b/>
                <w:bCs/>
                <w:i/>
                <w:iCs/>
              </w:rPr>
            </w:pPr>
            <w:r w:rsidRPr="00357E05">
              <w:rPr>
                <w:rFonts w:cs="Arial"/>
                <w:b/>
                <w:bCs/>
                <w:i/>
                <w:iCs/>
              </w:rPr>
              <w:t>[Test effect of new interoperability catalogue: Changed interleaved behaviour, Changed Suppressed features</w:t>
            </w:r>
            <w:r>
              <w:rPr>
                <w:rFonts w:cs="Arial"/>
                <w:b/>
                <w:bCs/>
                <w:i/>
                <w:iCs/>
              </w:rPr>
              <w:t>, also change from L1 to L2 and vice versa between old/new catalogues</w:t>
            </w:r>
            <w:r w:rsidRPr="00357E05">
              <w:rPr>
                <w:rFonts w:cs="Arial"/>
                <w:b/>
                <w:bCs/>
                <w:i/>
                <w:iCs/>
              </w:rPr>
              <w:t>]</w:t>
            </w:r>
          </w:p>
        </w:tc>
      </w:tr>
    </w:tbl>
    <w:p w14:paraId="027082B0" w14:textId="77777777" w:rsidR="00E25A88" w:rsidRDefault="00E25A88" w:rsidP="00E25A88"/>
    <w:p w14:paraId="31524625" w14:textId="77777777" w:rsidR="00E25A88" w:rsidRPr="00921A36" w:rsidRDefault="00E25A88" w:rsidP="00E25A88">
      <w:pPr>
        <w:widowControl/>
        <w:spacing w:line="240" w:lineRule="auto"/>
        <w:jc w:val="left"/>
        <w:rPr>
          <w:b/>
          <w:lang w:val="en-US"/>
          <w:rPrChange w:id="1134" w:author="jonathan pritchard" w:date="2023-12-08T12:49:00Z">
            <w:rPr>
              <w:b/>
            </w:rPr>
          </w:rPrChange>
        </w:rPr>
      </w:pPr>
      <w:r>
        <w:br w:type="page"/>
      </w:r>
    </w:p>
    <w:p w14:paraId="5F936451" w14:textId="77777777" w:rsidR="008D5349" w:rsidRPr="008D5349" w:rsidRDefault="008D5349" w:rsidP="008D5349"/>
    <w:p w14:paraId="7F751DC9" w14:textId="6F8FECBF" w:rsidR="00C15A7A" w:rsidRPr="007E2CFE" w:rsidRDefault="008D5349" w:rsidP="00C15A7A">
      <w:pPr>
        <w:pStyle w:val="Heading3"/>
      </w:pPr>
      <w:r>
        <w:t>Portrayal under Inte</w:t>
      </w:r>
      <w:ins w:id="1135" w:author="jonathan pritchard" w:date="2023-12-06T12:12:00Z">
        <w:r w:rsidR="00786F13">
          <w:t>r</w:t>
        </w:r>
      </w:ins>
      <w:r>
        <w:t>operability.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135"/>
        <w:gridCol w:w="3240"/>
        <w:gridCol w:w="2137"/>
        <w:gridCol w:w="2014"/>
      </w:tblGrid>
      <w:tr w:rsidR="006B2E37" w14:paraId="31CD97E7" w14:textId="77777777" w:rsidTr="00D92D98">
        <w:trPr>
          <w:trHeight w:val="454"/>
          <w:tblHeader/>
        </w:trPr>
        <w:tc>
          <w:tcPr>
            <w:tcW w:w="2381" w:type="dxa"/>
            <w:shd w:val="clear" w:color="auto" w:fill="CCFFCC"/>
            <w:vAlign w:val="center"/>
          </w:tcPr>
          <w:p w14:paraId="4B04B51C" w14:textId="77777777" w:rsidR="00C15A7A" w:rsidRPr="004065B1" w:rsidRDefault="00C15A7A" w:rsidP="00280DEE">
            <w:r w:rsidRPr="000A066E">
              <w:rPr>
                <w:b/>
              </w:rPr>
              <w:t>Test Reference</w:t>
            </w:r>
          </w:p>
        </w:tc>
        <w:tc>
          <w:tcPr>
            <w:tcW w:w="2381" w:type="dxa"/>
            <w:shd w:val="clear" w:color="auto" w:fill="CCFFCC"/>
            <w:vAlign w:val="center"/>
          </w:tcPr>
          <w:p w14:paraId="0EA4CE37" w14:textId="78269DB4" w:rsidR="00C15A7A" w:rsidRPr="004065B1" w:rsidRDefault="006B2E37" w:rsidP="00280DEE">
            <w:proofErr w:type="spellStart"/>
            <w:r>
              <w:t>InteroperabilityCataloguePortrayal</w:t>
            </w:r>
            <w:proofErr w:type="spellEnd"/>
          </w:p>
        </w:tc>
        <w:tc>
          <w:tcPr>
            <w:tcW w:w="2382" w:type="dxa"/>
            <w:shd w:val="clear" w:color="auto" w:fill="CCFFCC"/>
            <w:vAlign w:val="center"/>
          </w:tcPr>
          <w:p w14:paraId="6387BBB1" w14:textId="77777777" w:rsidR="00C15A7A" w:rsidRPr="004065B1" w:rsidRDefault="00C15A7A" w:rsidP="00280DEE">
            <w:r w:rsidRPr="000A066E">
              <w:rPr>
                <w:b/>
              </w:rPr>
              <w:t>IHO Reference</w:t>
            </w:r>
          </w:p>
        </w:tc>
        <w:tc>
          <w:tcPr>
            <w:tcW w:w="2382" w:type="dxa"/>
            <w:shd w:val="clear" w:color="auto" w:fill="CCFFCC"/>
            <w:vAlign w:val="center"/>
          </w:tcPr>
          <w:p w14:paraId="6938597A" w14:textId="77777777" w:rsidR="00C15A7A" w:rsidRPr="004065B1" w:rsidRDefault="00C15A7A" w:rsidP="00280DEE">
            <w:r>
              <w:t>(</w:t>
            </w:r>
            <w:r w:rsidRPr="00413780">
              <w:t>S-</w:t>
            </w:r>
            <w:r>
              <w:t>100</w:t>
            </w:r>
            <w:r w:rsidRPr="00413780">
              <w:t xml:space="preserve"> Part </w:t>
            </w:r>
            <w:r>
              <w:t>9/</w:t>
            </w:r>
            <w:r w:rsidRPr="00413780">
              <w:t>S-</w:t>
            </w:r>
            <w:r>
              <w:t>98</w:t>
            </w:r>
            <w:r w:rsidRPr="00413780">
              <w:t>)</w:t>
            </w:r>
          </w:p>
        </w:tc>
      </w:tr>
      <w:tr w:rsidR="00C15A7A" w14:paraId="13EA234A" w14:textId="77777777" w:rsidTr="00357E05">
        <w:trPr>
          <w:tblHeader/>
        </w:trPr>
        <w:tc>
          <w:tcPr>
            <w:tcW w:w="9526" w:type="dxa"/>
            <w:gridSpan w:val="4"/>
            <w:shd w:val="clear" w:color="auto" w:fill="CCFFCC"/>
            <w:vAlign w:val="center"/>
          </w:tcPr>
          <w:p w14:paraId="3749590D" w14:textId="77777777" w:rsidR="00C15A7A" w:rsidRDefault="00C15A7A" w:rsidP="00280DEE">
            <w:r w:rsidRPr="000A066E">
              <w:rPr>
                <w:b/>
              </w:rPr>
              <w:t>Test description</w:t>
            </w:r>
          </w:p>
        </w:tc>
      </w:tr>
      <w:tr w:rsidR="00C15A7A" w14:paraId="1633BA6D" w14:textId="77777777" w:rsidTr="00280DEE">
        <w:trPr>
          <w:tblHeader/>
        </w:trPr>
        <w:tc>
          <w:tcPr>
            <w:tcW w:w="9526" w:type="dxa"/>
            <w:gridSpan w:val="4"/>
            <w:vAlign w:val="center"/>
          </w:tcPr>
          <w:p w14:paraId="7D99AC32" w14:textId="0B6FEA69" w:rsidR="00C15A7A" w:rsidRDefault="00C15A7A" w:rsidP="00C15A7A">
            <w:pPr>
              <w:rPr>
                <w:i/>
              </w:rPr>
            </w:pPr>
          </w:p>
          <w:p w14:paraId="5F807584" w14:textId="7E645DD5" w:rsidR="00C15A7A" w:rsidRDefault="00C15A7A" w:rsidP="00C15A7A">
            <w:pPr>
              <w:rPr>
                <w:i/>
              </w:rPr>
            </w:pPr>
            <w:r>
              <w:rPr>
                <w:i/>
              </w:rPr>
              <w:t>This test verifies that the ECDIS is capable of displaying multiple datasets using interoperability catalogues installed.</w:t>
            </w:r>
          </w:p>
          <w:p w14:paraId="18588003" w14:textId="5030DCF6" w:rsidR="00C15A7A" w:rsidRPr="00C15A7A" w:rsidRDefault="00C15A7A" w:rsidP="00C15A7A">
            <w:pPr>
              <w:rPr>
                <w:i/>
              </w:rPr>
            </w:pPr>
          </w:p>
        </w:tc>
      </w:tr>
      <w:tr w:rsidR="00C15A7A" w14:paraId="286DFEC0" w14:textId="77777777" w:rsidTr="00357E05">
        <w:trPr>
          <w:tblHeader/>
        </w:trPr>
        <w:tc>
          <w:tcPr>
            <w:tcW w:w="9526" w:type="dxa"/>
            <w:gridSpan w:val="4"/>
            <w:shd w:val="clear" w:color="auto" w:fill="CCFFCC"/>
            <w:vAlign w:val="center"/>
          </w:tcPr>
          <w:p w14:paraId="59839813" w14:textId="77777777" w:rsidR="00C15A7A" w:rsidRPr="004065B1" w:rsidRDefault="00C15A7A" w:rsidP="00280DEE">
            <w:r w:rsidRPr="000A066E">
              <w:rPr>
                <w:b/>
              </w:rPr>
              <w:t>Setup</w:t>
            </w:r>
          </w:p>
        </w:tc>
      </w:tr>
      <w:tr w:rsidR="00C15A7A" w14:paraId="4C040556" w14:textId="77777777" w:rsidTr="00280DEE">
        <w:trPr>
          <w:tblHeader/>
        </w:trPr>
        <w:tc>
          <w:tcPr>
            <w:tcW w:w="9526" w:type="dxa"/>
            <w:gridSpan w:val="4"/>
            <w:vAlign w:val="center"/>
          </w:tcPr>
          <w:p w14:paraId="1ED2CA2B" w14:textId="77777777" w:rsidR="00C15A7A" w:rsidRDefault="00C15A7A" w:rsidP="00280DEE">
            <w:pPr>
              <w:jc w:val="left"/>
              <w:rPr>
                <w:i/>
              </w:rPr>
            </w:pPr>
          </w:p>
          <w:p w14:paraId="17D67F5E" w14:textId="15681D38" w:rsidR="00C15A7A" w:rsidRDefault="00C15A7A" w:rsidP="00C15A7A">
            <w:pPr>
              <w:jc w:val="left"/>
              <w:rPr>
                <w:i/>
              </w:rPr>
            </w:pPr>
            <w:r w:rsidRPr="00C15A7A">
              <w:rPr>
                <w:i/>
              </w:rPr>
              <w:t xml:space="preserve">Load exchange set </w:t>
            </w:r>
            <w:proofErr w:type="spellStart"/>
            <w:r w:rsidRPr="00C15A7A">
              <w:rPr>
                <w:b/>
                <w:bCs/>
                <w:i/>
              </w:rPr>
              <w:t>InitialPowerUp</w:t>
            </w:r>
            <w:proofErr w:type="spellEnd"/>
            <w:r w:rsidRPr="00C15A7A">
              <w:rPr>
                <w:b/>
                <w:bCs/>
                <w:i/>
              </w:rPr>
              <w:t xml:space="preserve"> </w:t>
            </w:r>
            <w:r w:rsidRPr="00C15A7A">
              <w:rPr>
                <w:i/>
              </w:rPr>
              <w:t>with the following settings:</w:t>
            </w:r>
          </w:p>
          <w:p w14:paraId="52E8E773" w14:textId="0B986541" w:rsidR="008245CA" w:rsidRPr="00EF287F" w:rsidRDefault="008245CA" w:rsidP="00280DEE">
            <w:pPr>
              <w:jc w:val="left"/>
              <w:rPr>
                <w:i/>
              </w:rPr>
            </w:pPr>
          </w:p>
        </w:tc>
      </w:tr>
      <w:tr w:rsidR="00C15A7A" w14:paraId="28A3BE0B" w14:textId="77777777" w:rsidTr="00357E05">
        <w:trPr>
          <w:tblHeader/>
        </w:trPr>
        <w:tc>
          <w:tcPr>
            <w:tcW w:w="9526" w:type="dxa"/>
            <w:gridSpan w:val="4"/>
            <w:shd w:val="clear" w:color="auto" w:fill="CCFFCC"/>
            <w:vAlign w:val="center"/>
          </w:tcPr>
          <w:p w14:paraId="514D96EC" w14:textId="77777777" w:rsidR="00C15A7A" w:rsidRPr="004065B1" w:rsidRDefault="00C15A7A" w:rsidP="00280DEE">
            <w:r w:rsidRPr="000A066E">
              <w:rPr>
                <w:b/>
              </w:rPr>
              <w:t>Action</w:t>
            </w:r>
          </w:p>
        </w:tc>
      </w:tr>
      <w:tr w:rsidR="00C15A7A" w14:paraId="5CE8C168" w14:textId="77777777" w:rsidTr="00280DEE">
        <w:trPr>
          <w:tblHeader/>
        </w:trPr>
        <w:tc>
          <w:tcPr>
            <w:tcW w:w="9526" w:type="dxa"/>
            <w:gridSpan w:val="4"/>
            <w:vAlign w:val="center"/>
          </w:tcPr>
          <w:p w14:paraId="2CBE6B76" w14:textId="77777777" w:rsidR="00C15A7A" w:rsidRDefault="00C15A7A" w:rsidP="00280DEE">
            <w:pPr>
              <w:rPr>
                <w:i/>
              </w:rPr>
            </w:pPr>
          </w:p>
          <w:p w14:paraId="3207BECD" w14:textId="77777777" w:rsidR="008245CA" w:rsidRDefault="008245CA" w:rsidP="008245CA">
            <w:pPr>
              <w:jc w:val="left"/>
              <w:rPr>
                <w:i/>
              </w:rPr>
            </w:pPr>
          </w:p>
          <w:p w14:paraId="4492000A" w14:textId="4AC1D6C4" w:rsidR="008245CA" w:rsidRDefault="008245CA" w:rsidP="008245CA">
            <w:pPr>
              <w:jc w:val="left"/>
              <w:rPr>
                <w:i/>
              </w:rPr>
            </w:pPr>
            <w:r>
              <w:rPr>
                <w:i/>
              </w:rPr>
              <w:t>(A) Set Interoperability Level to 1.</w:t>
            </w:r>
          </w:p>
          <w:p w14:paraId="30185F2B" w14:textId="280E5913" w:rsidR="008245CA" w:rsidRPr="00C15A7A" w:rsidRDefault="008245CA" w:rsidP="008245CA">
            <w:pPr>
              <w:jc w:val="left"/>
              <w:rPr>
                <w:i/>
              </w:rPr>
            </w:pPr>
            <w:r>
              <w:rPr>
                <w:i/>
              </w:rPr>
              <w:t>(B) Set Interoperability Level to 2</w:t>
            </w:r>
            <w:r w:rsidR="00416AF5">
              <w:rPr>
                <w:i/>
              </w:rPr>
              <w:t xml:space="preserve"> with Predefined Display Combination = </w:t>
            </w:r>
            <w:r w:rsidR="00416AF5" w:rsidRPr="00416AF5">
              <w:rPr>
                <w:i/>
                <w:highlight w:val="yellow"/>
              </w:rPr>
              <w:t>???</w:t>
            </w:r>
          </w:p>
          <w:p w14:paraId="08130663" w14:textId="77777777" w:rsidR="00C15A7A" w:rsidRPr="00EF287F" w:rsidRDefault="00C15A7A" w:rsidP="00280DEE">
            <w:pPr>
              <w:rPr>
                <w:i/>
              </w:rPr>
            </w:pPr>
          </w:p>
        </w:tc>
      </w:tr>
      <w:tr w:rsidR="00C15A7A" w14:paraId="74DF050D" w14:textId="77777777" w:rsidTr="00357E05">
        <w:trPr>
          <w:tblHeader/>
        </w:trPr>
        <w:tc>
          <w:tcPr>
            <w:tcW w:w="9526" w:type="dxa"/>
            <w:gridSpan w:val="4"/>
            <w:shd w:val="clear" w:color="auto" w:fill="CCFFCC"/>
            <w:vAlign w:val="center"/>
          </w:tcPr>
          <w:p w14:paraId="68508A85" w14:textId="77777777" w:rsidR="00C15A7A" w:rsidRPr="004065B1" w:rsidRDefault="00C15A7A" w:rsidP="00280DEE">
            <w:r w:rsidRPr="000A066E">
              <w:rPr>
                <w:b/>
              </w:rPr>
              <w:t>Results</w:t>
            </w:r>
          </w:p>
        </w:tc>
      </w:tr>
      <w:tr w:rsidR="00C15A7A" w14:paraId="1D943FA7" w14:textId="77777777" w:rsidTr="00280DEE">
        <w:trPr>
          <w:tblHeader/>
        </w:trPr>
        <w:tc>
          <w:tcPr>
            <w:tcW w:w="9526" w:type="dxa"/>
            <w:gridSpan w:val="4"/>
            <w:vAlign w:val="center"/>
          </w:tcPr>
          <w:p w14:paraId="2AD1C3C7" w14:textId="77777777" w:rsidR="00C15A7A" w:rsidRDefault="00C15A7A" w:rsidP="00280DEE">
            <w:pPr>
              <w:jc w:val="left"/>
              <w:rPr>
                <w:rFonts w:cs="Arial"/>
                <w:i/>
                <w:iCs/>
                <w:position w:val="-1"/>
                <w:lang w:val="en-US"/>
              </w:rPr>
            </w:pPr>
          </w:p>
          <w:p w14:paraId="26D9FFCE" w14:textId="419CC25A" w:rsidR="00C15A7A" w:rsidRDefault="00C15A7A" w:rsidP="00C15A7A">
            <w:pPr>
              <w:jc w:val="left"/>
              <w:rPr>
                <w:rFonts w:cs="Arial"/>
                <w:i/>
                <w:iCs/>
                <w:position w:val="-1"/>
                <w:lang w:val="en-US"/>
              </w:rPr>
            </w:pPr>
            <w:r>
              <w:rPr>
                <w:rFonts w:cs="Arial"/>
                <w:i/>
                <w:iCs/>
                <w:position w:val="-1"/>
                <w:lang w:val="en-US"/>
              </w:rPr>
              <w:t>Verify the user is informed of the operation of the interoperability mechanism at level 2 (feature substitution)</w:t>
            </w:r>
          </w:p>
          <w:p w14:paraId="35D8D089" w14:textId="723C6D70" w:rsidR="008245CA" w:rsidRDefault="008245CA" w:rsidP="00C15A7A">
            <w:pPr>
              <w:jc w:val="left"/>
              <w:rPr>
                <w:rFonts w:cs="Arial"/>
                <w:i/>
                <w:iCs/>
                <w:position w:val="-1"/>
                <w:lang w:val="en-US"/>
              </w:rPr>
            </w:pPr>
          </w:p>
          <w:p w14:paraId="62B19F9C" w14:textId="7EE6867D" w:rsidR="00C15A7A" w:rsidRDefault="00C15A7A" w:rsidP="00C15A7A">
            <w:pPr>
              <w:jc w:val="left"/>
              <w:rPr>
                <w:rFonts w:cs="Arial"/>
                <w:i/>
                <w:iCs/>
                <w:position w:val="-1"/>
                <w:lang w:val="en-US"/>
              </w:rPr>
            </w:pPr>
            <w:r>
              <w:rPr>
                <w:rFonts w:cs="Arial"/>
                <w:i/>
                <w:iCs/>
                <w:position w:val="-1"/>
                <w:lang w:val="en-US"/>
              </w:rPr>
              <w:t>Verify portrayal according to the following image</w:t>
            </w:r>
            <w:r w:rsidR="008245CA">
              <w:rPr>
                <w:rFonts w:cs="Arial"/>
                <w:i/>
                <w:iCs/>
                <w:position w:val="-1"/>
                <w:lang w:val="en-US"/>
              </w:rPr>
              <w:t>s testing with settings (A) and (B) respectively</w:t>
            </w:r>
            <w:r>
              <w:rPr>
                <w:rFonts w:cs="Arial"/>
                <w:i/>
                <w:iCs/>
                <w:position w:val="-1"/>
                <w:lang w:val="en-US"/>
              </w:rPr>
              <w:t>:</w:t>
            </w:r>
          </w:p>
          <w:p w14:paraId="1D2AE94F" w14:textId="77777777" w:rsidR="00C15A7A" w:rsidRDefault="00C15A7A" w:rsidP="00C15A7A">
            <w:pPr>
              <w:jc w:val="left"/>
              <w:rPr>
                <w:rFonts w:cs="Arial"/>
                <w:i/>
                <w:iCs/>
                <w:position w:val="-1"/>
                <w:lang w:val="en-US"/>
              </w:rPr>
            </w:pPr>
          </w:p>
          <w:p w14:paraId="37326858" w14:textId="77777777" w:rsidR="00C15A7A" w:rsidRPr="008245CA" w:rsidRDefault="00C15A7A" w:rsidP="00C15A7A">
            <w:pPr>
              <w:jc w:val="left"/>
              <w:rPr>
                <w:rFonts w:cs="Arial"/>
                <w:b/>
                <w:bCs/>
                <w:i/>
                <w:iCs/>
                <w:position w:val="-1"/>
                <w:lang w:val="en-US"/>
              </w:rPr>
            </w:pPr>
            <w:r w:rsidRPr="008245CA">
              <w:rPr>
                <w:rFonts w:cs="Arial"/>
                <w:b/>
                <w:bCs/>
                <w:i/>
                <w:iCs/>
                <w:position w:val="-1"/>
                <w:lang w:val="en-US"/>
              </w:rPr>
              <w:t>[IMG – IC Level 2 Portrayal</w:t>
            </w:r>
            <w:r w:rsidR="008245CA" w:rsidRPr="008245CA">
              <w:rPr>
                <w:rFonts w:cs="Arial"/>
                <w:b/>
                <w:bCs/>
                <w:i/>
                <w:iCs/>
                <w:position w:val="-1"/>
                <w:lang w:val="en-US"/>
              </w:rPr>
              <w:t xml:space="preserve"> required:]</w:t>
            </w:r>
          </w:p>
          <w:p w14:paraId="731F88BA" w14:textId="1D3BF32E" w:rsidR="008245CA" w:rsidRPr="008245CA" w:rsidRDefault="008245CA" w:rsidP="00C15A7A">
            <w:pPr>
              <w:jc w:val="left"/>
              <w:rPr>
                <w:rFonts w:cs="Arial"/>
                <w:b/>
                <w:bCs/>
                <w:i/>
                <w:iCs/>
                <w:position w:val="-1"/>
                <w:lang w:val="en-US"/>
              </w:rPr>
            </w:pPr>
            <w:r w:rsidRPr="008245CA">
              <w:rPr>
                <w:rFonts w:cs="Arial"/>
                <w:b/>
                <w:bCs/>
                <w:i/>
                <w:iCs/>
                <w:position w:val="-1"/>
                <w:lang w:val="en-US"/>
              </w:rPr>
              <w:t>1. S-101/S-102/S-104</w:t>
            </w:r>
          </w:p>
          <w:p w14:paraId="1FECFAC3" w14:textId="27F4ACFA" w:rsidR="008245CA" w:rsidRPr="008245CA" w:rsidRDefault="008245CA" w:rsidP="00C15A7A">
            <w:pPr>
              <w:jc w:val="left"/>
              <w:rPr>
                <w:rFonts w:cs="Arial"/>
                <w:b/>
                <w:bCs/>
                <w:i/>
                <w:iCs/>
                <w:position w:val="-1"/>
                <w:lang w:val="en-US"/>
              </w:rPr>
            </w:pPr>
            <w:r w:rsidRPr="008245CA">
              <w:rPr>
                <w:rFonts w:cs="Arial"/>
                <w:b/>
                <w:bCs/>
                <w:i/>
                <w:iCs/>
                <w:position w:val="-1"/>
                <w:lang w:val="en-US"/>
              </w:rPr>
              <w:t>2. S-124/S-101</w:t>
            </w:r>
          </w:p>
          <w:p w14:paraId="709CBC3F" w14:textId="5A9FA212" w:rsidR="008245CA" w:rsidRPr="008245CA" w:rsidRDefault="008245CA" w:rsidP="00C15A7A">
            <w:pPr>
              <w:jc w:val="left"/>
              <w:rPr>
                <w:rFonts w:cs="Arial"/>
                <w:b/>
                <w:bCs/>
                <w:i/>
                <w:iCs/>
                <w:position w:val="-1"/>
                <w:lang w:val="en-US"/>
              </w:rPr>
            </w:pPr>
            <w:r w:rsidRPr="008245CA">
              <w:rPr>
                <w:rFonts w:cs="Arial"/>
                <w:b/>
                <w:bCs/>
                <w:i/>
                <w:iCs/>
                <w:position w:val="-1"/>
                <w:lang w:val="en-US"/>
              </w:rPr>
              <w:t>3. S-129/S-101</w:t>
            </w:r>
          </w:p>
          <w:p w14:paraId="39197FDB" w14:textId="224ABCF1" w:rsidR="008245CA" w:rsidRDefault="008245CA" w:rsidP="00C15A7A">
            <w:pPr>
              <w:jc w:val="left"/>
              <w:rPr>
                <w:rFonts w:cs="Arial"/>
                <w:i/>
                <w:iCs/>
                <w:position w:val="-1"/>
                <w:lang w:val="en-US"/>
              </w:rPr>
            </w:pPr>
          </w:p>
          <w:p w14:paraId="11018B31" w14:textId="77777777" w:rsidR="008245CA" w:rsidRDefault="008245CA" w:rsidP="00C15A7A">
            <w:pPr>
              <w:jc w:val="left"/>
              <w:rPr>
                <w:rFonts w:cs="Arial"/>
                <w:i/>
                <w:iCs/>
                <w:position w:val="-1"/>
                <w:lang w:val="en-US"/>
              </w:rPr>
            </w:pPr>
            <w:r>
              <w:rPr>
                <w:rFonts w:cs="Arial"/>
                <w:i/>
                <w:iCs/>
                <w:position w:val="-1"/>
                <w:lang w:val="en-US"/>
              </w:rPr>
              <w:t>WLA and user selected safety contour are tested separately.</w:t>
            </w:r>
          </w:p>
          <w:p w14:paraId="0D5C00B8" w14:textId="0D9018C4" w:rsidR="008245CA" w:rsidRPr="00C15A7A" w:rsidRDefault="008245CA" w:rsidP="00C15A7A">
            <w:pPr>
              <w:jc w:val="left"/>
              <w:rPr>
                <w:rFonts w:cs="Arial"/>
                <w:i/>
                <w:iCs/>
                <w:position w:val="-1"/>
                <w:lang w:val="en-US"/>
              </w:rPr>
            </w:pPr>
          </w:p>
        </w:tc>
      </w:tr>
    </w:tbl>
    <w:p w14:paraId="162157A1" w14:textId="77777777" w:rsidR="00D773A1" w:rsidRDefault="00D773A1">
      <w:pPr>
        <w:widowControl/>
        <w:spacing w:line="240" w:lineRule="auto"/>
        <w:jc w:val="left"/>
        <w:rPr>
          <w:b/>
        </w:rPr>
      </w:pPr>
      <w:r>
        <w:br w:type="page"/>
      </w:r>
    </w:p>
    <w:p w14:paraId="3CFF91BE" w14:textId="5D4F986D" w:rsidR="00E25A88" w:rsidRDefault="00E25A88" w:rsidP="00E25A88">
      <w:pPr>
        <w:pStyle w:val="Heading2"/>
      </w:pPr>
      <w:bookmarkStart w:id="1136" w:name="_Toc152748586"/>
      <w:r>
        <w:lastRenderedPageBreak/>
        <w:t>Display Priorities</w:t>
      </w:r>
      <w:bookmarkEnd w:id="1136"/>
    </w:p>
    <w:p w14:paraId="117AC241" w14:textId="5ECB6C1E" w:rsidR="00CB4150" w:rsidRPr="00CB4150" w:rsidRDefault="00CB4150" w:rsidP="00E30B8F">
      <w:pPr>
        <w:pStyle w:val="Heading3"/>
      </w:pPr>
      <w:r>
        <w:t>Same priority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5CD7C701" w14:textId="77777777" w:rsidTr="00CB4150">
        <w:trPr>
          <w:trHeight w:val="454"/>
          <w:tblHeader/>
        </w:trPr>
        <w:tc>
          <w:tcPr>
            <w:tcW w:w="2381" w:type="dxa"/>
            <w:shd w:val="clear" w:color="auto" w:fill="CCFFCC"/>
            <w:vAlign w:val="center"/>
          </w:tcPr>
          <w:p w14:paraId="2D7AF282" w14:textId="77777777" w:rsidR="00CB4150" w:rsidRPr="004065B1" w:rsidRDefault="00CB4150" w:rsidP="00CB4150">
            <w:r w:rsidRPr="000A066E">
              <w:rPr>
                <w:b/>
              </w:rPr>
              <w:t>Test Reference</w:t>
            </w:r>
          </w:p>
        </w:tc>
        <w:tc>
          <w:tcPr>
            <w:tcW w:w="2381" w:type="dxa"/>
            <w:shd w:val="clear" w:color="auto" w:fill="CCFFCC"/>
            <w:vAlign w:val="center"/>
          </w:tcPr>
          <w:p w14:paraId="60B63639" w14:textId="176C104F" w:rsidR="00CB4150" w:rsidRPr="004065B1" w:rsidRDefault="006305E9" w:rsidP="00CB4150">
            <w:proofErr w:type="spellStart"/>
            <w:r>
              <w:t>SamePriority</w:t>
            </w:r>
            <w:proofErr w:type="spellEnd"/>
          </w:p>
        </w:tc>
        <w:tc>
          <w:tcPr>
            <w:tcW w:w="2382" w:type="dxa"/>
            <w:shd w:val="clear" w:color="auto" w:fill="CCFFCC"/>
            <w:vAlign w:val="center"/>
          </w:tcPr>
          <w:p w14:paraId="494B101C" w14:textId="77777777" w:rsidR="00CB4150" w:rsidRPr="004065B1" w:rsidRDefault="00CB4150" w:rsidP="00CB4150">
            <w:r w:rsidRPr="000A066E">
              <w:rPr>
                <w:b/>
              </w:rPr>
              <w:t>IHO Reference</w:t>
            </w:r>
          </w:p>
        </w:tc>
        <w:tc>
          <w:tcPr>
            <w:tcW w:w="2382" w:type="dxa"/>
            <w:shd w:val="clear" w:color="auto" w:fill="CCFFCC"/>
            <w:vAlign w:val="center"/>
          </w:tcPr>
          <w:p w14:paraId="3E0E5207"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5FB5CF1F" w14:textId="60EAE935" w:rsidR="00CB4150" w:rsidRPr="004065B1" w:rsidRDefault="00CB4150" w:rsidP="00CB4150"/>
        </w:tc>
      </w:tr>
      <w:tr w:rsidR="00CB4150" w14:paraId="0BCFFCC9" w14:textId="77777777" w:rsidTr="00CB4150">
        <w:trPr>
          <w:tblHeader/>
        </w:trPr>
        <w:tc>
          <w:tcPr>
            <w:tcW w:w="9526" w:type="dxa"/>
            <w:gridSpan w:val="4"/>
            <w:shd w:val="clear" w:color="auto" w:fill="CCFFCC"/>
            <w:vAlign w:val="center"/>
          </w:tcPr>
          <w:p w14:paraId="5CFA5D09" w14:textId="77777777" w:rsidR="00CB4150" w:rsidRDefault="00CB4150" w:rsidP="00CB4150">
            <w:r w:rsidRPr="000A066E">
              <w:rPr>
                <w:b/>
              </w:rPr>
              <w:t>Test description</w:t>
            </w:r>
          </w:p>
        </w:tc>
      </w:tr>
      <w:tr w:rsidR="00CB4150" w14:paraId="2E9FE3E0" w14:textId="77777777" w:rsidTr="00CB4150">
        <w:trPr>
          <w:tblHeader/>
        </w:trPr>
        <w:tc>
          <w:tcPr>
            <w:tcW w:w="9526" w:type="dxa"/>
            <w:gridSpan w:val="4"/>
            <w:vAlign w:val="center"/>
          </w:tcPr>
          <w:p w14:paraId="45216EAE" w14:textId="77777777" w:rsidR="00CB4150" w:rsidRPr="00E6095F" w:rsidRDefault="00C311A8" w:rsidP="00CB4150">
            <w:pPr>
              <w:rPr>
                <w:i/>
              </w:rPr>
            </w:pPr>
            <w:r w:rsidRPr="00E6095F">
              <w:rPr>
                <w:i/>
              </w:rPr>
              <w:t>Same priority and different geometry</w:t>
            </w:r>
          </w:p>
        </w:tc>
      </w:tr>
      <w:tr w:rsidR="00CB4150" w14:paraId="60B7F7E0" w14:textId="77777777" w:rsidTr="00CB4150">
        <w:trPr>
          <w:tblHeader/>
        </w:trPr>
        <w:tc>
          <w:tcPr>
            <w:tcW w:w="9526" w:type="dxa"/>
            <w:gridSpan w:val="4"/>
            <w:shd w:val="clear" w:color="auto" w:fill="CCFFCC"/>
            <w:vAlign w:val="center"/>
          </w:tcPr>
          <w:p w14:paraId="46F5D9F9" w14:textId="77777777" w:rsidR="00CB4150" w:rsidRPr="004065B1" w:rsidRDefault="00CB4150" w:rsidP="00CB4150">
            <w:r w:rsidRPr="000A066E">
              <w:rPr>
                <w:b/>
              </w:rPr>
              <w:t>Setup</w:t>
            </w:r>
          </w:p>
        </w:tc>
      </w:tr>
      <w:tr w:rsidR="00CB4150" w14:paraId="6E40285E" w14:textId="77777777" w:rsidTr="00CB4150">
        <w:trPr>
          <w:tblHeader/>
        </w:trPr>
        <w:tc>
          <w:tcPr>
            <w:tcW w:w="9526" w:type="dxa"/>
            <w:gridSpan w:val="4"/>
            <w:vAlign w:val="center"/>
          </w:tcPr>
          <w:p w14:paraId="0CAD4517" w14:textId="75432DFF" w:rsidR="00CB4150" w:rsidRPr="00E6095F" w:rsidRDefault="00C311A8" w:rsidP="00CB4150">
            <w:pPr>
              <w:rPr>
                <w:i/>
              </w:rPr>
            </w:pPr>
            <w:r w:rsidRPr="00E6095F">
              <w:rPr>
                <w:i/>
              </w:rPr>
              <w:t xml:space="preserve">As for test </w:t>
            </w:r>
            <w:proofErr w:type="spellStart"/>
            <w:r w:rsidR="006305E9">
              <w:rPr>
                <w:i/>
              </w:rPr>
              <w:t>DifferentPriority</w:t>
            </w:r>
            <w:proofErr w:type="spellEnd"/>
          </w:p>
        </w:tc>
      </w:tr>
      <w:tr w:rsidR="00CB4150" w14:paraId="3D90064A" w14:textId="77777777" w:rsidTr="00CB4150">
        <w:trPr>
          <w:tblHeader/>
        </w:trPr>
        <w:tc>
          <w:tcPr>
            <w:tcW w:w="9526" w:type="dxa"/>
            <w:gridSpan w:val="4"/>
            <w:shd w:val="clear" w:color="auto" w:fill="CCFFCC"/>
            <w:vAlign w:val="center"/>
          </w:tcPr>
          <w:p w14:paraId="2E599403" w14:textId="77777777" w:rsidR="00CB4150" w:rsidRPr="004065B1" w:rsidRDefault="00CB4150" w:rsidP="00CB4150">
            <w:r w:rsidRPr="000A066E">
              <w:rPr>
                <w:b/>
              </w:rPr>
              <w:t>Action</w:t>
            </w:r>
          </w:p>
        </w:tc>
      </w:tr>
      <w:tr w:rsidR="00CB4150" w14:paraId="24F4D145" w14:textId="77777777" w:rsidTr="00CB4150">
        <w:trPr>
          <w:tblHeader/>
        </w:trPr>
        <w:tc>
          <w:tcPr>
            <w:tcW w:w="9526" w:type="dxa"/>
            <w:gridSpan w:val="4"/>
            <w:vAlign w:val="center"/>
          </w:tcPr>
          <w:p w14:paraId="594E1E7F" w14:textId="451BF1CD" w:rsidR="00CB4150" w:rsidRPr="00E6095F" w:rsidRDefault="00C311A8" w:rsidP="00CB4150">
            <w:pPr>
              <w:rPr>
                <w:i/>
              </w:rPr>
            </w:pPr>
            <w:r w:rsidRPr="00E6095F">
              <w:rPr>
                <w:i/>
              </w:rPr>
              <w:t xml:space="preserve">View the </w:t>
            </w:r>
            <w:r w:rsidR="005641AF">
              <w:rPr>
                <w:i/>
              </w:rPr>
              <w:t>features</w:t>
            </w:r>
            <w:r w:rsidR="005641AF" w:rsidRPr="00E6095F">
              <w:rPr>
                <w:i/>
              </w:rPr>
              <w:t xml:space="preserve"> </w:t>
            </w:r>
            <w:r w:rsidRPr="00E6095F">
              <w:rPr>
                <w:i/>
              </w:rPr>
              <w:t>at position 32°20.400’S 61°21.900’ E scale 1:5000</w:t>
            </w:r>
          </w:p>
        </w:tc>
      </w:tr>
      <w:tr w:rsidR="00CB4150" w14:paraId="114A6C9C" w14:textId="77777777" w:rsidTr="00B12872">
        <w:trPr>
          <w:tblHeader/>
        </w:trPr>
        <w:tc>
          <w:tcPr>
            <w:tcW w:w="9526" w:type="dxa"/>
            <w:gridSpan w:val="4"/>
            <w:tcBorders>
              <w:bottom w:val="single" w:sz="4" w:space="0" w:color="auto"/>
            </w:tcBorders>
            <w:shd w:val="clear" w:color="auto" w:fill="CCFFCC"/>
            <w:vAlign w:val="center"/>
          </w:tcPr>
          <w:p w14:paraId="5F0D0374" w14:textId="77777777" w:rsidR="00CB4150" w:rsidRPr="004065B1" w:rsidRDefault="00CB4150" w:rsidP="00CB4150">
            <w:r w:rsidRPr="000A066E">
              <w:rPr>
                <w:b/>
              </w:rPr>
              <w:t>Results</w:t>
            </w:r>
          </w:p>
        </w:tc>
      </w:tr>
      <w:tr w:rsidR="00CB4150" w14:paraId="6AC9798D" w14:textId="77777777" w:rsidTr="00B12872">
        <w:trPr>
          <w:tblHeader/>
        </w:trPr>
        <w:tc>
          <w:tcPr>
            <w:tcW w:w="9526" w:type="dxa"/>
            <w:gridSpan w:val="4"/>
            <w:tcBorders>
              <w:bottom w:val="nil"/>
            </w:tcBorders>
            <w:vAlign w:val="center"/>
          </w:tcPr>
          <w:p w14:paraId="6F354CA0" w14:textId="77777777" w:rsidR="00CB4150" w:rsidRPr="00E6095F" w:rsidRDefault="00AA3791" w:rsidP="00CB4150">
            <w:pPr>
              <w:jc w:val="left"/>
              <w:rPr>
                <w:i/>
              </w:rPr>
            </w:pPr>
            <w:r w:rsidRPr="00E6095F">
              <w:rPr>
                <w:i/>
              </w:rPr>
              <w:t>Co</w:t>
            </w:r>
            <w:r w:rsidR="00C311A8" w:rsidRPr="00E6095F">
              <w:rPr>
                <w:i/>
              </w:rPr>
              <w:t>nfirm that items 1-6 display as shown in the graphic below:</w:t>
            </w:r>
          </w:p>
        </w:tc>
      </w:tr>
      <w:tr w:rsidR="00AA3791" w14:paraId="6527A2C2" w14:textId="77777777" w:rsidTr="00B12872">
        <w:trPr>
          <w:tblHeader/>
        </w:trPr>
        <w:tc>
          <w:tcPr>
            <w:tcW w:w="9526" w:type="dxa"/>
            <w:gridSpan w:val="4"/>
            <w:tcBorders>
              <w:top w:val="nil"/>
            </w:tcBorders>
            <w:vAlign w:val="center"/>
          </w:tcPr>
          <w:p w14:paraId="4E4917EC" w14:textId="62FFC996" w:rsidR="00AA3791" w:rsidRDefault="006F7E09" w:rsidP="00AA3791">
            <w:pPr>
              <w:jc w:val="center"/>
            </w:pPr>
            <w:r>
              <w:rPr>
                <w:noProof/>
                <w:sz w:val="16"/>
                <w:szCs w:val="16"/>
                <w:lang w:eastAsia="en-GB"/>
              </w:rPr>
              <w:drawing>
                <wp:inline distT="0" distB="0" distL="0" distR="0" wp14:anchorId="24B4A034" wp14:editId="4072B7C4">
                  <wp:extent cx="5731514" cy="3030221"/>
                  <wp:effectExtent l="0" t="0" r="2536" b="0"/>
                  <wp:docPr id="181"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4" cy="3030221"/>
                          </a:xfrm>
                          <a:prstGeom prst="rect">
                            <a:avLst/>
                          </a:prstGeom>
                          <a:noFill/>
                          <a:ln>
                            <a:noFill/>
                            <a:prstDash/>
                          </a:ln>
                        </pic:spPr>
                      </pic:pic>
                    </a:graphicData>
                  </a:graphic>
                </wp:inline>
              </w:drawing>
            </w:r>
          </w:p>
        </w:tc>
      </w:tr>
    </w:tbl>
    <w:p w14:paraId="3C9BC724" w14:textId="77777777" w:rsidR="00CB4150" w:rsidRDefault="00CB4150" w:rsidP="00CB4150"/>
    <w:p w14:paraId="4B66505A" w14:textId="77777777" w:rsidR="00C15A7A" w:rsidRDefault="00AA3791" w:rsidP="00E30B8F">
      <w:pPr>
        <w:pStyle w:val="Heading3"/>
      </w:pPr>
      <w:r>
        <w:br w:type="page"/>
      </w:r>
    </w:p>
    <w:p w14:paraId="3F3381AD" w14:textId="2E2E9065" w:rsidR="00CB4150" w:rsidRPr="00CB4150" w:rsidRDefault="00CB4150" w:rsidP="00E30B8F">
      <w:pPr>
        <w:pStyle w:val="Heading3"/>
      </w:pPr>
      <w:r>
        <w:lastRenderedPageBreak/>
        <w:t>Line Suppression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062477DC" w14:textId="77777777" w:rsidTr="00CB4150">
        <w:trPr>
          <w:trHeight w:val="454"/>
          <w:tblHeader/>
        </w:trPr>
        <w:tc>
          <w:tcPr>
            <w:tcW w:w="2381" w:type="dxa"/>
            <w:shd w:val="clear" w:color="auto" w:fill="CCFFCC"/>
            <w:vAlign w:val="center"/>
          </w:tcPr>
          <w:p w14:paraId="36029C45" w14:textId="77777777" w:rsidR="00CB4150" w:rsidRPr="004065B1" w:rsidRDefault="00CB4150" w:rsidP="00CB4150">
            <w:r w:rsidRPr="000A066E">
              <w:rPr>
                <w:b/>
              </w:rPr>
              <w:t>Test Reference</w:t>
            </w:r>
          </w:p>
        </w:tc>
        <w:tc>
          <w:tcPr>
            <w:tcW w:w="2381" w:type="dxa"/>
            <w:shd w:val="clear" w:color="auto" w:fill="CCFFCC"/>
            <w:vAlign w:val="center"/>
          </w:tcPr>
          <w:p w14:paraId="1D31D56A" w14:textId="76796B5F" w:rsidR="00CB4150" w:rsidRPr="004065B1" w:rsidRDefault="006305E9" w:rsidP="00CB4150">
            <w:proofErr w:type="spellStart"/>
            <w:r>
              <w:t>LineSuppression</w:t>
            </w:r>
            <w:proofErr w:type="spellEnd"/>
          </w:p>
        </w:tc>
        <w:tc>
          <w:tcPr>
            <w:tcW w:w="2382" w:type="dxa"/>
            <w:shd w:val="clear" w:color="auto" w:fill="CCFFCC"/>
            <w:vAlign w:val="center"/>
          </w:tcPr>
          <w:p w14:paraId="1BD50EE3" w14:textId="77777777" w:rsidR="00CB4150" w:rsidRPr="004065B1" w:rsidRDefault="00CB4150" w:rsidP="00CB4150">
            <w:r w:rsidRPr="000A066E">
              <w:rPr>
                <w:b/>
              </w:rPr>
              <w:t>IHO Reference</w:t>
            </w:r>
          </w:p>
        </w:tc>
        <w:tc>
          <w:tcPr>
            <w:tcW w:w="2382" w:type="dxa"/>
            <w:shd w:val="clear" w:color="auto" w:fill="CCFFCC"/>
            <w:vAlign w:val="center"/>
          </w:tcPr>
          <w:p w14:paraId="12C23817"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57A8E9F6" w14:textId="21FED596" w:rsidR="00CB4150" w:rsidRPr="004065B1" w:rsidRDefault="00CB4150" w:rsidP="00CB4150"/>
        </w:tc>
      </w:tr>
      <w:tr w:rsidR="00CB4150" w14:paraId="487DB524" w14:textId="77777777" w:rsidTr="00CB4150">
        <w:trPr>
          <w:tblHeader/>
        </w:trPr>
        <w:tc>
          <w:tcPr>
            <w:tcW w:w="9526" w:type="dxa"/>
            <w:gridSpan w:val="4"/>
            <w:shd w:val="clear" w:color="auto" w:fill="CCFFCC"/>
            <w:vAlign w:val="center"/>
          </w:tcPr>
          <w:p w14:paraId="4016DF34" w14:textId="77777777" w:rsidR="00CB4150" w:rsidRDefault="00CB4150" w:rsidP="00CB4150">
            <w:r w:rsidRPr="000A066E">
              <w:rPr>
                <w:b/>
              </w:rPr>
              <w:t>Test description</w:t>
            </w:r>
          </w:p>
        </w:tc>
      </w:tr>
      <w:tr w:rsidR="00CB4150" w14:paraId="6C135820" w14:textId="77777777" w:rsidTr="00CB4150">
        <w:trPr>
          <w:tblHeader/>
        </w:trPr>
        <w:tc>
          <w:tcPr>
            <w:tcW w:w="9526" w:type="dxa"/>
            <w:gridSpan w:val="4"/>
            <w:vAlign w:val="center"/>
          </w:tcPr>
          <w:p w14:paraId="199B0B75" w14:textId="77777777" w:rsidR="00CB4150" w:rsidRPr="00E6095F" w:rsidRDefault="00AA3791" w:rsidP="00CB4150">
            <w:pPr>
              <w:rPr>
                <w:i/>
              </w:rPr>
            </w:pPr>
            <w:r w:rsidRPr="00E6095F">
              <w:rPr>
                <w:i/>
              </w:rPr>
              <w:t>Line suppression</w:t>
            </w:r>
          </w:p>
        </w:tc>
      </w:tr>
      <w:tr w:rsidR="00CB4150" w14:paraId="5CBD127D" w14:textId="77777777" w:rsidTr="00CB4150">
        <w:trPr>
          <w:tblHeader/>
        </w:trPr>
        <w:tc>
          <w:tcPr>
            <w:tcW w:w="9526" w:type="dxa"/>
            <w:gridSpan w:val="4"/>
            <w:shd w:val="clear" w:color="auto" w:fill="CCFFCC"/>
            <w:vAlign w:val="center"/>
          </w:tcPr>
          <w:p w14:paraId="3D28AE8C" w14:textId="77777777" w:rsidR="00CB4150" w:rsidRPr="004065B1" w:rsidRDefault="00CB4150" w:rsidP="00CB4150">
            <w:r w:rsidRPr="000A066E">
              <w:rPr>
                <w:b/>
              </w:rPr>
              <w:t>Setup</w:t>
            </w:r>
          </w:p>
        </w:tc>
      </w:tr>
      <w:tr w:rsidR="00CB4150" w14:paraId="7E501F0B" w14:textId="77777777" w:rsidTr="00CB4150">
        <w:trPr>
          <w:tblHeader/>
        </w:trPr>
        <w:tc>
          <w:tcPr>
            <w:tcW w:w="9526" w:type="dxa"/>
            <w:gridSpan w:val="4"/>
            <w:vAlign w:val="center"/>
          </w:tcPr>
          <w:p w14:paraId="5C7B393F" w14:textId="6FC1DE15" w:rsidR="00CB4150" w:rsidRPr="00E6095F" w:rsidRDefault="00AA3791" w:rsidP="00CB4150">
            <w:pPr>
              <w:rPr>
                <w:i/>
              </w:rPr>
            </w:pPr>
            <w:r w:rsidRPr="00E6095F">
              <w:rPr>
                <w:i/>
              </w:rPr>
              <w:t xml:space="preserve">As for test </w:t>
            </w:r>
            <w:proofErr w:type="spellStart"/>
            <w:r w:rsidR="006305E9">
              <w:rPr>
                <w:i/>
              </w:rPr>
              <w:t>DifferentPriority</w:t>
            </w:r>
            <w:proofErr w:type="spellEnd"/>
          </w:p>
        </w:tc>
      </w:tr>
      <w:tr w:rsidR="00CB4150" w14:paraId="0F2F8E37" w14:textId="77777777" w:rsidTr="00CB4150">
        <w:trPr>
          <w:tblHeader/>
        </w:trPr>
        <w:tc>
          <w:tcPr>
            <w:tcW w:w="9526" w:type="dxa"/>
            <w:gridSpan w:val="4"/>
            <w:shd w:val="clear" w:color="auto" w:fill="CCFFCC"/>
            <w:vAlign w:val="center"/>
          </w:tcPr>
          <w:p w14:paraId="62C3DE2F" w14:textId="77777777" w:rsidR="00CB4150" w:rsidRPr="004065B1" w:rsidRDefault="00CB4150" w:rsidP="00CB4150">
            <w:r w:rsidRPr="000A066E">
              <w:rPr>
                <w:b/>
              </w:rPr>
              <w:t>Action</w:t>
            </w:r>
          </w:p>
        </w:tc>
      </w:tr>
      <w:tr w:rsidR="00CB4150" w14:paraId="066793CB" w14:textId="77777777" w:rsidTr="00CB4150">
        <w:trPr>
          <w:tblHeader/>
        </w:trPr>
        <w:tc>
          <w:tcPr>
            <w:tcW w:w="9526" w:type="dxa"/>
            <w:gridSpan w:val="4"/>
            <w:vAlign w:val="center"/>
          </w:tcPr>
          <w:p w14:paraId="2E6F7EFE" w14:textId="5C182D66" w:rsidR="00CB4150" w:rsidRPr="00E6095F" w:rsidRDefault="00AA3791" w:rsidP="00CB4150">
            <w:pPr>
              <w:rPr>
                <w:i/>
              </w:rPr>
            </w:pPr>
            <w:r w:rsidRPr="00E6095F">
              <w:rPr>
                <w:i/>
              </w:rPr>
              <w:t xml:space="preserve">View the </w:t>
            </w:r>
            <w:r w:rsidR="005641AF">
              <w:rPr>
                <w:i/>
              </w:rPr>
              <w:t>features</w:t>
            </w:r>
            <w:r w:rsidR="005641AF" w:rsidRPr="00E6095F">
              <w:rPr>
                <w:i/>
              </w:rPr>
              <w:t xml:space="preserve"> </w:t>
            </w:r>
            <w:r w:rsidRPr="00E6095F">
              <w:rPr>
                <w:i/>
              </w:rPr>
              <w:t>at position 32°20.400’S 61°23.150’ E scale 1:5</w:t>
            </w:r>
            <w:r w:rsidR="0040453D">
              <w:rPr>
                <w:i/>
              </w:rPr>
              <w:t xml:space="preserve"> </w:t>
            </w:r>
            <w:r w:rsidRPr="00E6095F">
              <w:rPr>
                <w:i/>
              </w:rPr>
              <w:t>000</w:t>
            </w:r>
          </w:p>
        </w:tc>
      </w:tr>
      <w:tr w:rsidR="00CB4150" w14:paraId="0CEDE1FA" w14:textId="77777777" w:rsidTr="00B12872">
        <w:trPr>
          <w:tblHeader/>
        </w:trPr>
        <w:tc>
          <w:tcPr>
            <w:tcW w:w="9526" w:type="dxa"/>
            <w:gridSpan w:val="4"/>
            <w:tcBorders>
              <w:bottom w:val="single" w:sz="4" w:space="0" w:color="auto"/>
            </w:tcBorders>
            <w:shd w:val="clear" w:color="auto" w:fill="CCFFCC"/>
            <w:vAlign w:val="center"/>
          </w:tcPr>
          <w:p w14:paraId="4E9D8B17" w14:textId="77777777" w:rsidR="00CB4150" w:rsidRPr="004065B1" w:rsidRDefault="00CB4150" w:rsidP="00CB4150">
            <w:r w:rsidRPr="000A066E">
              <w:rPr>
                <w:b/>
              </w:rPr>
              <w:t>Results</w:t>
            </w:r>
          </w:p>
        </w:tc>
      </w:tr>
      <w:tr w:rsidR="00CB4150" w14:paraId="1378BFE5" w14:textId="77777777" w:rsidTr="00B12872">
        <w:trPr>
          <w:tblHeader/>
        </w:trPr>
        <w:tc>
          <w:tcPr>
            <w:tcW w:w="9526" w:type="dxa"/>
            <w:gridSpan w:val="4"/>
            <w:tcBorders>
              <w:bottom w:val="nil"/>
            </w:tcBorders>
            <w:vAlign w:val="center"/>
          </w:tcPr>
          <w:p w14:paraId="1D02E786" w14:textId="77777777" w:rsidR="00CB4150" w:rsidRPr="00E6095F" w:rsidRDefault="00AA3791" w:rsidP="00CB4150">
            <w:pPr>
              <w:jc w:val="left"/>
              <w:rPr>
                <w:i/>
              </w:rPr>
            </w:pPr>
            <w:r w:rsidRPr="00E6095F">
              <w:rPr>
                <w:i/>
              </w:rPr>
              <w:t>Confirm that items 1-16 display as shown in the graphic below:</w:t>
            </w:r>
          </w:p>
        </w:tc>
      </w:tr>
      <w:tr w:rsidR="00AA3791" w14:paraId="697810B1" w14:textId="77777777" w:rsidTr="00B12872">
        <w:trPr>
          <w:tblHeader/>
        </w:trPr>
        <w:tc>
          <w:tcPr>
            <w:tcW w:w="9526" w:type="dxa"/>
            <w:gridSpan w:val="4"/>
            <w:tcBorders>
              <w:top w:val="nil"/>
            </w:tcBorders>
            <w:vAlign w:val="center"/>
          </w:tcPr>
          <w:p w14:paraId="1A668138" w14:textId="5D537523" w:rsidR="00AA3791" w:rsidRPr="00AA3791" w:rsidRDefault="006F7E09" w:rsidP="00AA3791">
            <w:pPr>
              <w:jc w:val="center"/>
            </w:pPr>
            <w:r>
              <w:rPr>
                <w:noProof/>
                <w:lang w:eastAsia="en-GB"/>
              </w:rPr>
              <w:drawing>
                <wp:inline distT="0" distB="0" distL="0" distR="0" wp14:anchorId="104B3065" wp14:editId="2F8C4DBC">
                  <wp:extent cx="5731514" cy="3530598"/>
                  <wp:effectExtent l="0" t="0" r="2536" b="0"/>
                  <wp:docPr id="182"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4" cy="3530598"/>
                          </a:xfrm>
                          <a:prstGeom prst="rect">
                            <a:avLst/>
                          </a:prstGeom>
                          <a:noFill/>
                          <a:ln>
                            <a:noFill/>
                            <a:prstDash/>
                          </a:ln>
                        </pic:spPr>
                      </pic:pic>
                    </a:graphicData>
                  </a:graphic>
                </wp:inline>
              </w:drawing>
            </w:r>
          </w:p>
        </w:tc>
      </w:tr>
    </w:tbl>
    <w:p w14:paraId="3E253DDA" w14:textId="77777777" w:rsidR="00CB4150" w:rsidRDefault="00CB4150" w:rsidP="00CB4150"/>
    <w:p w14:paraId="35C2AF16" w14:textId="77777777" w:rsidR="00CB4150" w:rsidRPr="00CB4150" w:rsidRDefault="00AA3791" w:rsidP="00E30B8F">
      <w:pPr>
        <w:pStyle w:val="Heading3"/>
      </w:pPr>
      <w:r>
        <w:br w:type="page"/>
      </w:r>
      <w:r w:rsidR="00CB4150">
        <w:lastRenderedPageBreak/>
        <w:t>Manual Updates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231B5807" w14:textId="77777777" w:rsidTr="00CB4150">
        <w:trPr>
          <w:trHeight w:val="454"/>
          <w:tblHeader/>
        </w:trPr>
        <w:tc>
          <w:tcPr>
            <w:tcW w:w="2381" w:type="dxa"/>
            <w:shd w:val="clear" w:color="auto" w:fill="CCFFCC"/>
            <w:vAlign w:val="center"/>
          </w:tcPr>
          <w:p w14:paraId="08C39F22" w14:textId="77777777" w:rsidR="00CB4150" w:rsidRPr="004065B1" w:rsidRDefault="00CB4150" w:rsidP="00CB4150">
            <w:r w:rsidRPr="000A066E">
              <w:rPr>
                <w:b/>
              </w:rPr>
              <w:t>Test Reference</w:t>
            </w:r>
          </w:p>
        </w:tc>
        <w:tc>
          <w:tcPr>
            <w:tcW w:w="2381" w:type="dxa"/>
            <w:shd w:val="clear" w:color="auto" w:fill="CCFFCC"/>
            <w:vAlign w:val="center"/>
          </w:tcPr>
          <w:p w14:paraId="53BCA169" w14:textId="45B95F5A" w:rsidR="00CB4150" w:rsidRPr="004065B1" w:rsidRDefault="006305E9" w:rsidP="00CB4150">
            <w:proofErr w:type="spellStart"/>
            <w:r>
              <w:t>ManualUpdates</w:t>
            </w:r>
            <w:proofErr w:type="spellEnd"/>
          </w:p>
        </w:tc>
        <w:tc>
          <w:tcPr>
            <w:tcW w:w="2382" w:type="dxa"/>
            <w:shd w:val="clear" w:color="auto" w:fill="CCFFCC"/>
            <w:vAlign w:val="center"/>
          </w:tcPr>
          <w:p w14:paraId="06890C9E" w14:textId="77777777" w:rsidR="00CB4150" w:rsidRPr="004065B1" w:rsidRDefault="00CB4150" w:rsidP="00CB4150">
            <w:r w:rsidRPr="000A066E">
              <w:rPr>
                <w:b/>
              </w:rPr>
              <w:t>IHO Reference</w:t>
            </w:r>
          </w:p>
        </w:tc>
        <w:tc>
          <w:tcPr>
            <w:tcW w:w="2382" w:type="dxa"/>
            <w:shd w:val="clear" w:color="auto" w:fill="CCFFCC"/>
            <w:vAlign w:val="center"/>
          </w:tcPr>
          <w:p w14:paraId="52B5CA36" w14:textId="706F00CE" w:rsidR="00CB4150" w:rsidRPr="004065B1" w:rsidRDefault="00CB4150" w:rsidP="00CB4150"/>
        </w:tc>
      </w:tr>
      <w:tr w:rsidR="00CB4150" w14:paraId="66F8B011" w14:textId="77777777" w:rsidTr="00CB4150">
        <w:trPr>
          <w:tblHeader/>
        </w:trPr>
        <w:tc>
          <w:tcPr>
            <w:tcW w:w="9526" w:type="dxa"/>
            <w:gridSpan w:val="4"/>
            <w:shd w:val="clear" w:color="auto" w:fill="CCFFCC"/>
            <w:vAlign w:val="center"/>
          </w:tcPr>
          <w:p w14:paraId="6B0CD949" w14:textId="77777777" w:rsidR="00CB4150" w:rsidRDefault="00CB4150" w:rsidP="00CB4150">
            <w:r w:rsidRPr="000A066E">
              <w:rPr>
                <w:b/>
              </w:rPr>
              <w:t>Test description</w:t>
            </w:r>
          </w:p>
        </w:tc>
      </w:tr>
      <w:tr w:rsidR="00CB4150" w14:paraId="7DB09577" w14:textId="77777777" w:rsidTr="00CB4150">
        <w:trPr>
          <w:tblHeader/>
        </w:trPr>
        <w:tc>
          <w:tcPr>
            <w:tcW w:w="9526" w:type="dxa"/>
            <w:gridSpan w:val="4"/>
            <w:vAlign w:val="center"/>
          </w:tcPr>
          <w:p w14:paraId="6D876167" w14:textId="77777777" w:rsidR="00AA3791" w:rsidRPr="00E6095F" w:rsidRDefault="00AA3791" w:rsidP="00CB4150">
            <w:pPr>
              <w:rPr>
                <w:i/>
              </w:rPr>
            </w:pPr>
            <w:r w:rsidRPr="00E6095F">
              <w:rPr>
                <w:i/>
              </w:rPr>
              <w:t>Manual updates</w:t>
            </w:r>
          </w:p>
        </w:tc>
      </w:tr>
      <w:tr w:rsidR="00CB4150" w14:paraId="3FA66851" w14:textId="77777777" w:rsidTr="00CB4150">
        <w:trPr>
          <w:tblHeader/>
        </w:trPr>
        <w:tc>
          <w:tcPr>
            <w:tcW w:w="9526" w:type="dxa"/>
            <w:gridSpan w:val="4"/>
            <w:shd w:val="clear" w:color="auto" w:fill="CCFFCC"/>
            <w:vAlign w:val="center"/>
          </w:tcPr>
          <w:p w14:paraId="7A62E98B" w14:textId="77777777" w:rsidR="00CB4150" w:rsidRPr="004065B1" w:rsidRDefault="00CB4150" w:rsidP="00CB4150">
            <w:r w:rsidRPr="000A066E">
              <w:rPr>
                <w:b/>
              </w:rPr>
              <w:t>Setup</w:t>
            </w:r>
          </w:p>
        </w:tc>
      </w:tr>
      <w:tr w:rsidR="00CB4150" w14:paraId="13232AA8" w14:textId="77777777" w:rsidTr="00CB4150">
        <w:trPr>
          <w:tblHeader/>
        </w:trPr>
        <w:tc>
          <w:tcPr>
            <w:tcW w:w="9526" w:type="dxa"/>
            <w:gridSpan w:val="4"/>
            <w:vAlign w:val="center"/>
          </w:tcPr>
          <w:p w14:paraId="6DFCB7C6" w14:textId="1206E63D" w:rsidR="00CB4150" w:rsidRPr="00E6095F" w:rsidRDefault="00AA3791" w:rsidP="00CB4150">
            <w:pPr>
              <w:rPr>
                <w:i/>
              </w:rPr>
            </w:pPr>
            <w:r w:rsidRPr="00E6095F">
              <w:rPr>
                <w:i/>
              </w:rPr>
              <w:t xml:space="preserve">As for test </w:t>
            </w:r>
            <w:proofErr w:type="spellStart"/>
            <w:r w:rsidR="006305E9">
              <w:rPr>
                <w:i/>
              </w:rPr>
              <w:t>DifferentPriority</w:t>
            </w:r>
            <w:proofErr w:type="spellEnd"/>
          </w:p>
        </w:tc>
      </w:tr>
      <w:tr w:rsidR="00CB4150" w14:paraId="6BA3912B" w14:textId="77777777" w:rsidTr="00CB4150">
        <w:trPr>
          <w:tblHeader/>
        </w:trPr>
        <w:tc>
          <w:tcPr>
            <w:tcW w:w="9526" w:type="dxa"/>
            <w:gridSpan w:val="4"/>
            <w:shd w:val="clear" w:color="auto" w:fill="CCFFCC"/>
            <w:vAlign w:val="center"/>
          </w:tcPr>
          <w:p w14:paraId="47282F18" w14:textId="77777777" w:rsidR="00CB4150" w:rsidRPr="004065B1" w:rsidRDefault="00CB4150" w:rsidP="00CB4150">
            <w:r w:rsidRPr="000A066E">
              <w:rPr>
                <w:b/>
              </w:rPr>
              <w:t>Action</w:t>
            </w:r>
          </w:p>
        </w:tc>
      </w:tr>
      <w:tr w:rsidR="00CB4150" w14:paraId="48261A47" w14:textId="77777777" w:rsidTr="00CB4150">
        <w:trPr>
          <w:tblHeader/>
        </w:trPr>
        <w:tc>
          <w:tcPr>
            <w:tcW w:w="9526" w:type="dxa"/>
            <w:gridSpan w:val="4"/>
            <w:vAlign w:val="center"/>
          </w:tcPr>
          <w:p w14:paraId="7D051C92" w14:textId="2692796C" w:rsidR="00CB4150" w:rsidRPr="00E6095F" w:rsidRDefault="00AA3791" w:rsidP="00CB4150">
            <w:pPr>
              <w:rPr>
                <w:i/>
              </w:rPr>
            </w:pPr>
            <w:r w:rsidRPr="00E6095F">
              <w:rPr>
                <w:i/>
              </w:rPr>
              <w:t xml:space="preserve">View the </w:t>
            </w:r>
            <w:r w:rsidR="00135CFE">
              <w:rPr>
                <w:i/>
              </w:rPr>
              <w:t>feature</w:t>
            </w:r>
            <w:r w:rsidR="00135CFE" w:rsidRPr="00E6095F">
              <w:rPr>
                <w:i/>
              </w:rPr>
              <w:t xml:space="preserve"> </w:t>
            </w:r>
            <w:r w:rsidRPr="00E6095F">
              <w:rPr>
                <w:i/>
              </w:rPr>
              <w:t>at position  32º21.100’S-61º20.650’E  scale 1:5</w:t>
            </w:r>
            <w:r w:rsidR="0040453D">
              <w:rPr>
                <w:i/>
              </w:rPr>
              <w:t xml:space="preserve"> </w:t>
            </w:r>
            <w:r w:rsidRPr="00E6095F">
              <w:rPr>
                <w:i/>
              </w:rPr>
              <w:t>000</w:t>
            </w:r>
          </w:p>
        </w:tc>
      </w:tr>
      <w:tr w:rsidR="00CB4150" w14:paraId="1E9C9167" w14:textId="77777777" w:rsidTr="00B12872">
        <w:trPr>
          <w:tblHeader/>
        </w:trPr>
        <w:tc>
          <w:tcPr>
            <w:tcW w:w="9526" w:type="dxa"/>
            <w:gridSpan w:val="4"/>
            <w:tcBorders>
              <w:bottom w:val="single" w:sz="4" w:space="0" w:color="auto"/>
            </w:tcBorders>
            <w:shd w:val="clear" w:color="auto" w:fill="CCFFCC"/>
            <w:vAlign w:val="center"/>
          </w:tcPr>
          <w:p w14:paraId="78CAFEC4" w14:textId="77777777" w:rsidR="00CB4150" w:rsidRPr="004065B1" w:rsidRDefault="00CB4150" w:rsidP="00CB4150">
            <w:r w:rsidRPr="000A066E">
              <w:rPr>
                <w:b/>
              </w:rPr>
              <w:t>Results</w:t>
            </w:r>
          </w:p>
        </w:tc>
      </w:tr>
      <w:tr w:rsidR="00CB4150" w14:paraId="7217C2B8" w14:textId="77777777" w:rsidTr="00B12872">
        <w:trPr>
          <w:tblHeader/>
        </w:trPr>
        <w:tc>
          <w:tcPr>
            <w:tcW w:w="9526" w:type="dxa"/>
            <w:gridSpan w:val="4"/>
            <w:tcBorders>
              <w:bottom w:val="nil"/>
            </w:tcBorders>
            <w:vAlign w:val="center"/>
          </w:tcPr>
          <w:p w14:paraId="7782DAFB" w14:textId="77777777" w:rsidR="00CB4150" w:rsidRPr="00E6095F" w:rsidRDefault="00AA3791" w:rsidP="00CB4150">
            <w:pPr>
              <w:jc w:val="left"/>
              <w:rPr>
                <w:i/>
              </w:rPr>
            </w:pPr>
            <w:r w:rsidRPr="00E6095F">
              <w:rPr>
                <w:i/>
              </w:rPr>
              <w:t>Confirm that items 1-4 display as shown in the graphic below:</w:t>
            </w:r>
          </w:p>
        </w:tc>
      </w:tr>
      <w:tr w:rsidR="00AA3791" w14:paraId="5C0950E6" w14:textId="77777777" w:rsidTr="00B12872">
        <w:trPr>
          <w:tblHeader/>
        </w:trPr>
        <w:tc>
          <w:tcPr>
            <w:tcW w:w="9526" w:type="dxa"/>
            <w:gridSpan w:val="4"/>
            <w:tcBorders>
              <w:top w:val="nil"/>
            </w:tcBorders>
            <w:vAlign w:val="center"/>
          </w:tcPr>
          <w:p w14:paraId="4BD4FEA5" w14:textId="77777777" w:rsidR="006F7E09" w:rsidRDefault="006F7E09" w:rsidP="00AA3791">
            <w:pPr>
              <w:jc w:val="center"/>
              <w:rPr>
                <w:noProof/>
                <w:lang w:eastAsia="en-GB"/>
              </w:rPr>
            </w:pPr>
          </w:p>
          <w:p w14:paraId="149610A5" w14:textId="45472BCB" w:rsidR="00AA3791" w:rsidRPr="00AA3791" w:rsidRDefault="006F7E09" w:rsidP="00AA3791">
            <w:pPr>
              <w:jc w:val="center"/>
            </w:pPr>
            <w:r>
              <w:rPr>
                <w:noProof/>
                <w:lang w:eastAsia="en-GB"/>
              </w:rPr>
              <w:drawing>
                <wp:inline distT="0" distB="0" distL="0" distR="0" wp14:anchorId="34E50C72" wp14:editId="08AE811A">
                  <wp:extent cx="5731514" cy="3968111"/>
                  <wp:effectExtent l="0" t="0" r="0" b="0"/>
                  <wp:docPr id="183"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7770" t="4008" r="-7770" b="-4008"/>
                          <a:stretch/>
                        </pic:blipFill>
                        <pic:spPr>
                          <a:xfrm>
                            <a:off x="0" y="0"/>
                            <a:ext cx="5731514" cy="3968111"/>
                          </a:xfrm>
                          <a:prstGeom prst="rect">
                            <a:avLst/>
                          </a:prstGeom>
                          <a:noFill/>
                          <a:ln>
                            <a:noFill/>
                            <a:prstDash/>
                          </a:ln>
                        </pic:spPr>
                      </pic:pic>
                    </a:graphicData>
                  </a:graphic>
                </wp:inline>
              </w:drawing>
            </w:r>
          </w:p>
        </w:tc>
      </w:tr>
    </w:tbl>
    <w:p w14:paraId="6C7161EA" w14:textId="77777777" w:rsidR="00CB4150" w:rsidRDefault="00CB4150" w:rsidP="00CB4150"/>
    <w:p w14:paraId="54C65075" w14:textId="77777777" w:rsidR="00CB4150" w:rsidRPr="00CB4150" w:rsidRDefault="00AA3791" w:rsidP="00E30B8F">
      <w:pPr>
        <w:pStyle w:val="Heading3"/>
      </w:pPr>
      <w:r>
        <w:br w:type="page"/>
      </w:r>
      <w:r w:rsidR="00CB4150">
        <w:lastRenderedPageBreak/>
        <w:t>Text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5BB2B38F" w14:textId="77777777" w:rsidTr="002E1A67">
        <w:trPr>
          <w:cantSplit/>
          <w:trHeight w:val="454"/>
        </w:trPr>
        <w:tc>
          <w:tcPr>
            <w:tcW w:w="2381" w:type="dxa"/>
            <w:shd w:val="clear" w:color="auto" w:fill="CCFFCC"/>
            <w:vAlign w:val="center"/>
          </w:tcPr>
          <w:p w14:paraId="57097B7C" w14:textId="77777777" w:rsidR="00CB4150" w:rsidRPr="004065B1" w:rsidRDefault="00CB4150" w:rsidP="00CB4150">
            <w:r w:rsidRPr="000A066E">
              <w:rPr>
                <w:b/>
              </w:rPr>
              <w:t>Test Reference</w:t>
            </w:r>
          </w:p>
        </w:tc>
        <w:tc>
          <w:tcPr>
            <w:tcW w:w="2381" w:type="dxa"/>
            <w:shd w:val="clear" w:color="auto" w:fill="CCFFCC"/>
            <w:vAlign w:val="center"/>
          </w:tcPr>
          <w:p w14:paraId="21D31BDD" w14:textId="5406ED33" w:rsidR="00CB4150" w:rsidRPr="004065B1" w:rsidRDefault="006305E9" w:rsidP="00CB4150">
            <w:r>
              <w:t>TextDisplay1</w:t>
            </w:r>
          </w:p>
        </w:tc>
        <w:tc>
          <w:tcPr>
            <w:tcW w:w="2382" w:type="dxa"/>
            <w:shd w:val="clear" w:color="auto" w:fill="CCFFCC"/>
            <w:vAlign w:val="center"/>
          </w:tcPr>
          <w:p w14:paraId="3AE0C2A1" w14:textId="77777777" w:rsidR="00CB4150" w:rsidRPr="004065B1" w:rsidRDefault="00CB4150" w:rsidP="00CB4150">
            <w:r w:rsidRPr="000A066E">
              <w:rPr>
                <w:b/>
              </w:rPr>
              <w:t>IHO Reference</w:t>
            </w:r>
          </w:p>
        </w:tc>
        <w:tc>
          <w:tcPr>
            <w:tcW w:w="2382" w:type="dxa"/>
            <w:shd w:val="clear" w:color="auto" w:fill="CCFFCC"/>
            <w:vAlign w:val="center"/>
          </w:tcPr>
          <w:p w14:paraId="092E4300"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5B97700E" w14:textId="6741F074" w:rsidR="00CB4150" w:rsidRPr="004065B1" w:rsidRDefault="00CB4150" w:rsidP="00CB4150"/>
        </w:tc>
      </w:tr>
      <w:tr w:rsidR="00CB4150" w14:paraId="084245B0" w14:textId="77777777" w:rsidTr="002E1A67">
        <w:trPr>
          <w:cantSplit/>
        </w:trPr>
        <w:tc>
          <w:tcPr>
            <w:tcW w:w="9526" w:type="dxa"/>
            <w:gridSpan w:val="4"/>
            <w:shd w:val="clear" w:color="auto" w:fill="CCFFCC"/>
            <w:vAlign w:val="center"/>
          </w:tcPr>
          <w:p w14:paraId="719F530E" w14:textId="77777777" w:rsidR="00CB4150" w:rsidRDefault="00CB4150" w:rsidP="00CB4150">
            <w:r w:rsidRPr="000A066E">
              <w:rPr>
                <w:b/>
              </w:rPr>
              <w:t>Test description</w:t>
            </w:r>
          </w:p>
        </w:tc>
      </w:tr>
      <w:tr w:rsidR="00CB4150" w14:paraId="285650FA" w14:textId="77777777" w:rsidTr="002E1A67">
        <w:trPr>
          <w:cantSplit/>
        </w:trPr>
        <w:tc>
          <w:tcPr>
            <w:tcW w:w="9526" w:type="dxa"/>
            <w:gridSpan w:val="4"/>
            <w:vAlign w:val="center"/>
          </w:tcPr>
          <w:p w14:paraId="71781F51" w14:textId="77777777" w:rsidR="00CB4150" w:rsidRPr="00E6095F" w:rsidRDefault="00052C2D" w:rsidP="00CB4150">
            <w:pPr>
              <w:rPr>
                <w:i/>
              </w:rPr>
            </w:pPr>
            <w:r w:rsidRPr="00E6095F">
              <w:rPr>
                <w:i/>
              </w:rPr>
              <w:t>Text display</w:t>
            </w:r>
          </w:p>
        </w:tc>
      </w:tr>
      <w:tr w:rsidR="00CB4150" w14:paraId="051733A1" w14:textId="77777777" w:rsidTr="002E1A67">
        <w:trPr>
          <w:cantSplit/>
        </w:trPr>
        <w:tc>
          <w:tcPr>
            <w:tcW w:w="9526" w:type="dxa"/>
            <w:gridSpan w:val="4"/>
            <w:shd w:val="clear" w:color="auto" w:fill="CCFFCC"/>
            <w:vAlign w:val="center"/>
          </w:tcPr>
          <w:p w14:paraId="126D45B0" w14:textId="77777777" w:rsidR="00CB4150" w:rsidRPr="004065B1" w:rsidRDefault="00CB4150" w:rsidP="00CB4150">
            <w:r w:rsidRPr="000A066E">
              <w:rPr>
                <w:b/>
              </w:rPr>
              <w:t>Setup</w:t>
            </w:r>
          </w:p>
        </w:tc>
      </w:tr>
      <w:tr w:rsidR="00CB4150" w14:paraId="19CE5DE8" w14:textId="77777777" w:rsidTr="002E1A67">
        <w:trPr>
          <w:cantSplit/>
        </w:trPr>
        <w:tc>
          <w:tcPr>
            <w:tcW w:w="9526" w:type="dxa"/>
            <w:gridSpan w:val="4"/>
            <w:vAlign w:val="center"/>
          </w:tcPr>
          <w:p w14:paraId="66244DED" w14:textId="315F013B" w:rsidR="00CB4150" w:rsidRPr="00E6095F" w:rsidRDefault="00052C2D" w:rsidP="00CB4150">
            <w:pPr>
              <w:rPr>
                <w:i/>
              </w:rPr>
            </w:pPr>
            <w:r w:rsidRPr="00E6095F">
              <w:rPr>
                <w:i/>
              </w:rPr>
              <w:t xml:space="preserve">As for test </w:t>
            </w:r>
            <w:proofErr w:type="spellStart"/>
            <w:r w:rsidR="006305E9">
              <w:rPr>
                <w:i/>
              </w:rPr>
              <w:t>DifferentPriority</w:t>
            </w:r>
            <w:proofErr w:type="spellEnd"/>
          </w:p>
        </w:tc>
      </w:tr>
      <w:tr w:rsidR="00CB4150" w14:paraId="0BAA7726" w14:textId="77777777" w:rsidTr="002E1A67">
        <w:trPr>
          <w:cantSplit/>
        </w:trPr>
        <w:tc>
          <w:tcPr>
            <w:tcW w:w="9526" w:type="dxa"/>
            <w:gridSpan w:val="4"/>
            <w:shd w:val="clear" w:color="auto" w:fill="CCFFCC"/>
            <w:vAlign w:val="center"/>
          </w:tcPr>
          <w:p w14:paraId="1CF55AD6" w14:textId="77777777" w:rsidR="00CB4150" w:rsidRPr="004065B1" w:rsidRDefault="00CB4150" w:rsidP="00CB4150">
            <w:r w:rsidRPr="000A066E">
              <w:rPr>
                <w:b/>
              </w:rPr>
              <w:t>Action</w:t>
            </w:r>
          </w:p>
        </w:tc>
      </w:tr>
      <w:tr w:rsidR="00CB4150" w14:paraId="753215F3" w14:textId="77777777" w:rsidTr="002E1A67">
        <w:trPr>
          <w:cantSplit/>
        </w:trPr>
        <w:tc>
          <w:tcPr>
            <w:tcW w:w="9526" w:type="dxa"/>
            <w:gridSpan w:val="4"/>
            <w:vAlign w:val="center"/>
          </w:tcPr>
          <w:p w14:paraId="25A99126" w14:textId="5C48F621" w:rsidR="00CB4150" w:rsidRPr="00E6095F" w:rsidRDefault="00052C2D" w:rsidP="00CB4150">
            <w:pPr>
              <w:rPr>
                <w:i/>
              </w:rPr>
            </w:pPr>
            <w:r w:rsidRPr="00E6095F">
              <w:rPr>
                <w:i/>
              </w:rPr>
              <w:t xml:space="preserve">View the </w:t>
            </w:r>
            <w:r w:rsidR="00135CFE">
              <w:rPr>
                <w:i/>
              </w:rPr>
              <w:t>features</w:t>
            </w:r>
            <w:r w:rsidR="00135CFE" w:rsidRPr="00E6095F">
              <w:rPr>
                <w:i/>
              </w:rPr>
              <w:t xml:space="preserve"> </w:t>
            </w:r>
            <w:r w:rsidRPr="00E6095F">
              <w:rPr>
                <w:i/>
              </w:rPr>
              <w:t>at position 32°21.100’S 61°21.900’E scale 1:5</w:t>
            </w:r>
            <w:r w:rsidR="0040453D">
              <w:rPr>
                <w:i/>
              </w:rPr>
              <w:t xml:space="preserve"> </w:t>
            </w:r>
            <w:r w:rsidRPr="00E6095F">
              <w:rPr>
                <w:i/>
              </w:rPr>
              <w:t>000</w:t>
            </w:r>
          </w:p>
        </w:tc>
      </w:tr>
      <w:tr w:rsidR="00CB4150" w14:paraId="78D6541F" w14:textId="77777777" w:rsidTr="002E1A67">
        <w:trPr>
          <w:cantSplit/>
        </w:trPr>
        <w:tc>
          <w:tcPr>
            <w:tcW w:w="9526" w:type="dxa"/>
            <w:gridSpan w:val="4"/>
            <w:tcBorders>
              <w:bottom w:val="single" w:sz="4" w:space="0" w:color="auto"/>
            </w:tcBorders>
            <w:shd w:val="clear" w:color="auto" w:fill="CCFFCC"/>
            <w:vAlign w:val="center"/>
          </w:tcPr>
          <w:p w14:paraId="1D80FF7E" w14:textId="77777777" w:rsidR="00CB4150" w:rsidRPr="004065B1" w:rsidRDefault="00CB4150" w:rsidP="00CB4150">
            <w:r w:rsidRPr="000A066E">
              <w:rPr>
                <w:b/>
              </w:rPr>
              <w:t>Results</w:t>
            </w:r>
          </w:p>
        </w:tc>
      </w:tr>
      <w:tr w:rsidR="00CB4150" w14:paraId="539FD699" w14:textId="77777777" w:rsidTr="002E1A67">
        <w:trPr>
          <w:cantSplit/>
        </w:trPr>
        <w:tc>
          <w:tcPr>
            <w:tcW w:w="9526" w:type="dxa"/>
            <w:gridSpan w:val="4"/>
            <w:tcBorders>
              <w:bottom w:val="nil"/>
            </w:tcBorders>
            <w:vAlign w:val="center"/>
          </w:tcPr>
          <w:p w14:paraId="516610D0" w14:textId="047BD37D" w:rsidR="00CB4150" w:rsidRPr="00E6095F" w:rsidRDefault="004064FE" w:rsidP="00AA37BC">
            <w:pPr>
              <w:jc w:val="left"/>
              <w:rPr>
                <w:i/>
              </w:rPr>
            </w:pPr>
            <w:r>
              <w:rPr>
                <w:i/>
              </w:rPr>
              <w:t>Confirm that</w:t>
            </w:r>
            <w:r w:rsidR="00B7535B">
              <w:rPr>
                <w:i/>
              </w:rPr>
              <w:t xml:space="preserve"> items</w:t>
            </w:r>
            <w:r>
              <w:rPr>
                <w:i/>
              </w:rPr>
              <w:t xml:space="preserve"> 1 to 6</w:t>
            </w:r>
            <w:r w:rsidR="00052C2D" w:rsidRPr="00E6095F">
              <w:rPr>
                <w:i/>
              </w:rPr>
              <w:t xml:space="preserve"> display as shown in the graphic below:</w:t>
            </w:r>
          </w:p>
        </w:tc>
      </w:tr>
      <w:tr w:rsidR="00052C2D" w14:paraId="1E1FC3FF" w14:textId="77777777" w:rsidTr="002E1A67">
        <w:trPr>
          <w:cantSplit/>
        </w:trPr>
        <w:tc>
          <w:tcPr>
            <w:tcW w:w="9526" w:type="dxa"/>
            <w:gridSpan w:val="4"/>
            <w:tcBorders>
              <w:top w:val="nil"/>
              <w:bottom w:val="nil"/>
            </w:tcBorders>
            <w:vAlign w:val="center"/>
          </w:tcPr>
          <w:p w14:paraId="35F8A006" w14:textId="5A6B7915" w:rsidR="00052C2D" w:rsidRPr="00052C2D" w:rsidRDefault="006F7E09" w:rsidP="00052C2D">
            <w:pPr>
              <w:jc w:val="center"/>
            </w:pPr>
            <w:r>
              <w:rPr>
                <w:noProof/>
                <w:lang w:eastAsia="en-GB"/>
              </w:rPr>
              <w:drawing>
                <wp:inline distT="0" distB="0" distL="0" distR="0" wp14:anchorId="1215658C" wp14:editId="59E55FF0">
                  <wp:extent cx="5731514" cy="3553458"/>
                  <wp:effectExtent l="0" t="0" r="2536" b="8892"/>
                  <wp:docPr id="184"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4" cy="3553458"/>
                          </a:xfrm>
                          <a:prstGeom prst="rect">
                            <a:avLst/>
                          </a:prstGeom>
                          <a:noFill/>
                          <a:ln>
                            <a:noFill/>
                            <a:prstDash/>
                          </a:ln>
                        </pic:spPr>
                      </pic:pic>
                    </a:graphicData>
                  </a:graphic>
                </wp:inline>
              </w:drawing>
            </w:r>
            <w:r w:rsidR="00182725">
              <w:fldChar w:fldCharType="begin"/>
            </w:r>
            <w:r w:rsidR="00182725">
              <w:fldChar w:fldCharType="end"/>
            </w:r>
          </w:p>
        </w:tc>
      </w:tr>
      <w:tr w:rsidR="0017374B" w14:paraId="76EDBFFF" w14:textId="77777777" w:rsidTr="002E1A67">
        <w:trPr>
          <w:cantSplit/>
        </w:trPr>
        <w:tc>
          <w:tcPr>
            <w:tcW w:w="9526" w:type="dxa"/>
            <w:gridSpan w:val="4"/>
            <w:tcBorders>
              <w:top w:val="nil"/>
              <w:bottom w:val="nil"/>
            </w:tcBorders>
            <w:vAlign w:val="center"/>
          </w:tcPr>
          <w:p w14:paraId="2F7A03BA" w14:textId="64DD020D" w:rsidR="0017374B" w:rsidRPr="0017374B" w:rsidRDefault="00FA50E5" w:rsidP="00FA50E5">
            <w:pPr>
              <w:jc w:val="left"/>
              <w:rPr>
                <w:noProof/>
                <w:snapToGrid/>
                <w:lang w:eastAsia="en-GB"/>
              </w:rPr>
            </w:pPr>
            <w:r>
              <w:rPr>
                <w:noProof/>
                <w:snapToGrid/>
                <w:lang w:eastAsia="en-GB"/>
              </w:rPr>
              <w:t xml:space="preserve">Alternative 1: </w:t>
            </w:r>
            <w:r w:rsidR="0017374B">
              <w:rPr>
                <w:noProof/>
                <w:snapToGrid/>
                <w:lang w:eastAsia="en-GB"/>
              </w:rPr>
              <w:t xml:space="preserve">Manufacturer may implement display of text </w:t>
            </w:r>
            <w:r>
              <w:rPr>
                <w:noProof/>
                <w:snapToGrid/>
                <w:lang w:eastAsia="en-GB"/>
              </w:rPr>
              <w:t>only once for a feature which is masked</w:t>
            </w:r>
          </w:p>
        </w:tc>
      </w:tr>
      <w:tr w:rsidR="0017374B" w14:paraId="5806C77A" w14:textId="77777777" w:rsidTr="002E1A67">
        <w:trPr>
          <w:cantSplit/>
        </w:trPr>
        <w:tc>
          <w:tcPr>
            <w:tcW w:w="9526" w:type="dxa"/>
            <w:gridSpan w:val="4"/>
            <w:tcBorders>
              <w:top w:val="nil"/>
              <w:bottom w:val="nil"/>
            </w:tcBorders>
            <w:vAlign w:val="center"/>
          </w:tcPr>
          <w:p w14:paraId="5BFEC635" w14:textId="28BFD9B0" w:rsidR="0017374B" w:rsidRPr="0017374B" w:rsidRDefault="006F7E09" w:rsidP="00052C2D">
            <w:pPr>
              <w:jc w:val="center"/>
              <w:rPr>
                <w:noProof/>
                <w:snapToGrid/>
                <w:lang w:eastAsia="en-GB"/>
              </w:rPr>
            </w:pPr>
            <w:r>
              <w:rPr>
                <w:noProof/>
                <w:lang w:eastAsia="en-GB"/>
              </w:rPr>
              <w:drawing>
                <wp:inline distT="0" distB="0" distL="0" distR="0" wp14:anchorId="1F10A350" wp14:editId="5C55F181">
                  <wp:extent cx="5731514" cy="3204843"/>
                  <wp:effectExtent l="0" t="0" r="2536" b="0"/>
                  <wp:docPr id="185"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4" cy="3204843"/>
                          </a:xfrm>
                          <a:prstGeom prst="rect">
                            <a:avLst/>
                          </a:prstGeom>
                          <a:noFill/>
                          <a:ln>
                            <a:noFill/>
                            <a:prstDash/>
                          </a:ln>
                        </pic:spPr>
                      </pic:pic>
                    </a:graphicData>
                  </a:graphic>
                </wp:inline>
              </w:drawing>
            </w:r>
          </w:p>
        </w:tc>
      </w:tr>
      <w:tr w:rsidR="0017374B" w14:paraId="6CAAC51C" w14:textId="77777777" w:rsidTr="002E1A67">
        <w:trPr>
          <w:cantSplit/>
        </w:trPr>
        <w:tc>
          <w:tcPr>
            <w:tcW w:w="9526" w:type="dxa"/>
            <w:gridSpan w:val="4"/>
            <w:tcBorders>
              <w:top w:val="nil"/>
            </w:tcBorders>
            <w:vAlign w:val="center"/>
          </w:tcPr>
          <w:p w14:paraId="3B093E60" w14:textId="47D2CD63" w:rsidR="0017374B" w:rsidRPr="0017374B" w:rsidRDefault="00FA50E5" w:rsidP="003B2565">
            <w:pPr>
              <w:rPr>
                <w:noProof/>
                <w:snapToGrid/>
                <w:lang w:eastAsia="en-GB"/>
              </w:rPr>
            </w:pPr>
            <w:r>
              <w:rPr>
                <w:noProof/>
                <w:snapToGrid/>
                <w:lang w:eastAsia="en-GB"/>
              </w:rPr>
              <w:t xml:space="preserve">Alternative 2: </w:t>
            </w:r>
            <w:r w:rsidR="0017374B">
              <w:rPr>
                <w:noProof/>
                <w:snapToGrid/>
                <w:lang w:eastAsia="en-GB"/>
              </w:rPr>
              <w:t xml:space="preserve">Manufacturer may implement display of text across parts of a feature that </w:t>
            </w:r>
            <w:r w:rsidR="003B2565">
              <w:rPr>
                <w:noProof/>
                <w:snapToGrid/>
                <w:lang w:eastAsia="en-GB"/>
              </w:rPr>
              <w:t>is</w:t>
            </w:r>
            <w:r w:rsidR="0017374B">
              <w:rPr>
                <w:noProof/>
                <w:snapToGrid/>
                <w:lang w:eastAsia="en-GB"/>
              </w:rPr>
              <w:t xml:space="preserve"> not masked.</w:t>
            </w:r>
          </w:p>
        </w:tc>
      </w:tr>
    </w:tbl>
    <w:p w14:paraId="43AEE1DB" w14:textId="77777777" w:rsidR="00695354" w:rsidRDefault="00695354" w:rsidP="00CB4150"/>
    <w:p w14:paraId="271B6EB2" w14:textId="77777777" w:rsidR="00695354" w:rsidRDefault="00695354">
      <w:pPr>
        <w:widowControl/>
        <w:spacing w:line="240" w:lineRule="auto"/>
        <w:jc w:val="left"/>
      </w:pPr>
      <w:r>
        <w:lastRenderedPageBreak/>
        <w:br w:type="page"/>
      </w:r>
    </w:p>
    <w:p w14:paraId="627257DD"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52C2D" w14:paraId="2A23070E" w14:textId="77777777" w:rsidTr="00D9584F">
        <w:trPr>
          <w:trHeight w:val="454"/>
          <w:tblHeader/>
        </w:trPr>
        <w:tc>
          <w:tcPr>
            <w:tcW w:w="2381" w:type="dxa"/>
            <w:shd w:val="clear" w:color="auto" w:fill="CCFFCC"/>
            <w:vAlign w:val="center"/>
          </w:tcPr>
          <w:p w14:paraId="57A191C6" w14:textId="77777777" w:rsidR="00052C2D" w:rsidRPr="004065B1" w:rsidRDefault="00052C2D" w:rsidP="00D9584F">
            <w:r w:rsidRPr="000A066E">
              <w:rPr>
                <w:b/>
              </w:rPr>
              <w:t>Test Reference</w:t>
            </w:r>
          </w:p>
        </w:tc>
        <w:tc>
          <w:tcPr>
            <w:tcW w:w="2381" w:type="dxa"/>
            <w:shd w:val="clear" w:color="auto" w:fill="CCFFCC"/>
            <w:vAlign w:val="center"/>
          </w:tcPr>
          <w:p w14:paraId="6C62469F" w14:textId="6D92E0A1" w:rsidR="00052C2D" w:rsidRPr="004065B1" w:rsidRDefault="006305E9" w:rsidP="00D9584F">
            <w:r>
              <w:t>TextDisplay2</w:t>
            </w:r>
          </w:p>
        </w:tc>
        <w:tc>
          <w:tcPr>
            <w:tcW w:w="2382" w:type="dxa"/>
            <w:shd w:val="clear" w:color="auto" w:fill="CCFFCC"/>
            <w:vAlign w:val="center"/>
          </w:tcPr>
          <w:p w14:paraId="113C3EF8" w14:textId="77777777" w:rsidR="00052C2D" w:rsidRPr="004065B1" w:rsidRDefault="00052C2D" w:rsidP="00D9584F">
            <w:r w:rsidRPr="000A066E">
              <w:rPr>
                <w:b/>
              </w:rPr>
              <w:t>IHO Reference</w:t>
            </w:r>
          </w:p>
        </w:tc>
        <w:tc>
          <w:tcPr>
            <w:tcW w:w="2382" w:type="dxa"/>
            <w:shd w:val="clear" w:color="auto" w:fill="CCFFCC"/>
            <w:vAlign w:val="center"/>
          </w:tcPr>
          <w:p w14:paraId="27B98E0F"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4F4877A6" w14:textId="116C3F9B" w:rsidR="00052C2D" w:rsidRPr="004065B1" w:rsidRDefault="00052C2D" w:rsidP="00D9584F"/>
        </w:tc>
      </w:tr>
      <w:tr w:rsidR="00052C2D" w14:paraId="4D9B33CB" w14:textId="77777777" w:rsidTr="00D9584F">
        <w:trPr>
          <w:tblHeader/>
        </w:trPr>
        <w:tc>
          <w:tcPr>
            <w:tcW w:w="9526" w:type="dxa"/>
            <w:gridSpan w:val="4"/>
            <w:shd w:val="clear" w:color="auto" w:fill="CCFFCC"/>
            <w:vAlign w:val="center"/>
          </w:tcPr>
          <w:p w14:paraId="1CD25F35" w14:textId="77777777" w:rsidR="00052C2D" w:rsidRDefault="00052C2D" w:rsidP="00D9584F">
            <w:r w:rsidRPr="000A066E">
              <w:rPr>
                <w:b/>
              </w:rPr>
              <w:t>Test description</w:t>
            </w:r>
          </w:p>
        </w:tc>
      </w:tr>
      <w:tr w:rsidR="00052C2D" w14:paraId="76C96617" w14:textId="77777777" w:rsidTr="00D9584F">
        <w:trPr>
          <w:tblHeader/>
        </w:trPr>
        <w:tc>
          <w:tcPr>
            <w:tcW w:w="9526" w:type="dxa"/>
            <w:gridSpan w:val="4"/>
            <w:vAlign w:val="center"/>
          </w:tcPr>
          <w:p w14:paraId="561ECDC8" w14:textId="77777777" w:rsidR="00052C2D" w:rsidRPr="00E6095F" w:rsidRDefault="00052C2D" w:rsidP="00D9584F">
            <w:pPr>
              <w:rPr>
                <w:i/>
              </w:rPr>
            </w:pPr>
            <w:r w:rsidRPr="00E6095F">
              <w:rPr>
                <w:i/>
              </w:rPr>
              <w:t>Text display</w:t>
            </w:r>
          </w:p>
        </w:tc>
      </w:tr>
      <w:tr w:rsidR="00052C2D" w14:paraId="71036DD9" w14:textId="77777777" w:rsidTr="00D9584F">
        <w:trPr>
          <w:tblHeader/>
        </w:trPr>
        <w:tc>
          <w:tcPr>
            <w:tcW w:w="9526" w:type="dxa"/>
            <w:gridSpan w:val="4"/>
            <w:shd w:val="clear" w:color="auto" w:fill="CCFFCC"/>
            <w:vAlign w:val="center"/>
          </w:tcPr>
          <w:p w14:paraId="275E8AE6" w14:textId="77777777" w:rsidR="00052C2D" w:rsidRPr="004065B1" w:rsidRDefault="00052C2D" w:rsidP="00D9584F">
            <w:r w:rsidRPr="000A066E">
              <w:rPr>
                <w:b/>
              </w:rPr>
              <w:t>Setup</w:t>
            </w:r>
          </w:p>
        </w:tc>
      </w:tr>
      <w:tr w:rsidR="00052C2D" w14:paraId="21953592" w14:textId="77777777" w:rsidTr="00D9584F">
        <w:trPr>
          <w:tblHeader/>
        </w:trPr>
        <w:tc>
          <w:tcPr>
            <w:tcW w:w="9526" w:type="dxa"/>
            <w:gridSpan w:val="4"/>
            <w:vAlign w:val="center"/>
          </w:tcPr>
          <w:p w14:paraId="4EBC1C44" w14:textId="5EDC5584" w:rsidR="00052C2D" w:rsidRPr="006305E9" w:rsidRDefault="00052C2D" w:rsidP="003B2565">
            <w:r w:rsidRPr="00E6095F">
              <w:rPr>
                <w:i/>
              </w:rPr>
              <w:t xml:space="preserve">As for test </w:t>
            </w:r>
            <w:r w:rsidR="006305E9">
              <w:t>TextDisplay1</w:t>
            </w:r>
            <w:r w:rsidRPr="00E6095F">
              <w:rPr>
                <w:i/>
              </w:rPr>
              <w:t xml:space="preserve"> except</w:t>
            </w:r>
            <w:r w:rsidR="006305E9">
              <w:rPr>
                <w:i/>
              </w:rPr>
              <w:t xml:space="preserve"> </w:t>
            </w:r>
            <w:r w:rsidR="003B2565">
              <w:rPr>
                <w:i/>
              </w:rPr>
              <w:t xml:space="preserve">Set </w:t>
            </w:r>
            <w:r w:rsidR="007D0469">
              <w:rPr>
                <w:i/>
              </w:rPr>
              <w:t>Display Category</w:t>
            </w:r>
            <w:r w:rsidRPr="00E6095F">
              <w:rPr>
                <w:i/>
              </w:rPr>
              <w:t xml:space="preserve"> </w:t>
            </w:r>
            <w:r w:rsidR="007D0469">
              <w:rPr>
                <w:i/>
              </w:rPr>
              <w:t>Standard</w:t>
            </w:r>
          </w:p>
        </w:tc>
      </w:tr>
      <w:tr w:rsidR="00052C2D" w14:paraId="2C629E6F" w14:textId="77777777" w:rsidTr="00D9584F">
        <w:trPr>
          <w:tblHeader/>
        </w:trPr>
        <w:tc>
          <w:tcPr>
            <w:tcW w:w="9526" w:type="dxa"/>
            <w:gridSpan w:val="4"/>
            <w:shd w:val="clear" w:color="auto" w:fill="CCFFCC"/>
            <w:vAlign w:val="center"/>
          </w:tcPr>
          <w:p w14:paraId="7434E5D9" w14:textId="77777777" w:rsidR="00052C2D" w:rsidRPr="004065B1" w:rsidRDefault="00052C2D" w:rsidP="00D9584F">
            <w:r w:rsidRPr="000A066E">
              <w:rPr>
                <w:b/>
              </w:rPr>
              <w:t>Action</w:t>
            </w:r>
          </w:p>
        </w:tc>
      </w:tr>
      <w:tr w:rsidR="00052C2D" w14:paraId="5CCCD361" w14:textId="77777777" w:rsidTr="00D9584F">
        <w:trPr>
          <w:tblHeader/>
        </w:trPr>
        <w:tc>
          <w:tcPr>
            <w:tcW w:w="9526" w:type="dxa"/>
            <w:gridSpan w:val="4"/>
            <w:vAlign w:val="center"/>
          </w:tcPr>
          <w:p w14:paraId="5E64D1AD" w14:textId="76173E48" w:rsidR="00052C2D" w:rsidRPr="00E6095F" w:rsidRDefault="00052C2D" w:rsidP="00D9584F">
            <w:pPr>
              <w:rPr>
                <w:i/>
              </w:rPr>
            </w:pPr>
            <w:r w:rsidRPr="00E6095F">
              <w:rPr>
                <w:i/>
              </w:rPr>
              <w:t xml:space="preserve">View the </w:t>
            </w:r>
            <w:r w:rsidR="00135CFE">
              <w:rPr>
                <w:i/>
              </w:rPr>
              <w:t>features</w:t>
            </w:r>
            <w:r w:rsidR="00135CFE" w:rsidRPr="00E6095F">
              <w:rPr>
                <w:i/>
              </w:rPr>
              <w:t xml:space="preserve"> </w:t>
            </w:r>
            <w:r w:rsidRPr="00E6095F">
              <w:rPr>
                <w:i/>
              </w:rPr>
              <w:t>at position 32°21.100’S 61°21.900’E scale 1:5</w:t>
            </w:r>
            <w:r w:rsidR="003B2565">
              <w:rPr>
                <w:i/>
              </w:rPr>
              <w:t xml:space="preserve"> </w:t>
            </w:r>
            <w:r w:rsidRPr="00E6095F">
              <w:rPr>
                <w:i/>
              </w:rPr>
              <w:t>000</w:t>
            </w:r>
          </w:p>
        </w:tc>
      </w:tr>
      <w:tr w:rsidR="00052C2D" w14:paraId="09DF89D1" w14:textId="77777777" w:rsidTr="00B12872">
        <w:trPr>
          <w:tblHeader/>
        </w:trPr>
        <w:tc>
          <w:tcPr>
            <w:tcW w:w="9526" w:type="dxa"/>
            <w:gridSpan w:val="4"/>
            <w:tcBorders>
              <w:bottom w:val="single" w:sz="4" w:space="0" w:color="auto"/>
            </w:tcBorders>
            <w:shd w:val="clear" w:color="auto" w:fill="CCFFCC"/>
            <w:vAlign w:val="center"/>
          </w:tcPr>
          <w:p w14:paraId="38D621E8" w14:textId="77777777" w:rsidR="00052C2D" w:rsidRPr="004065B1" w:rsidRDefault="00052C2D" w:rsidP="00D9584F">
            <w:r w:rsidRPr="000A066E">
              <w:rPr>
                <w:b/>
              </w:rPr>
              <w:t>Results</w:t>
            </w:r>
          </w:p>
        </w:tc>
      </w:tr>
      <w:tr w:rsidR="00052C2D" w14:paraId="0182AE7A" w14:textId="77777777" w:rsidTr="00B12872">
        <w:trPr>
          <w:tblHeader/>
        </w:trPr>
        <w:tc>
          <w:tcPr>
            <w:tcW w:w="9526" w:type="dxa"/>
            <w:gridSpan w:val="4"/>
            <w:tcBorders>
              <w:bottom w:val="nil"/>
            </w:tcBorders>
            <w:vAlign w:val="center"/>
          </w:tcPr>
          <w:p w14:paraId="5FB6C3CE" w14:textId="3E949BF1" w:rsidR="00052C2D" w:rsidRPr="00E6095F" w:rsidRDefault="00052C2D" w:rsidP="00D9584F">
            <w:pPr>
              <w:jc w:val="left"/>
              <w:rPr>
                <w:i/>
              </w:rPr>
            </w:pPr>
            <w:r w:rsidRPr="00E6095F">
              <w:rPr>
                <w:i/>
              </w:rPr>
              <w:t xml:space="preserve">Confirm that </w:t>
            </w:r>
            <w:r w:rsidR="0018522C" w:rsidRPr="00E6095F">
              <w:rPr>
                <w:i/>
              </w:rPr>
              <w:t>items</w:t>
            </w:r>
            <w:r w:rsidR="004064FE">
              <w:rPr>
                <w:i/>
              </w:rPr>
              <w:t xml:space="preserve"> 1 to 6</w:t>
            </w:r>
            <w:r w:rsidRPr="00E6095F">
              <w:rPr>
                <w:i/>
              </w:rPr>
              <w:t xml:space="preserve"> display as shown in the graphic below:</w:t>
            </w:r>
          </w:p>
        </w:tc>
      </w:tr>
      <w:tr w:rsidR="00052C2D" w14:paraId="078915C6" w14:textId="77777777" w:rsidTr="00B12872">
        <w:trPr>
          <w:tblHeader/>
        </w:trPr>
        <w:tc>
          <w:tcPr>
            <w:tcW w:w="9526" w:type="dxa"/>
            <w:gridSpan w:val="4"/>
            <w:tcBorders>
              <w:top w:val="nil"/>
            </w:tcBorders>
            <w:vAlign w:val="center"/>
          </w:tcPr>
          <w:p w14:paraId="0D6C1C5F" w14:textId="5E5F9A40" w:rsidR="00052C2D" w:rsidRPr="00052C2D" w:rsidRDefault="006F7E09" w:rsidP="00052C2D">
            <w:pPr>
              <w:jc w:val="center"/>
            </w:pPr>
            <w:r>
              <w:rPr>
                <w:noProof/>
                <w:lang w:eastAsia="en-GB"/>
              </w:rPr>
              <w:drawing>
                <wp:inline distT="0" distB="0" distL="0" distR="0" wp14:anchorId="102EA9A5" wp14:editId="692ECBAC">
                  <wp:extent cx="5731514" cy="3178811"/>
                  <wp:effectExtent l="0" t="0" r="2536" b="2539"/>
                  <wp:docPr id="186"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4" cy="3178811"/>
                          </a:xfrm>
                          <a:prstGeom prst="rect">
                            <a:avLst/>
                          </a:prstGeom>
                          <a:noFill/>
                          <a:ln>
                            <a:noFill/>
                            <a:prstDash/>
                          </a:ln>
                        </pic:spPr>
                      </pic:pic>
                    </a:graphicData>
                  </a:graphic>
                </wp:inline>
              </w:drawing>
            </w:r>
          </w:p>
        </w:tc>
      </w:tr>
    </w:tbl>
    <w:p w14:paraId="311500D2" w14:textId="77777777" w:rsidR="00695354" w:rsidRDefault="00695354" w:rsidP="00052C2D"/>
    <w:p w14:paraId="0DCD36BF" w14:textId="77777777" w:rsidR="00695354" w:rsidRDefault="00695354">
      <w:pPr>
        <w:widowControl/>
        <w:spacing w:line="240" w:lineRule="auto"/>
        <w:jc w:val="left"/>
      </w:pPr>
      <w:r>
        <w:br w:type="page"/>
      </w:r>
    </w:p>
    <w:p w14:paraId="14B9ECEF" w14:textId="77777777" w:rsidR="00052C2D" w:rsidRDefault="00052C2D" w:rsidP="00052C2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2612"/>
        <w:gridCol w:w="2481"/>
        <w:gridCol w:w="2118"/>
      </w:tblGrid>
      <w:tr w:rsidR="00052C2D" w14:paraId="4BC2BA09" w14:textId="77777777" w:rsidTr="00D9584F">
        <w:trPr>
          <w:trHeight w:val="454"/>
          <w:tblHeader/>
        </w:trPr>
        <w:tc>
          <w:tcPr>
            <w:tcW w:w="2381" w:type="dxa"/>
            <w:shd w:val="clear" w:color="auto" w:fill="CCFFCC"/>
            <w:vAlign w:val="center"/>
          </w:tcPr>
          <w:p w14:paraId="3BC336BF" w14:textId="77777777" w:rsidR="00052C2D" w:rsidRPr="004065B1" w:rsidRDefault="00052C2D" w:rsidP="00D9584F">
            <w:r w:rsidRPr="000A066E">
              <w:rPr>
                <w:b/>
              </w:rPr>
              <w:t>Test Reference</w:t>
            </w:r>
          </w:p>
        </w:tc>
        <w:tc>
          <w:tcPr>
            <w:tcW w:w="2381" w:type="dxa"/>
            <w:shd w:val="clear" w:color="auto" w:fill="CCFFCC"/>
            <w:vAlign w:val="center"/>
          </w:tcPr>
          <w:p w14:paraId="4B181C22" w14:textId="0C5058FA" w:rsidR="00052C2D" w:rsidRPr="004065B1" w:rsidRDefault="006305E9" w:rsidP="00D9584F">
            <w:r>
              <w:t>TextDisplay3</w:t>
            </w:r>
          </w:p>
        </w:tc>
        <w:tc>
          <w:tcPr>
            <w:tcW w:w="2382" w:type="dxa"/>
            <w:shd w:val="clear" w:color="auto" w:fill="CCFFCC"/>
            <w:vAlign w:val="center"/>
          </w:tcPr>
          <w:p w14:paraId="76FC254E" w14:textId="77777777" w:rsidR="00052C2D" w:rsidRPr="004065B1" w:rsidRDefault="00052C2D" w:rsidP="00D9584F">
            <w:r w:rsidRPr="000A066E">
              <w:rPr>
                <w:b/>
              </w:rPr>
              <w:t>IHO Reference</w:t>
            </w:r>
          </w:p>
        </w:tc>
        <w:tc>
          <w:tcPr>
            <w:tcW w:w="2382" w:type="dxa"/>
            <w:shd w:val="clear" w:color="auto" w:fill="CCFFCC"/>
            <w:vAlign w:val="center"/>
          </w:tcPr>
          <w:p w14:paraId="103DE3E1"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42302330" w14:textId="1330088F" w:rsidR="00052C2D" w:rsidRPr="004065B1" w:rsidRDefault="00052C2D" w:rsidP="00D9584F"/>
        </w:tc>
      </w:tr>
      <w:tr w:rsidR="00052C2D" w14:paraId="0EE501A6" w14:textId="77777777" w:rsidTr="00D9584F">
        <w:trPr>
          <w:tblHeader/>
        </w:trPr>
        <w:tc>
          <w:tcPr>
            <w:tcW w:w="9526" w:type="dxa"/>
            <w:gridSpan w:val="4"/>
            <w:shd w:val="clear" w:color="auto" w:fill="CCFFCC"/>
            <w:vAlign w:val="center"/>
          </w:tcPr>
          <w:p w14:paraId="0867BDB2" w14:textId="77777777" w:rsidR="00052C2D" w:rsidRDefault="00052C2D" w:rsidP="00D9584F">
            <w:r w:rsidRPr="000A066E">
              <w:rPr>
                <w:b/>
              </w:rPr>
              <w:t>Test description</w:t>
            </w:r>
          </w:p>
        </w:tc>
      </w:tr>
      <w:tr w:rsidR="00052C2D" w14:paraId="11C2F114" w14:textId="77777777" w:rsidTr="00D9584F">
        <w:trPr>
          <w:tblHeader/>
        </w:trPr>
        <w:tc>
          <w:tcPr>
            <w:tcW w:w="9526" w:type="dxa"/>
            <w:gridSpan w:val="4"/>
            <w:vAlign w:val="center"/>
          </w:tcPr>
          <w:p w14:paraId="027D08B0" w14:textId="77777777" w:rsidR="00052C2D" w:rsidRPr="00E6095F" w:rsidRDefault="00052C2D" w:rsidP="00D9584F">
            <w:pPr>
              <w:rPr>
                <w:i/>
              </w:rPr>
            </w:pPr>
            <w:r w:rsidRPr="00E6095F">
              <w:rPr>
                <w:i/>
              </w:rPr>
              <w:t>Text display</w:t>
            </w:r>
          </w:p>
        </w:tc>
      </w:tr>
      <w:tr w:rsidR="00052C2D" w14:paraId="6FAA3730" w14:textId="77777777" w:rsidTr="00D9584F">
        <w:trPr>
          <w:tblHeader/>
        </w:trPr>
        <w:tc>
          <w:tcPr>
            <w:tcW w:w="9526" w:type="dxa"/>
            <w:gridSpan w:val="4"/>
            <w:shd w:val="clear" w:color="auto" w:fill="CCFFCC"/>
            <w:vAlign w:val="center"/>
          </w:tcPr>
          <w:p w14:paraId="7EA73507" w14:textId="77777777" w:rsidR="00052C2D" w:rsidRPr="004065B1" w:rsidRDefault="00052C2D" w:rsidP="00D9584F">
            <w:r w:rsidRPr="000A066E">
              <w:rPr>
                <w:b/>
              </w:rPr>
              <w:t>Setup</w:t>
            </w:r>
          </w:p>
        </w:tc>
      </w:tr>
      <w:tr w:rsidR="00052C2D" w14:paraId="51ADD991" w14:textId="77777777" w:rsidTr="00D9584F">
        <w:trPr>
          <w:tblHeader/>
        </w:trPr>
        <w:tc>
          <w:tcPr>
            <w:tcW w:w="9526" w:type="dxa"/>
            <w:gridSpan w:val="4"/>
            <w:vAlign w:val="center"/>
          </w:tcPr>
          <w:p w14:paraId="70143122" w14:textId="2188595D" w:rsidR="00052C2D" w:rsidRPr="006305E9" w:rsidRDefault="00052C2D" w:rsidP="003B2565">
            <w:r w:rsidRPr="00E6095F">
              <w:rPr>
                <w:i/>
              </w:rPr>
              <w:t xml:space="preserve">As for test </w:t>
            </w:r>
            <w:r w:rsidR="006305E9">
              <w:t xml:space="preserve">TextDisplay1 </w:t>
            </w:r>
            <w:r w:rsidRPr="00E6095F">
              <w:rPr>
                <w:i/>
              </w:rPr>
              <w:t xml:space="preserve">except </w:t>
            </w:r>
            <w:r w:rsidR="003B2565">
              <w:rPr>
                <w:i/>
              </w:rPr>
              <w:t xml:space="preserve">set </w:t>
            </w:r>
            <w:r w:rsidR="007D0469">
              <w:rPr>
                <w:i/>
              </w:rPr>
              <w:t>Display Category</w:t>
            </w:r>
            <w:r w:rsidRPr="00E6095F">
              <w:rPr>
                <w:i/>
              </w:rPr>
              <w:t xml:space="preserve"> </w:t>
            </w:r>
            <w:r w:rsidR="007D0469">
              <w:rPr>
                <w:i/>
              </w:rPr>
              <w:t>Base</w:t>
            </w:r>
            <w:r w:rsidR="003B2565">
              <w:rPr>
                <w:i/>
              </w:rPr>
              <w:t xml:space="preserve"> Display</w:t>
            </w:r>
          </w:p>
        </w:tc>
      </w:tr>
      <w:tr w:rsidR="00052C2D" w14:paraId="78CA50BA" w14:textId="77777777" w:rsidTr="00D9584F">
        <w:trPr>
          <w:tblHeader/>
        </w:trPr>
        <w:tc>
          <w:tcPr>
            <w:tcW w:w="9526" w:type="dxa"/>
            <w:gridSpan w:val="4"/>
            <w:shd w:val="clear" w:color="auto" w:fill="CCFFCC"/>
            <w:vAlign w:val="center"/>
          </w:tcPr>
          <w:p w14:paraId="15805F07" w14:textId="77777777" w:rsidR="00052C2D" w:rsidRPr="004065B1" w:rsidRDefault="00052C2D" w:rsidP="00D9584F">
            <w:r w:rsidRPr="000A066E">
              <w:rPr>
                <w:b/>
              </w:rPr>
              <w:t>Action</w:t>
            </w:r>
          </w:p>
        </w:tc>
      </w:tr>
      <w:tr w:rsidR="00052C2D" w14:paraId="6E2E8EDD" w14:textId="77777777" w:rsidTr="00D9584F">
        <w:trPr>
          <w:tblHeader/>
        </w:trPr>
        <w:tc>
          <w:tcPr>
            <w:tcW w:w="9526" w:type="dxa"/>
            <w:gridSpan w:val="4"/>
            <w:vAlign w:val="center"/>
          </w:tcPr>
          <w:p w14:paraId="0487F0D3" w14:textId="74BD3861" w:rsidR="00052C2D" w:rsidRPr="00E6095F" w:rsidRDefault="00052C2D" w:rsidP="00D9584F">
            <w:pPr>
              <w:rPr>
                <w:i/>
              </w:rPr>
            </w:pPr>
            <w:r w:rsidRPr="00E6095F">
              <w:rPr>
                <w:i/>
              </w:rPr>
              <w:t xml:space="preserve">View the </w:t>
            </w:r>
            <w:r w:rsidR="00135CFE">
              <w:rPr>
                <w:i/>
              </w:rPr>
              <w:t>features</w:t>
            </w:r>
            <w:r w:rsidR="00135CFE" w:rsidRPr="00E6095F">
              <w:rPr>
                <w:i/>
              </w:rPr>
              <w:t xml:space="preserve"> </w:t>
            </w:r>
            <w:r w:rsidRPr="00E6095F">
              <w:rPr>
                <w:i/>
              </w:rPr>
              <w:t>at position 32°21.100’S 61°21.900’E scale 1:5</w:t>
            </w:r>
            <w:r w:rsidR="003B2565">
              <w:rPr>
                <w:i/>
              </w:rPr>
              <w:t xml:space="preserve"> </w:t>
            </w:r>
            <w:r w:rsidRPr="00E6095F">
              <w:rPr>
                <w:i/>
              </w:rPr>
              <w:t>000</w:t>
            </w:r>
          </w:p>
        </w:tc>
      </w:tr>
      <w:tr w:rsidR="00052C2D" w14:paraId="24CC6733" w14:textId="77777777" w:rsidTr="00B12872">
        <w:trPr>
          <w:tblHeader/>
        </w:trPr>
        <w:tc>
          <w:tcPr>
            <w:tcW w:w="9526" w:type="dxa"/>
            <w:gridSpan w:val="4"/>
            <w:tcBorders>
              <w:bottom w:val="single" w:sz="4" w:space="0" w:color="auto"/>
            </w:tcBorders>
            <w:shd w:val="clear" w:color="auto" w:fill="CCFFCC"/>
            <w:vAlign w:val="center"/>
          </w:tcPr>
          <w:p w14:paraId="0B2BA7AE" w14:textId="77777777" w:rsidR="00052C2D" w:rsidRPr="004065B1" w:rsidRDefault="00052C2D" w:rsidP="00D9584F">
            <w:r w:rsidRPr="000A066E">
              <w:rPr>
                <w:b/>
              </w:rPr>
              <w:t>Results</w:t>
            </w:r>
          </w:p>
        </w:tc>
      </w:tr>
      <w:tr w:rsidR="00052C2D" w14:paraId="1E16D75F" w14:textId="77777777" w:rsidTr="00B12872">
        <w:trPr>
          <w:tblHeader/>
        </w:trPr>
        <w:tc>
          <w:tcPr>
            <w:tcW w:w="9526" w:type="dxa"/>
            <w:gridSpan w:val="4"/>
            <w:tcBorders>
              <w:bottom w:val="nil"/>
            </w:tcBorders>
            <w:vAlign w:val="center"/>
          </w:tcPr>
          <w:p w14:paraId="509FD0B7" w14:textId="77777777" w:rsidR="00052C2D" w:rsidRPr="00E6095F" w:rsidRDefault="00052C2D" w:rsidP="00D9584F">
            <w:pPr>
              <w:jc w:val="left"/>
              <w:rPr>
                <w:i/>
              </w:rPr>
            </w:pPr>
            <w:r w:rsidRPr="00E6095F">
              <w:rPr>
                <w:i/>
              </w:rPr>
              <w:t>Confirm that items 3,5 and 6 display as shown in the graphic below:</w:t>
            </w:r>
          </w:p>
        </w:tc>
      </w:tr>
      <w:tr w:rsidR="00052C2D" w14:paraId="5B0527B9" w14:textId="77777777" w:rsidTr="00B12872">
        <w:trPr>
          <w:tblHeader/>
        </w:trPr>
        <w:tc>
          <w:tcPr>
            <w:tcW w:w="9526" w:type="dxa"/>
            <w:gridSpan w:val="4"/>
            <w:tcBorders>
              <w:top w:val="nil"/>
            </w:tcBorders>
            <w:vAlign w:val="center"/>
          </w:tcPr>
          <w:p w14:paraId="14708031" w14:textId="77777777" w:rsidR="00052C2D" w:rsidRDefault="0018522C" w:rsidP="00052C2D">
            <w:pPr>
              <w:jc w:val="center"/>
            </w:pPr>
            <w:r>
              <w:rPr>
                <w:noProof/>
                <w:lang w:eastAsia="en-GB"/>
              </w:rPr>
              <w:drawing>
                <wp:inline distT="0" distB="0" distL="0" distR="0" wp14:anchorId="0B9EBA91" wp14:editId="6368065E">
                  <wp:extent cx="6010275" cy="3467100"/>
                  <wp:effectExtent l="0" t="0" r="9525" b="0"/>
                  <wp:docPr id="112" name="Picture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10275" cy="3467100"/>
                          </a:xfrm>
                          <a:prstGeom prst="rect">
                            <a:avLst/>
                          </a:prstGeom>
                          <a:noFill/>
                          <a:ln>
                            <a:noFill/>
                          </a:ln>
                        </pic:spPr>
                      </pic:pic>
                    </a:graphicData>
                  </a:graphic>
                </wp:inline>
              </w:drawing>
            </w:r>
          </w:p>
          <w:p w14:paraId="6D5117A6" w14:textId="514DFB5A" w:rsidR="004955AC" w:rsidRPr="00052C2D" w:rsidRDefault="004955AC" w:rsidP="00052C2D">
            <w:pPr>
              <w:jc w:val="center"/>
            </w:pPr>
            <w:r>
              <w:rPr>
                <w:b/>
                <w:noProof/>
                <w:lang w:eastAsia="en-GB"/>
              </w:rPr>
              <w:t>tbd</w:t>
            </w:r>
          </w:p>
        </w:tc>
      </w:tr>
    </w:tbl>
    <w:p w14:paraId="6FD1DE1D" w14:textId="77777777" w:rsidR="00052C2D" w:rsidRDefault="00052C2D" w:rsidP="00052C2D"/>
    <w:p w14:paraId="6142ECAE" w14:textId="77777777" w:rsidR="00CB4150" w:rsidRPr="00CB4150" w:rsidRDefault="00052C2D" w:rsidP="00E30B8F">
      <w:pPr>
        <w:pStyle w:val="Heading3"/>
      </w:pPr>
      <w:r>
        <w:br w:type="page"/>
      </w:r>
      <w:r w:rsidR="00CB4150">
        <w:lastRenderedPageBreak/>
        <w:t>Display of area borders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21E74844" w14:textId="77777777" w:rsidTr="00CB4150">
        <w:trPr>
          <w:trHeight w:val="454"/>
          <w:tblHeader/>
        </w:trPr>
        <w:tc>
          <w:tcPr>
            <w:tcW w:w="2381" w:type="dxa"/>
            <w:shd w:val="clear" w:color="auto" w:fill="CCFFCC"/>
            <w:vAlign w:val="center"/>
          </w:tcPr>
          <w:p w14:paraId="5F7EA9A6" w14:textId="77777777" w:rsidR="00CB4150" w:rsidRPr="004065B1" w:rsidRDefault="00CB4150" w:rsidP="00CB4150">
            <w:r w:rsidRPr="000A066E">
              <w:rPr>
                <w:b/>
              </w:rPr>
              <w:t>Test Reference</w:t>
            </w:r>
          </w:p>
        </w:tc>
        <w:tc>
          <w:tcPr>
            <w:tcW w:w="2381" w:type="dxa"/>
            <w:shd w:val="clear" w:color="auto" w:fill="CCFFCC"/>
            <w:vAlign w:val="center"/>
          </w:tcPr>
          <w:p w14:paraId="193F285D" w14:textId="2433DE15" w:rsidR="00CB4150" w:rsidRPr="004065B1" w:rsidRDefault="006305E9" w:rsidP="00CB4150">
            <w:proofErr w:type="spellStart"/>
            <w:r>
              <w:t>AreaBorders</w:t>
            </w:r>
            <w:proofErr w:type="spellEnd"/>
          </w:p>
        </w:tc>
        <w:tc>
          <w:tcPr>
            <w:tcW w:w="2382" w:type="dxa"/>
            <w:shd w:val="clear" w:color="auto" w:fill="CCFFCC"/>
            <w:vAlign w:val="center"/>
          </w:tcPr>
          <w:p w14:paraId="26FC3035" w14:textId="77777777" w:rsidR="00CB4150" w:rsidRPr="004065B1" w:rsidRDefault="00CB4150" w:rsidP="00CB4150">
            <w:r w:rsidRPr="000A066E">
              <w:rPr>
                <w:b/>
              </w:rPr>
              <w:t>IHO Reference</w:t>
            </w:r>
          </w:p>
        </w:tc>
        <w:tc>
          <w:tcPr>
            <w:tcW w:w="2382" w:type="dxa"/>
            <w:shd w:val="clear" w:color="auto" w:fill="CCFFCC"/>
            <w:vAlign w:val="center"/>
          </w:tcPr>
          <w:p w14:paraId="2C38BDE8"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33D2327A" w14:textId="27CB40D3" w:rsidR="00CB4150" w:rsidRPr="004065B1" w:rsidRDefault="00CB4150" w:rsidP="00CB4150"/>
        </w:tc>
      </w:tr>
      <w:tr w:rsidR="00CB4150" w14:paraId="70F31BC0" w14:textId="77777777" w:rsidTr="00CB4150">
        <w:trPr>
          <w:tblHeader/>
        </w:trPr>
        <w:tc>
          <w:tcPr>
            <w:tcW w:w="9526" w:type="dxa"/>
            <w:gridSpan w:val="4"/>
            <w:shd w:val="clear" w:color="auto" w:fill="CCFFCC"/>
            <w:vAlign w:val="center"/>
          </w:tcPr>
          <w:p w14:paraId="40CC194B" w14:textId="77777777" w:rsidR="00CB4150" w:rsidRDefault="00CB4150" w:rsidP="00CB4150">
            <w:r w:rsidRPr="000A066E">
              <w:rPr>
                <w:b/>
              </w:rPr>
              <w:t>Test description</w:t>
            </w:r>
          </w:p>
        </w:tc>
      </w:tr>
      <w:tr w:rsidR="00CB4150" w14:paraId="76C23BFB" w14:textId="77777777" w:rsidTr="00CB4150">
        <w:trPr>
          <w:tblHeader/>
        </w:trPr>
        <w:tc>
          <w:tcPr>
            <w:tcW w:w="9526" w:type="dxa"/>
            <w:gridSpan w:val="4"/>
            <w:vAlign w:val="center"/>
          </w:tcPr>
          <w:p w14:paraId="397C75DC" w14:textId="77777777" w:rsidR="00CB4150" w:rsidRPr="00E6095F" w:rsidRDefault="00052C2D" w:rsidP="00CB4150">
            <w:pPr>
              <w:rPr>
                <w:i/>
              </w:rPr>
            </w:pPr>
            <w:r w:rsidRPr="00E6095F">
              <w:rPr>
                <w:i/>
              </w:rPr>
              <w:t>Display of area borders</w:t>
            </w:r>
          </w:p>
        </w:tc>
      </w:tr>
      <w:tr w:rsidR="00CB4150" w14:paraId="2660C05F" w14:textId="77777777" w:rsidTr="00CB4150">
        <w:trPr>
          <w:tblHeader/>
        </w:trPr>
        <w:tc>
          <w:tcPr>
            <w:tcW w:w="9526" w:type="dxa"/>
            <w:gridSpan w:val="4"/>
            <w:shd w:val="clear" w:color="auto" w:fill="CCFFCC"/>
            <w:vAlign w:val="center"/>
          </w:tcPr>
          <w:p w14:paraId="1483FBD4" w14:textId="77777777" w:rsidR="00CB4150" w:rsidRPr="004065B1" w:rsidRDefault="00CB4150" w:rsidP="00CB4150">
            <w:r w:rsidRPr="000A066E">
              <w:rPr>
                <w:b/>
              </w:rPr>
              <w:t>Setup</w:t>
            </w:r>
          </w:p>
        </w:tc>
      </w:tr>
      <w:tr w:rsidR="00CB4150" w14:paraId="54BCF461" w14:textId="77777777" w:rsidTr="00CB4150">
        <w:trPr>
          <w:tblHeader/>
        </w:trPr>
        <w:tc>
          <w:tcPr>
            <w:tcW w:w="9526" w:type="dxa"/>
            <w:gridSpan w:val="4"/>
            <w:vAlign w:val="center"/>
          </w:tcPr>
          <w:p w14:paraId="68C0B382" w14:textId="4B9AC295" w:rsidR="00052C2D" w:rsidRPr="006305E9" w:rsidRDefault="00052C2D" w:rsidP="00052C2D">
            <w:r w:rsidRPr="00E6095F">
              <w:rPr>
                <w:i/>
              </w:rPr>
              <w:t xml:space="preserve">As for test </w:t>
            </w:r>
            <w:r w:rsidR="006305E9">
              <w:t xml:space="preserve">TextDisplay3 </w:t>
            </w:r>
            <w:r w:rsidRPr="00E6095F">
              <w:rPr>
                <w:i/>
              </w:rPr>
              <w:t xml:space="preserve"> except</w:t>
            </w:r>
          </w:p>
          <w:p w14:paraId="43B36881" w14:textId="402A7406" w:rsidR="00CB4150" w:rsidRPr="00E6095F" w:rsidRDefault="003B2565" w:rsidP="003B2565">
            <w:pPr>
              <w:rPr>
                <w:i/>
              </w:rPr>
            </w:pPr>
            <w:r>
              <w:rPr>
                <w:i/>
              </w:rPr>
              <w:t xml:space="preserve">Set </w:t>
            </w:r>
            <w:r w:rsidR="007D0469">
              <w:rPr>
                <w:i/>
              </w:rPr>
              <w:t>Display Category</w:t>
            </w:r>
            <w:r w:rsidR="00052C2D" w:rsidRPr="00E6095F">
              <w:rPr>
                <w:i/>
              </w:rPr>
              <w:t xml:space="preserve"> </w:t>
            </w:r>
            <w:r w:rsidR="007D0469">
              <w:rPr>
                <w:i/>
              </w:rPr>
              <w:t>Other</w:t>
            </w:r>
          </w:p>
        </w:tc>
      </w:tr>
      <w:tr w:rsidR="00CB4150" w14:paraId="1A1A5198" w14:textId="77777777" w:rsidTr="00CB4150">
        <w:trPr>
          <w:tblHeader/>
        </w:trPr>
        <w:tc>
          <w:tcPr>
            <w:tcW w:w="9526" w:type="dxa"/>
            <w:gridSpan w:val="4"/>
            <w:shd w:val="clear" w:color="auto" w:fill="CCFFCC"/>
            <w:vAlign w:val="center"/>
          </w:tcPr>
          <w:p w14:paraId="6FF80D12" w14:textId="77777777" w:rsidR="00CB4150" w:rsidRPr="004065B1" w:rsidRDefault="00CB4150" w:rsidP="00CB4150">
            <w:r w:rsidRPr="000A066E">
              <w:rPr>
                <w:b/>
              </w:rPr>
              <w:t>Action</w:t>
            </w:r>
          </w:p>
        </w:tc>
      </w:tr>
      <w:tr w:rsidR="00CB4150" w14:paraId="18E7CEF5" w14:textId="77777777" w:rsidTr="00CB4150">
        <w:trPr>
          <w:tblHeader/>
        </w:trPr>
        <w:tc>
          <w:tcPr>
            <w:tcW w:w="9526" w:type="dxa"/>
            <w:gridSpan w:val="4"/>
            <w:vAlign w:val="center"/>
          </w:tcPr>
          <w:p w14:paraId="7EB8F6FA" w14:textId="1A28D48E" w:rsidR="00CB4150" w:rsidRPr="00E6095F" w:rsidRDefault="00052C2D" w:rsidP="00CB4150">
            <w:pPr>
              <w:rPr>
                <w:i/>
              </w:rPr>
            </w:pPr>
            <w:r w:rsidRPr="00E6095F">
              <w:rPr>
                <w:i/>
              </w:rPr>
              <w:t xml:space="preserve">View the </w:t>
            </w:r>
            <w:r w:rsidR="00135CFE">
              <w:rPr>
                <w:i/>
              </w:rPr>
              <w:t>features</w:t>
            </w:r>
            <w:r w:rsidR="00135CFE" w:rsidRPr="00E6095F">
              <w:rPr>
                <w:i/>
              </w:rPr>
              <w:t xml:space="preserve"> </w:t>
            </w:r>
            <w:r w:rsidRPr="00E6095F">
              <w:rPr>
                <w:i/>
              </w:rPr>
              <w:t>at position 32°21.100’S 61°23.150’E scale 1:5</w:t>
            </w:r>
            <w:r w:rsidR="003B2565">
              <w:rPr>
                <w:i/>
              </w:rPr>
              <w:t xml:space="preserve"> </w:t>
            </w:r>
            <w:r w:rsidRPr="00E6095F">
              <w:rPr>
                <w:i/>
              </w:rPr>
              <w:t>000</w:t>
            </w:r>
          </w:p>
        </w:tc>
      </w:tr>
      <w:tr w:rsidR="00CB4150" w14:paraId="35587B2F" w14:textId="77777777" w:rsidTr="00B12872">
        <w:trPr>
          <w:tblHeader/>
        </w:trPr>
        <w:tc>
          <w:tcPr>
            <w:tcW w:w="9526" w:type="dxa"/>
            <w:gridSpan w:val="4"/>
            <w:tcBorders>
              <w:bottom w:val="single" w:sz="4" w:space="0" w:color="auto"/>
            </w:tcBorders>
            <w:shd w:val="clear" w:color="auto" w:fill="CCFFCC"/>
            <w:vAlign w:val="center"/>
          </w:tcPr>
          <w:p w14:paraId="0FFB437B" w14:textId="77777777" w:rsidR="00CB4150" w:rsidRPr="004065B1" w:rsidRDefault="00CB4150" w:rsidP="00CB4150">
            <w:r w:rsidRPr="000A066E">
              <w:rPr>
                <w:b/>
              </w:rPr>
              <w:t>Results</w:t>
            </w:r>
          </w:p>
        </w:tc>
      </w:tr>
      <w:tr w:rsidR="00CB4150" w14:paraId="5DC31E1D" w14:textId="77777777" w:rsidTr="00B12872">
        <w:trPr>
          <w:tblHeader/>
        </w:trPr>
        <w:tc>
          <w:tcPr>
            <w:tcW w:w="9526" w:type="dxa"/>
            <w:gridSpan w:val="4"/>
            <w:tcBorders>
              <w:bottom w:val="nil"/>
            </w:tcBorders>
            <w:vAlign w:val="center"/>
          </w:tcPr>
          <w:p w14:paraId="1E7A8814" w14:textId="77777777" w:rsidR="00CB4150" w:rsidRPr="00E6095F" w:rsidRDefault="00052C2D" w:rsidP="00CB4150">
            <w:pPr>
              <w:jc w:val="left"/>
              <w:rPr>
                <w:i/>
              </w:rPr>
            </w:pPr>
            <w:r w:rsidRPr="00E6095F">
              <w:rPr>
                <w:i/>
              </w:rPr>
              <w:t>Confirm that items 1-6 display as shown in the graphic below:</w:t>
            </w:r>
          </w:p>
        </w:tc>
      </w:tr>
      <w:tr w:rsidR="00052C2D" w14:paraId="0AE56F23" w14:textId="77777777" w:rsidTr="00B12872">
        <w:trPr>
          <w:tblHeader/>
        </w:trPr>
        <w:tc>
          <w:tcPr>
            <w:tcW w:w="9526" w:type="dxa"/>
            <w:gridSpan w:val="4"/>
            <w:tcBorders>
              <w:top w:val="nil"/>
            </w:tcBorders>
            <w:vAlign w:val="center"/>
          </w:tcPr>
          <w:p w14:paraId="216716E1" w14:textId="3149E27D" w:rsidR="00052C2D" w:rsidRPr="00052C2D" w:rsidRDefault="00564FFA" w:rsidP="00052C2D">
            <w:pPr>
              <w:jc w:val="center"/>
            </w:pPr>
            <w:r>
              <w:rPr>
                <w:noProof/>
                <w:lang w:eastAsia="en-GB"/>
              </w:rPr>
              <w:drawing>
                <wp:inline distT="0" distB="0" distL="0" distR="0" wp14:anchorId="6DB6899C" wp14:editId="0ECA280D">
                  <wp:extent cx="5731514" cy="5359398"/>
                  <wp:effectExtent l="0" t="0" r="2536" b="0"/>
                  <wp:docPr id="187"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4" cy="5359398"/>
                          </a:xfrm>
                          <a:prstGeom prst="rect">
                            <a:avLst/>
                          </a:prstGeom>
                          <a:noFill/>
                          <a:ln>
                            <a:noFill/>
                            <a:prstDash/>
                          </a:ln>
                        </pic:spPr>
                      </pic:pic>
                    </a:graphicData>
                  </a:graphic>
                </wp:inline>
              </w:drawing>
            </w:r>
          </w:p>
        </w:tc>
      </w:tr>
    </w:tbl>
    <w:p w14:paraId="1EE54A70" w14:textId="77777777" w:rsidR="00CB4150" w:rsidRDefault="00CB4150" w:rsidP="00CB4150"/>
    <w:p w14:paraId="5D65716B" w14:textId="77777777" w:rsidR="00CB4150" w:rsidRPr="00CB4150" w:rsidRDefault="00774AFD" w:rsidP="00E30B8F">
      <w:pPr>
        <w:pStyle w:val="Heading3"/>
      </w:pPr>
      <w:r>
        <w:br w:type="page"/>
      </w:r>
      <w:r w:rsidR="00CB4150">
        <w:lastRenderedPageBreak/>
        <w:t>Display of unknown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1E9024D8" w14:textId="77777777" w:rsidTr="00CB4150">
        <w:trPr>
          <w:trHeight w:val="454"/>
          <w:tblHeader/>
        </w:trPr>
        <w:tc>
          <w:tcPr>
            <w:tcW w:w="2381" w:type="dxa"/>
            <w:shd w:val="clear" w:color="auto" w:fill="CCFFCC"/>
            <w:vAlign w:val="center"/>
          </w:tcPr>
          <w:p w14:paraId="17BD01B2" w14:textId="77777777" w:rsidR="00CB4150" w:rsidRPr="004065B1" w:rsidRDefault="00CB4150" w:rsidP="00CB4150">
            <w:r w:rsidRPr="000A066E">
              <w:rPr>
                <w:b/>
              </w:rPr>
              <w:t>Test Reference</w:t>
            </w:r>
          </w:p>
        </w:tc>
        <w:tc>
          <w:tcPr>
            <w:tcW w:w="2381" w:type="dxa"/>
            <w:shd w:val="clear" w:color="auto" w:fill="CCFFCC"/>
            <w:vAlign w:val="center"/>
          </w:tcPr>
          <w:p w14:paraId="48F6CBC0" w14:textId="6C31A32A" w:rsidR="00CB4150" w:rsidRPr="004065B1" w:rsidRDefault="006305E9" w:rsidP="00CB4150">
            <w:proofErr w:type="spellStart"/>
            <w:r>
              <w:t>UnknownSymbols</w:t>
            </w:r>
            <w:proofErr w:type="spellEnd"/>
          </w:p>
        </w:tc>
        <w:tc>
          <w:tcPr>
            <w:tcW w:w="2382" w:type="dxa"/>
            <w:shd w:val="clear" w:color="auto" w:fill="CCFFCC"/>
            <w:vAlign w:val="center"/>
          </w:tcPr>
          <w:p w14:paraId="3EF36688" w14:textId="77777777" w:rsidR="00CB4150" w:rsidRPr="004065B1" w:rsidRDefault="00CB4150" w:rsidP="00CB4150">
            <w:r w:rsidRPr="000A066E">
              <w:rPr>
                <w:b/>
              </w:rPr>
              <w:t>IHO Reference</w:t>
            </w:r>
          </w:p>
        </w:tc>
        <w:tc>
          <w:tcPr>
            <w:tcW w:w="2382" w:type="dxa"/>
            <w:shd w:val="clear" w:color="auto" w:fill="CCFFCC"/>
            <w:vAlign w:val="center"/>
          </w:tcPr>
          <w:p w14:paraId="28BCF5FC"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1AB14AD2" w14:textId="7EF54FB0" w:rsidR="00CB4150" w:rsidRPr="004065B1" w:rsidRDefault="00CB4150" w:rsidP="00CB4150"/>
        </w:tc>
      </w:tr>
      <w:tr w:rsidR="00CB4150" w14:paraId="750C7616" w14:textId="77777777" w:rsidTr="00CB4150">
        <w:trPr>
          <w:tblHeader/>
        </w:trPr>
        <w:tc>
          <w:tcPr>
            <w:tcW w:w="9526" w:type="dxa"/>
            <w:gridSpan w:val="4"/>
            <w:shd w:val="clear" w:color="auto" w:fill="CCFFCC"/>
            <w:vAlign w:val="center"/>
          </w:tcPr>
          <w:p w14:paraId="1AE2420C" w14:textId="77777777" w:rsidR="00CB4150" w:rsidRDefault="00CB4150" w:rsidP="00CB4150">
            <w:r w:rsidRPr="000A066E">
              <w:rPr>
                <w:b/>
              </w:rPr>
              <w:t>Test description</w:t>
            </w:r>
          </w:p>
        </w:tc>
      </w:tr>
      <w:tr w:rsidR="00CB4150" w14:paraId="7D7C855C" w14:textId="77777777" w:rsidTr="00CB4150">
        <w:trPr>
          <w:tblHeader/>
        </w:trPr>
        <w:tc>
          <w:tcPr>
            <w:tcW w:w="9526" w:type="dxa"/>
            <w:gridSpan w:val="4"/>
            <w:vAlign w:val="center"/>
          </w:tcPr>
          <w:p w14:paraId="7A1B1EE1" w14:textId="77777777" w:rsidR="00CB4150" w:rsidRPr="00E6095F" w:rsidRDefault="00774AFD" w:rsidP="00CB4150">
            <w:pPr>
              <w:rPr>
                <w:i/>
              </w:rPr>
            </w:pPr>
            <w:r w:rsidRPr="00E6095F">
              <w:rPr>
                <w:i/>
              </w:rPr>
              <w:t>Display of unknown symbol</w:t>
            </w:r>
          </w:p>
        </w:tc>
      </w:tr>
      <w:tr w:rsidR="00CB4150" w14:paraId="1EE1AFE8" w14:textId="77777777" w:rsidTr="00CB4150">
        <w:trPr>
          <w:tblHeader/>
        </w:trPr>
        <w:tc>
          <w:tcPr>
            <w:tcW w:w="9526" w:type="dxa"/>
            <w:gridSpan w:val="4"/>
            <w:shd w:val="clear" w:color="auto" w:fill="CCFFCC"/>
            <w:vAlign w:val="center"/>
          </w:tcPr>
          <w:p w14:paraId="2D1522B8" w14:textId="77777777" w:rsidR="00CB4150" w:rsidRPr="004065B1" w:rsidRDefault="00CB4150" w:rsidP="00CB4150">
            <w:r w:rsidRPr="000A066E">
              <w:rPr>
                <w:b/>
              </w:rPr>
              <w:t>Setup</w:t>
            </w:r>
          </w:p>
        </w:tc>
      </w:tr>
      <w:tr w:rsidR="00CB4150" w14:paraId="78BC0083" w14:textId="77777777" w:rsidTr="00CB4150">
        <w:trPr>
          <w:tblHeader/>
        </w:trPr>
        <w:tc>
          <w:tcPr>
            <w:tcW w:w="9526" w:type="dxa"/>
            <w:gridSpan w:val="4"/>
            <w:vAlign w:val="center"/>
          </w:tcPr>
          <w:p w14:paraId="5326208F" w14:textId="45ED8CCD" w:rsidR="00CB4150" w:rsidRPr="006305E9" w:rsidRDefault="00774AFD" w:rsidP="00CB4150">
            <w:r w:rsidRPr="00E6095F">
              <w:rPr>
                <w:i/>
              </w:rPr>
              <w:t xml:space="preserve">As for test </w:t>
            </w:r>
            <w:proofErr w:type="spellStart"/>
            <w:r w:rsidR="006305E9">
              <w:t>AreaBorders</w:t>
            </w:r>
            <w:proofErr w:type="spellEnd"/>
          </w:p>
        </w:tc>
      </w:tr>
      <w:tr w:rsidR="00CB4150" w14:paraId="63F82C64" w14:textId="77777777" w:rsidTr="00CB4150">
        <w:trPr>
          <w:tblHeader/>
        </w:trPr>
        <w:tc>
          <w:tcPr>
            <w:tcW w:w="9526" w:type="dxa"/>
            <w:gridSpan w:val="4"/>
            <w:shd w:val="clear" w:color="auto" w:fill="CCFFCC"/>
            <w:vAlign w:val="center"/>
          </w:tcPr>
          <w:p w14:paraId="5F6C9760" w14:textId="77777777" w:rsidR="00CB4150" w:rsidRPr="004065B1" w:rsidRDefault="00CB4150" w:rsidP="00CB4150">
            <w:r w:rsidRPr="000A066E">
              <w:rPr>
                <w:b/>
              </w:rPr>
              <w:t>Action</w:t>
            </w:r>
          </w:p>
        </w:tc>
      </w:tr>
      <w:tr w:rsidR="00CB4150" w14:paraId="25947062" w14:textId="77777777" w:rsidTr="00CB4150">
        <w:trPr>
          <w:tblHeader/>
        </w:trPr>
        <w:tc>
          <w:tcPr>
            <w:tcW w:w="9526" w:type="dxa"/>
            <w:gridSpan w:val="4"/>
            <w:vAlign w:val="center"/>
          </w:tcPr>
          <w:p w14:paraId="42CBF575" w14:textId="2B6F140B" w:rsidR="00CB4150" w:rsidRPr="00E6095F" w:rsidRDefault="00774AFD" w:rsidP="00CB4150">
            <w:pPr>
              <w:rPr>
                <w:i/>
              </w:rPr>
            </w:pPr>
            <w:r w:rsidRPr="00E6095F">
              <w:rPr>
                <w:i/>
              </w:rPr>
              <w:t xml:space="preserve">View the </w:t>
            </w:r>
            <w:r w:rsidR="00135CFE">
              <w:rPr>
                <w:i/>
              </w:rPr>
              <w:t>features</w:t>
            </w:r>
            <w:r w:rsidR="00135CFE" w:rsidRPr="00E6095F">
              <w:rPr>
                <w:i/>
              </w:rPr>
              <w:t xml:space="preserve"> </w:t>
            </w:r>
            <w:r w:rsidRPr="00E6095F">
              <w:rPr>
                <w:i/>
              </w:rPr>
              <w:t>at position 32°21.850’S 61°20.650’E scale 1:5</w:t>
            </w:r>
            <w:r w:rsidR="003B2565">
              <w:rPr>
                <w:i/>
              </w:rPr>
              <w:t xml:space="preserve"> </w:t>
            </w:r>
            <w:r w:rsidRPr="00E6095F">
              <w:rPr>
                <w:i/>
              </w:rPr>
              <w:t>000</w:t>
            </w:r>
          </w:p>
        </w:tc>
      </w:tr>
      <w:tr w:rsidR="00CB4150" w14:paraId="2F327DF2" w14:textId="77777777" w:rsidTr="00B12872">
        <w:trPr>
          <w:tblHeader/>
        </w:trPr>
        <w:tc>
          <w:tcPr>
            <w:tcW w:w="9526" w:type="dxa"/>
            <w:gridSpan w:val="4"/>
            <w:tcBorders>
              <w:bottom w:val="single" w:sz="4" w:space="0" w:color="auto"/>
            </w:tcBorders>
            <w:shd w:val="clear" w:color="auto" w:fill="CCFFCC"/>
            <w:vAlign w:val="center"/>
          </w:tcPr>
          <w:p w14:paraId="4AA82223" w14:textId="77777777" w:rsidR="00CB4150" w:rsidRPr="004065B1" w:rsidRDefault="00CB4150" w:rsidP="00CB4150">
            <w:r w:rsidRPr="000A066E">
              <w:rPr>
                <w:b/>
              </w:rPr>
              <w:t>Results</w:t>
            </w:r>
          </w:p>
        </w:tc>
      </w:tr>
      <w:tr w:rsidR="00CB4150" w14:paraId="5AC433BF" w14:textId="77777777" w:rsidTr="00B12872">
        <w:trPr>
          <w:tblHeader/>
        </w:trPr>
        <w:tc>
          <w:tcPr>
            <w:tcW w:w="9526" w:type="dxa"/>
            <w:gridSpan w:val="4"/>
            <w:tcBorders>
              <w:bottom w:val="nil"/>
            </w:tcBorders>
            <w:vAlign w:val="center"/>
          </w:tcPr>
          <w:p w14:paraId="3F166F9A" w14:textId="37B1D70F" w:rsidR="00CB4150" w:rsidRPr="00E6095F" w:rsidRDefault="00774AFD" w:rsidP="003B2565">
            <w:pPr>
              <w:jc w:val="left"/>
              <w:rPr>
                <w:i/>
              </w:rPr>
            </w:pPr>
            <w:r w:rsidRPr="00E6095F">
              <w:rPr>
                <w:i/>
              </w:rPr>
              <w:t>Confirm that items 1-6 display as shown in the graphic below:</w:t>
            </w:r>
          </w:p>
        </w:tc>
      </w:tr>
      <w:tr w:rsidR="00774AFD" w14:paraId="4CDAD6B7" w14:textId="77777777" w:rsidTr="00B12872">
        <w:trPr>
          <w:tblHeader/>
        </w:trPr>
        <w:tc>
          <w:tcPr>
            <w:tcW w:w="9526" w:type="dxa"/>
            <w:gridSpan w:val="4"/>
            <w:tcBorders>
              <w:top w:val="nil"/>
            </w:tcBorders>
            <w:vAlign w:val="center"/>
          </w:tcPr>
          <w:p w14:paraId="34020732" w14:textId="2593A16A" w:rsidR="00774AFD" w:rsidRPr="00774AFD" w:rsidRDefault="00E163B3" w:rsidP="00774AFD">
            <w:pPr>
              <w:jc w:val="center"/>
            </w:pPr>
            <w:r>
              <w:t xml:space="preserve"> </w:t>
            </w:r>
            <w:r w:rsidR="00564FFA">
              <w:rPr>
                <w:noProof/>
                <w:lang w:eastAsia="en-GB"/>
              </w:rPr>
              <w:drawing>
                <wp:inline distT="0" distB="0" distL="0" distR="0" wp14:anchorId="6A3A5DA0" wp14:editId="5C26C460">
                  <wp:extent cx="5731514" cy="4386577"/>
                  <wp:effectExtent l="0" t="0" r="2536" b="0"/>
                  <wp:docPr id="188"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4" cy="4386577"/>
                          </a:xfrm>
                          <a:prstGeom prst="rect">
                            <a:avLst/>
                          </a:prstGeom>
                          <a:noFill/>
                          <a:ln>
                            <a:noFill/>
                            <a:prstDash/>
                          </a:ln>
                        </pic:spPr>
                      </pic:pic>
                    </a:graphicData>
                  </a:graphic>
                </wp:inline>
              </w:drawing>
            </w:r>
          </w:p>
        </w:tc>
      </w:tr>
    </w:tbl>
    <w:p w14:paraId="026C0440" w14:textId="73797F67" w:rsidR="00FA50E5" w:rsidRDefault="00FA50E5" w:rsidP="00CB4150"/>
    <w:p w14:paraId="1719946C" w14:textId="77777777" w:rsidR="00FA50E5" w:rsidRDefault="00FA50E5">
      <w:pPr>
        <w:widowControl/>
        <w:spacing w:line="240" w:lineRule="auto"/>
        <w:jc w:val="left"/>
      </w:pPr>
      <w:r>
        <w:br w:type="page"/>
      </w:r>
    </w:p>
    <w:p w14:paraId="04EBAF98" w14:textId="77777777" w:rsidR="00CB4150" w:rsidRPr="00CB4150" w:rsidRDefault="00CB4150" w:rsidP="00E30B8F">
      <w:pPr>
        <w:pStyle w:val="Heading3"/>
      </w:pPr>
      <w:r>
        <w:lastRenderedPageBreak/>
        <w:t>Boundary display for unofficial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4227909D" w14:textId="77777777" w:rsidTr="00CB4150">
        <w:trPr>
          <w:trHeight w:val="454"/>
          <w:tblHeader/>
        </w:trPr>
        <w:tc>
          <w:tcPr>
            <w:tcW w:w="2381" w:type="dxa"/>
            <w:shd w:val="clear" w:color="auto" w:fill="CCFFCC"/>
            <w:vAlign w:val="center"/>
          </w:tcPr>
          <w:p w14:paraId="60BC115E" w14:textId="77777777" w:rsidR="00CB4150" w:rsidRPr="004065B1" w:rsidRDefault="00CB4150" w:rsidP="00CB4150">
            <w:r w:rsidRPr="000A066E">
              <w:rPr>
                <w:b/>
              </w:rPr>
              <w:t>Test Reference</w:t>
            </w:r>
          </w:p>
        </w:tc>
        <w:tc>
          <w:tcPr>
            <w:tcW w:w="2381" w:type="dxa"/>
            <w:shd w:val="clear" w:color="auto" w:fill="CCFFCC"/>
            <w:vAlign w:val="center"/>
          </w:tcPr>
          <w:p w14:paraId="29F327FF" w14:textId="1F1F8556" w:rsidR="00CB4150" w:rsidRPr="004065B1" w:rsidRDefault="006305E9" w:rsidP="00CB4150">
            <w:r>
              <w:t>BoundaryDisplay</w:t>
            </w:r>
            <w:r w:rsidR="00676AAF">
              <w:t>1</w:t>
            </w:r>
          </w:p>
        </w:tc>
        <w:tc>
          <w:tcPr>
            <w:tcW w:w="2382" w:type="dxa"/>
            <w:shd w:val="clear" w:color="auto" w:fill="CCFFCC"/>
            <w:vAlign w:val="center"/>
          </w:tcPr>
          <w:p w14:paraId="7052188E" w14:textId="77777777" w:rsidR="00CB4150" w:rsidRPr="004065B1" w:rsidRDefault="00CB4150" w:rsidP="00CB4150">
            <w:r w:rsidRPr="000A066E">
              <w:rPr>
                <w:b/>
              </w:rPr>
              <w:t>IHO Reference</w:t>
            </w:r>
          </w:p>
        </w:tc>
        <w:tc>
          <w:tcPr>
            <w:tcW w:w="2382" w:type="dxa"/>
            <w:shd w:val="clear" w:color="auto" w:fill="CCFFCC"/>
            <w:vAlign w:val="center"/>
          </w:tcPr>
          <w:p w14:paraId="60D961D5"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18850543" w14:textId="343D1AC0" w:rsidR="00CB4150" w:rsidRPr="004065B1" w:rsidRDefault="00CB4150" w:rsidP="00CB4150"/>
        </w:tc>
      </w:tr>
      <w:tr w:rsidR="00CB4150" w14:paraId="74DCE958" w14:textId="77777777" w:rsidTr="00CB4150">
        <w:trPr>
          <w:tblHeader/>
        </w:trPr>
        <w:tc>
          <w:tcPr>
            <w:tcW w:w="9526" w:type="dxa"/>
            <w:gridSpan w:val="4"/>
            <w:shd w:val="clear" w:color="auto" w:fill="CCFFCC"/>
            <w:vAlign w:val="center"/>
          </w:tcPr>
          <w:p w14:paraId="02E3B67F" w14:textId="77777777" w:rsidR="00CB4150" w:rsidRDefault="00CB4150" w:rsidP="00CB4150">
            <w:r w:rsidRPr="000A066E">
              <w:rPr>
                <w:b/>
              </w:rPr>
              <w:t>Test description</w:t>
            </w:r>
          </w:p>
        </w:tc>
      </w:tr>
      <w:tr w:rsidR="00CB4150" w14:paraId="06CA4644" w14:textId="77777777" w:rsidTr="00CB4150">
        <w:trPr>
          <w:tblHeader/>
        </w:trPr>
        <w:tc>
          <w:tcPr>
            <w:tcW w:w="9526" w:type="dxa"/>
            <w:gridSpan w:val="4"/>
            <w:vAlign w:val="center"/>
          </w:tcPr>
          <w:p w14:paraId="59F0D28D" w14:textId="77777777" w:rsidR="00CB4150" w:rsidRPr="00E6095F" w:rsidRDefault="00774AFD" w:rsidP="00CB4150">
            <w:pPr>
              <w:rPr>
                <w:i/>
              </w:rPr>
            </w:pPr>
            <w:r w:rsidRPr="00E6095F">
              <w:rPr>
                <w:i/>
              </w:rPr>
              <w:t>Unofficial data boundary display</w:t>
            </w:r>
          </w:p>
        </w:tc>
      </w:tr>
      <w:tr w:rsidR="00CB4150" w14:paraId="3AF834B0" w14:textId="77777777" w:rsidTr="00CB4150">
        <w:trPr>
          <w:tblHeader/>
        </w:trPr>
        <w:tc>
          <w:tcPr>
            <w:tcW w:w="9526" w:type="dxa"/>
            <w:gridSpan w:val="4"/>
            <w:shd w:val="clear" w:color="auto" w:fill="CCFFCC"/>
            <w:vAlign w:val="center"/>
          </w:tcPr>
          <w:p w14:paraId="18F6466B" w14:textId="77777777" w:rsidR="00CB4150" w:rsidRPr="004065B1" w:rsidRDefault="00CB4150" w:rsidP="00CB4150">
            <w:r w:rsidRPr="000A066E">
              <w:rPr>
                <w:b/>
              </w:rPr>
              <w:t>Setup</w:t>
            </w:r>
          </w:p>
        </w:tc>
      </w:tr>
      <w:tr w:rsidR="00CB4150" w14:paraId="214D96AB" w14:textId="77777777" w:rsidTr="00CB4150">
        <w:trPr>
          <w:tblHeader/>
        </w:trPr>
        <w:tc>
          <w:tcPr>
            <w:tcW w:w="9526" w:type="dxa"/>
            <w:gridSpan w:val="4"/>
            <w:vAlign w:val="center"/>
          </w:tcPr>
          <w:p w14:paraId="5F0A1828" w14:textId="687D5E5F" w:rsidR="00CB4150" w:rsidRPr="00676AAF" w:rsidRDefault="00774AFD" w:rsidP="00774AFD">
            <w:pPr>
              <w:rPr>
                <w:b/>
                <w:bCs/>
                <w:i/>
              </w:rPr>
            </w:pPr>
            <w:r w:rsidRPr="00E6095F">
              <w:rPr>
                <w:i/>
              </w:rPr>
              <w:t xml:space="preserve">As for test </w:t>
            </w:r>
            <w:proofErr w:type="spellStart"/>
            <w:r w:rsidR="00676AAF">
              <w:rPr>
                <w:i/>
              </w:rPr>
              <w:t>AreaBorders</w:t>
            </w:r>
            <w:proofErr w:type="spellEnd"/>
            <w:r w:rsidRPr="00E6095F">
              <w:rPr>
                <w:i/>
              </w:rPr>
              <w:t xml:space="preserve"> and in addition, load the</w:t>
            </w:r>
            <w:r w:rsidR="00676AAF">
              <w:rPr>
                <w:i/>
              </w:rPr>
              <w:t xml:space="preserve"> exchange sets </w:t>
            </w:r>
            <w:r w:rsidR="00676AAF">
              <w:rPr>
                <w:b/>
                <w:bCs/>
                <w:i/>
              </w:rPr>
              <w:t>Settings</w:t>
            </w:r>
            <w:r w:rsidR="00676AAF">
              <w:rPr>
                <w:i/>
              </w:rPr>
              <w:t xml:space="preserve"> and </w:t>
            </w:r>
            <w:r w:rsidR="00676AAF">
              <w:rPr>
                <w:b/>
                <w:bCs/>
                <w:i/>
              </w:rPr>
              <w:t>2J5X0002</w:t>
            </w:r>
          </w:p>
        </w:tc>
      </w:tr>
      <w:tr w:rsidR="00CB4150" w14:paraId="004CC949" w14:textId="77777777" w:rsidTr="00CB4150">
        <w:trPr>
          <w:tblHeader/>
        </w:trPr>
        <w:tc>
          <w:tcPr>
            <w:tcW w:w="9526" w:type="dxa"/>
            <w:gridSpan w:val="4"/>
            <w:shd w:val="clear" w:color="auto" w:fill="CCFFCC"/>
            <w:vAlign w:val="center"/>
          </w:tcPr>
          <w:p w14:paraId="3899D352" w14:textId="77777777" w:rsidR="00CB4150" w:rsidRPr="004065B1" w:rsidRDefault="00CB4150" w:rsidP="00CB4150">
            <w:r w:rsidRPr="000A066E">
              <w:rPr>
                <w:b/>
              </w:rPr>
              <w:t>Action</w:t>
            </w:r>
          </w:p>
        </w:tc>
      </w:tr>
      <w:tr w:rsidR="00CB4150" w14:paraId="55E41041" w14:textId="77777777" w:rsidTr="00CB4150">
        <w:trPr>
          <w:tblHeader/>
        </w:trPr>
        <w:tc>
          <w:tcPr>
            <w:tcW w:w="9526" w:type="dxa"/>
            <w:gridSpan w:val="4"/>
            <w:vAlign w:val="center"/>
          </w:tcPr>
          <w:p w14:paraId="1CD2967E" w14:textId="407E8EAA" w:rsidR="00CB4150" w:rsidRPr="00E6095F" w:rsidRDefault="00774AFD" w:rsidP="00CB4150">
            <w:pPr>
              <w:rPr>
                <w:i/>
              </w:rPr>
            </w:pPr>
            <w:r w:rsidRPr="00E6095F">
              <w:rPr>
                <w:i/>
              </w:rPr>
              <w:t xml:space="preserve">View the </w:t>
            </w:r>
            <w:r w:rsidR="00676AAF">
              <w:rPr>
                <w:i/>
              </w:rPr>
              <w:t>features</w:t>
            </w:r>
            <w:r w:rsidRPr="00E6095F">
              <w:rPr>
                <w:i/>
              </w:rPr>
              <w:t xml:space="preserve"> at position 32°22.450’S 61°24.250’E scale 1:</w:t>
            </w:r>
            <w:r w:rsidR="00DD1073">
              <w:rPr>
                <w:i/>
              </w:rPr>
              <w:t>2</w:t>
            </w:r>
            <w:r w:rsidR="003B2565">
              <w:rPr>
                <w:i/>
              </w:rPr>
              <w:t xml:space="preserve"> </w:t>
            </w:r>
            <w:r w:rsidRPr="00E6095F">
              <w:rPr>
                <w:i/>
              </w:rPr>
              <w:t>000</w:t>
            </w:r>
          </w:p>
        </w:tc>
      </w:tr>
      <w:tr w:rsidR="00CB4150" w14:paraId="0C0545AC" w14:textId="77777777" w:rsidTr="00B12872">
        <w:trPr>
          <w:tblHeader/>
        </w:trPr>
        <w:tc>
          <w:tcPr>
            <w:tcW w:w="9526" w:type="dxa"/>
            <w:gridSpan w:val="4"/>
            <w:tcBorders>
              <w:bottom w:val="single" w:sz="4" w:space="0" w:color="auto"/>
            </w:tcBorders>
            <w:shd w:val="clear" w:color="auto" w:fill="CCFFCC"/>
            <w:vAlign w:val="center"/>
          </w:tcPr>
          <w:p w14:paraId="2950637C" w14:textId="77777777" w:rsidR="00CB4150" w:rsidRPr="004065B1" w:rsidRDefault="00CB4150" w:rsidP="00CB4150">
            <w:r w:rsidRPr="000A066E">
              <w:rPr>
                <w:b/>
              </w:rPr>
              <w:t>Results</w:t>
            </w:r>
          </w:p>
        </w:tc>
      </w:tr>
      <w:tr w:rsidR="00CB4150" w14:paraId="7B61461E" w14:textId="77777777" w:rsidTr="00B12872">
        <w:trPr>
          <w:tblHeader/>
        </w:trPr>
        <w:tc>
          <w:tcPr>
            <w:tcW w:w="9526" w:type="dxa"/>
            <w:gridSpan w:val="4"/>
            <w:tcBorders>
              <w:bottom w:val="nil"/>
            </w:tcBorders>
            <w:vAlign w:val="center"/>
          </w:tcPr>
          <w:p w14:paraId="414E7EBF" w14:textId="77777777" w:rsidR="00CB4150" w:rsidRPr="00E6095F" w:rsidRDefault="00774AFD" w:rsidP="00CB4150">
            <w:pPr>
              <w:jc w:val="left"/>
              <w:rPr>
                <w:i/>
              </w:rPr>
            </w:pPr>
            <w:r w:rsidRPr="00E6095F">
              <w:rPr>
                <w:i/>
              </w:rPr>
              <w:t>Confirm that items 1 and 2 display as shown in the graphic below:</w:t>
            </w:r>
          </w:p>
        </w:tc>
      </w:tr>
      <w:tr w:rsidR="00774AFD" w14:paraId="70711180" w14:textId="77777777" w:rsidTr="00FA50E5">
        <w:trPr>
          <w:tblHeader/>
        </w:trPr>
        <w:tc>
          <w:tcPr>
            <w:tcW w:w="9526" w:type="dxa"/>
            <w:gridSpan w:val="4"/>
            <w:tcBorders>
              <w:top w:val="nil"/>
              <w:bottom w:val="nil"/>
            </w:tcBorders>
            <w:vAlign w:val="center"/>
          </w:tcPr>
          <w:p w14:paraId="5DCBD9D8" w14:textId="595603B7" w:rsidR="00774AFD" w:rsidRPr="00774AFD" w:rsidRDefault="00FA50E5" w:rsidP="00774AFD">
            <w:pPr>
              <w:jc w:val="center"/>
            </w:pPr>
            <w:r w:rsidRPr="00FA50E5">
              <w:rPr>
                <w:noProof/>
                <w:lang w:eastAsia="en-GB"/>
              </w:rPr>
              <w:drawing>
                <wp:inline distT="0" distB="0" distL="0" distR="0" wp14:anchorId="5582E67E" wp14:editId="4411A8A0">
                  <wp:extent cx="5633049" cy="2904895"/>
                  <wp:effectExtent l="0" t="0" r="6350" b="0"/>
                  <wp:docPr id="270" name="Picture 270" descr="C:\msdokut\STANDARDIT\IHO\ENCWG\Drafting 4.0.2 after Mar2016\New picture originals 23mar2016\3.6.8.1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msdokut\STANDARDIT\IHO\ENCWG\Drafting 4.0.2 after Mar2016\New picture originals 23mar2016\3.6.8.1 picture 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63667" cy="2920684"/>
                          </a:xfrm>
                          <a:prstGeom prst="rect">
                            <a:avLst/>
                          </a:prstGeom>
                          <a:noFill/>
                          <a:ln>
                            <a:noFill/>
                          </a:ln>
                        </pic:spPr>
                      </pic:pic>
                    </a:graphicData>
                  </a:graphic>
                </wp:inline>
              </w:drawing>
            </w:r>
          </w:p>
        </w:tc>
      </w:tr>
      <w:tr w:rsidR="00FA50E5" w14:paraId="01F64221" w14:textId="77777777" w:rsidTr="00FA50E5">
        <w:trPr>
          <w:tblHeader/>
        </w:trPr>
        <w:tc>
          <w:tcPr>
            <w:tcW w:w="9526" w:type="dxa"/>
            <w:gridSpan w:val="4"/>
            <w:tcBorders>
              <w:top w:val="nil"/>
              <w:bottom w:val="nil"/>
            </w:tcBorders>
            <w:vAlign w:val="center"/>
          </w:tcPr>
          <w:p w14:paraId="7FC050FF" w14:textId="77777777" w:rsidR="00FA50E5" w:rsidRDefault="00FA50E5" w:rsidP="00774AFD">
            <w:pPr>
              <w:jc w:val="center"/>
              <w:rPr>
                <w:noProof/>
                <w:lang w:eastAsia="en-GB"/>
              </w:rPr>
            </w:pPr>
            <w:r>
              <w:rPr>
                <w:noProof/>
                <w:lang w:eastAsia="en-GB"/>
              </w:rPr>
              <w:t>Alternative 1: Orange slashes are under left hand side dark brown area</w:t>
            </w:r>
            <w:r w:rsidR="00564FFA">
              <w:rPr>
                <w:noProof/>
                <w:lang w:eastAsia="en-GB"/>
              </w:rPr>
              <w:t xml:space="preserve"> </w:t>
            </w:r>
          </w:p>
          <w:p w14:paraId="021886C1" w14:textId="5F6EAD80" w:rsidR="00564FFA" w:rsidRPr="00357E05" w:rsidRDefault="00564FFA" w:rsidP="00774AFD">
            <w:pPr>
              <w:jc w:val="center"/>
              <w:rPr>
                <w:b/>
                <w:noProof/>
                <w:lang w:eastAsia="en-GB"/>
              </w:rPr>
            </w:pPr>
            <w:r>
              <w:rPr>
                <w:b/>
                <w:noProof/>
                <w:lang w:eastAsia="en-GB"/>
              </w:rPr>
              <w:t>tbd</w:t>
            </w:r>
          </w:p>
        </w:tc>
      </w:tr>
      <w:tr w:rsidR="00FA50E5" w14:paraId="4802B5CC" w14:textId="77777777" w:rsidTr="00FA50E5">
        <w:trPr>
          <w:tblHeader/>
        </w:trPr>
        <w:tc>
          <w:tcPr>
            <w:tcW w:w="9526" w:type="dxa"/>
            <w:gridSpan w:val="4"/>
            <w:tcBorders>
              <w:top w:val="nil"/>
              <w:bottom w:val="nil"/>
            </w:tcBorders>
            <w:vAlign w:val="center"/>
          </w:tcPr>
          <w:p w14:paraId="4528C462" w14:textId="77777777" w:rsidR="00FA50E5" w:rsidRDefault="00FA50E5" w:rsidP="00774AFD">
            <w:pPr>
              <w:jc w:val="center"/>
              <w:rPr>
                <w:noProof/>
                <w:lang w:eastAsia="en-GB"/>
              </w:rPr>
            </w:pPr>
          </w:p>
        </w:tc>
      </w:tr>
      <w:tr w:rsidR="00FA50E5" w14:paraId="6766D076" w14:textId="77777777" w:rsidTr="00FA50E5">
        <w:trPr>
          <w:tblHeader/>
        </w:trPr>
        <w:tc>
          <w:tcPr>
            <w:tcW w:w="9526" w:type="dxa"/>
            <w:gridSpan w:val="4"/>
            <w:tcBorders>
              <w:top w:val="nil"/>
              <w:bottom w:val="nil"/>
            </w:tcBorders>
            <w:vAlign w:val="center"/>
          </w:tcPr>
          <w:p w14:paraId="5EFE9353" w14:textId="162C6AFA" w:rsidR="00FA50E5" w:rsidRDefault="00FA50E5" w:rsidP="00774AFD">
            <w:pPr>
              <w:jc w:val="center"/>
              <w:rPr>
                <w:noProof/>
                <w:lang w:eastAsia="en-GB"/>
              </w:rPr>
            </w:pPr>
            <w:r w:rsidRPr="00FA50E5">
              <w:rPr>
                <w:noProof/>
                <w:lang w:eastAsia="en-GB"/>
              </w:rPr>
              <w:drawing>
                <wp:inline distT="0" distB="0" distL="0" distR="0" wp14:anchorId="7A28BABF" wp14:editId="6A665EFD">
                  <wp:extent cx="5637700" cy="2907293"/>
                  <wp:effectExtent l="0" t="0" r="1270" b="7620"/>
                  <wp:docPr id="271" name="Picture 271" descr="C:\msdokut\STANDARDIT\IHO\ENCWG\Drafting 4.0.2 after Mar2016\New picture originals 23mar2016\3.6.8.1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msdokut\STANDARDIT\IHO\ENCWG\Drafting 4.0.2 after Mar2016\New picture originals 23mar2016\3.6.8.1 picture 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52447" cy="2914898"/>
                          </a:xfrm>
                          <a:prstGeom prst="rect">
                            <a:avLst/>
                          </a:prstGeom>
                          <a:noFill/>
                          <a:ln>
                            <a:noFill/>
                          </a:ln>
                        </pic:spPr>
                      </pic:pic>
                    </a:graphicData>
                  </a:graphic>
                </wp:inline>
              </w:drawing>
            </w:r>
          </w:p>
        </w:tc>
      </w:tr>
      <w:tr w:rsidR="00FA50E5" w14:paraId="4EB43F76" w14:textId="77777777" w:rsidTr="00B12872">
        <w:trPr>
          <w:tblHeader/>
        </w:trPr>
        <w:tc>
          <w:tcPr>
            <w:tcW w:w="9526" w:type="dxa"/>
            <w:gridSpan w:val="4"/>
            <w:tcBorders>
              <w:top w:val="nil"/>
            </w:tcBorders>
            <w:vAlign w:val="center"/>
          </w:tcPr>
          <w:p w14:paraId="42CB46A2" w14:textId="77777777" w:rsidR="00FA50E5" w:rsidRDefault="00FA50E5" w:rsidP="00FA50E5">
            <w:pPr>
              <w:jc w:val="center"/>
              <w:rPr>
                <w:noProof/>
                <w:lang w:eastAsia="en-GB"/>
              </w:rPr>
            </w:pPr>
            <w:r>
              <w:rPr>
                <w:noProof/>
                <w:lang w:eastAsia="en-GB"/>
              </w:rPr>
              <w:t>Alternative 2: Orange slashes are above left hand side dark brown area</w:t>
            </w:r>
          </w:p>
          <w:p w14:paraId="3065DBF6" w14:textId="277A8A8F" w:rsidR="00564FFA" w:rsidRDefault="00564FFA" w:rsidP="00FA50E5">
            <w:pPr>
              <w:jc w:val="center"/>
              <w:rPr>
                <w:noProof/>
                <w:lang w:eastAsia="en-GB"/>
              </w:rPr>
            </w:pPr>
            <w:r>
              <w:rPr>
                <w:b/>
                <w:noProof/>
                <w:lang w:eastAsia="en-GB"/>
              </w:rPr>
              <w:t>tbd</w:t>
            </w:r>
          </w:p>
        </w:tc>
      </w:tr>
    </w:tbl>
    <w:p w14:paraId="3CB95A21" w14:textId="5FBBF659" w:rsidR="00FA50E5" w:rsidRDefault="00FA50E5" w:rsidP="00CB4150"/>
    <w:p w14:paraId="48E6A3E6" w14:textId="57448B55" w:rsidR="00FA50E5" w:rsidRDefault="0040561B">
      <w:pPr>
        <w:widowControl/>
        <w:spacing w:line="240" w:lineRule="auto"/>
        <w:jc w:val="left"/>
      </w:pPr>
      <w:r>
        <w:t>Note: A</w:t>
      </w:r>
      <w:r w:rsidRPr="0040561B">
        <w:t>lternative 2 allow</w:t>
      </w:r>
      <w:r>
        <w:t>s</w:t>
      </w:r>
      <w:r w:rsidRPr="0040561B">
        <w:t xml:space="preserve"> </w:t>
      </w:r>
      <w:r>
        <w:t xml:space="preserve">for </w:t>
      </w:r>
      <w:r w:rsidRPr="0040561B">
        <w:t xml:space="preserve">drawing speed optimization </w:t>
      </w:r>
      <w:r w:rsidR="00FA50E5">
        <w:br w:type="page"/>
      </w:r>
    </w:p>
    <w:p w14:paraId="69D306E2" w14:textId="77777777" w:rsidR="00CB4150" w:rsidRDefault="00CB4150" w:rsidP="00CB4150"/>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2842"/>
        <w:gridCol w:w="2401"/>
        <w:gridCol w:w="2049"/>
      </w:tblGrid>
      <w:tr w:rsidR="00676AAF" w14:paraId="59843C59" w14:textId="77777777" w:rsidTr="00D9584F">
        <w:trPr>
          <w:trHeight w:val="454"/>
          <w:tblHeader/>
        </w:trPr>
        <w:tc>
          <w:tcPr>
            <w:tcW w:w="2381" w:type="dxa"/>
            <w:shd w:val="clear" w:color="auto" w:fill="CCFFCC"/>
            <w:vAlign w:val="center"/>
          </w:tcPr>
          <w:p w14:paraId="2DC37CEE" w14:textId="77777777" w:rsidR="00774AFD" w:rsidRPr="004065B1" w:rsidRDefault="00774AFD" w:rsidP="00D9584F">
            <w:r w:rsidRPr="000A066E">
              <w:rPr>
                <w:b/>
              </w:rPr>
              <w:t>Test Reference</w:t>
            </w:r>
          </w:p>
        </w:tc>
        <w:tc>
          <w:tcPr>
            <w:tcW w:w="2381" w:type="dxa"/>
            <w:shd w:val="clear" w:color="auto" w:fill="CCFFCC"/>
            <w:vAlign w:val="center"/>
          </w:tcPr>
          <w:p w14:paraId="3F9C813D" w14:textId="2DF354ED" w:rsidR="00774AFD" w:rsidRPr="004065B1" w:rsidRDefault="00676AAF" w:rsidP="00D9584F">
            <w:r>
              <w:t>BoundaryDisplay2</w:t>
            </w:r>
          </w:p>
        </w:tc>
        <w:tc>
          <w:tcPr>
            <w:tcW w:w="2382" w:type="dxa"/>
            <w:shd w:val="clear" w:color="auto" w:fill="CCFFCC"/>
            <w:vAlign w:val="center"/>
          </w:tcPr>
          <w:p w14:paraId="7216E5A3" w14:textId="77777777" w:rsidR="00774AFD" w:rsidRPr="004065B1" w:rsidRDefault="00774AFD" w:rsidP="00D9584F">
            <w:r w:rsidRPr="000A066E">
              <w:rPr>
                <w:b/>
              </w:rPr>
              <w:t>IHO Reference</w:t>
            </w:r>
          </w:p>
        </w:tc>
        <w:tc>
          <w:tcPr>
            <w:tcW w:w="2382" w:type="dxa"/>
            <w:shd w:val="clear" w:color="auto" w:fill="CCFFCC"/>
            <w:vAlign w:val="center"/>
          </w:tcPr>
          <w:p w14:paraId="4943C8DC"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73748E4E" w14:textId="09EA3C2E" w:rsidR="00774AFD" w:rsidRPr="004065B1" w:rsidRDefault="00774AFD" w:rsidP="00D9584F"/>
        </w:tc>
      </w:tr>
      <w:tr w:rsidR="00774AFD" w14:paraId="04546FF8" w14:textId="77777777" w:rsidTr="00D9584F">
        <w:trPr>
          <w:tblHeader/>
        </w:trPr>
        <w:tc>
          <w:tcPr>
            <w:tcW w:w="9526" w:type="dxa"/>
            <w:gridSpan w:val="4"/>
            <w:shd w:val="clear" w:color="auto" w:fill="CCFFCC"/>
            <w:vAlign w:val="center"/>
          </w:tcPr>
          <w:p w14:paraId="410BFF78" w14:textId="77777777" w:rsidR="00774AFD" w:rsidRDefault="00774AFD" w:rsidP="00D9584F">
            <w:r w:rsidRPr="000A066E">
              <w:rPr>
                <w:b/>
              </w:rPr>
              <w:t>Test description</w:t>
            </w:r>
          </w:p>
        </w:tc>
      </w:tr>
      <w:tr w:rsidR="00774AFD" w14:paraId="71CD5161" w14:textId="77777777" w:rsidTr="00D9584F">
        <w:trPr>
          <w:tblHeader/>
        </w:trPr>
        <w:tc>
          <w:tcPr>
            <w:tcW w:w="9526" w:type="dxa"/>
            <w:gridSpan w:val="4"/>
            <w:vAlign w:val="center"/>
          </w:tcPr>
          <w:p w14:paraId="36583A9C" w14:textId="77777777" w:rsidR="00774AFD" w:rsidRPr="00E6095F" w:rsidRDefault="00774AFD" w:rsidP="00D9584F">
            <w:pPr>
              <w:rPr>
                <w:i/>
              </w:rPr>
            </w:pPr>
            <w:r w:rsidRPr="00E6095F">
              <w:rPr>
                <w:i/>
              </w:rPr>
              <w:t>Scale boundary display</w:t>
            </w:r>
          </w:p>
        </w:tc>
      </w:tr>
      <w:tr w:rsidR="00774AFD" w14:paraId="662039B2" w14:textId="77777777" w:rsidTr="00D9584F">
        <w:trPr>
          <w:tblHeader/>
        </w:trPr>
        <w:tc>
          <w:tcPr>
            <w:tcW w:w="9526" w:type="dxa"/>
            <w:gridSpan w:val="4"/>
            <w:shd w:val="clear" w:color="auto" w:fill="CCFFCC"/>
            <w:vAlign w:val="center"/>
          </w:tcPr>
          <w:p w14:paraId="6CB7E6DA" w14:textId="77777777" w:rsidR="00774AFD" w:rsidRPr="004065B1" w:rsidRDefault="00774AFD" w:rsidP="00D9584F">
            <w:r w:rsidRPr="000A066E">
              <w:rPr>
                <w:b/>
              </w:rPr>
              <w:t>Setup</w:t>
            </w:r>
          </w:p>
        </w:tc>
      </w:tr>
      <w:tr w:rsidR="00774AFD" w14:paraId="0550A265" w14:textId="77777777" w:rsidTr="00D9584F">
        <w:trPr>
          <w:tblHeader/>
        </w:trPr>
        <w:tc>
          <w:tcPr>
            <w:tcW w:w="9526" w:type="dxa"/>
            <w:gridSpan w:val="4"/>
            <w:vAlign w:val="center"/>
          </w:tcPr>
          <w:p w14:paraId="7D524F48" w14:textId="25A87EDB" w:rsidR="00774AFD" w:rsidRPr="00E6095F" w:rsidRDefault="00774AFD" w:rsidP="00774AFD">
            <w:pPr>
              <w:rPr>
                <w:i/>
              </w:rPr>
            </w:pPr>
            <w:r w:rsidRPr="00E6095F">
              <w:rPr>
                <w:i/>
              </w:rPr>
              <w:t xml:space="preserve">As for test </w:t>
            </w:r>
            <w:proofErr w:type="spellStart"/>
            <w:r w:rsidR="00676AAF">
              <w:rPr>
                <w:i/>
              </w:rPr>
              <w:t>AreaBorders</w:t>
            </w:r>
            <w:proofErr w:type="spellEnd"/>
            <w:r w:rsidRPr="00E6095F">
              <w:rPr>
                <w:i/>
              </w:rPr>
              <w:t xml:space="preserve"> and in addition</w:t>
            </w:r>
            <w:r w:rsidR="00D27135">
              <w:rPr>
                <w:i/>
              </w:rPr>
              <w:t xml:space="preserve"> Load dataset 101AA002J4X0001.000</w:t>
            </w:r>
            <w:ins w:id="1137" w:author="jonathan pritchard" w:date="2023-12-06T12:11:00Z">
              <w:r w:rsidR="00786F13">
                <w:rPr>
                  <w:i/>
                </w:rPr>
                <w:t>,</w:t>
              </w:r>
            </w:ins>
            <w:r w:rsidR="00D27135">
              <w:rPr>
                <w:i/>
              </w:rPr>
              <w:t xml:space="preserve"> </w:t>
            </w:r>
            <w:del w:id="1138" w:author="jonathan pritchard" w:date="2023-12-06T12:11:00Z">
              <w:r w:rsidR="00D27135" w:rsidDel="00786F13">
                <w:rPr>
                  <w:i/>
                </w:rPr>
                <w:delText>from the</w:delText>
              </w:r>
            </w:del>
            <w:ins w:id="1139" w:author="jonathan pritchard" w:date="2023-12-06T12:11:00Z">
              <w:r w:rsidR="00786F13">
                <w:rPr>
                  <w:i/>
                </w:rPr>
                <w:t>contained in</w:t>
              </w:r>
            </w:ins>
            <w:r w:rsidR="00D27135">
              <w:rPr>
                <w:i/>
              </w:rPr>
              <w:t xml:space="preserve"> exchange set </w:t>
            </w:r>
            <w:proofErr w:type="spellStart"/>
            <w:r w:rsidR="00D27135" w:rsidRPr="00E012C8">
              <w:rPr>
                <w:b/>
                <w:bCs/>
                <w:i/>
              </w:rPr>
              <w:t>DisplayPriorities</w:t>
            </w:r>
            <w:proofErr w:type="spellEnd"/>
            <w:r w:rsidR="00D27135">
              <w:rPr>
                <w:b/>
                <w:bCs/>
                <w:i/>
              </w:rPr>
              <w:t xml:space="preserve"> </w:t>
            </w:r>
            <w:r w:rsidR="00D27135">
              <w:rPr>
                <w:i/>
              </w:rPr>
              <w:t>with the following settings.</w:t>
            </w:r>
          </w:p>
          <w:p w14:paraId="71BADFEB" w14:textId="77777777" w:rsidR="00D27135" w:rsidRPr="00E6095F" w:rsidRDefault="00D27135" w:rsidP="00774AFD">
            <w:pPr>
              <w:rPr>
                <w:i/>
              </w:rPr>
            </w:pPr>
          </w:p>
          <w:p w14:paraId="142FB572" w14:textId="77777777" w:rsidR="00774AFD" w:rsidRPr="00E6095F" w:rsidRDefault="00774AFD" w:rsidP="00774AFD">
            <w:pPr>
              <w:rPr>
                <w:i/>
              </w:rPr>
            </w:pPr>
            <w:r w:rsidRPr="00E6095F">
              <w:rPr>
                <w:i/>
              </w:rPr>
              <w:t>Chart scale boundaries = On</w:t>
            </w:r>
          </w:p>
        </w:tc>
      </w:tr>
      <w:tr w:rsidR="00774AFD" w14:paraId="28EB6723" w14:textId="77777777" w:rsidTr="00D9584F">
        <w:trPr>
          <w:tblHeader/>
        </w:trPr>
        <w:tc>
          <w:tcPr>
            <w:tcW w:w="9526" w:type="dxa"/>
            <w:gridSpan w:val="4"/>
            <w:shd w:val="clear" w:color="auto" w:fill="CCFFCC"/>
            <w:vAlign w:val="center"/>
          </w:tcPr>
          <w:p w14:paraId="0172B737" w14:textId="77777777" w:rsidR="00774AFD" w:rsidRPr="004065B1" w:rsidRDefault="00774AFD" w:rsidP="00D9584F">
            <w:r w:rsidRPr="000A066E">
              <w:rPr>
                <w:b/>
              </w:rPr>
              <w:t>Action</w:t>
            </w:r>
          </w:p>
        </w:tc>
      </w:tr>
      <w:tr w:rsidR="00774AFD" w14:paraId="6482C300" w14:textId="77777777" w:rsidTr="00D9584F">
        <w:trPr>
          <w:tblHeader/>
        </w:trPr>
        <w:tc>
          <w:tcPr>
            <w:tcW w:w="9526" w:type="dxa"/>
            <w:gridSpan w:val="4"/>
            <w:vAlign w:val="center"/>
          </w:tcPr>
          <w:p w14:paraId="69E07F5B" w14:textId="7C446FAF" w:rsidR="00774AFD" w:rsidRPr="00E6095F" w:rsidRDefault="00774AFD" w:rsidP="00D9584F">
            <w:pPr>
              <w:rPr>
                <w:i/>
              </w:rPr>
            </w:pPr>
            <w:r w:rsidRPr="00E6095F">
              <w:rPr>
                <w:i/>
              </w:rPr>
              <w:t xml:space="preserve">View the </w:t>
            </w:r>
            <w:r w:rsidR="00135CFE">
              <w:rPr>
                <w:i/>
              </w:rPr>
              <w:t>features</w:t>
            </w:r>
            <w:r w:rsidR="00135CFE" w:rsidRPr="00E6095F">
              <w:rPr>
                <w:i/>
              </w:rPr>
              <w:t xml:space="preserve"> </w:t>
            </w:r>
            <w:r w:rsidRPr="00E6095F">
              <w:rPr>
                <w:i/>
              </w:rPr>
              <w:t>at position 32°22.450’S 61°23.800’E scale 1:</w:t>
            </w:r>
            <w:r w:rsidR="000A7A57">
              <w:rPr>
                <w:i/>
              </w:rPr>
              <w:t>2</w:t>
            </w:r>
            <w:r w:rsidR="003B2565">
              <w:rPr>
                <w:i/>
              </w:rPr>
              <w:t xml:space="preserve"> </w:t>
            </w:r>
            <w:r w:rsidRPr="00E6095F">
              <w:rPr>
                <w:i/>
              </w:rPr>
              <w:t>000</w:t>
            </w:r>
          </w:p>
        </w:tc>
      </w:tr>
      <w:tr w:rsidR="00774AFD" w14:paraId="4AE6404D" w14:textId="77777777" w:rsidTr="00B12872">
        <w:trPr>
          <w:tblHeader/>
        </w:trPr>
        <w:tc>
          <w:tcPr>
            <w:tcW w:w="9526" w:type="dxa"/>
            <w:gridSpan w:val="4"/>
            <w:tcBorders>
              <w:bottom w:val="single" w:sz="4" w:space="0" w:color="auto"/>
            </w:tcBorders>
            <w:shd w:val="clear" w:color="auto" w:fill="CCFFCC"/>
            <w:vAlign w:val="center"/>
          </w:tcPr>
          <w:p w14:paraId="077FBF9B" w14:textId="77777777" w:rsidR="00774AFD" w:rsidRPr="004065B1" w:rsidRDefault="00774AFD" w:rsidP="00D9584F">
            <w:r w:rsidRPr="000A066E">
              <w:rPr>
                <w:b/>
              </w:rPr>
              <w:t>Results</w:t>
            </w:r>
          </w:p>
        </w:tc>
      </w:tr>
      <w:tr w:rsidR="00774AFD" w14:paraId="1CC25FBF" w14:textId="77777777" w:rsidTr="00B12872">
        <w:trPr>
          <w:tblHeader/>
        </w:trPr>
        <w:tc>
          <w:tcPr>
            <w:tcW w:w="9526" w:type="dxa"/>
            <w:gridSpan w:val="4"/>
            <w:tcBorders>
              <w:bottom w:val="nil"/>
            </w:tcBorders>
            <w:vAlign w:val="center"/>
          </w:tcPr>
          <w:p w14:paraId="7E3D9D24" w14:textId="77777777" w:rsidR="00774AFD" w:rsidRPr="00E6095F" w:rsidRDefault="00774AFD" w:rsidP="00D9584F">
            <w:pPr>
              <w:jc w:val="left"/>
              <w:rPr>
                <w:i/>
              </w:rPr>
            </w:pPr>
            <w:r w:rsidRPr="00E6095F">
              <w:rPr>
                <w:i/>
              </w:rPr>
              <w:t>Confirm that items 1 and 2 display as shown in the graphic below:</w:t>
            </w:r>
          </w:p>
        </w:tc>
      </w:tr>
      <w:tr w:rsidR="00774AFD" w14:paraId="1446EC7D" w14:textId="77777777" w:rsidTr="00FA50E5">
        <w:trPr>
          <w:tblHeader/>
        </w:trPr>
        <w:tc>
          <w:tcPr>
            <w:tcW w:w="9526" w:type="dxa"/>
            <w:gridSpan w:val="4"/>
            <w:tcBorders>
              <w:top w:val="nil"/>
              <w:bottom w:val="nil"/>
            </w:tcBorders>
            <w:vAlign w:val="center"/>
          </w:tcPr>
          <w:p w14:paraId="67DFEAFD" w14:textId="77777777" w:rsidR="00774AFD" w:rsidRPr="00774AFD" w:rsidRDefault="0018522C" w:rsidP="00D9584F">
            <w:pPr>
              <w:jc w:val="center"/>
            </w:pPr>
            <w:r>
              <w:rPr>
                <w:noProof/>
                <w:lang w:eastAsia="en-GB"/>
              </w:rPr>
              <w:drawing>
                <wp:inline distT="0" distB="0" distL="0" distR="0" wp14:anchorId="42194A39" wp14:editId="5F41463F">
                  <wp:extent cx="6010275" cy="3038475"/>
                  <wp:effectExtent l="0" t="0" r="9525" b="9525"/>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tc>
      </w:tr>
      <w:tr w:rsidR="00FA50E5" w14:paraId="31F65254" w14:textId="77777777" w:rsidTr="00FA50E5">
        <w:trPr>
          <w:tblHeader/>
        </w:trPr>
        <w:tc>
          <w:tcPr>
            <w:tcW w:w="9526" w:type="dxa"/>
            <w:gridSpan w:val="4"/>
            <w:tcBorders>
              <w:top w:val="nil"/>
              <w:bottom w:val="nil"/>
            </w:tcBorders>
            <w:vAlign w:val="center"/>
          </w:tcPr>
          <w:p w14:paraId="5CD7E8A6" w14:textId="77777777" w:rsidR="00FA50E5" w:rsidRDefault="00FA50E5" w:rsidP="003B2565">
            <w:pPr>
              <w:jc w:val="center"/>
              <w:rPr>
                <w:noProof/>
                <w:lang w:eastAsia="en-GB"/>
              </w:rPr>
            </w:pPr>
            <w:r>
              <w:rPr>
                <w:noProof/>
                <w:lang w:eastAsia="en-GB"/>
              </w:rPr>
              <w:t xml:space="preserve">Alternative 1: Line style indicating side of larger scale available (complex line style with thick line at edge and double </w:t>
            </w:r>
            <w:r w:rsidR="003B2565">
              <w:rPr>
                <w:noProof/>
                <w:lang w:eastAsia="en-GB"/>
              </w:rPr>
              <w:t>1 pixel</w:t>
            </w:r>
            <w:r>
              <w:rPr>
                <w:noProof/>
                <w:lang w:eastAsia="en-GB"/>
              </w:rPr>
              <w:t xml:space="preserve"> lines </w:t>
            </w:r>
            <w:r w:rsidR="003B2565">
              <w:rPr>
                <w:noProof/>
                <w:lang w:eastAsia="en-GB"/>
              </w:rPr>
              <w:t>o</w:t>
            </w:r>
            <w:r>
              <w:rPr>
                <w:noProof/>
                <w:lang w:eastAsia="en-GB"/>
              </w:rPr>
              <w:t>n larger scale available side)</w:t>
            </w:r>
          </w:p>
          <w:p w14:paraId="3E8C9329" w14:textId="343FDE31" w:rsidR="004955AC" w:rsidRDefault="004955AC" w:rsidP="003B2565">
            <w:pPr>
              <w:jc w:val="center"/>
              <w:rPr>
                <w:noProof/>
                <w:lang w:eastAsia="en-GB"/>
              </w:rPr>
            </w:pPr>
            <w:r>
              <w:rPr>
                <w:b/>
                <w:noProof/>
                <w:lang w:eastAsia="en-GB"/>
              </w:rPr>
              <w:t>tbd</w:t>
            </w:r>
          </w:p>
        </w:tc>
      </w:tr>
      <w:tr w:rsidR="00FA50E5" w14:paraId="1EBECC79" w14:textId="77777777" w:rsidTr="00FA50E5">
        <w:trPr>
          <w:tblHeader/>
        </w:trPr>
        <w:tc>
          <w:tcPr>
            <w:tcW w:w="9526" w:type="dxa"/>
            <w:gridSpan w:val="4"/>
            <w:tcBorders>
              <w:top w:val="nil"/>
              <w:bottom w:val="nil"/>
            </w:tcBorders>
            <w:vAlign w:val="center"/>
          </w:tcPr>
          <w:p w14:paraId="45A67AB8" w14:textId="4FC301F8" w:rsidR="00FA50E5" w:rsidRDefault="00FA50E5" w:rsidP="00D9584F">
            <w:pPr>
              <w:jc w:val="center"/>
              <w:rPr>
                <w:noProof/>
                <w:lang w:eastAsia="en-GB"/>
              </w:rPr>
            </w:pPr>
          </w:p>
        </w:tc>
      </w:tr>
      <w:tr w:rsidR="00FA50E5" w14:paraId="3D40DEAA" w14:textId="77777777" w:rsidTr="00FA50E5">
        <w:trPr>
          <w:tblHeader/>
        </w:trPr>
        <w:tc>
          <w:tcPr>
            <w:tcW w:w="9526" w:type="dxa"/>
            <w:gridSpan w:val="4"/>
            <w:tcBorders>
              <w:top w:val="nil"/>
              <w:bottom w:val="nil"/>
            </w:tcBorders>
            <w:vAlign w:val="center"/>
          </w:tcPr>
          <w:p w14:paraId="65104C02" w14:textId="072F583F" w:rsidR="00FA50E5" w:rsidRDefault="00FA50E5" w:rsidP="00D9584F">
            <w:pPr>
              <w:jc w:val="center"/>
              <w:rPr>
                <w:noProof/>
                <w:lang w:eastAsia="en-GB"/>
              </w:rPr>
            </w:pPr>
            <w:r w:rsidRPr="00FA50E5">
              <w:rPr>
                <w:noProof/>
                <w:lang w:eastAsia="en-GB"/>
              </w:rPr>
              <w:drawing>
                <wp:inline distT="0" distB="0" distL="0" distR="0" wp14:anchorId="3E591180" wp14:editId="7A012035">
                  <wp:extent cx="6008295" cy="3045353"/>
                  <wp:effectExtent l="0" t="0" r="0" b="3175"/>
                  <wp:docPr id="272" name="Picture 272" descr="C:\msdokut\STANDARDIT\IHO\ENCWG\Drafting 4.0.2 after Mar2016\New picture originals 23mar2016\3.6.8.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sdokut\STANDARDIT\IHO\ENCWG\Drafting 4.0.2 after Mar2016\New picture originals 23mar2016\3.6.8.2 picture 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7048" cy="3049790"/>
                          </a:xfrm>
                          <a:prstGeom prst="rect">
                            <a:avLst/>
                          </a:prstGeom>
                          <a:noFill/>
                          <a:ln>
                            <a:noFill/>
                          </a:ln>
                        </pic:spPr>
                      </pic:pic>
                    </a:graphicData>
                  </a:graphic>
                </wp:inline>
              </w:drawing>
            </w:r>
          </w:p>
        </w:tc>
      </w:tr>
      <w:tr w:rsidR="00FA50E5" w14:paraId="71B39F44" w14:textId="77777777" w:rsidTr="00B12872">
        <w:trPr>
          <w:tblHeader/>
        </w:trPr>
        <w:tc>
          <w:tcPr>
            <w:tcW w:w="9526" w:type="dxa"/>
            <w:gridSpan w:val="4"/>
            <w:tcBorders>
              <w:top w:val="nil"/>
            </w:tcBorders>
            <w:vAlign w:val="center"/>
          </w:tcPr>
          <w:p w14:paraId="79766CDB" w14:textId="77777777" w:rsidR="00FA50E5" w:rsidRDefault="00FA50E5" w:rsidP="00FA50E5">
            <w:pPr>
              <w:jc w:val="center"/>
              <w:rPr>
                <w:noProof/>
                <w:lang w:eastAsia="en-GB"/>
              </w:rPr>
            </w:pPr>
            <w:r>
              <w:rPr>
                <w:noProof/>
                <w:lang w:eastAsia="en-GB"/>
              </w:rPr>
              <w:lastRenderedPageBreak/>
              <w:t>Alternative 2: Line style just indicating scale border (1 pixel line)</w:t>
            </w:r>
          </w:p>
          <w:p w14:paraId="021B7066" w14:textId="4D162157" w:rsidR="004955AC" w:rsidRDefault="004955AC" w:rsidP="00FA50E5">
            <w:pPr>
              <w:jc w:val="center"/>
              <w:rPr>
                <w:noProof/>
                <w:lang w:eastAsia="en-GB"/>
              </w:rPr>
            </w:pPr>
            <w:r>
              <w:rPr>
                <w:b/>
                <w:noProof/>
                <w:lang w:eastAsia="en-GB"/>
              </w:rPr>
              <w:t>tbd</w:t>
            </w:r>
          </w:p>
        </w:tc>
      </w:tr>
    </w:tbl>
    <w:p w14:paraId="7FEB458F" w14:textId="77777777" w:rsidR="00774AFD" w:rsidRDefault="00774AFD" w:rsidP="00774AFD"/>
    <w:p w14:paraId="7FD86A18" w14:textId="7A136861" w:rsidR="00774AFD" w:rsidRDefault="00774AFD" w:rsidP="00774AF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774AFD" w14:paraId="21FADE58" w14:textId="77777777" w:rsidTr="00D9584F">
        <w:trPr>
          <w:trHeight w:val="454"/>
          <w:tblHeader/>
        </w:trPr>
        <w:tc>
          <w:tcPr>
            <w:tcW w:w="2381" w:type="dxa"/>
            <w:shd w:val="clear" w:color="auto" w:fill="CCFFCC"/>
            <w:vAlign w:val="center"/>
          </w:tcPr>
          <w:p w14:paraId="2C6B1155" w14:textId="77777777" w:rsidR="00774AFD" w:rsidRPr="004065B1" w:rsidRDefault="00774AFD" w:rsidP="00D9584F">
            <w:r w:rsidRPr="000A066E">
              <w:rPr>
                <w:b/>
              </w:rPr>
              <w:t>Test Reference</w:t>
            </w:r>
          </w:p>
        </w:tc>
        <w:tc>
          <w:tcPr>
            <w:tcW w:w="2381" w:type="dxa"/>
            <w:shd w:val="clear" w:color="auto" w:fill="CCFFCC"/>
            <w:vAlign w:val="center"/>
          </w:tcPr>
          <w:p w14:paraId="2284B209" w14:textId="4F3CD096" w:rsidR="00774AFD" w:rsidRPr="004065B1" w:rsidRDefault="00676AAF" w:rsidP="00D9584F">
            <w:r>
              <w:t>BoundaryDisplay3</w:t>
            </w:r>
          </w:p>
        </w:tc>
        <w:tc>
          <w:tcPr>
            <w:tcW w:w="2382" w:type="dxa"/>
            <w:shd w:val="clear" w:color="auto" w:fill="CCFFCC"/>
            <w:vAlign w:val="center"/>
          </w:tcPr>
          <w:p w14:paraId="57AEDA09" w14:textId="77777777" w:rsidR="00774AFD" w:rsidRPr="004065B1" w:rsidRDefault="00774AFD" w:rsidP="00D9584F">
            <w:r w:rsidRPr="000A066E">
              <w:rPr>
                <w:b/>
              </w:rPr>
              <w:t>IHO Reference</w:t>
            </w:r>
          </w:p>
        </w:tc>
        <w:tc>
          <w:tcPr>
            <w:tcW w:w="2382" w:type="dxa"/>
            <w:shd w:val="clear" w:color="auto" w:fill="CCFFCC"/>
            <w:vAlign w:val="center"/>
          </w:tcPr>
          <w:p w14:paraId="73FC3FBC"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69EF7225" w14:textId="05345A56" w:rsidR="00774AFD" w:rsidRPr="004065B1" w:rsidRDefault="00774AFD" w:rsidP="00D9584F"/>
        </w:tc>
      </w:tr>
      <w:tr w:rsidR="00774AFD" w14:paraId="52CA986D" w14:textId="77777777" w:rsidTr="00D9584F">
        <w:trPr>
          <w:tblHeader/>
        </w:trPr>
        <w:tc>
          <w:tcPr>
            <w:tcW w:w="9526" w:type="dxa"/>
            <w:gridSpan w:val="4"/>
            <w:shd w:val="clear" w:color="auto" w:fill="CCFFCC"/>
            <w:vAlign w:val="center"/>
          </w:tcPr>
          <w:p w14:paraId="303094D6" w14:textId="77777777" w:rsidR="00774AFD" w:rsidRDefault="00774AFD" w:rsidP="00D9584F">
            <w:r w:rsidRPr="000A066E">
              <w:rPr>
                <w:b/>
              </w:rPr>
              <w:t>Test description</w:t>
            </w:r>
          </w:p>
        </w:tc>
      </w:tr>
      <w:tr w:rsidR="00774AFD" w14:paraId="48C699A6" w14:textId="77777777" w:rsidTr="00D9584F">
        <w:trPr>
          <w:tblHeader/>
        </w:trPr>
        <w:tc>
          <w:tcPr>
            <w:tcW w:w="9526" w:type="dxa"/>
            <w:gridSpan w:val="4"/>
            <w:vAlign w:val="center"/>
          </w:tcPr>
          <w:p w14:paraId="414680C3" w14:textId="77777777" w:rsidR="00774AFD" w:rsidRPr="00E6095F" w:rsidRDefault="00774AFD" w:rsidP="00D9584F">
            <w:pPr>
              <w:rPr>
                <w:i/>
              </w:rPr>
            </w:pPr>
            <w:r w:rsidRPr="00E6095F">
              <w:rPr>
                <w:i/>
              </w:rPr>
              <w:t>Overscale pattern display</w:t>
            </w:r>
          </w:p>
        </w:tc>
      </w:tr>
      <w:tr w:rsidR="00774AFD" w14:paraId="796EA552" w14:textId="77777777" w:rsidTr="00D9584F">
        <w:trPr>
          <w:tblHeader/>
        </w:trPr>
        <w:tc>
          <w:tcPr>
            <w:tcW w:w="9526" w:type="dxa"/>
            <w:gridSpan w:val="4"/>
            <w:shd w:val="clear" w:color="auto" w:fill="CCFFCC"/>
            <w:vAlign w:val="center"/>
          </w:tcPr>
          <w:p w14:paraId="060142DC" w14:textId="77777777" w:rsidR="00774AFD" w:rsidRPr="004065B1" w:rsidRDefault="00774AFD" w:rsidP="00D9584F">
            <w:r w:rsidRPr="000A066E">
              <w:rPr>
                <w:b/>
              </w:rPr>
              <w:t>Setup</w:t>
            </w:r>
          </w:p>
        </w:tc>
      </w:tr>
      <w:tr w:rsidR="00774AFD" w14:paraId="3E56B643" w14:textId="77777777" w:rsidTr="00D9584F">
        <w:trPr>
          <w:tblHeader/>
        </w:trPr>
        <w:tc>
          <w:tcPr>
            <w:tcW w:w="9526" w:type="dxa"/>
            <w:gridSpan w:val="4"/>
            <w:vAlign w:val="center"/>
          </w:tcPr>
          <w:p w14:paraId="54A44E25" w14:textId="70A1F6D4" w:rsidR="00774AFD" w:rsidRPr="00676AAF" w:rsidRDefault="00774AFD" w:rsidP="00800F68">
            <w:r w:rsidRPr="00E6095F">
              <w:rPr>
                <w:i/>
              </w:rPr>
              <w:t>As for test</w:t>
            </w:r>
            <w:r w:rsidR="00676AAF">
              <w:rPr>
                <w:i/>
              </w:rPr>
              <w:t xml:space="preserve"> </w:t>
            </w:r>
            <w:r w:rsidR="00676AAF">
              <w:t>BoundaryDisplay2</w:t>
            </w:r>
            <w:r w:rsidRPr="00E6095F">
              <w:rPr>
                <w:i/>
              </w:rPr>
              <w:t xml:space="preserve"> </w:t>
            </w:r>
          </w:p>
        </w:tc>
      </w:tr>
      <w:tr w:rsidR="00774AFD" w14:paraId="167C09BC" w14:textId="77777777" w:rsidTr="00D9584F">
        <w:trPr>
          <w:tblHeader/>
        </w:trPr>
        <w:tc>
          <w:tcPr>
            <w:tcW w:w="9526" w:type="dxa"/>
            <w:gridSpan w:val="4"/>
            <w:shd w:val="clear" w:color="auto" w:fill="CCFFCC"/>
            <w:vAlign w:val="center"/>
          </w:tcPr>
          <w:p w14:paraId="1F9AF37F" w14:textId="77777777" w:rsidR="00774AFD" w:rsidRPr="004065B1" w:rsidRDefault="00774AFD" w:rsidP="00D9584F">
            <w:r w:rsidRPr="000A066E">
              <w:rPr>
                <w:b/>
              </w:rPr>
              <w:t>Action</w:t>
            </w:r>
          </w:p>
        </w:tc>
      </w:tr>
      <w:tr w:rsidR="00774AFD" w14:paraId="7B64CEC1" w14:textId="77777777" w:rsidTr="00D9584F">
        <w:trPr>
          <w:tblHeader/>
        </w:trPr>
        <w:tc>
          <w:tcPr>
            <w:tcW w:w="9526" w:type="dxa"/>
            <w:gridSpan w:val="4"/>
            <w:vAlign w:val="center"/>
          </w:tcPr>
          <w:p w14:paraId="2F8E266C" w14:textId="687D8A14" w:rsidR="00774AFD" w:rsidRPr="00E6095F" w:rsidRDefault="00774AFD" w:rsidP="000A7A57">
            <w:pPr>
              <w:rPr>
                <w:i/>
              </w:rPr>
            </w:pPr>
            <w:r w:rsidRPr="00E6095F">
              <w:rPr>
                <w:i/>
              </w:rPr>
              <w:t xml:space="preserve">View the </w:t>
            </w:r>
            <w:r w:rsidR="00D27135">
              <w:rPr>
                <w:i/>
              </w:rPr>
              <w:t>features</w:t>
            </w:r>
            <w:r w:rsidR="00D27135" w:rsidRPr="00E6095F">
              <w:rPr>
                <w:i/>
              </w:rPr>
              <w:t xml:space="preserve"> </w:t>
            </w:r>
            <w:r w:rsidRPr="00E6095F">
              <w:rPr>
                <w:i/>
              </w:rPr>
              <w:t>at position 32°22.</w:t>
            </w:r>
            <w:r w:rsidR="000A7A57">
              <w:rPr>
                <w:i/>
              </w:rPr>
              <w:t>60</w:t>
            </w:r>
            <w:r w:rsidRPr="00E6095F">
              <w:rPr>
                <w:i/>
              </w:rPr>
              <w:t>0’S 61°23.800’E scale 1:</w:t>
            </w:r>
            <w:r w:rsidR="000A7A57">
              <w:rPr>
                <w:i/>
              </w:rPr>
              <w:t>2</w:t>
            </w:r>
            <w:r w:rsidR="003B2565">
              <w:rPr>
                <w:i/>
              </w:rPr>
              <w:t xml:space="preserve"> </w:t>
            </w:r>
            <w:r w:rsidRPr="00E6095F">
              <w:rPr>
                <w:i/>
              </w:rPr>
              <w:t>000</w:t>
            </w:r>
          </w:p>
        </w:tc>
      </w:tr>
      <w:tr w:rsidR="00774AFD" w14:paraId="306F8801" w14:textId="77777777" w:rsidTr="00B12872">
        <w:trPr>
          <w:tblHeader/>
        </w:trPr>
        <w:tc>
          <w:tcPr>
            <w:tcW w:w="9526" w:type="dxa"/>
            <w:gridSpan w:val="4"/>
            <w:tcBorders>
              <w:bottom w:val="single" w:sz="4" w:space="0" w:color="auto"/>
            </w:tcBorders>
            <w:shd w:val="clear" w:color="auto" w:fill="CCFFCC"/>
            <w:vAlign w:val="center"/>
          </w:tcPr>
          <w:p w14:paraId="655CB3ED" w14:textId="77777777" w:rsidR="00774AFD" w:rsidRPr="004065B1" w:rsidRDefault="00774AFD" w:rsidP="00D9584F">
            <w:r w:rsidRPr="000A066E">
              <w:rPr>
                <w:b/>
              </w:rPr>
              <w:t>Results</w:t>
            </w:r>
          </w:p>
        </w:tc>
      </w:tr>
      <w:tr w:rsidR="00774AFD" w14:paraId="32999225" w14:textId="77777777" w:rsidTr="00B12872">
        <w:trPr>
          <w:tblHeader/>
        </w:trPr>
        <w:tc>
          <w:tcPr>
            <w:tcW w:w="9526" w:type="dxa"/>
            <w:gridSpan w:val="4"/>
            <w:tcBorders>
              <w:bottom w:val="nil"/>
            </w:tcBorders>
            <w:vAlign w:val="center"/>
          </w:tcPr>
          <w:p w14:paraId="41C16056" w14:textId="77777777" w:rsidR="00774AFD" w:rsidRPr="00E6095F" w:rsidRDefault="00774AFD" w:rsidP="00D9584F">
            <w:pPr>
              <w:jc w:val="left"/>
              <w:rPr>
                <w:i/>
              </w:rPr>
            </w:pPr>
            <w:r w:rsidRPr="00E6095F">
              <w:rPr>
                <w:i/>
              </w:rPr>
              <w:t>Confirm that items 1 and 2 display as shown in the graphic below:</w:t>
            </w:r>
          </w:p>
        </w:tc>
      </w:tr>
      <w:tr w:rsidR="00774AFD" w14:paraId="30EBFF54" w14:textId="77777777" w:rsidTr="00B12872">
        <w:trPr>
          <w:tblHeader/>
        </w:trPr>
        <w:tc>
          <w:tcPr>
            <w:tcW w:w="9526" w:type="dxa"/>
            <w:gridSpan w:val="4"/>
            <w:tcBorders>
              <w:top w:val="nil"/>
            </w:tcBorders>
            <w:vAlign w:val="center"/>
          </w:tcPr>
          <w:p w14:paraId="605519B7" w14:textId="77777777" w:rsidR="00774AFD" w:rsidRDefault="001B372A" w:rsidP="00D9584F">
            <w:pPr>
              <w:jc w:val="center"/>
            </w:pPr>
            <w:r w:rsidRPr="001B372A">
              <w:rPr>
                <w:noProof/>
                <w:lang w:eastAsia="en-GB"/>
              </w:rPr>
              <w:drawing>
                <wp:inline distT="0" distB="0" distL="0" distR="0" wp14:anchorId="7DEC53F3" wp14:editId="258F6A82">
                  <wp:extent cx="5839795" cy="5532880"/>
                  <wp:effectExtent l="0" t="0" r="8890" b="0"/>
                  <wp:docPr id="273" name="Picture 273" descr="C:\msdokut\STANDARDIT\IHO\ENCWG\Drafting 4.0.2 after Mar2016\New picture originals 23mar2016\3.6.8.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sdokut\STANDARDIT\IHO\ENCWG\Drafting 4.0.2 after Mar2016\New picture originals 23mar2016\3.6.8.3 picture 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7398" cy="5540084"/>
                          </a:xfrm>
                          <a:prstGeom prst="rect">
                            <a:avLst/>
                          </a:prstGeom>
                          <a:noFill/>
                          <a:ln>
                            <a:noFill/>
                          </a:ln>
                        </pic:spPr>
                      </pic:pic>
                    </a:graphicData>
                  </a:graphic>
                </wp:inline>
              </w:drawing>
            </w:r>
          </w:p>
          <w:p w14:paraId="4888532F" w14:textId="3A731671" w:rsidR="004955AC" w:rsidRPr="00774AFD" w:rsidRDefault="004955AC" w:rsidP="00D9584F">
            <w:pPr>
              <w:jc w:val="center"/>
            </w:pPr>
            <w:r>
              <w:rPr>
                <w:b/>
                <w:noProof/>
                <w:lang w:eastAsia="en-GB"/>
              </w:rPr>
              <w:t>tbd</w:t>
            </w:r>
          </w:p>
        </w:tc>
      </w:tr>
    </w:tbl>
    <w:p w14:paraId="68AEF767" w14:textId="77777777" w:rsidR="00774AFD" w:rsidRDefault="00774AFD" w:rsidP="00CB4150"/>
    <w:p w14:paraId="1B562BF9" w14:textId="18F728C9" w:rsidR="00CB4150" w:rsidRPr="00CB4150" w:rsidRDefault="00774AFD" w:rsidP="00E30B8F">
      <w:pPr>
        <w:pStyle w:val="Heading3"/>
      </w:pPr>
      <w:r>
        <w:br w:type="page"/>
      </w:r>
      <w:r w:rsidR="00CB4150">
        <w:lastRenderedPageBreak/>
        <w:t xml:space="preserve">Display of </w:t>
      </w:r>
      <w:r w:rsidR="00D27135">
        <w:t xml:space="preserve">features </w:t>
      </w:r>
      <w:r w:rsidR="00CB4150">
        <w:t>affected by C</w:t>
      </w:r>
      <w:r w:rsidR="00D27135">
        <w:t>omplex Portrayal</w:t>
      </w:r>
      <w:r w:rsidR="006B2E37">
        <w:t xml:space="preserve"> Procedures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61B0E285" w14:textId="77777777" w:rsidTr="00CB4150">
        <w:trPr>
          <w:trHeight w:val="454"/>
          <w:tblHeader/>
        </w:trPr>
        <w:tc>
          <w:tcPr>
            <w:tcW w:w="2381" w:type="dxa"/>
            <w:shd w:val="clear" w:color="auto" w:fill="CCFFCC"/>
            <w:vAlign w:val="center"/>
          </w:tcPr>
          <w:p w14:paraId="53E1A51B" w14:textId="77777777" w:rsidR="00CB4150" w:rsidRPr="004065B1" w:rsidRDefault="00CB4150" w:rsidP="00CB4150">
            <w:r w:rsidRPr="000A066E">
              <w:rPr>
                <w:b/>
              </w:rPr>
              <w:t>Test Reference</w:t>
            </w:r>
          </w:p>
        </w:tc>
        <w:tc>
          <w:tcPr>
            <w:tcW w:w="2381" w:type="dxa"/>
            <w:shd w:val="clear" w:color="auto" w:fill="CCFFCC"/>
            <w:vAlign w:val="center"/>
          </w:tcPr>
          <w:p w14:paraId="1287D8C0" w14:textId="0BF2F8BF" w:rsidR="00CB4150" w:rsidRPr="004065B1" w:rsidRDefault="00676AAF" w:rsidP="00CB4150">
            <w:proofErr w:type="spellStart"/>
            <w:r>
              <w:t>ComplexPortrayal</w:t>
            </w:r>
            <w:proofErr w:type="spellEnd"/>
          </w:p>
        </w:tc>
        <w:tc>
          <w:tcPr>
            <w:tcW w:w="2382" w:type="dxa"/>
            <w:shd w:val="clear" w:color="auto" w:fill="CCFFCC"/>
            <w:vAlign w:val="center"/>
          </w:tcPr>
          <w:p w14:paraId="0092EC5C" w14:textId="77777777" w:rsidR="00CB4150" w:rsidRPr="004065B1" w:rsidRDefault="00CB4150" w:rsidP="00CB4150">
            <w:r w:rsidRPr="000A066E">
              <w:rPr>
                <w:b/>
              </w:rPr>
              <w:t>IHO Reference</w:t>
            </w:r>
          </w:p>
        </w:tc>
        <w:tc>
          <w:tcPr>
            <w:tcW w:w="2382" w:type="dxa"/>
            <w:shd w:val="clear" w:color="auto" w:fill="CCFFCC"/>
            <w:vAlign w:val="center"/>
          </w:tcPr>
          <w:p w14:paraId="454550A3"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C-7.2.9</w:t>
            </w:r>
          </w:p>
          <w:p w14:paraId="1F823827" w14:textId="63F7ABF3" w:rsidR="00CB4150" w:rsidRPr="004065B1" w:rsidRDefault="00CB4150" w:rsidP="00CB4150"/>
        </w:tc>
      </w:tr>
      <w:tr w:rsidR="00CB4150" w14:paraId="3E7C2240" w14:textId="77777777" w:rsidTr="00CB4150">
        <w:trPr>
          <w:tblHeader/>
        </w:trPr>
        <w:tc>
          <w:tcPr>
            <w:tcW w:w="9526" w:type="dxa"/>
            <w:gridSpan w:val="4"/>
            <w:shd w:val="clear" w:color="auto" w:fill="CCFFCC"/>
            <w:vAlign w:val="center"/>
          </w:tcPr>
          <w:p w14:paraId="59EEF00E" w14:textId="77777777" w:rsidR="00CB4150" w:rsidRDefault="00CB4150" w:rsidP="00CB4150">
            <w:r w:rsidRPr="000A066E">
              <w:rPr>
                <w:b/>
              </w:rPr>
              <w:t>Test description</w:t>
            </w:r>
          </w:p>
        </w:tc>
      </w:tr>
      <w:tr w:rsidR="00CB4150" w14:paraId="5A6E38F0" w14:textId="77777777" w:rsidTr="00CB4150">
        <w:trPr>
          <w:tblHeader/>
        </w:trPr>
        <w:tc>
          <w:tcPr>
            <w:tcW w:w="9526" w:type="dxa"/>
            <w:gridSpan w:val="4"/>
            <w:vAlign w:val="center"/>
          </w:tcPr>
          <w:p w14:paraId="3B3AD0EF" w14:textId="1D39B20A" w:rsidR="00CB4150" w:rsidRPr="00E6095F" w:rsidRDefault="003C7BA3" w:rsidP="00CB4150">
            <w:pPr>
              <w:rPr>
                <w:i/>
              </w:rPr>
            </w:pPr>
            <w:r w:rsidRPr="00E6095F">
              <w:rPr>
                <w:i/>
              </w:rPr>
              <w:t xml:space="preserve">Display of </w:t>
            </w:r>
            <w:r w:rsidR="00D27135">
              <w:rPr>
                <w:i/>
              </w:rPr>
              <w:t>features</w:t>
            </w:r>
            <w:r w:rsidR="00D27135" w:rsidRPr="00E6095F">
              <w:rPr>
                <w:i/>
              </w:rPr>
              <w:t xml:space="preserve"> </w:t>
            </w:r>
            <w:r w:rsidRPr="00E6095F">
              <w:rPr>
                <w:i/>
              </w:rPr>
              <w:t xml:space="preserve">with priority affected by </w:t>
            </w:r>
            <w:r w:rsidR="00D27135">
              <w:rPr>
                <w:i/>
              </w:rPr>
              <w:t>complex portrayal</w:t>
            </w:r>
            <w:r w:rsidR="002840F0">
              <w:rPr>
                <w:i/>
              </w:rPr>
              <w:t xml:space="preserve"> algorithms</w:t>
            </w:r>
          </w:p>
        </w:tc>
      </w:tr>
      <w:tr w:rsidR="00CB4150" w14:paraId="66329ADD" w14:textId="77777777" w:rsidTr="00CB4150">
        <w:trPr>
          <w:tblHeader/>
        </w:trPr>
        <w:tc>
          <w:tcPr>
            <w:tcW w:w="9526" w:type="dxa"/>
            <w:gridSpan w:val="4"/>
            <w:shd w:val="clear" w:color="auto" w:fill="CCFFCC"/>
            <w:vAlign w:val="center"/>
          </w:tcPr>
          <w:p w14:paraId="518B4067" w14:textId="77777777" w:rsidR="00CB4150" w:rsidRPr="004065B1" w:rsidRDefault="00CB4150" w:rsidP="00CB4150">
            <w:r w:rsidRPr="000A066E">
              <w:rPr>
                <w:b/>
              </w:rPr>
              <w:t>Setup</w:t>
            </w:r>
          </w:p>
        </w:tc>
      </w:tr>
      <w:tr w:rsidR="00CB4150" w14:paraId="4FB94000" w14:textId="77777777" w:rsidTr="00CB4150">
        <w:trPr>
          <w:tblHeader/>
        </w:trPr>
        <w:tc>
          <w:tcPr>
            <w:tcW w:w="9526" w:type="dxa"/>
            <w:gridSpan w:val="4"/>
            <w:vAlign w:val="center"/>
          </w:tcPr>
          <w:p w14:paraId="3E6BFC42" w14:textId="62FBDD19" w:rsidR="00CB4150" w:rsidRPr="00E6095F" w:rsidRDefault="003C7BA3" w:rsidP="00CB4150">
            <w:pPr>
              <w:rPr>
                <w:i/>
              </w:rPr>
            </w:pPr>
            <w:r w:rsidRPr="00E6095F">
              <w:rPr>
                <w:i/>
              </w:rPr>
              <w:t xml:space="preserve">As for test </w:t>
            </w:r>
            <w:proofErr w:type="spellStart"/>
            <w:r w:rsidR="00676AAF">
              <w:rPr>
                <w:i/>
              </w:rPr>
              <w:t>DifferentPriority</w:t>
            </w:r>
            <w:proofErr w:type="spellEnd"/>
          </w:p>
        </w:tc>
      </w:tr>
      <w:tr w:rsidR="00CB4150" w14:paraId="73B59F4B" w14:textId="77777777" w:rsidTr="00CB4150">
        <w:trPr>
          <w:tblHeader/>
        </w:trPr>
        <w:tc>
          <w:tcPr>
            <w:tcW w:w="9526" w:type="dxa"/>
            <w:gridSpan w:val="4"/>
            <w:shd w:val="clear" w:color="auto" w:fill="CCFFCC"/>
            <w:vAlign w:val="center"/>
          </w:tcPr>
          <w:p w14:paraId="10D9198B" w14:textId="77777777" w:rsidR="00CB4150" w:rsidRPr="004065B1" w:rsidRDefault="00CB4150" w:rsidP="00CB4150">
            <w:r w:rsidRPr="000A066E">
              <w:rPr>
                <w:b/>
              </w:rPr>
              <w:t>Action</w:t>
            </w:r>
          </w:p>
        </w:tc>
      </w:tr>
      <w:tr w:rsidR="00CB4150" w14:paraId="199E7411" w14:textId="77777777" w:rsidTr="00CB4150">
        <w:trPr>
          <w:tblHeader/>
        </w:trPr>
        <w:tc>
          <w:tcPr>
            <w:tcW w:w="9526" w:type="dxa"/>
            <w:gridSpan w:val="4"/>
            <w:vAlign w:val="center"/>
          </w:tcPr>
          <w:p w14:paraId="19ACEA1F" w14:textId="019C1EEC" w:rsidR="00CB4150" w:rsidRPr="00E6095F" w:rsidRDefault="003C7BA3" w:rsidP="00CB4150">
            <w:pPr>
              <w:rPr>
                <w:i/>
              </w:rPr>
            </w:pPr>
            <w:r w:rsidRPr="00E6095F">
              <w:rPr>
                <w:i/>
              </w:rPr>
              <w:t xml:space="preserve">View the </w:t>
            </w:r>
            <w:r w:rsidR="00D27135">
              <w:rPr>
                <w:i/>
              </w:rPr>
              <w:t>features</w:t>
            </w:r>
            <w:r w:rsidR="00D27135" w:rsidRPr="00E6095F">
              <w:rPr>
                <w:i/>
              </w:rPr>
              <w:t xml:space="preserve"> </w:t>
            </w:r>
            <w:r w:rsidRPr="00E6095F">
              <w:rPr>
                <w:i/>
              </w:rPr>
              <w:t>at position 32°21.850’S 61°23.150’E scale 1:5</w:t>
            </w:r>
            <w:r w:rsidR="003B2565">
              <w:rPr>
                <w:i/>
              </w:rPr>
              <w:t xml:space="preserve"> </w:t>
            </w:r>
            <w:r w:rsidRPr="00E6095F">
              <w:rPr>
                <w:i/>
              </w:rPr>
              <w:t>000</w:t>
            </w:r>
          </w:p>
        </w:tc>
      </w:tr>
      <w:tr w:rsidR="00CB4150" w14:paraId="59222350" w14:textId="77777777" w:rsidTr="00B12872">
        <w:trPr>
          <w:tblHeader/>
        </w:trPr>
        <w:tc>
          <w:tcPr>
            <w:tcW w:w="9526" w:type="dxa"/>
            <w:gridSpan w:val="4"/>
            <w:tcBorders>
              <w:bottom w:val="single" w:sz="4" w:space="0" w:color="auto"/>
            </w:tcBorders>
            <w:shd w:val="clear" w:color="auto" w:fill="CCFFCC"/>
            <w:vAlign w:val="center"/>
          </w:tcPr>
          <w:p w14:paraId="6ED76A9E" w14:textId="77777777" w:rsidR="00CB4150" w:rsidRPr="004065B1" w:rsidRDefault="00CB4150" w:rsidP="00CB4150">
            <w:r w:rsidRPr="000A066E">
              <w:rPr>
                <w:b/>
              </w:rPr>
              <w:t>Results</w:t>
            </w:r>
          </w:p>
        </w:tc>
      </w:tr>
      <w:tr w:rsidR="00CB4150" w14:paraId="6F9DA896" w14:textId="77777777" w:rsidTr="00B12872">
        <w:trPr>
          <w:tblHeader/>
        </w:trPr>
        <w:tc>
          <w:tcPr>
            <w:tcW w:w="9526" w:type="dxa"/>
            <w:gridSpan w:val="4"/>
            <w:tcBorders>
              <w:bottom w:val="nil"/>
            </w:tcBorders>
            <w:vAlign w:val="center"/>
          </w:tcPr>
          <w:p w14:paraId="0DB18DE8" w14:textId="77777777" w:rsidR="00CB4150" w:rsidRPr="00E6095F" w:rsidRDefault="003C7BA3" w:rsidP="00CB4150">
            <w:pPr>
              <w:jc w:val="left"/>
              <w:rPr>
                <w:i/>
              </w:rPr>
            </w:pPr>
            <w:r w:rsidRPr="00E6095F">
              <w:rPr>
                <w:i/>
              </w:rPr>
              <w:t>Confirm that items 1-12 display as shown in the graphic below :</w:t>
            </w:r>
          </w:p>
        </w:tc>
      </w:tr>
      <w:tr w:rsidR="003C7BA3" w14:paraId="1AE67930" w14:textId="77777777" w:rsidTr="00B12872">
        <w:trPr>
          <w:tblHeader/>
        </w:trPr>
        <w:tc>
          <w:tcPr>
            <w:tcW w:w="9526" w:type="dxa"/>
            <w:gridSpan w:val="4"/>
            <w:tcBorders>
              <w:top w:val="nil"/>
            </w:tcBorders>
            <w:vAlign w:val="center"/>
          </w:tcPr>
          <w:p w14:paraId="60A8C633" w14:textId="6590D0F3" w:rsidR="003C7BA3" w:rsidRDefault="001B372A" w:rsidP="003C7BA3">
            <w:pPr>
              <w:jc w:val="center"/>
            </w:pPr>
            <w:r w:rsidRPr="001B372A">
              <w:rPr>
                <w:noProof/>
                <w:lang w:eastAsia="en-GB"/>
              </w:rPr>
              <w:drawing>
                <wp:inline distT="0" distB="0" distL="0" distR="0" wp14:anchorId="1DAB8C62" wp14:editId="20874382">
                  <wp:extent cx="5834317" cy="4391061"/>
                  <wp:effectExtent l="0" t="0" r="0" b="0"/>
                  <wp:docPr id="274" name="Picture 274" descr="C:\msdokut\STANDARDIT\IHO\ENCWG\Drafting 4.0.2 after Mar2016\New picture originals 23mar2016\3.6.9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sdokut\STANDARDIT\IHO\ENCWG\Drafting 4.0.2 after Mar2016\New picture originals 23mar2016\3.6.9 picture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38303" cy="4394061"/>
                          </a:xfrm>
                          <a:prstGeom prst="rect">
                            <a:avLst/>
                          </a:prstGeom>
                          <a:noFill/>
                          <a:ln>
                            <a:noFill/>
                          </a:ln>
                        </pic:spPr>
                      </pic:pic>
                    </a:graphicData>
                  </a:graphic>
                </wp:inline>
              </w:drawing>
            </w:r>
          </w:p>
          <w:p w14:paraId="7FACE426" w14:textId="4C024AC2" w:rsidR="004955AC" w:rsidRDefault="004955AC" w:rsidP="003C7BA3">
            <w:pPr>
              <w:jc w:val="center"/>
            </w:pPr>
            <w:r>
              <w:rPr>
                <w:b/>
                <w:noProof/>
                <w:lang w:eastAsia="en-GB"/>
              </w:rPr>
              <w:t>tbd</w:t>
            </w:r>
          </w:p>
          <w:p w14:paraId="0BBCA5A5" w14:textId="77777777" w:rsidR="000D3B2C" w:rsidRDefault="000D3B2C" w:rsidP="003C7BA3">
            <w:pPr>
              <w:jc w:val="center"/>
            </w:pPr>
          </w:p>
          <w:p w14:paraId="0E598240" w14:textId="4CC0D741" w:rsidR="000D3B2C" w:rsidRPr="002164D3" w:rsidRDefault="002840F0" w:rsidP="002164D3">
            <w:pPr>
              <w:jc w:val="left"/>
              <w:rPr>
                <w:i/>
              </w:rPr>
            </w:pPr>
            <w:r>
              <w:rPr>
                <w:b/>
                <w:bCs/>
                <w:i/>
                <w:highlight w:val="yellow"/>
              </w:rPr>
              <w:t>[TBD] – This test is for complex LUA-based portrayal based</w:t>
            </w:r>
            <w:r w:rsidR="00DC3BCA">
              <w:rPr>
                <w:b/>
                <w:bCs/>
                <w:i/>
                <w:highlight w:val="yellow"/>
              </w:rPr>
              <w:t xml:space="preserve"> on current </w:t>
            </w:r>
            <w:proofErr w:type="spellStart"/>
            <w:r w:rsidR="00DC3BCA">
              <w:rPr>
                <w:b/>
                <w:bCs/>
                <w:i/>
                <w:highlight w:val="yellow"/>
              </w:rPr>
              <w:t>Portryal</w:t>
            </w:r>
            <w:proofErr w:type="spellEnd"/>
            <w:r w:rsidR="00DC3BCA">
              <w:rPr>
                <w:b/>
                <w:bCs/>
                <w:i/>
                <w:highlight w:val="yellow"/>
              </w:rPr>
              <w:t xml:space="preserve"> Catalogue rules</w:t>
            </w:r>
            <w:r>
              <w:rPr>
                <w:b/>
                <w:bCs/>
                <w:i/>
                <w:highlight w:val="yellow"/>
              </w:rPr>
              <w:t>.</w:t>
            </w:r>
            <w:r w:rsidR="000A3BD3" w:rsidRPr="00676AAF">
              <w:rPr>
                <w:i/>
                <w:highlight w:val="yellow"/>
              </w:rPr>
              <w:t>.</w:t>
            </w:r>
          </w:p>
        </w:tc>
      </w:tr>
    </w:tbl>
    <w:p w14:paraId="16C3F929" w14:textId="77777777" w:rsidR="00CB4150" w:rsidRDefault="00CB4150" w:rsidP="00CB4150"/>
    <w:p w14:paraId="773A61BF" w14:textId="77777777" w:rsidR="00CB4150" w:rsidRPr="00CB4150" w:rsidRDefault="003C7BA3" w:rsidP="00E30B8F">
      <w:pPr>
        <w:pStyle w:val="Heading3"/>
      </w:pPr>
      <w:r>
        <w:br w:type="page"/>
      </w:r>
      <w:r w:rsidR="00CB4150">
        <w:lastRenderedPageBreak/>
        <w:t>Display of Centred Symbols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B4150" w14:paraId="37F910FD" w14:textId="77777777" w:rsidTr="00CB4150">
        <w:trPr>
          <w:trHeight w:val="454"/>
          <w:tblHeader/>
        </w:trPr>
        <w:tc>
          <w:tcPr>
            <w:tcW w:w="2381" w:type="dxa"/>
            <w:shd w:val="clear" w:color="auto" w:fill="CCFFCC"/>
            <w:vAlign w:val="center"/>
          </w:tcPr>
          <w:p w14:paraId="15C4E403" w14:textId="77777777" w:rsidR="00CB4150" w:rsidRPr="004065B1" w:rsidRDefault="00CB4150" w:rsidP="00CB4150">
            <w:r w:rsidRPr="000A066E">
              <w:rPr>
                <w:b/>
              </w:rPr>
              <w:t>Test Reference</w:t>
            </w:r>
          </w:p>
        </w:tc>
        <w:tc>
          <w:tcPr>
            <w:tcW w:w="2381" w:type="dxa"/>
            <w:shd w:val="clear" w:color="auto" w:fill="CCFFCC"/>
            <w:vAlign w:val="center"/>
          </w:tcPr>
          <w:p w14:paraId="3D6BF1E0" w14:textId="6907A545" w:rsidR="00CB4150" w:rsidRPr="004065B1" w:rsidRDefault="00676AAF" w:rsidP="00CB4150">
            <w:r>
              <w:t>CentredSymbols1</w:t>
            </w:r>
          </w:p>
        </w:tc>
        <w:tc>
          <w:tcPr>
            <w:tcW w:w="2382" w:type="dxa"/>
            <w:shd w:val="clear" w:color="auto" w:fill="CCFFCC"/>
            <w:vAlign w:val="center"/>
          </w:tcPr>
          <w:p w14:paraId="712AED59" w14:textId="77777777" w:rsidR="00CB4150" w:rsidRPr="004065B1" w:rsidRDefault="00CB4150" w:rsidP="00CB4150">
            <w:r w:rsidRPr="000A066E">
              <w:rPr>
                <w:b/>
              </w:rPr>
              <w:t>IHO Reference</w:t>
            </w:r>
          </w:p>
        </w:tc>
        <w:tc>
          <w:tcPr>
            <w:tcW w:w="2382" w:type="dxa"/>
            <w:shd w:val="clear" w:color="auto" w:fill="CCFFCC"/>
            <w:vAlign w:val="center"/>
          </w:tcPr>
          <w:p w14:paraId="2C71E4E0"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C-7.2.4</w:t>
            </w:r>
          </w:p>
          <w:p w14:paraId="16E05A68" w14:textId="27F763A4" w:rsidR="00CB4150" w:rsidRPr="004065B1" w:rsidRDefault="00CB4150" w:rsidP="001752C8"/>
        </w:tc>
      </w:tr>
      <w:tr w:rsidR="00CB4150" w14:paraId="45D381FD" w14:textId="77777777" w:rsidTr="00CB4150">
        <w:trPr>
          <w:tblHeader/>
        </w:trPr>
        <w:tc>
          <w:tcPr>
            <w:tcW w:w="9526" w:type="dxa"/>
            <w:gridSpan w:val="4"/>
            <w:shd w:val="clear" w:color="auto" w:fill="CCFFCC"/>
            <w:vAlign w:val="center"/>
          </w:tcPr>
          <w:p w14:paraId="690D7F24" w14:textId="77777777" w:rsidR="00CB4150" w:rsidRDefault="00CB4150" w:rsidP="00CB4150">
            <w:r w:rsidRPr="000A066E">
              <w:rPr>
                <w:b/>
              </w:rPr>
              <w:t>Test description</w:t>
            </w:r>
          </w:p>
        </w:tc>
      </w:tr>
      <w:tr w:rsidR="00CB4150" w14:paraId="3B24F697" w14:textId="77777777" w:rsidTr="00CB4150">
        <w:trPr>
          <w:tblHeader/>
        </w:trPr>
        <w:tc>
          <w:tcPr>
            <w:tcW w:w="9526" w:type="dxa"/>
            <w:gridSpan w:val="4"/>
            <w:vAlign w:val="center"/>
          </w:tcPr>
          <w:p w14:paraId="5E2E8EB1" w14:textId="77777777" w:rsidR="00CB4150" w:rsidRPr="00E6095F" w:rsidRDefault="00EA0F32" w:rsidP="00CB4150">
            <w:pPr>
              <w:rPr>
                <w:i/>
              </w:rPr>
            </w:pPr>
            <w:r w:rsidRPr="00E6095F">
              <w:rPr>
                <w:i/>
              </w:rPr>
              <w:t>Display of centred symbol in the centre of an area.</w:t>
            </w:r>
          </w:p>
        </w:tc>
      </w:tr>
      <w:tr w:rsidR="00CB4150" w14:paraId="7E14DE7B" w14:textId="77777777" w:rsidTr="00CB4150">
        <w:trPr>
          <w:tblHeader/>
        </w:trPr>
        <w:tc>
          <w:tcPr>
            <w:tcW w:w="9526" w:type="dxa"/>
            <w:gridSpan w:val="4"/>
            <w:shd w:val="clear" w:color="auto" w:fill="CCFFCC"/>
            <w:vAlign w:val="center"/>
          </w:tcPr>
          <w:p w14:paraId="1414D3FA" w14:textId="77777777" w:rsidR="00CB4150" w:rsidRPr="004065B1" w:rsidRDefault="00CB4150" w:rsidP="00CB4150">
            <w:r w:rsidRPr="000A066E">
              <w:rPr>
                <w:b/>
              </w:rPr>
              <w:t>Setup</w:t>
            </w:r>
          </w:p>
        </w:tc>
      </w:tr>
      <w:tr w:rsidR="00CB4150" w14:paraId="7D24F0BD" w14:textId="77777777" w:rsidTr="00CB4150">
        <w:trPr>
          <w:tblHeader/>
        </w:trPr>
        <w:tc>
          <w:tcPr>
            <w:tcW w:w="9526" w:type="dxa"/>
            <w:gridSpan w:val="4"/>
            <w:vAlign w:val="center"/>
          </w:tcPr>
          <w:p w14:paraId="01A80B86" w14:textId="639C6494" w:rsidR="00EA0F32" w:rsidRPr="00E6095F" w:rsidRDefault="00EA0F32" w:rsidP="00EA0F32">
            <w:pPr>
              <w:rPr>
                <w:i/>
              </w:rPr>
            </w:pPr>
            <w:r w:rsidRPr="00E6095F">
              <w:rPr>
                <w:i/>
              </w:rPr>
              <w:t xml:space="preserve">Load the </w:t>
            </w:r>
            <w:r w:rsidR="00D27135">
              <w:rPr>
                <w:i/>
              </w:rPr>
              <w:t xml:space="preserve">exchange set </w:t>
            </w:r>
            <w:r w:rsidR="00D27135" w:rsidRPr="00E012C8">
              <w:rPr>
                <w:b/>
                <w:bCs/>
                <w:i/>
              </w:rPr>
              <w:t>Settings</w:t>
            </w:r>
            <w:r w:rsidR="00D27135">
              <w:rPr>
                <w:i/>
              </w:rPr>
              <w:t xml:space="preserve"> </w:t>
            </w:r>
            <w:r w:rsidRPr="00E6095F">
              <w:rPr>
                <w:i/>
              </w:rPr>
              <w:t>with the following settings:</w:t>
            </w:r>
          </w:p>
          <w:p w14:paraId="26CECA74" w14:textId="6CEDB321" w:rsidR="00EA0F32" w:rsidRPr="00E012C8" w:rsidRDefault="00EA0F32">
            <w:pPr>
              <w:pStyle w:val="ListParagraph"/>
              <w:numPr>
                <w:ilvl w:val="0"/>
                <w:numId w:val="23"/>
              </w:numPr>
              <w:rPr>
                <w:i/>
              </w:rPr>
            </w:pPr>
            <w:r w:rsidRPr="00E012C8">
              <w:rPr>
                <w:i/>
              </w:rPr>
              <w:t xml:space="preserve">Select </w:t>
            </w:r>
            <w:r w:rsidR="00DE09B9" w:rsidRPr="00E012C8">
              <w:rPr>
                <w:i/>
              </w:rPr>
              <w:t>Display Category</w:t>
            </w:r>
            <w:r w:rsidRPr="00E012C8">
              <w:rPr>
                <w:i/>
              </w:rPr>
              <w:t xml:space="preserve"> Other</w:t>
            </w:r>
          </w:p>
          <w:p w14:paraId="66399583" w14:textId="77777777" w:rsidR="00EA0F32" w:rsidRPr="00E012C8" w:rsidRDefault="00EA0F32">
            <w:pPr>
              <w:pStyle w:val="ListParagraph"/>
              <w:numPr>
                <w:ilvl w:val="0"/>
                <w:numId w:val="23"/>
              </w:numPr>
              <w:rPr>
                <w:i/>
              </w:rPr>
            </w:pPr>
            <w:r w:rsidRPr="00E012C8">
              <w:rPr>
                <w:i/>
              </w:rPr>
              <w:t>Select Symbolized Boundaries</w:t>
            </w:r>
          </w:p>
          <w:p w14:paraId="4A29B1F8" w14:textId="2E20CCD8" w:rsidR="00EA0F32" w:rsidRPr="00E012C8" w:rsidRDefault="00EA0F32">
            <w:pPr>
              <w:pStyle w:val="ListParagraph"/>
              <w:numPr>
                <w:ilvl w:val="0"/>
                <w:numId w:val="23"/>
              </w:numPr>
              <w:rPr>
                <w:i/>
              </w:rPr>
            </w:pPr>
            <w:r w:rsidRPr="00E012C8">
              <w:rPr>
                <w:i/>
              </w:rPr>
              <w:t xml:space="preserve">Select </w:t>
            </w:r>
            <w:r w:rsidR="00676AAF">
              <w:rPr>
                <w:i/>
              </w:rPr>
              <w:t>Simplified Point Symbols = false</w:t>
            </w:r>
          </w:p>
          <w:p w14:paraId="4689DE14" w14:textId="27374DA0" w:rsidR="00895CD0" w:rsidRPr="00E012C8" w:rsidRDefault="00895CD0">
            <w:pPr>
              <w:pStyle w:val="ListParagraph"/>
              <w:numPr>
                <w:ilvl w:val="0"/>
                <w:numId w:val="23"/>
              </w:numPr>
              <w:rPr>
                <w:i/>
              </w:rPr>
            </w:pPr>
            <w:r w:rsidRPr="00E012C8">
              <w:rPr>
                <w:i/>
              </w:rPr>
              <w:t xml:space="preserve">Set </w:t>
            </w:r>
            <w:r w:rsidR="0069033B" w:rsidRPr="00E012C8">
              <w:rPr>
                <w:i/>
              </w:rPr>
              <w:t xml:space="preserve">Safety Contour </w:t>
            </w:r>
            <w:r w:rsidR="003B2565" w:rsidRPr="00E012C8">
              <w:rPr>
                <w:i/>
              </w:rPr>
              <w:t>value to</w:t>
            </w:r>
            <w:r w:rsidRPr="00E012C8">
              <w:rPr>
                <w:i/>
              </w:rPr>
              <w:t xml:space="preserve"> 10</w:t>
            </w:r>
            <w:r w:rsidR="003B2565" w:rsidRPr="00E012C8">
              <w:rPr>
                <w:i/>
              </w:rPr>
              <w:t xml:space="preserve"> </w:t>
            </w:r>
            <w:r w:rsidRPr="00E012C8">
              <w:rPr>
                <w:i/>
              </w:rPr>
              <w:t>m</w:t>
            </w:r>
          </w:p>
          <w:p w14:paraId="14879F01" w14:textId="25E265A9" w:rsidR="00895CD0" w:rsidRPr="00E012C8" w:rsidRDefault="00895CD0">
            <w:pPr>
              <w:pStyle w:val="ListParagraph"/>
              <w:numPr>
                <w:ilvl w:val="0"/>
                <w:numId w:val="23"/>
              </w:numPr>
              <w:rPr>
                <w:i/>
              </w:rPr>
            </w:pPr>
            <w:r w:rsidRPr="00E012C8">
              <w:rPr>
                <w:i/>
              </w:rPr>
              <w:t>Select Shallow water dangers</w:t>
            </w:r>
          </w:p>
          <w:p w14:paraId="3C9D647D" w14:textId="0FA9B118" w:rsidR="00CB4150" w:rsidRPr="00E6095F" w:rsidRDefault="00CB4150" w:rsidP="00EA0F32">
            <w:pPr>
              <w:rPr>
                <w:i/>
              </w:rPr>
            </w:pPr>
          </w:p>
        </w:tc>
      </w:tr>
      <w:tr w:rsidR="00CB4150" w14:paraId="32454D57" w14:textId="77777777" w:rsidTr="00CB4150">
        <w:trPr>
          <w:tblHeader/>
        </w:trPr>
        <w:tc>
          <w:tcPr>
            <w:tcW w:w="9526" w:type="dxa"/>
            <w:gridSpan w:val="4"/>
            <w:shd w:val="clear" w:color="auto" w:fill="CCFFCC"/>
            <w:vAlign w:val="center"/>
          </w:tcPr>
          <w:p w14:paraId="0D3480FE" w14:textId="77777777" w:rsidR="00CB4150" w:rsidRPr="004065B1" w:rsidRDefault="00CB4150" w:rsidP="00CB4150">
            <w:r w:rsidRPr="000A066E">
              <w:rPr>
                <w:b/>
              </w:rPr>
              <w:t>Action</w:t>
            </w:r>
          </w:p>
        </w:tc>
      </w:tr>
      <w:tr w:rsidR="00CB4150" w14:paraId="60B070A1" w14:textId="77777777" w:rsidTr="00CB4150">
        <w:trPr>
          <w:tblHeader/>
        </w:trPr>
        <w:tc>
          <w:tcPr>
            <w:tcW w:w="9526" w:type="dxa"/>
            <w:gridSpan w:val="4"/>
            <w:vAlign w:val="center"/>
          </w:tcPr>
          <w:p w14:paraId="27B4DDDF" w14:textId="7BFBA182" w:rsidR="00CB4150" w:rsidRPr="00E6095F" w:rsidRDefault="00EA0F32" w:rsidP="00CB4150">
            <w:pPr>
              <w:rPr>
                <w:i/>
              </w:rPr>
            </w:pPr>
            <w:r w:rsidRPr="00E6095F">
              <w:rPr>
                <w:i/>
              </w:rPr>
              <w:t>Centre the display on position 32°32.805’S 61° 21.290’E and then zoom in to a scale of 1:20</w:t>
            </w:r>
            <w:r w:rsidR="000A3BD3">
              <w:rPr>
                <w:i/>
              </w:rPr>
              <w:t xml:space="preserve"> </w:t>
            </w:r>
            <w:r w:rsidRPr="00E6095F">
              <w:rPr>
                <w:i/>
              </w:rPr>
              <w:t>000.</w:t>
            </w:r>
          </w:p>
        </w:tc>
      </w:tr>
      <w:tr w:rsidR="00CB4150" w14:paraId="318E8DAE" w14:textId="77777777" w:rsidTr="00B12872">
        <w:trPr>
          <w:tblHeader/>
        </w:trPr>
        <w:tc>
          <w:tcPr>
            <w:tcW w:w="9526" w:type="dxa"/>
            <w:gridSpan w:val="4"/>
            <w:tcBorders>
              <w:bottom w:val="single" w:sz="4" w:space="0" w:color="auto"/>
            </w:tcBorders>
            <w:shd w:val="clear" w:color="auto" w:fill="CCFFCC"/>
            <w:vAlign w:val="center"/>
          </w:tcPr>
          <w:p w14:paraId="6BDDA84D" w14:textId="77777777" w:rsidR="00CB4150" w:rsidRPr="004065B1" w:rsidRDefault="00CB4150" w:rsidP="00CB4150">
            <w:r w:rsidRPr="000A066E">
              <w:rPr>
                <w:b/>
              </w:rPr>
              <w:t>Results</w:t>
            </w:r>
          </w:p>
        </w:tc>
      </w:tr>
      <w:tr w:rsidR="00CB4150" w14:paraId="18C599A4" w14:textId="77777777" w:rsidTr="00B12872">
        <w:trPr>
          <w:tblHeader/>
        </w:trPr>
        <w:tc>
          <w:tcPr>
            <w:tcW w:w="9526" w:type="dxa"/>
            <w:gridSpan w:val="4"/>
            <w:tcBorders>
              <w:bottom w:val="nil"/>
            </w:tcBorders>
            <w:vAlign w:val="center"/>
          </w:tcPr>
          <w:p w14:paraId="44DE21DB" w14:textId="09D477E4" w:rsidR="00CB4150" w:rsidRPr="00E6095F" w:rsidRDefault="00EA0F32" w:rsidP="00CB4150">
            <w:pPr>
              <w:jc w:val="left"/>
              <w:rPr>
                <w:i/>
              </w:rPr>
            </w:pPr>
            <w:r w:rsidRPr="00E6095F">
              <w:rPr>
                <w:i/>
              </w:rPr>
              <w:t xml:space="preserve">Confirm that the </w:t>
            </w:r>
            <w:r w:rsidR="00D27135">
              <w:rPr>
                <w:i/>
              </w:rPr>
              <w:t>feature</w:t>
            </w:r>
            <w:r w:rsidR="00D27135" w:rsidRPr="00E6095F">
              <w:rPr>
                <w:i/>
              </w:rPr>
              <w:t xml:space="preserve"> </w:t>
            </w:r>
            <w:r w:rsidRPr="00E6095F">
              <w:rPr>
                <w:i/>
              </w:rPr>
              <w:t>displays as in the image below:</w:t>
            </w:r>
          </w:p>
        </w:tc>
      </w:tr>
      <w:tr w:rsidR="00EA0F32" w14:paraId="47F17DA6" w14:textId="77777777" w:rsidTr="00B12872">
        <w:trPr>
          <w:tblHeader/>
        </w:trPr>
        <w:tc>
          <w:tcPr>
            <w:tcW w:w="9526" w:type="dxa"/>
            <w:gridSpan w:val="4"/>
            <w:tcBorders>
              <w:top w:val="nil"/>
              <w:bottom w:val="nil"/>
            </w:tcBorders>
            <w:vAlign w:val="center"/>
          </w:tcPr>
          <w:p w14:paraId="6FA3DC33" w14:textId="08CB937D" w:rsidR="00EA0F32" w:rsidRDefault="004955AC" w:rsidP="00EA0F32">
            <w:pPr>
              <w:jc w:val="center"/>
            </w:pPr>
            <w:r>
              <w:rPr>
                <w:noProof/>
                <w:lang w:eastAsia="en-GB"/>
              </w:rPr>
              <w:drawing>
                <wp:inline distT="0" distB="0" distL="0" distR="0" wp14:anchorId="792F3AC9" wp14:editId="23EF1A72">
                  <wp:extent cx="3115113" cy="1247945"/>
                  <wp:effectExtent l="0" t="0" r="9087" b="9355"/>
                  <wp:docPr id="189"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15113" cy="1247945"/>
                          </a:xfrm>
                          <a:prstGeom prst="rect">
                            <a:avLst/>
                          </a:prstGeom>
                          <a:noFill/>
                          <a:ln>
                            <a:noFill/>
                            <a:prstDash/>
                          </a:ln>
                        </pic:spPr>
                      </pic:pic>
                    </a:graphicData>
                  </a:graphic>
                </wp:inline>
              </w:drawing>
            </w:r>
          </w:p>
          <w:p w14:paraId="7C43967F" w14:textId="77777777" w:rsidR="00EA0F32" w:rsidRPr="0015247B" w:rsidRDefault="00EA0F32" w:rsidP="00EA0F32">
            <w:pPr>
              <w:jc w:val="center"/>
            </w:pPr>
          </w:p>
        </w:tc>
      </w:tr>
      <w:tr w:rsidR="00EA0F32" w14:paraId="18A926BD" w14:textId="77777777" w:rsidTr="00B12872">
        <w:trPr>
          <w:tblHeader/>
        </w:trPr>
        <w:tc>
          <w:tcPr>
            <w:tcW w:w="9526" w:type="dxa"/>
            <w:gridSpan w:val="4"/>
            <w:tcBorders>
              <w:top w:val="nil"/>
              <w:bottom w:val="nil"/>
            </w:tcBorders>
            <w:vAlign w:val="center"/>
          </w:tcPr>
          <w:p w14:paraId="166E185B" w14:textId="370808F8" w:rsidR="00EA0F32" w:rsidRPr="00E6095F" w:rsidRDefault="00EA0F32" w:rsidP="00CB4150">
            <w:pPr>
              <w:jc w:val="left"/>
              <w:rPr>
                <w:i/>
              </w:rPr>
            </w:pPr>
            <w:r w:rsidRPr="00E6095F">
              <w:rPr>
                <w:i/>
              </w:rPr>
              <w:t xml:space="preserve">Zoom out to scale 1:50 000 and confirm that the </w:t>
            </w:r>
            <w:r w:rsidR="00D27135">
              <w:rPr>
                <w:i/>
              </w:rPr>
              <w:t>feature</w:t>
            </w:r>
            <w:r w:rsidR="00D27135" w:rsidRPr="00E6095F">
              <w:rPr>
                <w:i/>
              </w:rPr>
              <w:t xml:space="preserve"> </w:t>
            </w:r>
            <w:r w:rsidRPr="00E6095F">
              <w:rPr>
                <w:i/>
              </w:rPr>
              <w:t>now display</w:t>
            </w:r>
            <w:r w:rsidR="00D27135">
              <w:rPr>
                <w:i/>
              </w:rPr>
              <w:t>s</w:t>
            </w:r>
            <w:r w:rsidRPr="00E6095F">
              <w:rPr>
                <w:i/>
              </w:rPr>
              <w:t xml:space="preserve"> as follows:</w:t>
            </w:r>
          </w:p>
        </w:tc>
      </w:tr>
      <w:tr w:rsidR="00EA0F32" w14:paraId="2A5AB620" w14:textId="77777777" w:rsidTr="00B12872">
        <w:trPr>
          <w:tblHeader/>
        </w:trPr>
        <w:tc>
          <w:tcPr>
            <w:tcW w:w="9526" w:type="dxa"/>
            <w:gridSpan w:val="4"/>
            <w:tcBorders>
              <w:top w:val="nil"/>
            </w:tcBorders>
            <w:vAlign w:val="center"/>
          </w:tcPr>
          <w:p w14:paraId="2C3FE5AC" w14:textId="4C010705" w:rsidR="00EA0F32" w:rsidRPr="0015247B" w:rsidRDefault="004955AC" w:rsidP="00EA0F32">
            <w:pPr>
              <w:jc w:val="center"/>
            </w:pPr>
            <w:r>
              <w:rPr>
                <w:noProof/>
                <w:lang w:eastAsia="en-GB"/>
              </w:rPr>
              <w:drawing>
                <wp:inline distT="0" distB="0" distL="0" distR="0" wp14:anchorId="6ED048D4" wp14:editId="4786EDAB">
                  <wp:extent cx="1257473" cy="476320"/>
                  <wp:effectExtent l="0" t="0" r="0" b="0"/>
                  <wp:docPr id="190"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257473" cy="476320"/>
                          </a:xfrm>
                          <a:prstGeom prst="rect">
                            <a:avLst/>
                          </a:prstGeom>
                          <a:noFill/>
                          <a:ln>
                            <a:noFill/>
                            <a:prstDash/>
                          </a:ln>
                        </pic:spPr>
                      </pic:pic>
                    </a:graphicData>
                  </a:graphic>
                </wp:inline>
              </w:drawing>
            </w:r>
          </w:p>
        </w:tc>
      </w:tr>
    </w:tbl>
    <w:p w14:paraId="7509BDC4" w14:textId="77777777" w:rsidR="00CB4150" w:rsidRDefault="00CB4150" w:rsidP="00CB4150"/>
    <w:p w14:paraId="11C207BC" w14:textId="77777777" w:rsidR="00EA0F32" w:rsidRDefault="00EA0F32" w:rsidP="00CB4150">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A0F32" w14:paraId="6C8651BC" w14:textId="77777777" w:rsidTr="00D9584F">
        <w:trPr>
          <w:trHeight w:val="454"/>
          <w:tblHeader/>
        </w:trPr>
        <w:tc>
          <w:tcPr>
            <w:tcW w:w="2381" w:type="dxa"/>
            <w:shd w:val="clear" w:color="auto" w:fill="CCFFCC"/>
            <w:vAlign w:val="center"/>
          </w:tcPr>
          <w:p w14:paraId="5BAF70C4" w14:textId="77777777" w:rsidR="00EA0F32" w:rsidRPr="004065B1" w:rsidRDefault="00EA0F32" w:rsidP="00D9584F">
            <w:r w:rsidRPr="000A066E">
              <w:rPr>
                <w:b/>
              </w:rPr>
              <w:lastRenderedPageBreak/>
              <w:t>Test Reference</w:t>
            </w:r>
          </w:p>
        </w:tc>
        <w:tc>
          <w:tcPr>
            <w:tcW w:w="2381" w:type="dxa"/>
            <w:shd w:val="clear" w:color="auto" w:fill="CCFFCC"/>
            <w:vAlign w:val="center"/>
          </w:tcPr>
          <w:p w14:paraId="7485F541" w14:textId="35C3CDEA" w:rsidR="00EA0F32" w:rsidRPr="004065B1" w:rsidRDefault="00676AAF" w:rsidP="00D9584F">
            <w:r>
              <w:t>CentredSymbols2</w:t>
            </w:r>
          </w:p>
        </w:tc>
        <w:tc>
          <w:tcPr>
            <w:tcW w:w="2382" w:type="dxa"/>
            <w:shd w:val="clear" w:color="auto" w:fill="CCFFCC"/>
            <w:vAlign w:val="center"/>
          </w:tcPr>
          <w:p w14:paraId="521EA796" w14:textId="77777777" w:rsidR="00EA0F32" w:rsidRPr="004065B1" w:rsidRDefault="00EA0F32" w:rsidP="00D9584F">
            <w:r w:rsidRPr="000A066E">
              <w:rPr>
                <w:b/>
              </w:rPr>
              <w:t>IHO Reference</w:t>
            </w:r>
          </w:p>
        </w:tc>
        <w:tc>
          <w:tcPr>
            <w:tcW w:w="2382" w:type="dxa"/>
            <w:shd w:val="clear" w:color="auto" w:fill="CCFFCC"/>
            <w:vAlign w:val="center"/>
          </w:tcPr>
          <w:p w14:paraId="677B6BD9"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C-7.2.4</w:t>
            </w:r>
          </w:p>
          <w:p w14:paraId="7D1011C3" w14:textId="4E8EE2B6" w:rsidR="00EA0F32" w:rsidRPr="004065B1" w:rsidRDefault="00EA0F32" w:rsidP="00D9584F"/>
        </w:tc>
      </w:tr>
      <w:tr w:rsidR="00EA0F32" w14:paraId="615BB237" w14:textId="77777777" w:rsidTr="00D9584F">
        <w:trPr>
          <w:tblHeader/>
        </w:trPr>
        <w:tc>
          <w:tcPr>
            <w:tcW w:w="9526" w:type="dxa"/>
            <w:gridSpan w:val="4"/>
            <w:shd w:val="clear" w:color="auto" w:fill="CCFFCC"/>
            <w:vAlign w:val="center"/>
          </w:tcPr>
          <w:p w14:paraId="77FA88B6" w14:textId="77777777" w:rsidR="00EA0F32" w:rsidRDefault="00EA0F32" w:rsidP="00D9584F">
            <w:r w:rsidRPr="000A066E">
              <w:rPr>
                <w:b/>
              </w:rPr>
              <w:t>Test description</w:t>
            </w:r>
          </w:p>
        </w:tc>
      </w:tr>
      <w:tr w:rsidR="00EA0F32" w14:paraId="06015772" w14:textId="77777777" w:rsidTr="00D9584F">
        <w:trPr>
          <w:tblHeader/>
        </w:trPr>
        <w:tc>
          <w:tcPr>
            <w:tcW w:w="9526" w:type="dxa"/>
            <w:gridSpan w:val="4"/>
            <w:vAlign w:val="center"/>
          </w:tcPr>
          <w:p w14:paraId="15D0CAD0" w14:textId="77777777" w:rsidR="00EA0F32" w:rsidRPr="00E6095F" w:rsidRDefault="00EA0F32" w:rsidP="00D9584F">
            <w:pPr>
              <w:rPr>
                <w:i/>
              </w:rPr>
            </w:pPr>
            <w:r w:rsidRPr="00E6095F">
              <w:rPr>
                <w:i/>
              </w:rPr>
              <w:t>Display of centred symbols offset.</w:t>
            </w:r>
          </w:p>
        </w:tc>
      </w:tr>
      <w:tr w:rsidR="00EA0F32" w14:paraId="7E88AD08" w14:textId="77777777" w:rsidTr="00D9584F">
        <w:trPr>
          <w:tblHeader/>
        </w:trPr>
        <w:tc>
          <w:tcPr>
            <w:tcW w:w="9526" w:type="dxa"/>
            <w:gridSpan w:val="4"/>
            <w:shd w:val="clear" w:color="auto" w:fill="CCFFCC"/>
            <w:vAlign w:val="center"/>
          </w:tcPr>
          <w:p w14:paraId="7C8467A2" w14:textId="77777777" w:rsidR="00EA0F32" w:rsidRPr="004065B1" w:rsidRDefault="00EA0F32" w:rsidP="00D9584F">
            <w:r w:rsidRPr="000A066E">
              <w:rPr>
                <w:b/>
              </w:rPr>
              <w:t>Setup</w:t>
            </w:r>
          </w:p>
        </w:tc>
      </w:tr>
      <w:tr w:rsidR="00EA0F32" w14:paraId="5CA0F944" w14:textId="77777777" w:rsidTr="00D9584F">
        <w:trPr>
          <w:tblHeader/>
        </w:trPr>
        <w:tc>
          <w:tcPr>
            <w:tcW w:w="9526" w:type="dxa"/>
            <w:gridSpan w:val="4"/>
            <w:vAlign w:val="center"/>
          </w:tcPr>
          <w:p w14:paraId="5C62FD6C" w14:textId="7BEDBF70" w:rsidR="00EA0F32" w:rsidRPr="00676AAF" w:rsidRDefault="00EA0F32" w:rsidP="00D9584F">
            <w:r w:rsidRPr="00E6095F">
              <w:rPr>
                <w:i/>
              </w:rPr>
              <w:t xml:space="preserve">As for test </w:t>
            </w:r>
            <w:r w:rsidR="00676AAF">
              <w:t>CentredSymbols1</w:t>
            </w:r>
          </w:p>
        </w:tc>
      </w:tr>
      <w:tr w:rsidR="00EA0F32" w14:paraId="387F5A4C" w14:textId="77777777" w:rsidTr="00D9584F">
        <w:trPr>
          <w:tblHeader/>
        </w:trPr>
        <w:tc>
          <w:tcPr>
            <w:tcW w:w="9526" w:type="dxa"/>
            <w:gridSpan w:val="4"/>
            <w:shd w:val="clear" w:color="auto" w:fill="CCFFCC"/>
            <w:vAlign w:val="center"/>
          </w:tcPr>
          <w:p w14:paraId="26878829" w14:textId="77777777" w:rsidR="00EA0F32" w:rsidRPr="004065B1" w:rsidRDefault="00EA0F32" w:rsidP="00D9584F">
            <w:r w:rsidRPr="000A066E">
              <w:rPr>
                <w:b/>
              </w:rPr>
              <w:t>Action</w:t>
            </w:r>
          </w:p>
        </w:tc>
      </w:tr>
      <w:tr w:rsidR="00EA0F32" w14:paraId="115058A3" w14:textId="77777777" w:rsidTr="00D9584F">
        <w:trPr>
          <w:tblHeader/>
        </w:trPr>
        <w:tc>
          <w:tcPr>
            <w:tcW w:w="9526" w:type="dxa"/>
            <w:gridSpan w:val="4"/>
            <w:vAlign w:val="center"/>
          </w:tcPr>
          <w:p w14:paraId="08B7E171" w14:textId="7F6FF67A" w:rsidR="00EA0F32" w:rsidRPr="00E6095F" w:rsidRDefault="00EA0F32" w:rsidP="000A3BD3">
            <w:pPr>
              <w:rPr>
                <w:i/>
              </w:rPr>
            </w:pPr>
            <w:r w:rsidRPr="00E6095F">
              <w:rPr>
                <w:i/>
              </w:rPr>
              <w:t>Centre the display on position 32°32.085’S 61° 21.415’E and then zoom in to a scale of 1:10</w:t>
            </w:r>
            <w:r w:rsidR="000A3BD3">
              <w:rPr>
                <w:i/>
              </w:rPr>
              <w:t xml:space="preserve"> </w:t>
            </w:r>
            <w:r w:rsidRPr="00E6095F">
              <w:rPr>
                <w:i/>
              </w:rPr>
              <w:t>000.</w:t>
            </w:r>
          </w:p>
        </w:tc>
      </w:tr>
      <w:tr w:rsidR="00EA0F32" w14:paraId="0BE12AEF" w14:textId="77777777" w:rsidTr="000B5196">
        <w:trPr>
          <w:tblHeader/>
        </w:trPr>
        <w:tc>
          <w:tcPr>
            <w:tcW w:w="9526" w:type="dxa"/>
            <w:gridSpan w:val="4"/>
            <w:tcBorders>
              <w:bottom w:val="single" w:sz="4" w:space="0" w:color="auto"/>
            </w:tcBorders>
            <w:shd w:val="clear" w:color="auto" w:fill="CCFFCC"/>
            <w:vAlign w:val="center"/>
          </w:tcPr>
          <w:p w14:paraId="52651B9D" w14:textId="77777777" w:rsidR="00EA0F32" w:rsidRPr="004065B1" w:rsidRDefault="00EA0F32" w:rsidP="00D9584F">
            <w:r w:rsidRPr="000A066E">
              <w:rPr>
                <w:b/>
              </w:rPr>
              <w:t>Results</w:t>
            </w:r>
          </w:p>
        </w:tc>
      </w:tr>
      <w:tr w:rsidR="00EA0F32" w14:paraId="13F436F8" w14:textId="77777777" w:rsidTr="000B5196">
        <w:trPr>
          <w:tblHeader/>
        </w:trPr>
        <w:tc>
          <w:tcPr>
            <w:tcW w:w="9526" w:type="dxa"/>
            <w:gridSpan w:val="4"/>
            <w:tcBorders>
              <w:bottom w:val="nil"/>
            </w:tcBorders>
            <w:vAlign w:val="center"/>
          </w:tcPr>
          <w:p w14:paraId="5838BE95" w14:textId="4A4CF333" w:rsidR="00EA0F32" w:rsidRPr="00E6095F" w:rsidRDefault="00EA0F32" w:rsidP="00D9584F">
            <w:pPr>
              <w:jc w:val="left"/>
              <w:rPr>
                <w:i/>
              </w:rPr>
            </w:pPr>
            <w:r w:rsidRPr="00E6095F">
              <w:rPr>
                <w:i/>
              </w:rPr>
              <w:t xml:space="preserve">Confirm that the </w:t>
            </w:r>
            <w:r w:rsidR="00D27135">
              <w:rPr>
                <w:i/>
              </w:rPr>
              <w:t>feature</w:t>
            </w:r>
            <w:r w:rsidR="00D27135" w:rsidRPr="00E6095F">
              <w:rPr>
                <w:i/>
              </w:rPr>
              <w:t xml:space="preserve"> </w:t>
            </w:r>
            <w:r w:rsidRPr="00E6095F">
              <w:rPr>
                <w:i/>
              </w:rPr>
              <w:t>displays as in the image below:</w:t>
            </w:r>
          </w:p>
        </w:tc>
      </w:tr>
      <w:tr w:rsidR="00EA0F32" w14:paraId="23F7FE39" w14:textId="77777777" w:rsidTr="000B5196">
        <w:trPr>
          <w:tblHeader/>
        </w:trPr>
        <w:tc>
          <w:tcPr>
            <w:tcW w:w="9526" w:type="dxa"/>
            <w:gridSpan w:val="4"/>
            <w:tcBorders>
              <w:top w:val="nil"/>
              <w:bottom w:val="nil"/>
            </w:tcBorders>
            <w:vAlign w:val="center"/>
          </w:tcPr>
          <w:p w14:paraId="1AED7D98" w14:textId="1B1EEFAB" w:rsidR="00EA0F32" w:rsidRPr="0015247B" w:rsidRDefault="004955AC" w:rsidP="00A85201">
            <w:pPr>
              <w:jc w:val="center"/>
            </w:pPr>
            <w:r>
              <w:rPr>
                <w:noProof/>
                <w:lang w:eastAsia="en-GB"/>
              </w:rPr>
              <w:drawing>
                <wp:inline distT="0" distB="0" distL="0" distR="0" wp14:anchorId="292504E7" wp14:editId="0C39D402">
                  <wp:extent cx="5515743" cy="2067211"/>
                  <wp:effectExtent l="0" t="0" r="8757" b="9239"/>
                  <wp:docPr id="191"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15743" cy="2067211"/>
                          </a:xfrm>
                          <a:prstGeom prst="rect">
                            <a:avLst/>
                          </a:prstGeom>
                          <a:noFill/>
                          <a:ln>
                            <a:noFill/>
                            <a:prstDash/>
                          </a:ln>
                        </pic:spPr>
                      </pic:pic>
                    </a:graphicData>
                  </a:graphic>
                </wp:inline>
              </w:drawing>
            </w:r>
          </w:p>
        </w:tc>
      </w:tr>
      <w:tr w:rsidR="00EA0F32" w14:paraId="63FE8196" w14:textId="77777777" w:rsidTr="000B5196">
        <w:trPr>
          <w:tblHeader/>
        </w:trPr>
        <w:tc>
          <w:tcPr>
            <w:tcW w:w="9526" w:type="dxa"/>
            <w:gridSpan w:val="4"/>
            <w:tcBorders>
              <w:top w:val="nil"/>
              <w:bottom w:val="nil"/>
            </w:tcBorders>
            <w:vAlign w:val="center"/>
          </w:tcPr>
          <w:p w14:paraId="7BE0878D" w14:textId="77777777" w:rsidR="00A85201" w:rsidRPr="00E6095F" w:rsidRDefault="00A85201" w:rsidP="00A85201">
            <w:pPr>
              <w:jc w:val="left"/>
              <w:rPr>
                <w:i/>
              </w:rPr>
            </w:pPr>
            <w:r w:rsidRPr="00E6095F">
              <w:rPr>
                <w:i/>
              </w:rPr>
              <w:t>Note: the display should show the centred symbol(s) offset.</w:t>
            </w:r>
          </w:p>
          <w:p w14:paraId="6FBD2AEC" w14:textId="77777777" w:rsidR="00A85201" w:rsidRPr="00E6095F" w:rsidRDefault="00A85201" w:rsidP="00A85201">
            <w:pPr>
              <w:jc w:val="left"/>
              <w:rPr>
                <w:i/>
              </w:rPr>
            </w:pPr>
          </w:p>
          <w:p w14:paraId="4724A5EE" w14:textId="051AD4F5" w:rsidR="00EA0F32" w:rsidRPr="00E6095F" w:rsidRDefault="00A85201" w:rsidP="000A3BD3">
            <w:pPr>
              <w:jc w:val="left"/>
              <w:rPr>
                <w:i/>
              </w:rPr>
            </w:pPr>
            <w:r w:rsidRPr="00E6095F">
              <w:rPr>
                <w:i/>
              </w:rPr>
              <w:t>Zoom out to scale 1:50</w:t>
            </w:r>
            <w:r w:rsidR="000A3BD3">
              <w:rPr>
                <w:i/>
              </w:rPr>
              <w:t xml:space="preserve"> </w:t>
            </w:r>
            <w:r w:rsidRPr="00E6095F">
              <w:rPr>
                <w:i/>
              </w:rPr>
              <w:t xml:space="preserve">000 and confirm that the </w:t>
            </w:r>
            <w:r w:rsidR="00D27135">
              <w:rPr>
                <w:i/>
              </w:rPr>
              <w:t>feature</w:t>
            </w:r>
            <w:r w:rsidR="00D27135" w:rsidRPr="00E6095F">
              <w:rPr>
                <w:i/>
              </w:rPr>
              <w:t xml:space="preserve"> </w:t>
            </w:r>
            <w:r w:rsidRPr="00E6095F">
              <w:rPr>
                <w:i/>
              </w:rPr>
              <w:t>now display</w:t>
            </w:r>
            <w:r w:rsidR="00D27135">
              <w:rPr>
                <w:i/>
              </w:rPr>
              <w:t>s</w:t>
            </w:r>
            <w:r w:rsidRPr="00E6095F">
              <w:rPr>
                <w:i/>
              </w:rPr>
              <w:t xml:space="preserve"> as follows:</w:t>
            </w:r>
          </w:p>
        </w:tc>
      </w:tr>
      <w:tr w:rsidR="00EA0F32" w14:paraId="5FC75566" w14:textId="77777777" w:rsidTr="000B5196">
        <w:trPr>
          <w:tblHeader/>
        </w:trPr>
        <w:tc>
          <w:tcPr>
            <w:tcW w:w="9526" w:type="dxa"/>
            <w:gridSpan w:val="4"/>
            <w:tcBorders>
              <w:top w:val="nil"/>
              <w:bottom w:val="nil"/>
            </w:tcBorders>
            <w:vAlign w:val="center"/>
          </w:tcPr>
          <w:p w14:paraId="35BE4770" w14:textId="58567B18" w:rsidR="00EA0F32" w:rsidRPr="0015247B" w:rsidRDefault="004955AC" w:rsidP="00D9584F">
            <w:pPr>
              <w:jc w:val="center"/>
            </w:pPr>
            <w:r>
              <w:rPr>
                <w:noProof/>
                <w:lang w:eastAsia="en-GB"/>
              </w:rPr>
              <w:drawing>
                <wp:inline distT="0" distB="0" distL="0" distR="0" wp14:anchorId="1D9B4ED5" wp14:editId="6A2C0AE2">
                  <wp:extent cx="1209842" cy="419160"/>
                  <wp:effectExtent l="0" t="0" r="9358" b="0"/>
                  <wp:docPr id="19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209842" cy="419160"/>
                          </a:xfrm>
                          <a:prstGeom prst="rect">
                            <a:avLst/>
                          </a:prstGeom>
                          <a:noFill/>
                          <a:ln>
                            <a:noFill/>
                            <a:prstDash/>
                          </a:ln>
                        </pic:spPr>
                      </pic:pic>
                    </a:graphicData>
                  </a:graphic>
                </wp:inline>
              </w:drawing>
            </w:r>
          </w:p>
        </w:tc>
      </w:tr>
      <w:tr w:rsidR="00A85201" w14:paraId="6B6E0613" w14:textId="77777777" w:rsidTr="000B5196">
        <w:trPr>
          <w:tblHeader/>
        </w:trPr>
        <w:tc>
          <w:tcPr>
            <w:tcW w:w="9526" w:type="dxa"/>
            <w:gridSpan w:val="4"/>
            <w:tcBorders>
              <w:top w:val="nil"/>
            </w:tcBorders>
            <w:vAlign w:val="center"/>
          </w:tcPr>
          <w:p w14:paraId="7D240F5B" w14:textId="77777777" w:rsidR="00A85201" w:rsidRPr="00E6095F" w:rsidRDefault="00A85201" w:rsidP="00A85201">
            <w:pPr>
              <w:jc w:val="left"/>
              <w:rPr>
                <w:i/>
              </w:rPr>
            </w:pPr>
            <w:r w:rsidRPr="00E6095F">
              <w:rPr>
                <w:i/>
              </w:rPr>
              <w:t>Note: the display should only show the arrow as above without the centred symbol(s) offset.</w:t>
            </w:r>
          </w:p>
        </w:tc>
      </w:tr>
    </w:tbl>
    <w:p w14:paraId="76EBF605" w14:textId="77777777" w:rsidR="00A85201" w:rsidRDefault="00A85201" w:rsidP="00EA0F32"/>
    <w:p w14:paraId="554A060A"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A0F32" w14:paraId="7438A0F0" w14:textId="77777777" w:rsidTr="00D9584F">
        <w:trPr>
          <w:trHeight w:val="454"/>
          <w:tblHeader/>
        </w:trPr>
        <w:tc>
          <w:tcPr>
            <w:tcW w:w="2381" w:type="dxa"/>
            <w:shd w:val="clear" w:color="auto" w:fill="CCFFCC"/>
            <w:vAlign w:val="center"/>
          </w:tcPr>
          <w:p w14:paraId="13D6A0F3" w14:textId="77777777" w:rsidR="00EA0F32" w:rsidRPr="004065B1" w:rsidRDefault="00EA0F32" w:rsidP="00D9584F">
            <w:r w:rsidRPr="000A066E">
              <w:rPr>
                <w:b/>
              </w:rPr>
              <w:lastRenderedPageBreak/>
              <w:t>Test Reference</w:t>
            </w:r>
          </w:p>
        </w:tc>
        <w:tc>
          <w:tcPr>
            <w:tcW w:w="2381" w:type="dxa"/>
            <w:shd w:val="clear" w:color="auto" w:fill="CCFFCC"/>
            <w:vAlign w:val="center"/>
          </w:tcPr>
          <w:p w14:paraId="2BE952A9" w14:textId="5092197A" w:rsidR="00EA0F32" w:rsidRPr="004065B1" w:rsidRDefault="00676AAF" w:rsidP="00D9584F">
            <w:r>
              <w:t>CentredSymbols3</w:t>
            </w:r>
          </w:p>
        </w:tc>
        <w:tc>
          <w:tcPr>
            <w:tcW w:w="2382" w:type="dxa"/>
            <w:shd w:val="clear" w:color="auto" w:fill="CCFFCC"/>
            <w:vAlign w:val="center"/>
          </w:tcPr>
          <w:p w14:paraId="3114E2B4" w14:textId="77777777" w:rsidR="00EA0F32" w:rsidRPr="004065B1" w:rsidRDefault="00EA0F32" w:rsidP="00D9584F">
            <w:r w:rsidRPr="000A066E">
              <w:rPr>
                <w:b/>
              </w:rPr>
              <w:t>IHO Reference</w:t>
            </w:r>
          </w:p>
        </w:tc>
        <w:tc>
          <w:tcPr>
            <w:tcW w:w="2382" w:type="dxa"/>
            <w:shd w:val="clear" w:color="auto" w:fill="CCFFCC"/>
            <w:vAlign w:val="center"/>
          </w:tcPr>
          <w:p w14:paraId="73CAB449"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C-7.2.4</w:t>
            </w:r>
          </w:p>
          <w:p w14:paraId="0949EDE8" w14:textId="034B5EBE" w:rsidR="00EA0F32" w:rsidRPr="004065B1" w:rsidRDefault="00EA0F32" w:rsidP="00D9584F"/>
        </w:tc>
      </w:tr>
      <w:tr w:rsidR="00EA0F32" w14:paraId="2F44C7BB" w14:textId="77777777" w:rsidTr="00D9584F">
        <w:trPr>
          <w:tblHeader/>
        </w:trPr>
        <w:tc>
          <w:tcPr>
            <w:tcW w:w="9526" w:type="dxa"/>
            <w:gridSpan w:val="4"/>
            <w:shd w:val="clear" w:color="auto" w:fill="CCFFCC"/>
            <w:vAlign w:val="center"/>
          </w:tcPr>
          <w:p w14:paraId="3B831837" w14:textId="77777777" w:rsidR="00EA0F32" w:rsidRDefault="00EA0F32" w:rsidP="00D9584F">
            <w:r w:rsidRPr="000A066E">
              <w:rPr>
                <w:b/>
              </w:rPr>
              <w:t>Test description</w:t>
            </w:r>
          </w:p>
        </w:tc>
      </w:tr>
      <w:tr w:rsidR="00EA0F32" w14:paraId="62431690" w14:textId="77777777" w:rsidTr="00D9584F">
        <w:trPr>
          <w:tblHeader/>
        </w:trPr>
        <w:tc>
          <w:tcPr>
            <w:tcW w:w="9526" w:type="dxa"/>
            <w:gridSpan w:val="4"/>
            <w:vAlign w:val="center"/>
          </w:tcPr>
          <w:p w14:paraId="7CAF0AED" w14:textId="77777777" w:rsidR="00EA0F32" w:rsidRPr="00E6095F" w:rsidRDefault="00A85201" w:rsidP="00D9584F">
            <w:pPr>
              <w:rPr>
                <w:i/>
              </w:rPr>
            </w:pPr>
            <w:r w:rsidRPr="00E6095F">
              <w:rPr>
                <w:i/>
              </w:rPr>
              <w:t>Display of centred symbols which conflict with the own ship symbol.</w:t>
            </w:r>
          </w:p>
        </w:tc>
      </w:tr>
      <w:tr w:rsidR="00EA0F32" w14:paraId="2E877B2A" w14:textId="77777777" w:rsidTr="00D9584F">
        <w:trPr>
          <w:tblHeader/>
        </w:trPr>
        <w:tc>
          <w:tcPr>
            <w:tcW w:w="9526" w:type="dxa"/>
            <w:gridSpan w:val="4"/>
            <w:shd w:val="clear" w:color="auto" w:fill="CCFFCC"/>
            <w:vAlign w:val="center"/>
          </w:tcPr>
          <w:p w14:paraId="42C584E1" w14:textId="77777777" w:rsidR="00EA0F32" w:rsidRPr="004065B1" w:rsidRDefault="00EA0F32" w:rsidP="00D9584F">
            <w:r w:rsidRPr="000A066E">
              <w:rPr>
                <w:b/>
              </w:rPr>
              <w:t>Setup</w:t>
            </w:r>
          </w:p>
        </w:tc>
      </w:tr>
      <w:tr w:rsidR="00EA0F32" w14:paraId="190B3347" w14:textId="77777777" w:rsidTr="00D9584F">
        <w:trPr>
          <w:tblHeader/>
        </w:trPr>
        <w:tc>
          <w:tcPr>
            <w:tcW w:w="9526" w:type="dxa"/>
            <w:gridSpan w:val="4"/>
            <w:vAlign w:val="center"/>
          </w:tcPr>
          <w:p w14:paraId="1E8CC26B" w14:textId="5E36B4B8" w:rsidR="00EA0F32" w:rsidRPr="00676AAF" w:rsidRDefault="00A85201" w:rsidP="00D9584F">
            <w:r w:rsidRPr="00E6095F">
              <w:rPr>
                <w:i/>
              </w:rPr>
              <w:t xml:space="preserve">As for test </w:t>
            </w:r>
            <w:r w:rsidR="00676AAF">
              <w:t>CentredSymbols1</w:t>
            </w:r>
          </w:p>
        </w:tc>
      </w:tr>
      <w:tr w:rsidR="00EA0F32" w14:paraId="66E1F83C" w14:textId="77777777" w:rsidTr="00D9584F">
        <w:trPr>
          <w:tblHeader/>
        </w:trPr>
        <w:tc>
          <w:tcPr>
            <w:tcW w:w="9526" w:type="dxa"/>
            <w:gridSpan w:val="4"/>
            <w:shd w:val="clear" w:color="auto" w:fill="CCFFCC"/>
            <w:vAlign w:val="center"/>
          </w:tcPr>
          <w:p w14:paraId="5DBAEB4E" w14:textId="77777777" w:rsidR="00EA0F32" w:rsidRPr="004065B1" w:rsidRDefault="00EA0F32" w:rsidP="00D9584F">
            <w:r w:rsidRPr="000A066E">
              <w:rPr>
                <w:b/>
              </w:rPr>
              <w:t>Action</w:t>
            </w:r>
          </w:p>
        </w:tc>
      </w:tr>
      <w:tr w:rsidR="00EA0F32" w14:paraId="39C3EA3C" w14:textId="77777777" w:rsidTr="00D9584F">
        <w:trPr>
          <w:tblHeader/>
        </w:trPr>
        <w:tc>
          <w:tcPr>
            <w:tcW w:w="9526" w:type="dxa"/>
            <w:gridSpan w:val="4"/>
            <w:vAlign w:val="center"/>
          </w:tcPr>
          <w:p w14:paraId="05FCFB07" w14:textId="11AF3D01" w:rsidR="00A85201" w:rsidRPr="00E6095F" w:rsidRDefault="00A85201" w:rsidP="00A85201">
            <w:pPr>
              <w:rPr>
                <w:i/>
              </w:rPr>
            </w:pPr>
            <w:r w:rsidRPr="00E6095F">
              <w:rPr>
                <w:i/>
              </w:rPr>
              <w:t>Centre the display on position 32°32.085’S 61° 21.415’E and then zoom in to a scale of 1:1</w:t>
            </w:r>
            <w:r w:rsidR="000A3BD3">
              <w:rPr>
                <w:i/>
              </w:rPr>
              <w:t xml:space="preserve"> </w:t>
            </w:r>
            <w:r w:rsidRPr="00E6095F">
              <w:rPr>
                <w:i/>
              </w:rPr>
              <w:t>000.</w:t>
            </w:r>
          </w:p>
          <w:p w14:paraId="5536FE3A" w14:textId="77777777" w:rsidR="00EA0F32" w:rsidRPr="00E6095F" w:rsidRDefault="00A85201" w:rsidP="00A85201">
            <w:pPr>
              <w:rPr>
                <w:i/>
              </w:rPr>
            </w:pPr>
            <w:r w:rsidRPr="00E6095F">
              <w:rPr>
                <w:i/>
              </w:rPr>
              <w:t>Simulate own ship on position 32°32.085’S 61° 21.415’E</w:t>
            </w:r>
          </w:p>
        </w:tc>
      </w:tr>
      <w:tr w:rsidR="00EA0F32" w14:paraId="459E67DC" w14:textId="77777777" w:rsidTr="000B5196">
        <w:trPr>
          <w:tblHeader/>
        </w:trPr>
        <w:tc>
          <w:tcPr>
            <w:tcW w:w="9526" w:type="dxa"/>
            <w:gridSpan w:val="4"/>
            <w:tcBorders>
              <w:bottom w:val="single" w:sz="4" w:space="0" w:color="auto"/>
            </w:tcBorders>
            <w:shd w:val="clear" w:color="auto" w:fill="CCFFCC"/>
            <w:vAlign w:val="center"/>
          </w:tcPr>
          <w:p w14:paraId="2BFDE09B" w14:textId="77777777" w:rsidR="00EA0F32" w:rsidRPr="004065B1" w:rsidRDefault="00EA0F32" w:rsidP="00D9584F">
            <w:r w:rsidRPr="000A066E">
              <w:rPr>
                <w:b/>
              </w:rPr>
              <w:t>Results</w:t>
            </w:r>
          </w:p>
        </w:tc>
      </w:tr>
      <w:tr w:rsidR="00EA0F32" w14:paraId="3C3BF6A4" w14:textId="77777777" w:rsidTr="000B5196">
        <w:trPr>
          <w:tblHeader/>
        </w:trPr>
        <w:tc>
          <w:tcPr>
            <w:tcW w:w="9526" w:type="dxa"/>
            <w:gridSpan w:val="4"/>
            <w:tcBorders>
              <w:bottom w:val="nil"/>
            </w:tcBorders>
            <w:vAlign w:val="center"/>
          </w:tcPr>
          <w:p w14:paraId="69033CAF" w14:textId="5CAF8B8A" w:rsidR="00EA0F32" w:rsidRPr="00E6095F" w:rsidRDefault="00EA0F32" w:rsidP="00D9584F">
            <w:pPr>
              <w:jc w:val="left"/>
              <w:rPr>
                <w:i/>
              </w:rPr>
            </w:pPr>
            <w:r w:rsidRPr="00E6095F">
              <w:rPr>
                <w:i/>
              </w:rPr>
              <w:t xml:space="preserve">Confirm that the </w:t>
            </w:r>
            <w:r w:rsidR="005512DF">
              <w:rPr>
                <w:i/>
              </w:rPr>
              <w:t>feature</w:t>
            </w:r>
            <w:r w:rsidRPr="00E6095F">
              <w:rPr>
                <w:i/>
              </w:rPr>
              <w:t xml:space="preserve"> displays as in the image below:</w:t>
            </w:r>
          </w:p>
        </w:tc>
      </w:tr>
      <w:tr w:rsidR="00EA0F32" w14:paraId="64AA8787" w14:textId="77777777" w:rsidTr="00895CD0">
        <w:trPr>
          <w:tblHeader/>
        </w:trPr>
        <w:tc>
          <w:tcPr>
            <w:tcW w:w="9526" w:type="dxa"/>
            <w:gridSpan w:val="4"/>
            <w:tcBorders>
              <w:top w:val="nil"/>
              <w:bottom w:val="nil"/>
            </w:tcBorders>
            <w:vAlign w:val="center"/>
          </w:tcPr>
          <w:p w14:paraId="29A006F6" w14:textId="77777777" w:rsidR="00EA0F32" w:rsidRDefault="00895CD0" w:rsidP="001B372A">
            <w:pPr>
              <w:jc w:val="center"/>
            </w:pPr>
            <w:r w:rsidRPr="001B372A">
              <w:rPr>
                <w:noProof/>
                <w:lang w:eastAsia="en-GB"/>
              </w:rPr>
              <w:drawing>
                <wp:inline distT="0" distB="0" distL="0" distR="0" wp14:anchorId="382AE1FA" wp14:editId="602BF3A8">
                  <wp:extent cx="2398395" cy="1630680"/>
                  <wp:effectExtent l="0" t="0" r="1905" b="7620"/>
                  <wp:docPr id="275" name="Picture 275" descr="C:\msdokut\STANDARDIT\IHO\ENCWG\Drafting 4.0.2 after Mar2016\New picture originals 23mar2016\3.6.10c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sdokut\STANDARDIT\IHO\ENCWG\Drafting 4.0.2 after Mar2016\New picture originals 23mar2016\3.6.10c picture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98395" cy="1630680"/>
                          </a:xfrm>
                          <a:prstGeom prst="rect">
                            <a:avLst/>
                          </a:prstGeom>
                          <a:noFill/>
                          <a:ln>
                            <a:noFill/>
                          </a:ln>
                        </pic:spPr>
                      </pic:pic>
                    </a:graphicData>
                  </a:graphic>
                </wp:inline>
              </w:drawing>
            </w:r>
          </w:p>
          <w:p w14:paraId="20227335" w14:textId="00C9561F" w:rsidR="004955AC" w:rsidRPr="00357E05" w:rsidRDefault="004955AC" w:rsidP="001B372A">
            <w:pPr>
              <w:jc w:val="center"/>
              <w:rPr>
                <w:b/>
              </w:rPr>
            </w:pPr>
            <w:proofErr w:type="spellStart"/>
            <w:r>
              <w:rPr>
                <w:b/>
              </w:rPr>
              <w:t>tbd</w:t>
            </w:r>
            <w:proofErr w:type="spellEnd"/>
          </w:p>
        </w:tc>
      </w:tr>
      <w:tr w:rsidR="001B372A" w14:paraId="25E6F7A2" w14:textId="77777777" w:rsidTr="00895CD0">
        <w:trPr>
          <w:tblHeader/>
        </w:trPr>
        <w:tc>
          <w:tcPr>
            <w:tcW w:w="9526" w:type="dxa"/>
            <w:gridSpan w:val="4"/>
            <w:tcBorders>
              <w:top w:val="nil"/>
              <w:bottom w:val="single" w:sz="4" w:space="0" w:color="auto"/>
            </w:tcBorders>
            <w:vAlign w:val="center"/>
          </w:tcPr>
          <w:p w14:paraId="0E854379" w14:textId="0AC416D9" w:rsidR="0040561B" w:rsidRDefault="001B372A" w:rsidP="00895CD0">
            <w:pPr>
              <w:jc w:val="left"/>
              <w:rPr>
                <w:i/>
              </w:rPr>
            </w:pPr>
            <w:r w:rsidRPr="00E6095F">
              <w:rPr>
                <w:i/>
              </w:rPr>
              <w:t>Note: the display should show own ship symbol centred with the arrow and restriction symbol(s) offset.</w:t>
            </w:r>
            <w:r w:rsidR="0040561B">
              <w:rPr>
                <w:i/>
              </w:rPr>
              <w:t xml:space="preserve"> E</w:t>
            </w:r>
            <w:r w:rsidR="0040561B" w:rsidRPr="0040561B">
              <w:rPr>
                <w:i/>
              </w:rPr>
              <w:t xml:space="preserve">ven when changing the </w:t>
            </w:r>
            <w:r w:rsidR="0040561B">
              <w:rPr>
                <w:i/>
              </w:rPr>
              <w:t xml:space="preserve">display </w:t>
            </w:r>
            <w:r w:rsidR="0040561B" w:rsidRPr="0040561B">
              <w:rPr>
                <w:i/>
              </w:rPr>
              <w:t>scale the separation between own ship and the symbols shall be maintained</w:t>
            </w:r>
            <w:r w:rsidR="000A3BD3">
              <w:rPr>
                <w:i/>
              </w:rPr>
              <w:t>.</w:t>
            </w:r>
          </w:p>
          <w:p w14:paraId="34D9E305" w14:textId="79535F8B" w:rsidR="001B372A" w:rsidRDefault="00895CD0" w:rsidP="00895CD0">
            <w:pPr>
              <w:jc w:val="left"/>
              <w:rPr>
                <w:noProof/>
                <w:lang w:eastAsia="en-GB"/>
              </w:rPr>
            </w:pPr>
            <w:r>
              <w:rPr>
                <w:i/>
              </w:rPr>
              <w:t>Note the offset between arrow and restriction symbol is specified while the own ship symbol just has to be not overlapping the centred symbols in the chart.</w:t>
            </w:r>
          </w:p>
        </w:tc>
      </w:tr>
    </w:tbl>
    <w:p w14:paraId="4864A97B" w14:textId="77777777" w:rsidR="00A85201" w:rsidRDefault="00A85201" w:rsidP="00EA0F32"/>
    <w:p w14:paraId="58C69D43"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A0F32" w14:paraId="0D1E4B5D" w14:textId="77777777" w:rsidTr="00D9584F">
        <w:trPr>
          <w:trHeight w:val="454"/>
          <w:tblHeader/>
        </w:trPr>
        <w:tc>
          <w:tcPr>
            <w:tcW w:w="2381" w:type="dxa"/>
            <w:shd w:val="clear" w:color="auto" w:fill="CCFFCC"/>
            <w:vAlign w:val="center"/>
          </w:tcPr>
          <w:p w14:paraId="568BFB6A" w14:textId="77777777" w:rsidR="00EA0F32" w:rsidRPr="004065B1" w:rsidRDefault="00EA0F32" w:rsidP="00D9584F">
            <w:r w:rsidRPr="000A066E">
              <w:rPr>
                <w:b/>
              </w:rPr>
              <w:lastRenderedPageBreak/>
              <w:t>Test Reference</w:t>
            </w:r>
          </w:p>
        </w:tc>
        <w:tc>
          <w:tcPr>
            <w:tcW w:w="2381" w:type="dxa"/>
            <w:shd w:val="clear" w:color="auto" w:fill="CCFFCC"/>
            <w:vAlign w:val="center"/>
          </w:tcPr>
          <w:p w14:paraId="5338F6CF" w14:textId="2F5253F5" w:rsidR="00EA0F32" w:rsidRPr="004065B1" w:rsidRDefault="00676AAF" w:rsidP="00D9584F">
            <w:r>
              <w:t>CentredSymbols4</w:t>
            </w:r>
          </w:p>
        </w:tc>
        <w:tc>
          <w:tcPr>
            <w:tcW w:w="2382" w:type="dxa"/>
            <w:shd w:val="clear" w:color="auto" w:fill="CCFFCC"/>
            <w:vAlign w:val="center"/>
          </w:tcPr>
          <w:p w14:paraId="4B615337" w14:textId="77777777" w:rsidR="00EA0F32" w:rsidRPr="004065B1" w:rsidRDefault="00EA0F32" w:rsidP="00D9584F">
            <w:r w:rsidRPr="000A066E">
              <w:rPr>
                <w:b/>
              </w:rPr>
              <w:t>IHO Reference</w:t>
            </w:r>
          </w:p>
        </w:tc>
        <w:tc>
          <w:tcPr>
            <w:tcW w:w="2382" w:type="dxa"/>
            <w:shd w:val="clear" w:color="auto" w:fill="CCFFCC"/>
            <w:vAlign w:val="center"/>
          </w:tcPr>
          <w:p w14:paraId="1C92FE5E"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C-7.2.4</w:t>
            </w:r>
          </w:p>
          <w:p w14:paraId="6FC25406" w14:textId="310EA6F2" w:rsidR="00EA0F32" w:rsidRPr="004065B1" w:rsidRDefault="00EA0F32" w:rsidP="00D9584F"/>
        </w:tc>
      </w:tr>
      <w:tr w:rsidR="00EA0F32" w14:paraId="0A820EF5" w14:textId="77777777" w:rsidTr="00D9584F">
        <w:trPr>
          <w:tblHeader/>
        </w:trPr>
        <w:tc>
          <w:tcPr>
            <w:tcW w:w="9526" w:type="dxa"/>
            <w:gridSpan w:val="4"/>
            <w:shd w:val="clear" w:color="auto" w:fill="CCFFCC"/>
            <w:vAlign w:val="center"/>
          </w:tcPr>
          <w:p w14:paraId="5E3DF8E3" w14:textId="77777777" w:rsidR="00EA0F32" w:rsidRDefault="00EA0F32" w:rsidP="00D9584F">
            <w:r w:rsidRPr="000A066E">
              <w:rPr>
                <w:b/>
              </w:rPr>
              <w:t>Test description</w:t>
            </w:r>
          </w:p>
        </w:tc>
      </w:tr>
      <w:tr w:rsidR="00EA0F32" w14:paraId="0B669C26" w14:textId="77777777" w:rsidTr="00D9584F">
        <w:trPr>
          <w:tblHeader/>
        </w:trPr>
        <w:tc>
          <w:tcPr>
            <w:tcW w:w="9526" w:type="dxa"/>
            <w:gridSpan w:val="4"/>
            <w:vAlign w:val="center"/>
          </w:tcPr>
          <w:p w14:paraId="3A849576" w14:textId="77777777" w:rsidR="00EA0F32" w:rsidRPr="00E6095F" w:rsidRDefault="00A85201" w:rsidP="00D9584F">
            <w:pPr>
              <w:rPr>
                <w:i/>
              </w:rPr>
            </w:pPr>
            <w:r w:rsidRPr="00E6095F">
              <w:rPr>
                <w:i/>
              </w:rPr>
              <w:t>Display of centred symbols when area is partially off screen.</w:t>
            </w:r>
          </w:p>
        </w:tc>
      </w:tr>
      <w:tr w:rsidR="00EA0F32" w14:paraId="43FC8EC7" w14:textId="77777777" w:rsidTr="00D9584F">
        <w:trPr>
          <w:tblHeader/>
        </w:trPr>
        <w:tc>
          <w:tcPr>
            <w:tcW w:w="9526" w:type="dxa"/>
            <w:gridSpan w:val="4"/>
            <w:shd w:val="clear" w:color="auto" w:fill="CCFFCC"/>
            <w:vAlign w:val="center"/>
          </w:tcPr>
          <w:p w14:paraId="7A810DD5" w14:textId="77777777" w:rsidR="00EA0F32" w:rsidRPr="004065B1" w:rsidRDefault="00EA0F32" w:rsidP="00D9584F">
            <w:r w:rsidRPr="000A066E">
              <w:rPr>
                <w:b/>
              </w:rPr>
              <w:t>Setup</w:t>
            </w:r>
          </w:p>
        </w:tc>
      </w:tr>
      <w:tr w:rsidR="00EA0F32" w14:paraId="16D468AF" w14:textId="77777777" w:rsidTr="00D9584F">
        <w:trPr>
          <w:tblHeader/>
        </w:trPr>
        <w:tc>
          <w:tcPr>
            <w:tcW w:w="9526" w:type="dxa"/>
            <w:gridSpan w:val="4"/>
            <w:vAlign w:val="center"/>
          </w:tcPr>
          <w:p w14:paraId="4AFE3F6F" w14:textId="5C460BEC" w:rsidR="00EA0F32" w:rsidRPr="00676AAF" w:rsidRDefault="00A85201" w:rsidP="00D9584F">
            <w:r w:rsidRPr="00E6095F">
              <w:rPr>
                <w:i/>
              </w:rPr>
              <w:t xml:space="preserve">As for test </w:t>
            </w:r>
            <w:r w:rsidR="00676AAF">
              <w:t>CentredSymbols1</w:t>
            </w:r>
          </w:p>
        </w:tc>
      </w:tr>
      <w:tr w:rsidR="00EA0F32" w14:paraId="1419CEF8" w14:textId="77777777" w:rsidTr="00D9584F">
        <w:trPr>
          <w:tblHeader/>
        </w:trPr>
        <w:tc>
          <w:tcPr>
            <w:tcW w:w="9526" w:type="dxa"/>
            <w:gridSpan w:val="4"/>
            <w:shd w:val="clear" w:color="auto" w:fill="CCFFCC"/>
            <w:vAlign w:val="center"/>
          </w:tcPr>
          <w:p w14:paraId="6DC0AF81" w14:textId="77777777" w:rsidR="00EA0F32" w:rsidRPr="004065B1" w:rsidRDefault="00EA0F32" w:rsidP="00D9584F">
            <w:r w:rsidRPr="000A066E">
              <w:rPr>
                <w:b/>
              </w:rPr>
              <w:t>Action</w:t>
            </w:r>
          </w:p>
        </w:tc>
      </w:tr>
      <w:tr w:rsidR="00EA0F32" w14:paraId="6A0ABDD9" w14:textId="77777777" w:rsidTr="00D9584F">
        <w:trPr>
          <w:tblHeader/>
        </w:trPr>
        <w:tc>
          <w:tcPr>
            <w:tcW w:w="9526" w:type="dxa"/>
            <w:gridSpan w:val="4"/>
            <w:vAlign w:val="center"/>
          </w:tcPr>
          <w:p w14:paraId="3D25B12C" w14:textId="1FAD4140" w:rsidR="00EA0F32" w:rsidRPr="00E6095F" w:rsidRDefault="00EA0F32" w:rsidP="000A3BD3">
            <w:pPr>
              <w:rPr>
                <w:i/>
              </w:rPr>
            </w:pPr>
            <w:r w:rsidRPr="00E6095F">
              <w:rPr>
                <w:i/>
              </w:rPr>
              <w:t>Centre the display on position 32°32.805’S 61° 21.290’E and then zoom in to a scale of 1:20</w:t>
            </w:r>
            <w:r w:rsidR="000A3BD3">
              <w:rPr>
                <w:i/>
              </w:rPr>
              <w:t xml:space="preserve"> </w:t>
            </w:r>
            <w:r w:rsidRPr="00E6095F">
              <w:rPr>
                <w:i/>
              </w:rPr>
              <w:t>000.</w:t>
            </w:r>
          </w:p>
        </w:tc>
      </w:tr>
      <w:tr w:rsidR="00EA0F32" w14:paraId="6BFFC6F6" w14:textId="77777777" w:rsidTr="000B5196">
        <w:trPr>
          <w:tblHeader/>
        </w:trPr>
        <w:tc>
          <w:tcPr>
            <w:tcW w:w="9526" w:type="dxa"/>
            <w:gridSpan w:val="4"/>
            <w:tcBorders>
              <w:bottom w:val="single" w:sz="4" w:space="0" w:color="auto"/>
            </w:tcBorders>
            <w:shd w:val="clear" w:color="auto" w:fill="CCFFCC"/>
            <w:vAlign w:val="center"/>
          </w:tcPr>
          <w:p w14:paraId="39221802" w14:textId="77777777" w:rsidR="00EA0F32" w:rsidRPr="004065B1" w:rsidRDefault="00EA0F32" w:rsidP="00D9584F">
            <w:r w:rsidRPr="000A066E">
              <w:rPr>
                <w:b/>
              </w:rPr>
              <w:t>Results</w:t>
            </w:r>
          </w:p>
        </w:tc>
      </w:tr>
      <w:tr w:rsidR="00EA0F32" w14:paraId="3B960E3D" w14:textId="77777777" w:rsidTr="000B5196">
        <w:trPr>
          <w:tblHeader/>
        </w:trPr>
        <w:tc>
          <w:tcPr>
            <w:tcW w:w="9526" w:type="dxa"/>
            <w:gridSpan w:val="4"/>
            <w:tcBorders>
              <w:bottom w:val="nil"/>
            </w:tcBorders>
            <w:vAlign w:val="center"/>
          </w:tcPr>
          <w:p w14:paraId="4E80BB16" w14:textId="71685DEB" w:rsidR="00EA0F32" w:rsidRPr="00E6095F" w:rsidRDefault="00EA0F32" w:rsidP="00D9584F">
            <w:pPr>
              <w:jc w:val="left"/>
              <w:rPr>
                <w:i/>
              </w:rPr>
            </w:pPr>
            <w:r w:rsidRPr="00E6095F">
              <w:rPr>
                <w:i/>
              </w:rPr>
              <w:t xml:space="preserve">Confirm that the </w:t>
            </w:r>
            <w:r w:rsidR="00A43195">
              <w:rPr>
                <w:i/>
              </w:rPr>
              <w:t>feature</w:t>
            </w:r>
            <w:r w:rsidR="00A43195" w:rsidRPr="00E6095F">
              <w:rPr>
                <w:i/>
              </w:rPr>
              <w:t xml:space="preserve"> </w:t>
            </w:r>
            <w:r w:rsidRPr="00E6095F">
              <w:rPr>
                <w:i/>
              </w:rPr>
              <w:t>displays as in the image below:</w:t>
            </w:r>
          </w:p>
        </w:tc>
      </w:tr>
      <w:tr w:rsidR="00EA0F32" w14:paraId="45B579EB" w14:textId="77777777" w:rsidTr="000B5196">
        <w:trPr>
          <w:tblHeader/>
        </w:trPr>
        <w:tc>
          <w:tcPr>
            <w:tcW w:w="9526" w:type="dxa"/>
            <w:gridSpan w:val="4"/>
            <w:tcBorders>
              <w:top w:val="nil"/>
              <w:bottom w:val="nil"/>
            </w:tcBorders>
            <w:vAlign w:val="center"/>
          </w:tcPr>
          <w:p w14:paraId="06AD0C6F" w14:textId="2288EA1A" w:rsidR="00EA0F32" w:rsidRDefault="0018522C" w:rsidP="00D9584F">
            <w:pPr>
              <w:jc w:val="center"/>
            </w:pPr>
            <w:r>
              <w:rPr>
                <w:noProof/>
                <w:lang w:eastAsia="en-GB"/>
              </w:rPr>
              <w:drawing>
                <wp:inline distT="0" distB="0" distL="0" distR="0" wp14:anchorId="077C6156" wp14:editId="49AEDECF">
                  <wp:extent cx="1828800" cy="1876425"/>
                  <wp:effectExtent l="0" t="0" r="0" b="9525"/>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p w14:paraId="7989B84A" w14:textId="279A8A8B" w:rsidR="004955AC" w:rsidRPr="00357E05" w:rsidRDefault="004955AC" w:rsidP="00D9584F">
            <w:pPr>
              <w:jc w:val="center"/>
              <w:rPr>
                <w:b/>
              </w:rPr>
            </w:pPr>
            <w:proofErr w:type="spellStart"/>
            <w:r>
              <w:rPr>
                <w:b/>
              </w:rPr>
              <w:t>tbd</w:t>
            </w:r>
            <w:proofErr w:type="spellEnd"/>
          </w:p>
          <w:p w14:paraId="37C2C2BC" w14:textId="77777777" w:rsidR="00EA0F32" w:rsidRPr="0015247B" w:rsidRDefault="00EA0F32" w:rsidP="00D9584F">
            <w:pPr>
              <w:jc w:val="center"/>
            </w:pPr>
          </w:p>
        </w:tc>
      </w:tr>
      <w:tr w:rsidR="00EA0F32" w14:paraId="1938AA6F" w14:textId="77777777" w:rsidTr="000B5196">
        <w:trPr>
          <w:tblHeader/>
        </w:trPr>
        <w:tc>
          <w:tcPr>
            <w:tcW w:w="9526" w:type="dxa"/>
            <w:gridSpan w:val="4"/>
            <w:tcBorders>
              <w:top w:val="nil"/>
            </w:tcBorders>
            <w:vAlign w:val="center"/>
          </w:tcPr>
          <w:p w14:paraId="5E12FB1F" w14:textId="77777777" w:rsidR="00EA0F32" w:rsidRPr="00E6095F" w:rsidRDefault="00A85201" w:rsidP="00D9584F">
            <w:pPr>
              <w:jc w:val="left"/>
              <w:rPr>
                <w:i/>
              </w:rPr>
            </w:pPr>
            <w:r w:rsidRPr="00E6095F">
              <w:rPr>
                <w:i/>
              </w:rPr>
              <w:t>Note: the display should show the centred symbol in the centre of the visible area.</w:t>
            </w:r>
          </w:p>
        </w:tc>
      </w:tr>
    </w:tbl>
    <w:p w14:paraId="2DEF1375" w14:textId="77777777" w:rsidR="00A85201" w:rsidRDefault="00A85201" w:rsidP="00EA0F32"/>
    <w:p w14:paraId="47CA2CA5" w14:textId="77777777" w:rsidR="00EA0F32" w:rsidRDefault="00A85201" w:rsidP="00EA0F32">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A85201" w14:paraId="42506DD9" w14:textId="77777777" w:rsidTr="00D9584F">
        <w:trPr>
          <w:trHeight w:val="454"/>
          <w:tblHeader/>
        </w:trPr>
        <w:tc>
          <w:tcPr>
            <w:tcW w:w="2381" w:type="dxa"/>
            <w:shd w:val="clear" w:color="auto" w:fill="CCFFCC"/>
            <w:vAlign w:val="center"/>
          </w:tcPr>
          <w:p w14:paraId="321F982C" w14:textId="77777777" w:rsidR="00A85201" w:rsidRPr="004065B1" w:rsidRDefault="00A85201" w:rsidP="00D9584F">
            <w:r w:rsidRPr="000A066E">
              <w:rPr>
                <w:b/>
              </w:rPr>
              <w:lastRenderedPageBreak/>
              <w:t>Test Reference</w:t>
            </w:r>
          </w:p>
        </w:tc>
        <w:tc>
          <w:tcPr>
            <w:tcW w:w="2381" w:type="dxa"/>
            <w:shd w:val="clear" w:color="auto" w:fill="CCFFCC"/>
            <w:vAlign w:val="center"/>
          </w:tcPr>
          <w:p w14:paraId="011DAED9" w14:textId="75D93739" w:rsidR="00A85201" w:rsidRPr="004065B1" w:rsidRDefault="00676AAF" w:rsidP="00D9584F">
            <w:r>
              <w:t>CentredSymbols5</w:t>
            </w:r>
          </w:p>
        </w:tc>
        <w:tc>
          <w:tcPr>
            <w:tcW w:w="2382" w:type="dxa"/>
            <w:shd w:val="clear" w:color="auto" w:fill="CCFFCC"/>
            <w:vAlign w:val="center"/>
          </w:tcPr>
          <w:p w14:paraId="6AC96CA8" w14:textId="77777777" w:rsidR="00A85201" w:rsidRPr="004065B1" w:rsidRDefault="00A85201" w:rsidP="00D9584F">
            <w:r w:rsidRPr="000A066E">
              <w:rPr>
                <w:b/>
              </w:rPr>
              <w:t>IHO Reference</w:t>
            </w:r>
          </w:p>
        </w:tc>
        <w:tc>
          <w:tcPr>
            <w:tcW w:w="2382" w:type="dxa"/>
            <w:shd w:val="clear" w:color="auto" w:fill="CCFFCC"/>
            <w:vAlign w:val="center"/>
          </w:tcPr>
          <w:p w14:paraId="2840759C"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C-7.2.4</w:t>
            </w:r>
          </w:p>
          <w:p w14:paraId="4C5A6138" w14:textId="0F059718" w:rsidR="00A85201" w:rsidRPr="004065B1" w:rsidRDefault="00A85201" w:rsidP="00D9584F"/>
        </w:tc>
      </w:tr>
      <w:tr w:rsidR="00A85201" w14:paraId="7812573C" w14:textId="77777777" w:rsidTr="00D9584F">
        <w:trPr>
          <w:tblHeader/>
        </w:trPr>
        <w:tc>
          <w:tcPr>
            <w:tcW w:w="9526" w:type="dxa"/>
            <w:gridSpan w:val="4"/>
            <w:shd w:val="clear" w:color="auto" w:fill="CCFFCC"/>
            <w:vAlign w:val="center"/>
          </w:tcPr>
          <w:p w14:paraId="2292E2C5" w14:textId="77777777" w:rsidR="00A85201" w:rsidRDefault="00A85201" w:rsidP="00D9584F">
            <w:r w:rsidRPr="000A066E">
              <w:rPr>
                <w:b/>
              </w:rPr>
              <w:t>Test description</w:t>
            </w:r>
          </w:p>
        </w:tc>
      </w:tr>
      <w:tr w:rsidR="00A85201" w14:paraId="6F230989" w14:textId="77777777" w:rsidTr="00D9584F">
        <w:trPr>
          <w:tblHeader/>
        </w:trPr>
        <w:tc>
          <w:tcPr>
            <w:tcW w:w="9526" w:type="dxa"/>
            <w:gridSpan w:val="4"/>
            <w:vAlign w:val="center"/>
          </w:tcPr>
          <w:p w14:paraId="72A9976C" w14:textId="77777777" w:rsidR="00A85201" w:rsidRPr="00E6095F" w:rsidRDefault="00A85201" w:rsidP="00D9584F">
            <w:pPr>
              <w:rPr>
                <w:i/>
              </w:rPr>
            </w:pPr>
            <w:r w:rsidRPr="00E6095F">
              <w:rPr>
                <w:i/>
              </w:rPr>
              <w:t>Display of centred symbols within complex areas.</w:t>
            </w:r>
          </w:p>
        </w:tc>
      </w:tr>
      <w:tr w:rsidR="00A85201" w14:paraId="45525812" w14:textId="77777777" w:rsidTr="00D9584F">
        <w:trPr>
          <w:tblHeader/>
        </w:trPr>
        <w:tc>
          <w:tcPr>
            <w:tcW w:w="9526" w:type="dxa"/>
            <w:gridSpan w:val="4"/>
            <w:shd w:val="clear" w:color="auto" w:fill="CCFFCC"/>
            <w:vAlign w:val="center"/>
          </w:tcPr>
          <w:p w14:paraId="2E31BDFD" w14:textId="77777777" w:rsidR="00A85201" w:rsidRPr="004065B1" w:rsidRDefault="00A85201" w:rsidP="00D9584F">
            <w:r w:rsidRPr="000A066E">
              <w:rPr>
                <w:b/>
              </w:rPr>
              <w:t>Setup</w:t>
            </w:r>
          </w:p>
        </w:tc>
      </w:tr>
      <w:tr w:rsidR="00A85201" w14:paraId="1D2B85CE" w14:textId="77777777" w:rsidTr="00D9584F">
        <w:trPr>
          <w:tblHeader/>
        </w:trPr>
        <w:tc>
          <w:tcPr>
            <w:tcW w:w="9526" w:type="dxa"/>
            <w:gridSpan w:val="4"/>
            <w:vAlign w:val="center"/>
          </w:tcPr>
          <w:p w14:paraId="0309771F" w14:textId="35355A8A" w:rsidR="00A85201" w:rsidRPr="00676AAF" w:rsidRDefault="00A85201" w:rsidP="00D9584F">
            <w:r w:rsidRPr="00E6095F">
              <w:rPr>
                <w:i/>
              </w:rPr>
              <w:t xml:space="preserve">As for test </w:t>
            </w:r>
            <w:r w:rsidR="00676AAF">
              <w:t>CentredSymbols1</w:t>
            </w:r>
          </w:p>
        </w:tc>
      </w:tr>
      <w:tr w:rsidR="00A85201" w14:paraId="34F83C9C" w14:textId="77777777" w:rsidTr="00D9584F">
        <w:trPr>
          <w:tblHeader/>
        </w:trPr>
        <w:tc>
          <w:tcPr>
            <w:tcW w:w="9526" w:type="dxa"/>
            <w:gridSpan w:val="4"/>
            <w:shd w:val="clear" w:color="auto" w:fill="CCFFCC"/>
            <w:vAlign w:val="center"/>
          </w:tcPr>
          <w:p w14:paraId="29B8E364" w14:textId="77777777" w:rsidR="00A85201" w:rsidRPr="004065B1" w:rsidRDefault="00A85201" w:rsidP="00D9584F">
            <w:r w:rsidRPr="000A066E">
              <w:rPr>
                <w:b/>
              </w:rPr>
              <w:t>Action</w:t>
            </w:r>
          </w:p>
        </w:tc>
      </w:tr>
      <w:tr w:rsidR="00A85201" w14:paraId="750D78CC" w14:textId="77777777" w:rsidTr="00D9584F">
        <w:trPr>
          <w:tblHeader/>
        </w:trPr>
        <w:tc>
          <w:tcPr>
            <w:tcW w:w="9526" w:type="dxa"/>
            <w:gridSpan w:val="4"/>
            <w:vAlign w:val="center"/>
          </w:tcPr>
          <w:p w14:paraId="3239F8E0" w14:textId="54ACF37D" w:rsidR="00A85201" w:rsidRPr="00E6095F" w:rsidRDefault="00A85201" w:rsidP="000A3BD3">
            <w:pPr>
              <w:rPr>
                <w:i/>
              </w:rPr>
            </w:pPr>
            <w:r w:rsidRPr="00E6095F">
              <w:rPr>
                <w:i/>
              </w:rPr>
              <w:t>Centre the display on position 32°30.970’S 61° 21.330’E and then zoom in to a scale of 1:20</w:t>
            </w:r>
            <w:r w:rsidR="000A3BD3">
              <w:rPr>
                <w:i/>
              </w:rPr>
              <w:t xml:space="preserve"> </w:t>
            </w:r>
            <w:r w:rsidRPr="00E6095F">
              <w:rPr>
                <w:i/>
              </w:rPr>
              <w:t>000.</w:t>
            </w:r>
          </w:p>
        </w:tc>
      </w:tr>
      <w:tr w:rsidR="00A85201" w14:paraId="501DAF54" w14:textId="77777777" w:rsidTr="000B5196">
        <w:trPr>
          <w:tblHeader/>
        </w:trPr>
        <w:tc>
          <w:tcPr>
            <w:tcW w:w="9526" w:type="dxa"/>
            <w:gridSpan w:val="4"/>
            <w:tcBorders>
              <w:bottom w:val="single" w:sz="4" w:space="0" w:color="auto"/>
            </w:tcBorders>
            <w:shd w:val="clear" w:color="auto" w:fill="CCFFCC"/>
            <w:vAlign w:val="center"/>
          </w:tcPr>
          <w:p w14:paraId="20E018A1" w14:textId="77777777" w:rsidR="00A85201" w:rsidRPr="004065B1" w:rsidRDefault="00A85201" w:rsidP="00D9584F">
            <w:r w:rsidRPr="000A066E">
              <w:rPr>
                <w:b/>
              </w:rPr>
              <w:t>Results</w:t>
            </w:r>
          </w:p>
        </w:tc>
      </w:tr>
      <w:tr w:rsidR="00A85201" w14:paraId="1F790934" w14:textId="77777777" w:rsidTr="000B5196">
        <w:trPr>
          <w:tblHeader/>
        </w:trPr>
        <w:tc>
          <w:tcPr>
            <w:tcW w:w="9526" w:type="dxa"/>
            <w:gridSpan w:val="4"/>
            <w:tcBorders>
              <w:bottom w:val="nil"/>
            </w:tcBorders>
            <w:vAlign w:val="center"/>
          </w:tcPr>
          <w:p w14:paraId="1DDC175D" w14:textId="4BE7F2F0" w:rsidR="00A85201" w:rsidRPr="00E6095F" w:rsidRDefault="00A85201" w:rsidP="00D9584F">
            <w:pPr>
              <w:jc w:val="left"/>
              <w:rPr>
                <w:i/>
              </w:rPr>
            </w:pPr>
            <w:r w:rsidRPr="00E6095F">
              <w:rPr>
                <w:i/>
              </w:rPr>
              <w:t xml:space="preserve">Confirm that the </w:t>
            </w:r>
            <w:r w:rsidR="00A43195">
              <w:rPr>
                <w:i/>
              </w:rPr>
              <w:t>feature</w:t>
            </w:r>
            <w:r w:rsidR="00A43195" w:rsidRPr="00E6095F">
              <w:rPr>
                <w:i/>
              </w:rPr>
              <w:t xml:space="preserve"> </w:t>
            </w:r>
            <w:r w:rsidRPr="00E6095F">
              <w:rPr>
                <w:i/>
              </w:rPr>
              <w:t>displays as in the image below:</w:t>
            </w:r>
          </w:p>
        </w:tc>
      </w:tr>
      <w:tr w:rsidR="00A85201" w14:paraId="10ED4884" w14:textId="77777777" w:rsidTr="000B5196">
        <w:trPr>
          <w:tblHeader/>
        </w:trPr>
        <w:tc>
          <w:tcPr>
            <w:tcW w:w="9526" w:type="dxa"/>
            <w:gridSpan w:val="4"/>
            <w:tcBorders>
              <w:top w:val="nil"/>
              <w:bottom w:val="nil"/>
            </w:tcBorders>
            <w:vAlign w:val="center"/>
          </w:tcPr>
          <w:p w14:paraId="0162CF22" w14:textId="151C4E8F" w:rsidR="00A85201" w:rsidRDefault="0018522C" w:rsidP="00D9584F">
            <w:pPr>
              <w:jc w:val="center"/>
            </w:pPr>
            <w:r>
              <w:rPr>
                <w:noProof/>
                <w:lang w:eastAsia="en-GB"/>
              </w:rPr>
              <w:drawing>
                <wp:inline distT="0" distB="0" distL="0" distR="0" wp14:anchorId="54A67860" wp14:editId="1164D82A">
                  <wp:extent cx="3609975" cy="2676525"/>
                  <wp:effectExtent l="0" t="0" r="9525" b="9525"/>
                  <wp:docPr id="125" name="Picture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609975" cy="2676525"/>
                          </a:xfrm>
                          <a:prstGeom prst="rect">
                            <a:avLst/>
                          </a:prstGeom>
                          <a:noFill/>
                          <a:ln>
                            <a:noFill/>
                          </a:ln>
                        </pic:spPr>
                      </pic:pic>
                    </a:graphicData>
                  </a:graphic>
                </wp:inline>
              </w:drawing>
            </w:r>
          </w:p>
          <w:p w14:paraId="79FE7387" w14:textId="4FAC82C9" w:rsidR="004955AC" w:rsidRDefault="004955AC" w:rsidP="00D9584F">
            <w:pPr>
              <w:jc w:val="center"/>
              <w:rPr>
                <w:b/>
              </w:rPr>
            </w:pPr>
            <w:proofErr w:type="spellStart"/>
            <w:r>
              <w:rPr>
                <w:b/>
              </w:rPr>
              <w:t>Tbd</w:t>
            </w:r>
            <w:proofErr w:type="spellEnd"/>
          </w:p>
          <w:p w14:paraId="5F8CAD13" w14:textId="6C18BE59" w:rsidR="004955AC" w:rsidRPr="00357E05" w:rsidRDefault="004955AC" w:rsidP="00D9584F">
            <w:pPr>
              <w:jc w:val="center"/>
              <w:rPr>
                <w:b/>
              </w:rPr>
            </w:pPr>
            <w:r>
              <w:rPr>
                <w:noProof/>
                <w:lang w:eastAsia="en-GB"/>
              </w:rPr>
              <w:drawing>
                <wp:inline distT="0" distB="0" distL="0" distR="0" wp14:anchorId="0C4B4490" wp14:editId="3E91EEE7">
                  <wp:extent cx="2981739" cy="2276791"/>
                  <wp:effectExtent l="0" t="0" r="9111" b="9209"/>
                  <wp:docPr id="193"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981739" cy="2276791"/>
                          </a:xfrm>
                          <a:prstGeom prst="rect">
                            <a:avLst/>
                          </a:prstGeom>
                          <a:noFill/>
                          <a:ln>
                            <a:noFill/>
                            <a:prstDash/>
                          </a:ln>
                        </pic:spPr>
                      </pic:pic>
                    </a:graphicData>
                  </a:graphic>
                </wp:inline>
              </w:drawing>
            </w:r>
          </w:p>
          <w:p w14:paraId="46B10A84" w14:textId="77777777" w:rsidR="00A85201" w:rsidRPr="0015247B" w:rsidRDefault="00A85201" w:rsidP="00D9584F">
            <w:pPr>
              <w:jc w:val="center"/>
            </w:pPr>
          </w:p>
        </w:tc>
      </w:tr>
      <w:tr w:rsidR="00A85201" w14:paraId="7BAC8195" w14:textId="77777777" w:rsidTr="000B5196">
        <w:trPr>
          <w:tblHeader/>
        </w:trPr>
        <w:tc>
          <w:tcPr>
            <w:tcW w:w="9526" w:type="dxa"/>
            <w:gridSpan w:val="4"/>
            <w:tcBorders>
              <w:top w:val="nil"/>
            </w:tcBorders>
            <w:vAlign w:val="center"/>
          </w:tcPr>
          <w:p w14:paraId="7A03B7BB" w14:textId="1E0A1F10" w:rsidR="00A85201" w:rsidRPr="00E6095F" w:rsidRDefault="00A85201" w:rsidP="00D9584F">
            <w:pPr>
              <w:jc w:val="left"/>
              <w:rPr>
                <w:i/>
              </w:rPr>
            </w:pPr>
            <w:r w:rsidRPr="00E6095F">
              <w:rPr>
                <w:i/>
              </w:rPr>
              <w:t xml:space="preserve">Note: the display should show the centred symbol within the </w:t>
            </w:r>
            <w:r w:rsidR="00A43195" w:rsidRPr="00E012C8">
              <w:rPr>
                <w:b/>
                <w:bCs/>
                <w:i/>
              </w:rPr>
              <w:t>Obstruction</w:t>
            </w:r>
            <w:r w:rsidR="00A43195" w:rsidRPr="00E6095F">
              <w:rPr>
                <w:i/>
              </w:rPr>
              <w:t xml:space="preserve"> </w:t>
            </w:r>
            <w:r w:rsidRPr="00E6095F">
              <w:rPr>
                <w:i/>
              </w:rPr>
              <w:t xml:space="preserve">area. The display may be different from the example shown above as long as </w:t>
            </w:r>
            <w:r w:rsidR="00800F68">
              <w:rPr>
                <w:i/>
              </w:rPr>
              <w:t xml:space="preserve">the centre of </w:t>
            </w:r>
            <w:r w:rsidRPr="00E6095F">
              <w:rPr>
                <w:i/>
              </w:rPr>
              <w:t xml:space="preserve">the centred symbol remains within the </w:t>
            </w:r>
            <w:r w:rsidR="00A43195" w:rsidRPr="00E012C8">
              <w:rPr>
                <w:b/>
                <w:bCs/>
                <w:i/>
              </w:rPr>
              <w:t>Obstruction</w:t>
            </w:r>
            <w:r w:rsidR="00A43195" w:rsidRPr="00E6095F">
              <w:rPr>
                <w:i/>
              </w:rPr>
              <w:t xml:space="preserve"> </w:t>
            </w:r>
            <w:r w:rsidRPr="00E6095F">
              <w:rPr>
                <w:i/>
              </w:rPr>
              <w:t>area.</w:t>
            </w:r>
          </w:p>
        </w:tc>
      </w:tr>
    </w:tbl>
    <w:p w14:paraId="23F42CB0" w14:textId="77777777" w:rsidR="00A85201" w:rsidRDefault="00A85201" w:rsidP="00A85201"/>
    <w:p w14:paraId="696323A4" w14:textId="77777777" w:rsidR="00EA0F32" w:rsidRDefault="00EA0F32" w:rsidP="00CB4150"/>
    <w:p w14:paraId="1B5B4444" w14:textId="77777777" w:rsidR="006B07D1" w:rsidRDefault="00A85201" w:rsidP="00E30B8F">
      <w:pPr>
        <w:pStyle w:val="Heading2"/>
      </w:pPr>
      <w:r>
        <w:br w:type="page"/>
      </w:r>
      <w:bookmarkStart w:id="1140" w:name="_Toc152748587"/>
      <w:r w:rsidR="006B07D1">
        <w:lastRenderedPageBreak/>
        <w:t>Scale and navigation purpose</w:t>
      </w:r>
      <w:bookmarkEnd w:id="1140"/>
    </w:p>
    <w:p w14:paraId="17569795" w14:textId="77777777" w:rsidR="006B07D1" w:rsidRPr="00CB4150" w:rsidRDefault="001752C8" w:rsidP="00E30B8F">
      <w:pPr>
        <w:pStyle w:val="Heading3"/>
      </w:pPr>
      <w:r>
        <w:t>Display of overscale indication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8A0F23B" w14:textId="77777777" w:rsidTr="008A1BCC">
        <w:trPr>
          <w:trHeight w:val="454"/>
          <w:tblHeader/>
        </w:trPr>
        <w:tc>
          <w:tcPr>
            <w:tcW w:w="2381" w:type="dxa"/>
            <w:shd w:val="clear" w:color="auto" w:fill="CCFFCC"/>
            <w:vAlign w:val="center"/>
          </w:tcPr>
          <w:p w14:paraId="7001EF6A" w14:textId="77777777" w:rsidR="006B07D1" w:rsidRPr="004065B1" w:rsidRDefault="006B07D1" w:rsidP="008A1BCC">
            <w:r w:rsidRPr="000A066E">
              <w:rPr>
                <w:b/>
              </w:rPr>
              <w:t>Test Reference</w:t>
            </w:r>
          </w:p>
        </w:tc>
        <w:tc>
          <w:tcPr>
            <w:tcW w:w="2381" w:type="dxa"/>
            <w:shd w:val="clear" w:color="auto" w:fill="CCFFCC"/>
            <w:vAlign w:val="center"/>
          </w:tcPr>
          <w:p w14:paraId="154AAFDE" w14:textId="50ED156B" w:rsidR="006B07D1" w:rsidRPr="004065B1" w:rsidRDefault="00A85AFB" w:rsidP="008A1BCC">
            <w:r>
              <w:t>OverscaleIndication1</w:t>
            </w:r>
          </w:p>
        </w:tc>
        <w:tc>
          <w:tcPr>
            <w:tcW w:w="2382" w:type="dxa"/>
            <w:shd w:val="clear" w:color="auto" w:fill="CCFFCC"/>
            <w:vAlign w:val="center"/>
          </w:tcPr>
          <w:p w14:paraId="6D49A2F3" w14:textId="77777777" w:rsidR="006B07D1" w:rsidRPr="004065B1" w:rsidRDefault="006B07D1" w:rsidP="008A1BCC">
            <w:r w:rsidRPr="000A066E">
              <w:rPr>
                <w:b/>
              </w:rPr>
              <w:t>IHO Reference</w:t>
            </w:r>
          </w:p>
        </w:tc>
        <w:tc>
          <w:tcPr>
            <w:tcW w:w="2382" w:type="dxa"/>
            <w:shd w:val="clear" w:color="auto" w:fill="CCFFCC"/>
            <w:vAlign w:val="center"/>
          </w:tcPr>
          <w:p w14:paraId="25F3F9DD"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C-12.1.2</w:t>
            </w:r>
          </w:p>
          <w:p w14:paraId="3CFD332C" w14:textId="7D9EDA5A" w:rsidR="006B07D1" w:rsidRPr="004065B1" w:rsidRDefault="006B07D1" w:rsidP="008A1BCC"/>
        </w:tc>
      </w:tr>
      <w:tr w:rsidR="006B07D1" w14:paraId="20244B2A" w14:textId="77777777" w:rsidTr="008A1BCC">
        <w:trPr>
          <w:tblHeader/>
        </w:trPr>
        <w:tc>
          <w:tcPr>
            <w:tcW w:w="9526" w:type="dxa"/>
            <w:gridSpan w:val="4"/>
            <w:shd w:val="clear" w:color="auto" w:fill="CCFFCC"/>
            <w:vAlign w:val="center"/>
          </w:tcPr>
          <w:p w14:paraId="317993B5" w14:textId="77777777" w:rsidR="006B07D1" w:rsidRDefault="006B07D1" w:rsidP="008A1BCC">
            <w:r w:rsidRPr="000A066E">
              <w:rPr>
                <w:b/>
              </w:rPr>
              <w:t>Test description</w:t>
            </w:r>
          </w:p>
        </w:tc>
      </w:tr>
      <w:tr w:rsidR="006B07D1" w14:paraId="44724F7D" w14:textId="77777777" w:rsidTr="008A1BCC">
        <w:trPr>
          <w:tblHeader/>
        </w:trPr>
        <w:tc>
          <w:tcPr>
            <w:tcW w:w="9526" w:type="dxa"/>
            <w:gridSpan w:val="4"/>
            <w:vAlign w:val="center"/>
          </w:tcPr>
          <w:p w14:paraId="2B645DE1" w14:textId="77777777" w:rsidR="006B07D1" w:rsidRPr="00E6095F" w:rsidRDefault="00093846" w:rsidP="008A1BCC">
            <w:pPr>
              <w:rPr>
                <w:i/>
              </w:rPr>
            </w:pPr>
            <w:r w:rsidRPr="00E6095F">
              <w:rPr>
                <w:i/>
              </w:rPr>
              <w:t>Display of overscale indication.</w:t>
            </w:r>
          </w:p>
        </w:tc>
      </w:tr>
      <w:tr w:rsidR="006B07D1" w14:paraId="3833B742" w14:textId="77777777" w:rsidTr="008A1BCC">
        <w:trPr>
          <w:tblHeader/>
        </w:trPr>
        <w:tc>
          <w:tcPr>
            <w:tcW w:w="9526" w:type="dxa"/>
            <w:gridSpan w:val="4"/>
            <w:shd w:val="clear" w:color="auto" w:fill="CCFFCC"/>
            <w:vAlign w:val="center"/>
          </w:tcPr>
          <w:p w14:paraId="70604493" w14:textId="77777777" w:rsidR="006B07D1" w:rsidRPr="004065B1" w:rsidRDefault="006B07D1" w:rsidP="008A1BCC">
            <w:r w:rsidRPr="000A066E">
              <w:rPr>
                <w:b/>
              </w:rPr>
              <w:t>Setup</w:t>
            </w:r>
          </w:p>
        </w:tc>
      </w:tr>
      <w:tr w:rsidR="006B07D1" w14:paraId="2BA82AC9" w14:textId="77777777" w:rsidTr="008A1BCC">
        <w:trPr>
          <w:tblHeader/>
        </w:trPr>
        <w:tc>
          <w:tcPr>
            <w:tcW w:w="9526" w:type="dxa"/>
            <w:gridSpan w:val="4"/>
            <w:vAlign w:val="center"/>
          </w:tcPr>
          <w:p w14:paraId="330A428F" w14:textId="05567B76" w:rsidR="006B07D1" w:rsidRPr="00E6095F" w:rsidRDefault="00B3606A" w:rsidP="008A1BCC">
            <w:pPr>
              <w:rPr>
                <w:i/>
              </w:rPr>
            </w:pPr>
            <w:r w:rsidRPr="00E6095F">
              <w:rPr>
                <w:i/>
              </w:rPr>
              <w:t xml:space="preserve">Load the </w:t>
            </w:r>
            <w:r w:rsidR="00A43195">
              <w:rPr>
                <w:i/>
              </w:rPr>
              <w:t xml:space="preserve">exchange set </w:t>
            </w:r>
            <w:proofErr w:type="spellStart"/>
            <w:r w:rsidR="00A43195" w:rsidRPr="00E012C8">
              <w:rPr>
                <w:b/>
                <w:bCs/>
                <w:i/>
              </w:rPr>
              <w:t>PowerUp</w:t>
            </w:r>
            <w:proofErr w:type="spellEnd"/>
          </w:p>
        </w:tc>
      </w:tr>
      <w:tr w:rsidR="006B07D1" w14:paraId="1EC75A0B" w14:textId="77777777" w:rsidTr="008A1BCC">
        <w:trPr>
          <w:tblHeader/>
        </w:trPr>
        <w:tc>
          <w:tcPr>
            <w:tcW w:w="9526" w:type="dxa"/>
            <w:gridSpan w:val="4"/>
            <w:shd w:val="clear" w:color="auto" w:fill="CCFFCC"/>
            <w:vAlign w:val="center"/>
          </w:tcPr>
          <w:p w14:paraId="6D7E3BC1" w14:textId="77777777" w:rsidR="006B07D1" w:rsidRPr="004065B1" w:rsidRDefault="006B07D1" w:rsidP="008A1BCC">
            <w:r w:rsidRPr="000A066E">
              <w:rPr>
                <w:b/>
              </w:rPr>
              <w:t>Action</w:t>
            </w:r>
          </w:p>
        </w:tc>
      </w:tr>
      <w:tr w:rsidR="006B07D1" w14:paraId="128DC413" w14:textId="77777777" w:rsidTr="008A1BCC">
        <w:trPr>
          <w:tblHeader/>
        </w:trPr>
        <w:tc>
          <w:tcPr>
            <w:tcW w:w="9526" w:type="dxa"/>
            <w:gridSpan w:val="4"/>
            <w:vAlign w:val="center"/>
          </w:tcPr>
          <w:p w14:paraId="60D62672" w14:textId="7EE2831A" w:rsidR="006B07D1" w:rsidRPr="00E6095F" w:rsidRDefault="00B3606A" w:rsidP="000A3BD3">
            <w:pPr>
              <w:rPr>
                <w:i/>
              </w:rPr>
            </w:pPr>
            <w:r w:rsidRPr="00E6095F">
              <w:rPr>
                <w:i/>
              </w:rPr>
              <w:t>Zoom in beyond 1:25</w:t>
            </w:r>
            <w:r w:rsidR="000A3BD3">
              <w:rPr>
                <w:i/>
              </w:rPr>
              <w:t xml:space="preserve"> </w:t>
            </w:r>
            <w:r w:rsidRPr="00E6095F">
              <w:rPr>
                <w:i/>
              </w:rPr>
              <w:t xml:space="preserve">000. This is the </w:t>
            </w:r>
            <w:r w:rsidR="00A43195">
              <w:rPr>
                <w:i/>
              </w:rPr>
              <w:t xml:space="preserve">maximum display scale of the </w:t>
            </w:r>
            <w:r w:rsidR="00A85AFB">
              <w:rPr>
                <w:i/>
              </w:rPr>
              <w:t>largest scale</w:t>
            </w:r>
            <w:r w:rsidRPr="00E6095F">
              <w:rPr>
                <w:i/>
              </w:rPr>
              <w:t xml:space="preserve"> </w:t>
            </w:r>
            <w:r w:rsidR="00A43195">
              <w:rPr>
                <w:i/>
              </w:rPr>
              <w:t>datasets</w:t>
            </w:r>
            <w:r w:rsidRPr="00E6095F">
              <w:rPr>
                <w:i/>
              </w:rPr>
              <w:t>.</w:t>
            </w:r>
          </w:p>
        </w:tc>
      </w:tr>
      <w:tr w:rsidR="006B07D1" w14:paraId="375DC5F6" w14:textId="77777777" w:rsidTr="008A1BCC">
        <w:trPr>
          <w:tblHeader/>
        </w:trPr>
        <w:tc>
          <w:tcPr>
            <w:tcW w:w="9526" w:type="dxa"/>
            <w:gridSpan w:val="4"/>
            <w:shd w:val="clear" w:color="auto" w:fill="CCFFCC"/>
            <w:vAlign w:val="center"/>
          </w:tcPr>
          <w:p w14:paraId="63A7CC84" w14:textId="77777777" w:rsidR="006B07D1" w:rsidRPr="004065B1" w:rsidRDefault="006B07D1" w:rsidP="008A1BCC">
            <w:r w:rsidRPr="000A066E">
              <w:rPr>
                <w:b/>
              </w:rPr>
              <w:t>Results</w:t>
            </w:r>
          </w:p>
        </w:tc>
      </w:tr>
      <w:tr w:rsidR="006B07D1" w14:paraId="08FD8659" w14:textId="77777777" w:rsidTr="008A1BCC">
        <w:trPr>
          <w:tblHeader/>
        </w:trPr>
        <w:tc>
          <w:tcPr>
            <w:tcW w:w="9526" w:type="dxa"/>
            <w:gridSpan w:val="4"/>
            <w:vAlign w:val="center"/>
          </w:tcPr>
          <w:p w14:paraId="646362B3" w14:textId="77777777" w:rsidR="006B07D1" w:rsidRDefault="00B3606A" w:rsidP="008A1BCC">
            <w:pPr>
              <w:jc w:val="left"/>
              <w:rPr>
                <w:i/>
              </w:rPr>
            </w:pPr>
            <w:r w:rsidRPr="00E6095F">
              <w:rPr>
                <w:i/>
              </w:rPr>
              <w:t>Confirm that an overscale indication is provided.</w:t>
            </w:r>
          </w:p>
          <w:p w14:paraId="23803853" w14:textId="48686BBA" w:rsidR="00800F68" w:rsidRPr="000A3BD3" w:rsidRDefault="00800F68" w:rsidP="008A1BCC">
            <w:pPr>
              <w:jc w:val="left"/>
              <w:rPr>
                <w:i/>
              </w:rPr>
            </w:pPr>
            <w:r w:rsidRPr="002164D3">
              <w:rPr>
                <w:i/>
              </w:rPr>
              <w:t xml:space="preserve">For example, if scale zoomed is 1:20 000 then for areas based on </w:t>
            </w:r>
            <w:r w:rsidR="00A43195">
              <w:rPr>
                <w:i/>
              </w:rPr>
              <w:t xml:space="preserve">maximum display scale </w:t>
            </w:r>
            <w:r w:rsidRPr="002164D3">
              <w:rPr>
                <w:i/>
              </w:rPr>
              <w:t xml:space="preserve">1:25 000 the overscale factor shall be 1.3 and for areas based on </w:t>
            </w:r>
            <w:r w:rsidR="00A43195">
              <w:rPr>
                <w:i/>
              </w:rPr>
              <w:t xml:space="preserve">maximum display scale </w:t>
            </w:r>
            <w:r w:rsidRPr="002164D3">
              <w:rPr>
                <w:i/>
              </w:rPr>
              <w:t>1:52 000 it shall be 2.6</w:t>
            </w:r>
          </w:p>
        </w:tc>
      </w:tr>
    </w:tbl>
    <w:p w14:paraId="0117AEA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3606A" w14:paraId="60983E9D" w14:textId="77777777" w:rsidTr="00D9584F">
        <w:trPr>
          <w:trHeight w:val="454"/>
          <w:tblHeader/>
        </w:trPr>
        <w:tc>
          <w:tcPr>
            <w:tcW w:w="2381" w:type="dxa"/>
            <w:shd w:val="clear" w:color="auto" w:fill="CCFFCC"/>
            <w:vAlign w:val="center"/>
          </w:tcPr>
          <w:p w14:paraId="0494A1A7" w14:textId="77777777" w:rsidR="00B3606A" w:rsidRPr="004065B1" w:rsidRDefault="00B3606A" w:rsidP="00D9584F">
            <w:r w:rsidRPr="000A066E">
              <w:rPr>
                <w:b/>
              </w:rPr>
              <w:t>Test Reference</w:t>
            </w:r>
          </w:p>
        </w:tc>
        <w:tc>
          <w:tcPr>
            <w:tcW w:w="2381" w:type="dxa"/>
            <w:shd w:val="clear" w:color="auto" w:fill="CCFFCC"/>
            <w:vAlign w:val="center"/>
          </w:tcPr>
          <w:p w14:paraId="550A3ABE" w14:textId="70F87E44" w:rsidR="00B3606A" w:rsidRPr="004065B1" w:rsidRDefault="00A85AFB" w:rsidP="00D9584F">
            <w:r>
              <w:t>OverscaleIndication2</w:t>
            </w:r>
          </w:p>
        </w:tc>
        <w:tc>
          <w:tcPr>
            <w:tcW w:w="2382" w:type="dxa"/>
            <w:shd w:val="clear" w:color="auto" w:fill="CCFFCC"/>
            <w:vAlign w:val="center"/>
          </w:tcPr>
          <w:p w14:paraId="047C5D68" w14:textId="77777777" w:rsidR="00B3606A" w:rsidRPr="004065B1" w:rsidRDefault="00B3606A" w:rsidP="00D9584F">
            <w:r w:rsidRPr="000A066E">
              <w:rPr>
                <w:b/>
              </w:rPr>
              <w:t>IHO Reference</w:t>
            </w:r>
          </w:p>
        </w:tc>
        <w:tc>
          <w:tcPr>
            <w:tcW w:w="2382" w:type="dxa"/>
            <w:shd w:val="clear" w:color="auto" w:fill="CCFFCC"/>
            <w:vAlign w:val="center"/>
          </w:tcPr>
          <w:p w14:paraId="412377A9"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C-12.1.2</w:t>
            </w:r>
          </w:p>
          <w:p w14:paraId="321812DC" w14:textId="61756D5E" w:rsidR="00B3606A" w:rsidRPr="004065B1" w:rsidRDefault="00B3606A" w:rsidP="00D9584F"/>
        </w:tc>
      </w:tr>
      <w:tr w:rsidR="00B3606A" w14:paraId="5DB1A883" w14:textId="77777777" w:rsidTr="00D9584F">
        <w:trPr>
          <w:tblHeader/>
        </w:trPr>
        <w:tc>
          <w:tcPr>
            <w:tcW w:w="9526" w:type="dxa"/>
            <w:gridSpan w:val="4"/>
            <w:shd w:val="clear" w:color="auto" w:fill="CCFFCC"/>
            <w:vAlign w:val="center"/>
          </w:tcPr>
          <w:p w14:paraId="4BA6EBD2" w14:textId="77777777" w:rsidR="00B3606A" w:rsidRDefault="00B3606A" w:rsidP="00D9584F">
            <w:r w:rsidRPr="000A066E">
              <w:rPr>
                <w:b/>
              </w:rPr>
              <w:t>Test description</w:t>
            </w:r>
          </w:p>
        </w:tc>
      </w:tr>
      <w:tr w:rsidR="00B3606A" w14:paraId="591B6B5B" w14:textId="77777777" w:rsidTr="00D9584F">
        <w:trPr>
          <w:tblHeader/>
        </w:trPr>
        <w:tc>
          <w:tcPr>
            <w:tcW w:w="9526" w:type="dxa"/>
            <w:gridSpan w:val="4"/>
            <w:vAlign w:val="center"/>
          </w:tcPr>
          <w:p w14:paraId="039A7F89" w14:textId="77777777" w:rsidR="00B3606A" w:rsidRPr="00E6095F" w:rsidRDefault="00B3606A" w:rsidP="00D9584F">
            <w:pPr>
              <w:rPr>
                <w:i/>
              </w:rPr>
            </w:pPr>
            <w:r w:rsidRPr="00E6095F">
              <w:rPr>
                <w:i/>
              </w:rPr>
              <w:t>Display of overscale pattern.</w:t>
            </w:r>
          </w:p>
        </w:tc>
      </w:tr>
      <w:tr w:rsidR="00B3606A" w14:paraId="6F097234" w14:textId="77777777" w:rsidTr="00D9584F">
        <w:trPr>
          <w:tblHeader/>
        </w:trPr>
        <w:tc>
          <w:tcPr>
            <w:tcW w:w="9526" w:type="dxa"/>
            <w:gridSpan w:val="4"/>
            <w:shd w:val="clear" w:color="auto" w:fill="CCFFCC"/>
            <w:vAlign w:val="center"/>
          </w:tcPr>
          <w:p w14:paraId="0BF271EE" w14:textId="77777777" w:rsidR="00B3606A" w:rsidRPr="004065B1" w:rsidRDefault="00B3606A" w:rsidP="00D9584F">
            <w:r w:rsidRPr="000A066E">
              <w:rPr>
                <w:b/>
              </w:rPr>
              <w:t>Setup</w:t>
            </w:r>
          </w:p>
        </w:tc>
      </w:tr>
      <w:tr w:rsidR="00B3606A" w14:paraId="39EAD2C8" w14:textId="77777777" w:rsidTr="00D9584F">
        <w:trPr>
          <w:tblHeader/>
        </w:trPr>
        <w:tc>
          <w:tcPr>
            <w:tcW w:w="9526" w:type="dxa"/>
            <w:gridSpan w:val="4"/>
            <w:vAlign w:val="center"/>
          </w:tcPr>
          <w:p w14:paraId="7C3FBD77" w14:textId="7B590C75" w:rsidR="00A43195" w:rsidRDefault="00A43195" w:rsidP="00D45B8C">
            <w:pPr>
              <w:rPr>
                <w:i/>
              </w:rPr>
            </w:pPr>
            <w:r w:rsidRPr="00E6095F">
              <w:rPr>
                <w:i/>
              </w:rPr>
              <w:t xml:space="preserve">Load the </w:t>
            </w:r>
            <w:r>
              <w:rPr>
                <w:i/>
              </w:rPr>
              <w:t xml:space="preserve">exchange set </w:t>
            </w:r>
            <w:proofErr w:type="spellStart"/>
            <w:r w:rsidRPr="000231A2">
              <w:rPr>
                <w:b/>
                <w:bCs/>
                <w:i/>
              </w:rPr>
              <w:t>PowerUp</w:t>
            </w:r>
            <w:proofErr w:type="spellEnd"/>
          </w:p>
          <w:p w14:paraId="5B19959A" w14:textId="1190D4C8" w:rsidR="00D45B8C" w:rsidRPr="00E012C8" w:rsidRDefault="00D45B8C">
            <w:pPr>
              <w:pStyle w:val="ListParagraph"/>
              <w:numPr>
                <w:ilvl w:val="0"/>
                <w:numId w:val="24"/>
              </w:numPr>
              <w:rPr>
                <w:i/>
              </w:rPr>
            </w:pPr>
            <w:r w:rsidRPr="00E012C8">
              <w:rPr>
                <w:i/>
              </w:rPr>
              <w:t xml:space="preserve">Select </w:t>
            </w:r>
            <w:r w:rsidR="0002581D" w:rsidRPr="00E012C8">
              <w:rPr>
                <w:i/>
              </w:rPr>
              <w:t xml:space="preserve">Display Category </w:t>
            </w:r>
            <w:r w:rsidRPr="00E012C8">
              <w:rPr>
                <w:i/>
              </w:rPr>
              <w:t>Other</w:t>
            </w:r>
          </w:p>
          <w:p w14:paraId="7F8D11B4" w14:textId="77777777" w:rsidR="00D45B8C" w:rsidRPr="00E012C8" w:rsidRDefault="00D45B8C">
            <w:pPr>
              <w:pStyle w:val="ListParagraph"/>
              <w:numPr>
                <w:ilvl w:val="0"/>
                <w:numId w:val="24"/>
              </w:numPr>
              <w:rPr>
                <w:i/>
              </w:rPr>
            </w:pPr>
            <w:r w:rsidRPr="00E012C8">
              <w:rPr>
                <w:i/>
              </w:rPr>
              <w:t>Select Other text</w:t>
            </w:r>
          </w:p>
          <w:p w14:paraId="61ED21A5" w14:textId="77777777" w:rsidR="00D45B8C" w:rsidRPr="00E012C8" w:rsidRDefault="00D45B8C">
            <w:pPr>
              <w:pStyle w:val="ListParagraph"/>
              <w:numPr>
                <w:ilvl w:val="0"/>
                <w:numId w:val="24"/>
              </w:numPr>
              <w:rPr>
                <w:i/>
              </w:rPr>
            </w:pPr>
            <w:r w:rsidRPr="00E012C8">
              <w:rPr>
                <w:i/>
              </w:rPr>
              <w:t>Select Accuracy</w:t>
            </w:r>
          </w:p>
          <w:p w14:paraId="6130AF80" w14:textId="77777777" w:rsidR="00D45B8C" w:rsidRPr="00E012C8" w:rsidRDefault="00D45B8C">
            <w:pPr>
              <w:pStyle w:val="ListParagraph"/>
              <w:numPr>
                <w:ilvl w:val="0"/>
                <w:numId w:val="24"/>
              </w:numPr>
              <w:rPr>
                <w:i/>
              </w:rPr>
            </w:pPr>
            <w:r w:rsidRPr="00E012C8">
              <w:rPr>
                <w:i/>
              </w:rPr>
              <w:t>Select Highlight info</w:t>
            </w:r>
          </w:p>
          <w:p w14:paraId="23C9A54E" w14:textId="77777777" w:rsidR="00D45B8C" w:rsidRPr="00E012C8" w:rsidRDefault="00D45B8C">
            <w:pPr>
              <w:pStyle w:val="ListParagraph"/>
              <w:numPr>
                <w:ilvl w:val="0"/>
                <w:numId w:val="24"/>
              </w:numPr>
              <w:rPr>
                <w:i/>
              </w:rPr>
            </w:pPr>
            <w:r w:rsidRPr="00E012C8">
              <w:rPr>
                <w:i/>
              </w:rPr>
              <w:t>Select Symbolized boundaries</w:t>
            </w:r>
          </w:p>
          <w:p w14:paraId="09D77915" w14:textId="279D687C" w:rsidR="00D45B8C" w:rsidRPr="00E012C8" w:rsidRDefault="00D45B8C">
            <w:pPr>
              <w:pStyle w:val="ListParagraph"/>
              <w:numPr>
                <w:ilvl w:val="0"/>
                <w:numId w:val="24"/>
              </w:numPr>
              <w:rPr>
                <w:i/>
              </w:rPr>
            </w:pPr>
            <w:r w:rsidRPr="00E012C8">
              <w:rPr>
                <w:i/>
              </w:rPr>
              <w:t xml:space="preserve">Set </w:t>
            </w:r>
            <w:r w:rsidR="0069033B" w:rsidRPr="00E012C8">
              <w:rPr>
                <w:i/>
              </w:rPr>
              <w:t xml:space="preserve">Safety Contour </w:t>
            </w:r>
            <w:r w:rsidR="000A3BD3" w:rsidRPr="00E012C8">
              <w:rPr>
                <w:i/>
              </w:rPr>
              <w:t>value to</w:t>
            </w:r>
            <w:r w:rsidRPr="00E012C8">
              <w:rPr>
                <w:i/>
              </w:rPr>
              <w:t xml:space="preserve"> 7</w:t>
            </w:r>
            <w:r w:rsidR="000A3BD3" w:rsidRPr="00E012C8">
              <w:rPr>
                <w:i/>
              </w:rPr>
              <w:t xml:space="preserve"> </w:t>
            </w:r>
            <w:r w:rsidRPr="00E012C8">
              <w:rPr>
                <w:i/>
              </w:rPr>
              <w:t xml:space="preserve">m </w:t>
            </w:r>
          </w:p>
          <w:p w14:paraId="586F1E50" w14:textId="573EA297" w:rsidR="00D45B8C" w:rsidRPr="00E012C8" w:rsidRDefault="00D45B8C">
            <w:pPr>
              <w:pStyle w:val="ListParagraph"/>
              <w:numPr>
                <w:ilvl w:val="0"/>
                <w:numId w:val="24"/>
              </w:numPr>
              <w:rPr>
                <w:i/>
              </w:rPr>
            </w:pPr>
            <w:r w:rsidRPr="00E012C8">
              <w:rPr>
                <w:i/>
              </w:rPr>
              <w:t xml:space="preserve">Set </w:t>
            </w:r>
            <w:r w:rsidR="0069033B" w:rsidRPr="00E012C8">
              <w:rPr>
                <w:i/>
              </w:rPr>
              <w:t xml:space="preserve">Safety Depth  </w:t>
            </w:r>
            <w:r w:rsidR="000A3BD3" w:rsidRPr="00E012C8">
              <w:rPr>
                <w:i/>
              </w:rPr>
              <w:t>value to</w:t>
            </w:r>
            <w:r w:rsidRPr="00E012C8">
              <w:rPr>
                <w:i/>
              </w:rPr>
              <w:t xml:space="preserve"> 7</w:t>
            </w:r>
            <w:r w:rsidR="000A3BD3" w:rsidRPr="00E012C8">
              <w:rPr>
                <w:i/>
              </w:rPr>
              <w:t xml:space="preserve"> </w:t>
            </w:r>
            <w:r w:rsidRPr="00E012C8">
              <w:rPr>
                <w:i/>
              </w:rPr>
              <w:t>m</w:t>
            </w:r>
          </w:p>
        </w:tc>
      </w:tr>
      <w:tr w:rsidR="00B3606A" w14:paraId="58433151" w14:textId="77777777" w:rsidTr="00D9584F">
        <w:trPr>
          <w:tblHeader/>
        </w:trPr>
        <w:tc>
          <w:tcPr>
            <w:tcW w:w="9526" w:type="dxa"/>
            <w:gridSpan w:val="4"/>
            <w:shd w:val="clear" w:color="auto" w:fill="CCFFCC"/>
            <w:vAlign w:val="center"/>
          </w:tcPr>
          <w:p w14:paraId="00A515D5" w14:textId="77777777" w:rsidR="00B3606A" w:rsidRPr="004065B1" w:rsidRDefault="00B3606A" w:rsidP="00D9584F">
            <w:r w:rsidRPr="000A066E">
              <w:rPr>
                <w:b/>
              </w:rPr>
              <w:t>Action</w:t>
            </w:r>
          </w:p>
        </w:tc>
      </w:tr>
      <w:tr w:rsidR="00B3606A" w14:paraId="00C497C2" w14:textId="77777777" w:rsidTr="00D9584F">
        <w:trPr>
          <w:tblHeader/>
        </w:trPr>
        <w:tc>
          <w:tcPr>
            <w:tcW w:w="9526" w:type="dxa"/>
            <w:gridSpan w:val="4"/>
            <w:vAlign w:val="center"/>
          </w:tcPr>
          <w:p w14:paraId="24C7DF53" w14:textId="586C5122" w:rsidR="00D33FCF" w:rsidRPr="00E6095F" w:rsidRDefault="00D33FCF" w:rsidP="00D9584F">
            <w:pPr>
              <w:rPr>
                <w:i/>
              </w:rPr>
            </w:pPr>
            <w:r w:rsidRPr="00EF287F">
              <w:rPr>
                <w:i/>
              </w:rPr>
              <w:t>Set</w:t>
            </w:r>
            <w:r w:rsidR="002E64C0" w:rsidRPr="00EF287F">
              <w:rPr>
                <w:i/>
              </w:rPr>
              <w:t xml:space="preserve"> chart </w:t>
            </w:r>
            <w:r w:rsidR="000A3BD3" w:rsidRPr="00EF287F">
              <w:rPr>
                <w:i/>
              </w:rPr>
              <w:t>centre</w:t>
            </w:r>
            <w:r w:rsidR="002E64C0" w:rsidRPr="00EF287F">
              <w:rPr>
                <w:i/>
              </w:rPr>
              <w:t xml:space="preserve"> at</w:t>
            </w:r>
            <w:r w:rsidRPr="00EF287F">
              <w:rPr>
                <w:i/>
              </w:rPr>
              <w:t xml:space="preserve"> the lighthouse in the Corund Cape 32°27.447’S</w:t>
            </w:r>
            <w:r w:rsidR="0002581D">
              <w:rPr>
                <w:i/>
              </w:rPr>
              <w:t xml:space="preserve"> </w:t>
            </w:r>
            <w:r w:rsidRPr="00EF287F">
              <w:rPr>
                <w:i/>
              </w:rPr>
              <w:t xml:space="preserve"> 060°58.599’E.</w:t>
            </w:r>
          </w:p>
          <w:p w14:paraId="22CF2B80" w14:textId="64E9CBEF" w:rsidR="00B3606A" w:rsidRPr="00E6095F" w:rsidRDefault="00B3606A" w:rsidP="000A3BD3">
            <w:pPr>
              <w:rPr>
                <w:i/>
              </w:rPr>
            </w:pPr>
            <w:r w:rsidRPr="00E6095F">
              <w:rPr>
                <w:i/>
              </w:rPr>
              <w:t>Zoom in beyond 1:10</w:t>
            </w:r>
            <w:r w:rsidR="000A3BD3">
              <w:rPr>
                <w:i/>
              </w:rPr>
              <w:t xml:space="preserve"> </w:t>
            </w:r>
            <w:r w:rsidRPr="00E6095F">
              <w:rPr>
                <w:i/>
              </w:rPr>
              <w:t xml:space="preserve">000. This is the </w:t>
            </w:r>
            <w:r w:rsidR="00A43195">
              <w:rPr>
                <w:i/>
              </w:rPr>
              <w:t xml:space="preserve">maximum display scale </w:t>
            </w:r>
            <w:r w:rsidRPr="00E6095F">
              <w:rPr>
                <w:i/>
              </w:rPr>
              <w:t>of the</w:t>
            </w:r>
            <w:r w:rsidR="00A85AFB">
              <w:rPr>
                <w:i/>
              </w:rPr>
              <w:t xml:space="preserve"> largest scale</w:t>
            </w:r>
            <w:r w:rsidR="006B47DF">
              <w:rPr>
                <w:i/>
              </w:rPr>
              <w:t xml:space="preserve"> datasets</w:t>
            </w:r>
            <w:r w:rsidRPr="00E6095F">
              <w:rPr>
                <w:i/>
              </w:rPr>
              <w:t>.</w:t>
            </w:r>
          </w:p>
        </w:tc>
      </w:tr>
      <w:tr w:rsidR="00B3606A" w14:paraId="137A21EE" w14:textId="77777777" w:rsidTr="00953901">
        <w:trPr>
          <w:tblHeader/>
        </w:trPr>
        <w:tc>
          <w:tcPr>
            <w:tcW w:w="9526" w:type="dxa"/>
            <w:gridSpan w:val="4"/>
            <w:tcBorders>
              <w:bottom w:val="single" w:sz="4" w:space="0" w:color="auto"/>
            </w:tcBorders>
            <w:shd w:val="clear" w:color="auto" w:fill="CCFFCC"/>
            <w:vAlign w:val="center"/>
          </w:tcPr>
          <w:p w14:paraId="10FEA12E" w14:textId="77777777" w:rsidR="00B3606A" w:rsidRPr="004065B1" w:rsidRDefault="00B3606A" w:rsidP="002164D3">
            <w:pPr>
              <w:keepNext/>
              <w:keepLines/>
            </w:pPr>
            <w:r w:rsidRPr="000A066E">
              <w:rPr>
                <w:b/>
              </w:rPr>
              <w:lastRenderedPageBreak/>
              <w:t>Results</w:t>
            </w:r>
          </w:p>
        </w:tc>
      </w:tr>
      <w:tr w:rsidR="00B3606A" w14:paraId="3D9F2D1F" w14:textId="77777777" w:rsidTr="00953901">
        <w:trPr>
          <w:tblHeader/>
        </w:trPr>
        <w:tc>
          <w:tcPr>
            <w:tcW w:w="9526" w:type="dxa"/>
            <w:gridSpan w:val="4"/>
            <w:tcBorders>
              <w:bottom w:val="nil"/>
            </w:tcBorders>
            <w:vAlign w:val="center"/>
          </w:tcPr>
          <w:p w14:paraId="4F7459A0" w14:textId="77777777" w:rsidR="00B3606A" w:rsidRPr="00E6095F" w:rsidRDefault="00B3606A" w:rsidP="002164D3">
            <w:pPr>
              <w:keepNext/>
              <w:keepLines/>
              <w:jc w:val="left"/>
              <w:rPr>
                <w:i/>
              </w:rPr>
            </w:pPr>
            <w:r w:rsidRPr="00E6095F">
              <w:rPr>
                <w:i/>
              </w:rPr>
              <w:t>Confirm that the overscale pattern AP(OVERSC01) is displayed.</w:t>
            </w:r>
          </w:p>
        </w:tc>
      </w:tr>
      <w:tr w:rsidR="00953901" w14:paraId="049876AE" w14:textId="77777777" w:rsidTr="00953901">
        <w:trPr>
          <w:tblHeader/>
        </w:trPr>
        <w:tc>
          <w:tcPr>
            <w:tcW w:w="9526" w:type="dxa"/>
            <w:gridSpan w:val="4"/>
            <w:tcBorders>
              <w:top w:val="nil"/>
            </w:tcBorders>
            <w:vAlign w:val="center"/>
          </w:tcPr>
          <w:p w14:paraId="057A90D5" w14:textId="77777777" w:rsidR="004955AC" w:rsidRDefault="00AA18DD" w:rsidP="00953901">
            <w:pPr>
              <w:jc w:val="center"/>
            </w:pPr>
            <w:r w:rsidRPr="00AA18DD">
              <w:rPr>
                <w:noProof/>
                <w:lang w:eastAsia="en-GB"/>
              </w:rPr>
              <w:drawing>
                <wp:inline distT="0" distB="0" distL="0" distR="0" wp14:anchorId="796EC762" wp14:editId="6047716F">
                  <wp:extent cx="5456646" cy="5020262"/>
                  <wp:effectExtent l="0" t="0" r="0" b="9525"/>
                  <wp:docPr id="227" name="Picture 227" descr="C:\msdokut\STANDARDIT\IHO\ENCWG\work 2017\S-64, New picture originals 20may2017\3.7.1b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sdokut\STANDARDIT\IHO\ENCWG\work 2017\S-64, New picture originals 20may2017\3.7.1b picture 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65579" cy="5028481"/>
                          </a:xfrm>
                          <a:prstGeom prst="rect">
                            <a:avLst/>
                          </a:prstGeom>
                          <a:noFill/>
                          <a:ln>
                            <a:noFill/>
                          </a:ln>
                        </pic:spPr>
                      </pic:pic>
                    </a:graphicData>
                  </a:graphic>
                </wp:inline>
              </w:drawing>
            </w:r>
          </w:p>
          <w:p w14:paraId="7EA35EDF" w14:textId="77777777" w:rsidR="004955AC" w:rsidRDefault="004955AC" w:rsidP="004955AC">
            <w:pPr>
              <w:jc w:val="center"/>
              <w:rPr>
                <w:b/>
              </w:rPr>
            </w:pPr>
            <w:proofErr w:type="spellStart"/>
            <w:r>
              <w:rPr>
                <w:b/>
              </w:rPr>
              <w:t>Tbd</w:t>
            </w:r>
            <w:proofErr w:type="spellEnd"/>
          </w:p>
          <w:p w14:paraId="1E92E644" w14:textId="61DA0EE7" w:rsidR="00953901" w:rsidRPr="00B3606A" w:rsidRDefault="005A7AD6" w:rsidP="00953901">
            <w:pPr>
              <w:jc w:val="center"/>
            </w:pPr>
            <w:r>
              <w:fldChar w:fldCharType="begin"/>
            </w:r>
            <w:r>
              <w:fldChar w:fldCharType="end"/>
            </w:r>
          </w:p>
        </w:tc>
      </w:tr>
    </w:tbl>
    <w:p w14:paraId="680D989F" w14:textId="77777777" w:rsidR="00B3606A" w:rsidRDefault="00B3606A" w:rsidP="006B07D1"/>
    <w:p w14:paraId="6CA4FA6E" w14:textId="77777777" w:rsidR="006B07D1" w:rsidRPr="00CB4150" w:rsidRDefault="006B07D1" w:rsidP="00E30B8F">
      <w:pPr>
        <w:pStyle w:val="Heading3"/>
      </w:pPr>
      <w:r>
        <w:t>Indication of larger scale data</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5260044E" w14:textId="77777777" w:rsidTr="008A1BCC">
        <w:trPr>
          <w:trHeight w:val="454"/>
          <w:tblHeader/>
        </w:trPr>
        <w:tc>
          <w:tcPr>
            <w:tcW w:w="2381" w:type="dxa"/>
            <w:shd w:val="clear" w:color="auto" w:fill="CCFFCC"/>
            <w:vAlign w:val="center"/>
          </w:tcPr>
          <w:p w14:paraId="102832AB" w14:textId="77777777" w:rsidR="006B07D1" w:rsidRPr="004065B1" w:rsidRDefault="006B07D1" w:rsidP="008A1BCC">
            <w:r w:rsidRPr="000A066E">
              <w:rPr>
                <w:b/>
              </w:rPr>
              <w:t>Test Reference</w:t>
            </w:r>
          </w:p>
        </w:tc>
        <w:tc>
          <w:tcPr>
            <w:tcW w:w="2381" w:type="dxa"/>
            <w:shd w:val="clear" w:color="auto" w:fill="CCFFCC"/>
            <w:vAlign w:val="center"/>
          </w:tcPr>
          <w:p w14:paraId="712C8264" w14:textId="338C9113" w:rsidR="006B07D1" w:rsidRPr="004065B1" w:rsidRDefault="00A85AFB" w:rsidP="008A1BCC">
            <w:proofErr w:type="spellStart"/>
            <w:r>
              <w:t>LargerScaleData</w:t>
            </w:r>
            <w:proofErr w:type="spellEnd"/>
          </w:p>
        </w:tc>
        <w:tc>
          <w:tcPr>
            <w:tcW w:w="2382" w:type="dxa"/>
            <w:shd w:val="clear" w:color="auto" w:fill="CCFFCC"/>
            <w:vAlign w:val="center"/>
          </w:tcPr>
          <w:p w14:paraId="53931FFA" w14:textId="77777777" w:rsidR="006B07D1" w:rsidRPr="004065B1" w:rsidRDefault="006B07D1" w:rsidP="008A1BCC">
            <w:r w:rsidRPr="000A066E">
              <w:rPr>
                <w:b/>
              </w:rPr>
              <w:t>IHO Reference</w:t>
            </w:r>
          </w:p>
        </w:tc>
        <w:tc>
          <w:tcPr>
            <w:tcW w:w="2382" w:type="dxa"/>
            <w:shd w:val="clear" w:color="auto" w:fill="CCFFCC"/>
            <w:vAlign w:val="center"/>
          </w:tcPr>
          <w:p w14:paraId="6BD51C5B" w14:textId="32A65062" w:rsidR="00C859B7" w:rsidRPr="00A94802" w:rsidDel="00045CA9" w:rsidRDefault="00C859B7" w:rsidP="008A1BCC"/>
          <w:p w14:paraId="5826A474"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C-12.1.2</w:t>
            </w:r>
          </w:p>
          <w:p w14:paraId="4E3E9828" w14:textId="7BB750BE" w:rsidR="006B07D1" w:rsidRPr="004065B1" w:rsidRDefault="006B07D1" w:rsidP="008A1BCC"/>
        </w:tc>
      </w:tr>
      <w:tr w:rsidR="006B07D1" w14:paraId="26EFF212" w14:textId="77777777" w:rsidTr="008A1BCC">
        <w:trPr>
          <w:tblHeader/>
        </w:trPr>
        <w:tc>
          <w:tcPr>
            <w:tcW w:w="9526" w:type="dxa"/>
            <w:gridSpan w:val="4"/>
            <w:shd w:val="clear" w:color="auto" w:fill="CCFFCC"/>
            <w:vAlign w:val="center"/>
          </w:tcPr>
          <w:p w14:paraId="48921301" w14:textId="77777777" w:rsidR="006B07D1" w:rsidRDefault="006B07D1" w:rsidP="008A1BCC">
            <w:r w:rsidRPr="000A066E">
              <w:rPr>
                <w:b/>
              </w:rPr>
              <w:t>Test description</w:t>
            </w:r>
          </w:p>
        </w:tc>
      </w:tr>
      <w:tr w:rsidR="006B07D1" w14:paraId="7F9072D8" w14:textId="77777777" w:rsidTr="008A1BCC">
        <w:trPr>
          <w:tblHeader/>
        </w:trPr>
        <w:tc>
          <w:tcPr>
            <w:tcW w:w="9526" w:type="dxa"/>
            <w:gridSpan w:val="4"/>
            <w:vAlign w:val="center"/>
          </w:tcPr>
          <w:p w14:paraId="5E2654CF" w14:textId="77777777" w:rsidR="006B07D1" w:rsidRPr="00E6095F" w:rsidRDefault="00B3606A" w:rsidP="008A1BCC">
            <w:pPr>
              <w:rPr>
                <w:i/>
              </w:rPr>
            </w:pPr>
            <w:r w:rsidRPr="00E6095F">
              <w:rPr>
                <w:i/>
              </w:rPr>
              <w:t>Indication of better (larger) scale data being available.</w:t>
            </w:r>
          </w:p>
        </w:tc>
      </w:tr>
      <w:tr w:rsidR="006B07D1" w14:paraId="11CFF8BC" w14:textId="77777777" w:rsidTr="008A1BCC">
        <w:trPr>
          <w:tblHeader/>
        </w:trPr>
        <w:tc>
          <w:tcPr>
            <w:tcW w:w="9526" w:type="dxa"/>
            <w:gridSpan w:val="4"/>
            <w:shd w:val="clear" w:color="auto" w:fill="CCFFCC"/>
            <w:vAlign w:val="center"/>
          </w:tcPr>
          <w:p w14:paraId="6392CD04" w14:textId="77777777" w:rsidR="006B07D1" w:rsidRPr="004065B1" w:rsidRDefault="006B07D1" w:rsidP="008A1BCC">
            <w:r w:rsidRPr="000A066E">
              <w:rPr>
                <w:b/>
              </w:rPr>
              <w:t>Setup</w:t>
            </w:r>
          </w:p>
        </w:tc>
      </w:tr>
      <w:tr w:rsidR="006B07D1" w14:paraId="12F096CD" w14:textId="77777777" w:rsidTr="008A1BCC">
        <w:trPr>
          <w:tblHeader/>
        </w:trPr>
        <w:tc>
          <w:tcPr>
            <w:tcW w:w="9526" w:type="dxa"/>
            <w:gridSpan w:val="4"/>
            <w:vAlign w:val="center"/>
          </w:tcPr>
          <w:p w14:paraId="7D3C55C9" w14:textId="223FD08E" w:rsidR="00A43195" w:rsidRDefault="00B3606A" w:rsidP="00A43195">
            <w:pPr>
              <w:rPr>
                <w:i/>
              </w:rPr>
            </w:pPr>
            <w:r w:rsidRPr="00E6095F">
              <w:rPr>
                <w:i/>
              </w:rPr>
              <w:t>Load the</w:t>
            </w:r>
            <w:r w:rsidR="00A43195">
              <w:rPr>
                <w:i/>
              </w:rPr>
              <w:t xml:space="preserve"> exchange set </w:t>
            </w:r>
            <w:proofErr w:type="spellStart"/>
            <w:r w:rsidR="00A43195" w:rsidRPr="00E012C8">
              <w:rPr>
                <w:b/>
                <w:bCs/>
                <w:i/>
              </w:rPr>
              <w:t>PowerUp</w:t>
            </w:r>
            <w:proofErr w:type="spellEnd"/>
            <w:r w:rsidR="00A43195">
              <w:rPr>
                <w:i/>
              </w:rPr>
              <w:t xml:space="preserve"> </w:t>
            </w:r>
            <w:r w:rsidRPr="00E6095F">
              <w:rPr>
                <w:i/>
              </w:rPr>
              <w:t xml:space="preserve"> </w:t>
            </w:r>
          </w:p>
          <w:p w14:paraId="630F13D9" w14:textId="77777777" w:rsidR="00A43195" w:rsidRPr="00E6095F" w:rsidRDefault="00A43195" w:rsidP="00A43195">
            <w:pPr>
              <w:rPr>
                <w:i/>
              </w:rPr>
            </w:pPr>
          </w:p>
          <w:p w14:paraId="5654EC0D" w14:textId="77777777" w:rsidR="006B07D1" w:rsidRPr="00E6095F" w:rsidRDefault="00B3606A" w:rsidP="00A43195">
            <w:pPr>
              <w:rPr>
                <w:i/>
              </w:rPr>
            </w:pPr>
            <w:r w:rsidRPr="00E6095F">
              <w:rPr>
                <w:i/>
              </w:rPr>
              <w:t xml:space="preserve">Position the own ship at 32°29.668’S, 060°55.864’E with a heading of 234.0 degrees. This will place the ship at the jetty in </w:t>
            </w:r>
            <w:proofErr w:type="spellStart"/>
            <w:r w:rsidRPr="00E6095F">
              <w:rPr>
                <w:i/>
              </w:rPr>
              <w:t>Micklefirth</w:t>
            </w:r>
            <w:proofErr w:type="spellEnd"/>
            <w:r w:rsidRPr="00E6095F">
              <w:rPr>
                <w:i/>
              </w:rPr>
              <w:t>.</w:t>
            </w:r>
          </w:p>
        </w:tc>
      </w:tr>
      <w:tr w:rsidR="006B07D1" w14:paraId="5534AD29" w14:textId="77777777" w:rsidTr="008A1BCC">
        <w:trPr>
          <w:tblHeader/>
        </w:trPr>
        <w:tc>
          <w:tcPr>
            <w:tcW w:w="9526" w:type="dxa"/>
            <w:gridSpan w:val="4"/>
            <w:shd w:val="clear" w:color="auto" w:fill="CCFFCC"/>
            <w:vAlign w:val="center"/>
          </w:tcPr>
          <w:p w14:paraId="32D5F56A" w14:textId="77777777" w:rsidR="006B07D1" w:rsidRPr="004065B1" w:rsidRDefault="006B07D1" w:rsidP="008A1BCC">
            <w:r w:rsidRPr="000A066E">
              <w:rPr>
                <w:b/>
              </w:rPr>
              <w:t>Action</w:t>
            </w:r>
          </w:p>
        </w:tc>
      </w:tr>
      <w:tr w:rsidR="006B07D1" w14:paraId="2305945F" w14:textId="77777777" w:rsidTr="008A1BCC">
        <w:trPr>
          <w:tblHeader/>
        </w:trPr>
        <w:tc>
          <w:tcPr>
            <w:tcW w:w="9526" w:type="dxa"/>
            <w:gridSpan w:val="4"/>
            <w:vAlign w:val="center"/>
          </w:tcPr>
          <w:p w14:paraId="60E3ECF0" w14:textId="7BE79F5A" w:rsidR="006B07D1" w:rsidRPr="00E6095F" w:rsidRDefault="00B3606A" w:rsidP="008A1BCC">
            <w:pPr>
              <w:rPr>
                <w:i/>
              </w:rPr>
            </w:pPr>
            <w:r w:rsidRPr="00E6095F">
              <w:rPr>
                <w:i/>
              </w:rPr>
              <w:t>Select the</w:t>
            </w:r>
            <w:r w:rsidR="00A85AFB">
              <w:rPr>
                <w:i/>
              </w:rPr>
              <w:t xml:space="preserve"> smaller scale </w:t>
            </w:r>
            <w:r w:rsidRPr="00E6095F">
              <w:rPr>
                <w:i/>
              </w:rPr>
              <w:t xml:space="preserve"> </w:t>
            </w:r>
            <w:r w:rsidR="00A43195">
              <w:rPr>
                <w:i/>
              </w:rPr>
              <w:t>dataset</w:t>
            </w:r>
            <w:r w:rsidR="00A43195" w:rsidRPr="00E6095F">
              <w:rPr>
                <w:i/>
              </w:rPr>
              <w:t xml:space="preserve"> </w:t>
            </w:r>
            <w:r w:rsidRPr="00E6095F">
              <w:rPr>
                <w:i/>
              </w:rPr>
              <w:t xml:space="preserve">(GB4X0000.000). Observe this </w:t>
            </w:r>
            <w:r w:rsidR="00A43195">
              <w:rPr>
                <w:i/>
              </w:rPr>
              <w:t>dataset</w:t>
            </w:r>
            <w:r w:rsidRPr="00E6095F">
              <w:rPr>
                <w:i/>
              </w:rPr>
              <w:t>.</w:t>
            </w:r>
          </w:p>
        </w:tc>
      </w:tr>
      <w:tr w:rsidR="006B07D1" w14:paraId="007BFBA9" w14:textId="77777777" w:rsidTr="008A1BCC">
        <w:trPr>
          <w:tblHeader/>
        </w:trPr>
        <w:tc>
          <w:tcPr>
            <w:tcW w:w="9526" w:type="dxa"/>
            <w:gridSpan w:val="4"/>
            <w:shd w:val="clear" w:color="auto" w:fill="CCFFCC"/>
            <w:vAlign w:val="center"/>
          </w:tcPr>
          <w:p w14:paraId="2819CA8B" w14:textId="77777777" w:rsidR="006B07D1" w:rsidRPr="004065B1" w:rsidRDefault="006B07D1" w:rsidP="008A1BCC">
            <w:r w:rsidRPr="000A066E">
              <w:rPr>
                <w:b/>
              </w:rPr>
              <w:t>Results</w:t>
            </w:r>
          </w:p>
        </w:tc>
      </w:tr>
      <w:tr w:rsidR="006B07D1" w14:paraId="498CB493" w14:textId="77777777" w:rsidTr="008A1BCC">
        <w:trPr>
          <w:tblHeader/>
        </w:trPr>
        <w:tc>
          <w:tcPr>
            <w:tcW w:w="9526" w:type="dxa"/>
            <w:gridSpan w:val="4"/>
            <w:vAlign w:val="center"/>
          </w:tcPr>
          <w:p w14:paraId="2F72289C" w14:textId="72659E0B" w:rsidR="006B07D1" w:rsidRPr="00E6095F" w:rsidRDefault="00FB6C6D" w:rsidP="008A1BCC">
            <w:pPr>
              <w:jc w:val="left"/>
              <w:rPr>
                <w:i/>
              </w:rPr>
            </w:pPr>
            <w:r w:rsidRPr="003B7860">
              <w:rPr>
                <w:i/>
                <w:szCs w:val="18"/>
              </w:rPr>
              <w:t>Position the displayed area over the own ship.</w:t>
            </w:r>
            <w:r w:rsidRPr="003B7860">
              <w:rPr>
                <w:i/>
              </w:rPr>
              <w:t xml:space="preserve"> </w:t>
            </w:r>
            <w:r w:rsidR="00B3606A" w:rsidRPr="003B7860">
              <w:rPr>
                <w:i/>
              </w:rPr>
              <w:t xml:space="preserve">Confirm that an indication is provided that </w:t>
            </w:r>
            <w:r w:rsidRPr="003B7860">
              <w:rPr>
                <w:i/>
                <w:szCs w:val="18"/>
              </w:rPr>
              <w:t>larger scale is available</w:t>
            </w:r>
            <w:r w:rsidR="00B3606A" w:rsidRPr="0002581D">
              <w:rPr>
                <w:i/>
              </w:rPr>
              <w:t>.</w:t>
            </w:r>
          </w:p>
        </w:tc>
      </w:tr>
    </w:tbl>
    <w:p w14:paraId="35F850D2" w14:textId="77777777" w:rsidR="006B07D1" w:rsidRDefault="006B07D1" w:rsidP="006B07D1"/>
    <w:p w14:paraId="1241492E" w14:textId="2EAEECBA" w:rsidR="006B07D1" w:rsidRPr="00CB4150" w:rsidRDefault="006B07D1" w:rsidP="002164D3">
      <w:pPr>
        <w:pStyle w:val="Heading3"/>
        <w:keepLines/>
      </w:pPr>
      <w:r>
        <w:lastRenderedPageBreak/>
        <w:t xml:space="preserve">Boundaries between </w:t>
      </w:r>
      <w:r w:rsidR="00A43195">
        <w:t xml:space="preserve">maximum display </w:t>
      </w:r>
      <w:r>
        <w:t>scales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2E5D01B6" w14:textId="77777777" w:rsidTr="008A1BCC">
        <w:trPr>
          <w:trHeight w:val="454"/>
          <w:tblHeader/>
        </w:trPr>
        <w:tc>
          <w:tcPr>
            <w:tcW w:w="2381" w:type="dxa"/>
            <w:shd w:val="clear" w:color="auto" w:fill="CCFFCC"/>
            <w:vAlign w:val="center"/>
          </w:tcPr>
          <w:p w14:paraId="6DA128B9" w14:textId="77777777" w:rsidR="006B07D1" w:rsidRPr="004065B1" w:rsidRDefault="006B07D1" w:rsidP="002164D3">
            <w:pPr>
              <w:keepNext/>
              <w:keepLines/>
            </w:pPr>
            <w:r w:rsidRPr="000A066E">
              <w:rPr>
                <w:b/>
              </w:rPr>
              <w:t>Test Reference</w:t>
            </w:r>
          </w:p>
        </w:tc>
        <w:tc>
          <w:tcPr>
            <w:tcW w:w="2381" w:type="dxa"/>
            <w:shd w:val="clear" w:color="auto" w:fill="CCFFCC"/>
            <w:vAlign w:val="center"/>
          </w:tcPr>
          <w:p w14:paraId="5AA43831" w14:textId="61FAA1E0" w:rsidR="006B07D1" w:rsidRPr="004065B1" w:rsidRDefault="00A85AFB" w:rsidP="002164D3">
            <w:pPr>
              <w:keepNext/>
              <w:keepLines/>
            </w:pPr>
            <w:proofErr w:type="spellStart"/>
            <w:r>
              <w:t>ScaleBoundary</w:t>
            </w:r>
            <w:proofErr w:type="spellEnd"/>
          </w:p>
        </w:tc>
        <w:tc>
          <w:tcPr>
            <w:tcW w:w="2382" w:type="dxa"/>
            <w:shd w:val="clear" w:color="auto" w:fill="CCFFCC"/>
            <w:vAlign w:val="center"/>
          </w:tcPr>
          <w:p w14:paraId="690C9AB9" w14:textId="77777777" w:rsidR="006B07D1" w:rsidRPr="004065B1" w:rsidRDefault="006B07D1" w:rsidP="002164D3">
            <w:pPr>
              <w:keepNext/>
              <w:keepLines/>
            </w:pPr>
            <w:r w:rsidRPr="000A066E">
              <w:rPr>
                <w:b/>
              </w:rPr>
              <w:t>IHO Reference</w:t>
            </w:r>
          </w:p>
        </w:tc>
        <w:tc>
          <w:tcPr>
            <w:tcW w:w="2382" w:type="dxa"/>
            <w:shd w:val="clear" w:color="auto" w:fill="CCFFCC"/>
            <w:vAlign w:val="center"/>
          </w:tcPr>
          <w:p w14:paraId="348DAC1B"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C-12.1.3</w:t>
            </w:r>
          </w:p>
          <w:p w14:paraId="23988CC4" w14:textId="421CD5BA" w:rsidR="006B07D1" w:rsidRPr="004065B1" w:rsidRDefault="006B07D1" w:rsidP="002164D3">
            <w:pPr>
              <w:keepNext/>
              <w:keepLines/>
            </w:pPr>
          </w:p>
        </w:tc>
      </w:tr>
      <w:tr w:rsidR="006B07D1" w14:paraId="3CB179B8" w14:textId="77777777" w:rsidTr="008A1BCC">
        <w:trPr>
          <w:tblHeader/>
        </w:trPr>
        <w:tc>
          <w:tcPr>
            <w:tcW w:w="9526" w:type="dxa"/>
            <w:gridSpan w:val="4"/>
            <w:shd w:val="clear" w:color="auto" w:fill="CCFFCC"/>
            <w:vAlign w:val="center"/>
          </w:tcPr>
          <w:p w14:paraId="41177A09" w14:textId="77777777" w:rsidR="006B07D1" w:rsidRDefault="006B07D1" w:rsidP="002164D3">
            <w:pPr>
              <w:keepNext/>
              <w:keepLines/>
            </w:pPr>
            <w:r w:rsidRPr="000A066E">
              <w:rPr>
                <w:b/>
              </w:rPr>
              <w:t>Test description</w:t>
            </w:r>
          </w:p>
        </w:tc>
      </w:tr>
      <w:tr w:rsidR="006B07D1" w14:paraId="6E90DC7A" w14:textId="77777777" w:rsidTr="008A1BCC">
        <w:trPr>
          <w:tblHeader/>
        </w:trPr>
        <w:tc>
          <w:tcPr>
            <w:tcW w:w="9526" w:type="dxa"/>
            <w:gridSpan w:val="4"/>
            <w:vAlign w:val="center"/>
          </w:tcPr>
          <w:p w14:paraId="7F97687F" w14:textId="07BC5F3C" w:rsidR="006B07D1" w:rsidRPr="00E6095F" w:rsidRDefault="00B3606A" w:rsidP="008A1BCC">
            <w:pPr>
              <w:rPr>
                <w:i/>
              </w:rPr>
            </w:pPr>
            <w:r w:rsidRPr="00E6095F">
              <w:rPr>
                <w:i/>
              </w:rPr>
              <w:t xml:space="preserve">Boundaries between </w:t>
            </w:r>
            <w:r w:rsidR="00A43195">
              <w:rPr>
                <w:i/>
              </w:rPr>
              <w:t>maximum display</w:t>
            </w:r>
            <w:r w:rsidR="00A43195" w:rsidRPr="00E6095F">
              <w:rPr>
                <w:i/>
              </w:rPr>
              <w:t xml:space="preserve"> </w:t>
            </w:r>
            <w:r w:rsidRPr="00E6095F">
              <w:rPr>
                <w:i/>
              </w:rPr>
              <w:t>scales.</w:t>
            </w:r>
          </w:p>
        </w:tc>
      </w:tr>
      <w:tr w:rsidR="006B07D1" w14:paraId="7BD33E6A" w14:textId="77777777" w:rsidTr="008A1BCC">
        <w:trPr>
          <w:tblHeader/>
        </w:trPr>
        <w:tc>
          <w:tcPr>
            <w:tcW w:w="9526" w:type="dxa"/>
            <w:gridSpan w:val="4"/>
            <w:shd w:val="clear" w:color="auto" w:fill="CCFFCC"/>
            <w:vAlign w:val="center"/>
          </w:tcPr>
          <w:p w14:paraId="46671667" w14:textId="77777777" w:rsidR="006B07D1" w:rsidRPr="004065B1" w:rsidRDefault="006B07D1" w:rsidP="008A1BCC">
            <w:r w:rsidRPr="000A066E">
              <w:rPr>
                <w:b/>
              </w:rPr>
              <w:t>Setup</w:t>
            </w:r>
          </w:p>
        </w:tc>
      </w:tr>
      <w:tr w:rsidR="006B07D1" w14:paraId="1F32380A" w14:textId="77777777" w:rsidTr="008A1BCC">
        <w:trPr>
          <w:tblHeader/>
        </w:trPr>
        <w:tc>
          <w:tcPr>
            <w:tcW w:w="9526" w:type="dxa"/>
            <w:gridSpan w:val="4"/>
            <w:vAlign w:val="center"/>
          </w:tcPr>
          <w:p w14:paraId="64298D2D" w14:textId="35C1D296" w:rsidR="006B07D1" w:rsidRDefault="00B3606A" w:rsidP="00A43195">
            <w:pPr>
              <w:rPr>
                <w:i/>
              </w:rPr>
            </w:pPr>
            <w:r w:rsidRPr="00E6095F">
              <w:rPr>
                <w:i/>
              </w:rPr>
              <w:t>Load the</w:t>
            </w:r>
            <w:r w:rsidR="00A43195">
              <w:rPr>
                <w:i/>
              </w:rPr>
              <w:t xml:space="preserve"> exchange set </w:t>
            </w:r>
            <w:proofErr w:type="spellStart"/>
            <w:r w:rsidR="00A43195">
              <w:rPr>
                <w:b/>
                <w:bCs/>
                <w:i/>
              </w:rPr>
              <w:t>PowerUp</w:t>
            </w:r>
            <w:proofErr w:type="spellEnd"/>
            <w:r w:rsidR="00A43195">
              <w:rPr>
                <w:i/>
              </w:rPr>
              <w:t xml:space="preserve"> </w:t>
            </w:r>
          </w:p>
          <w:p w14:paraId="4E4E2625" w14:textId="3F6CF618" w:rsidR="00FB6C6D" w:rsidRPr="00E012C8" w:rsidRDefault="00FB6C6D">
            <w:pPr>
              <w:pStyle w:val="ListParagraph"/>
              <w:numPr>
                <w:ilvl w:val="0"/>
                <w:numId w:val="25"/>
              </w:numPr>
              <w:rPr>
                <w:i/>
              </w:rPr>
            </w:pPr>
            <w:r w:rsidRPr="00E012C8">
              <w:rPr>
                <w:i/>
              </w:rPr>
              <w:t xml:space="preserve">Select </w:t>
            </w:r>
            <w:r w:rsidR="0002581D" w:rsidRPr="00E012C8">
              <w:rPr>
                <w:i/>
              </w:rPr>
              <w:t xml:space="preserve">Display Category </w:t>
            </w:r>
            <w:r w:rsidRPr="00E012C8">
              <w:rPr>
                <w:i/>
              </w:rPr>
              <w:t xml:space="preserve">Display </w:t>
            </w:r>
            <w:r w:rsidR="0002581D" w:rsidRPr="00E012C8">
              <w:rPr>
                <w:i/>
              </w:rPr>
              <w:t>B</w:t>
            </w:r>
            <w:r w:rsidRPr="00E012C8">
              <w:rPr>
                <w:i/>
              </w:rPr>
              <w:t>ase</w:t>
            </w:r>
          </w:p>
          <w:p w14:paraId="2A1C6A99" w14:textId="271A42A4" w:rsidR="00FB6C6D" w:rsidRPr="00E012C8" w:rsidRDefault="00FB6C6D">
            <w:pPr>
              <w:pStyle w:val="ListParagraph"/>
              <w:numPr>
                <w:ilvl w:val="0"/>
                <w:numId w:val="25"/>
              </w:numPr>
              <w:rPr>
                <w:i/>
              </w:rPr>
            </w:pPr>
            <w:r w:rsidRPr="00E012C8">
              <w:rPr>
                <w:i/>
              </w:rPr>
              <w:t>Select Chart scale boundaries</w:t>
            </w:r>
          </w:p>
        </w:tc>
      </w:tr>
      <w:tr w:rsidR="006B07D1" w14:paraId="6848F809" w14:textId="77777777" w:rsidTr="008A1BCC">
        <w:trPr>
          <w:tblHeader/>
        </w:trPr>
        <w:tc>
          <w:tcPr>
            <w:tcW w:w="9526" w:type="dxa"/>
            <w:gridSpan w:val="4"/>
            <w:shd w:val="clear" w:color="auto" w:fill="CCFFCC"/>
            <w:vAlign w:val="center"/>
          </w:tcPr>
          <w:p w14:paraId="649CA3E8" w14:textId="77777777" w:rsidR="006B07D1" w:rsidRPr="004065B1" w:rsidRDefault="006B07D1" w:rsidP="008A1BCC">
            <w:r w:rsidRPr="000A066E">
              <w:rPr>
                <w:b/>
              </w:rPr>
              <w:t>Action</w:t>
            </w:r>
          </w:p>
        </w:tc>
      </w:tr>
      <w:tr w:rsidR="006B07D1" w14:paraId="55A98643" w14:textId="77777777" w:rsidTr="008A1BCC">
        <w:trPr>
          <w:tblHeader/>
        </w:trPr>
        <w:tc>
          <w:tcPr>
            <w:tcW w:w="9526" w:type="dxa"/>
            <w:gridSpan w:val="4"/>
            <w:vAlign w:val="center"/>
          </w:tcPr>
          <w:p w14:paraId="52605BAB" w14:textId="69EEE4C7" w:rsidR="006B07D1" w:rsidRPr="00E6095F" w:rsidRDefault="00B3606A" w:rsidP="0002581D">
            <w:pPr>
              <w:rPr>
                <w:i/>
              </w:rPr>
            </w:pPr>
            <w:r w:rsidRPr="00E6095F">
              <w:rPr>
                <w:i/>
              </w:rPr>
              <w:t xml:space="preserve">Centre </w:t>
            </w:r>
            <w:r w:rsidR="0002581D">
              <w:rPr>
                <w:i/>
              </w:rPr>
              <w:t>th</w:t>
            </w:r>
            <w:r w:rsidR="0002581D" w:rsidRPr="00E6095F">
              <w:rPr>
                <w:i/>
              </w:rPr>
              <w:t xml:space="preserve">e </w:t>
            </w:r>
            <w:r w:rsidRPr="00E6095F">
              <w:rPr>
                <w:i/>
              </w:rPr>
              <w:t>display on 32°21.010’S</w:t>
            </w:r>
            <w:r w:rsidR="0002581D">
              <w:rPr>
                <w:i/>
              </w:rPr>
              <w:t xml:space="preserve"> </w:t>
            </w:r>
            <w:r w:rsidR="0002581D" w:rsidRPr="00E6095F">
              <w:rPr>
                <w:i/>
              </w:rPr>
              <w:t xml:space="preserve"> </w:t>
            </w:r>
            <w:r w:rsidRPr="00E6095F">
              <w:rPr>
                <w:i/>
              </w:rPr>
              <w:t>060°57.920’E and zoom to 1:45</w:t>
            </w:r>
            <w:r w:rsidR="0002581D">
              <w:rPr>
                <w:i/>
              </w:rPr>
              <w:t xml:space="preserve"> </w:t>
            </w:r>
            <w:r w:rsidRPr="00E6095F">
              <w:rPr>
                <w:i/>
              </w:rPr>
              <w:t>000</w:t>
            </w:r>
          </w:p>
        </w:tc>
      </w:tr>
      <w:tr w:rsidR="006B07D1" w14:paraId="3DB1CFF5" w14:textId="77777777" w:rsidTr="002621FE">
        <w:trPr>
          <w:tblHeader/>
        </w:trPr>
        <w:tc>
          <w:tcPr>
            <w:tcW w:w="9526" w:type="dxa"/>
            <w:gridSpan w:val="4"/>
            <w:tcBorders>
              <w:bottom w:val="single" w:sz="4" w:space="0" w:color="auto"/>
            </w:tcBorders>
            <w:shd w:val="clear" w:color="auto" w:fill="CCFFCC"/>
            <w:vAlign w:val="center"/>
          </w:tcPr>
          <w:p w14:paraId="63909BB1" w14:textId="77777777" w:rsidR="006B07D1" w:rsidRPr="004065B1" w:rsidRDefault="006B07D1" w:rsidP="008A1BCC">
            <w:r w:rsidRPr="000A066E">
              <w:rPr>
                <w:b/>
              </w:rPr>
              <w:t>Results</w:t>
            </w:r>
          </w:p>
        </w:tc>
      </w:tr>
      <w:tr w:rsidR="006B07D1" w14:paraId="00F9D041" w14:textId="77777777" w:rsidTr="002621FE">
        <w:trPr>
          <w:tblHeader/>
        </w:trPr>
        <w:tc>
          <w:tcPr>
            <w:tcW w:w="9526" w:type="dxa"/>
            <w:gridSpan w:val="4"/>
            <w:tcBorders>
              <w:bottom w:val="nil"/>
            </w:tcBorders>
            <w:vAlign w:val="center"/>
          </w:tcPr>
          <w:p w14:paraId="6983D11A" w14:textId="682EA1C7" w:rsidR="006B07D1" w:rsidRPr="00E6095F" w:rsidRDefault="00B3606A" w:rsidP="00B3606A">
            <w:pPr>
              <w:jc w:val="left"/>
              <w:rPr>
                <w:i/>
              </w:rPr>
            </w:pPr>
            <w:r w:rsidRPr="00E6095F">
              <w:rPr>
                <w:i/>
              </w:rPr>
              <w:t xml:space="preserve">Confirm that either the </w:t>
            </w:r>
            <w:r w:rsidRPr="00E012C8">
              <w:rPr>
                <w:b/>
                <w:bCs/>
                <w:i/>
              </w:rPr>
              <w:t>LS(SOLD,1,CHGRD</w:t>
            </w:r>
            <w:r w:rsidRPr="00E6095F">
              <w:rPr>
                <w:i/>
              </w:rPr>
              <w:t xml:space="preserve">) </w:t>
            </w:r>
            <w:r w:rsidRPr="00E012C8">
              <w:rPr>
                <w:b/>
                <w:bCs/>
                <w:i/>
              </w:rPr>
              <w:t>or LC(SCLBDY51</w:t>
            </w:r>
            <w:r w:rsidRPr="00E6095F">
              <w:rPr>
                <w:i/>
              </w:rPr>
              <w:t xml:space="preserve">) is shown for the diagonal limit  across the </w:t>
            </w:r>
            <w:r w:rsidR="00A43195">
              <w:rPr>
                <w:i/>
              </w:rPr>
              <w:t>dataset</w:t>
            </w:r>
            <w:r w:rsidRPr="00E6095F">
              <w:rPr>
                <w:i/>
              </w:rPr>
              <w:t>. Also confirm that the overscale indication is provided</w:t>
            </w:r>
            <w:r w:rsidR="002621FE" w:rsidRPr="00E6095F">
              <w:rPr>
                <w:i/>
              </w:rPr>
              <w:t xml:space="preserve"> </w:t>
            </w:r>
            <w:r w:rsidR="002621FE" w:rsidRPr="002164D3">
              <w:rPr>
                <w:i/>
              </w:rPr>
              <w:t xml:space="preserve">for the area in which </w:t>
            </w:r>
            <w:r w:rsidR="00A43195">
              <w:rPr>
                <w:i/>
              </w:rPr>
              <w:t xml:space="preserve">the maximum display scale </w:t>
            </w:r>
            <w:r w:rsidR="002621FE" w:rsidRPr="002164D3">
              <w:rPr>
                <w:i/>
              </w:rPr>
              <w:t>is 1:52 000</w:t>
            </w:r>
            <w:r w:rsidRPr="0002581D">
              <w:rPr>
                <w:i/>
              </w:rPr>
              <w:t>.</w:t>
            </w:r>
          </w:p>
        </w:tc>
      </w:tr>
      <w:tr w:rsidR="002621FE" w14:paraId="298C42B6" w14:textId="77777777" w:rsidTr="002621FE">
        <w:trPr>
          <w:tblHeader/>
        </w:trPr>
        <w:tc>
          <w:tcPr>
            <w:tcW w:w="9526" w:type="dxa"/>
            <w:gridSpan w:val="4"/>
            <w:tcBorders>
              <w:top w:val="nil"/>
            </w:tcBorders>
            <w:vAlign w:val="center"/>
          </w:tcPr>
          <w:p w14:paraId="7BC806BD" w14:textId="77777777" w:rsidR="002621FE" w:rsidRDefault="0000122C" w:rsidP="002621FE">
            <w:pPr>
              <w:jc w:val="center"/>
            </w:pPr>
            <w:r w:rsidRPr="0000122C">
              <w:rPr>
                <w:noProof/>
                <w:lang w:eastAsia="en-GB"/>
              </w:rPr>
              <w:drawing>
                <wp:inline distT="0" distB="0" distL="0" distR="0" wp14:anchorId="0D268E03" wp14:editId="7D88A489">
                  <wp:extent cx="5253355" cy="3657600"/>
                  <wp:effectExtent l="0" t="0" r="4445" b="0"/>
                  <wp:docPr id="276" name="Picture 276" descr="C:\msdokut\STANDARDIT\IHO\ENCWG\Drafting 4.0.2 after Mar2016\New picture originals 23mar2016\3.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sdokut\STANDARDIT\IHO\ENCWG\Drafting 4.0.2 after Mar2016\New picture originals 23mar2016\3.7.3 picture 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53355" cy="3657600"/>
                          </a:xfrm>
                          <a:prstGeom prst="rect">
                            <a:avLst/>
                          </a:prstGeom>
                          <a:noFill/>
                          <a:ln>
                            <a:noFill/>
                          </a:ln>
                        </pic:spPr>
                      </pic:pic>
                    </a:graphicData>
                  </a:graphic>
                </wp:inline>
              </w:drawing>
            </w:r>
          </w:p>
          <w:p w14:paraId="6C4B3EE5" w14:textId="77777777" w:rsidR="004955AC" w:rsidRDefault="004955AC" w:rsidP="004955AC">
            <w:pPr>
              <w:jc w:val="center"/>
              <w:rPr>
                <w:b/>
              </w:rPr>
            </w:pPr>
            <w:proofErr w:type="spellStart"/>
            <w:r>
              <w:rPr>
                <w:b/>
              </w:rPr>
              <w:t>Tbd</w:t>
            </w:r>
            <w:proofErr w:type="spellEnd"/>
          </w:p>
          <w:p w14:paraId="0AB7001E" w14:textId="1E24907E" w:rsidR="004955AC" w:rsidRDefault="004955AC" w:rsidP="002621FE">
            <w:pPr>
              <w:jc w:val="center"/>
            </w:pPr>
          </w:p>
        </w:tc>
      </w:tr>
    </w:tbl>
    <w:p w14:paraId="04E80DDC" w14:textId="77777777" w:rsidR="006B07D1" w:rsidRDefault="006B07D1" w:rsidP="006B07D1"/>
    <w:p w14:paraId="55686290" w14:textId="4A546BF7" w:rsidR="006B07D1" w:rsidRPr="00CB4150" w:rsidRDefault="00B3606A" w:rsidP="00E30B8F">
      <w:pPr>
        <w:pStyle w:val="Heading3"/>
      </w:pPr>
      <w:r>
        <w:br w:type="page"/>
      </w:r>
      <w:r w:rsidR="006B07D1">
        <w:lastRenderedPageBreak/>
        <w:t xml:space="preserve">Display of data from another </w:t>
      </w:r>
      <w:r w:rsidR="00A85AFB">
        <w:t>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0CA04021" w14:textId="77777777" w:rsidTr="008A1BCC">
        <w:trPr>
          <w:trHeight w:val="454"/>
          <w:tblHeader/>
        </w:trPr>
        <w:tc>
          <w:tcPr>
            <w:tcW w:w="2381" w:type="dxa"/>
            <w:shd w:val="clear" w:color="auto" w:fill="CCFFCC"/>
            <w:vAlign w:val="center"/>
          </w:tcPr>
          <w:p w14:paraId="209A01E6" w14:textId="77777777" w:rsidR="006B07D1" w:rsidRPr="004065B1" w:rsidRDefault="006B07D1" w:rsidP="008A1BCC">
            <w:r w:rsidRPr="000A066E">
              <w:rPr>
                <w:b/>
              </w:rPr>
              <w:t>Test Reference</w:t>
            </w:r>
          </w:p>
        </w:tc>
        <w:tc>
          <w:tcPr>
            <w:tcW w:w="2381" w:type="dxa"/>
            <w:shd w:val="clear" w:color="auto" w:fill="CCFFCC"/>
            <w:vAlign w:val="center"/>
          </w:tcPr>
          <w:p w14:paraId="4F478C9A" w14:textId="23028873" w:rsidR="006B07D1" w:rsidRPr="004065B1" w:rsidRDefault="00A85AFB" w:rsidP="008A1BCC">
            <w:r>
              <w:t>DifferentScale1</w:t>
            </w:r>
          </w:p>
        </w:tc>
        <w:tc>
          <w:tcPr>
            <w:tcW w:w="2382" w:type="dxa"/>
            <w:shd w:val="clear" w:color="auto" w:fill="CCFFCC"/>
            <w:vAlign w:val="center"/>
          </w:tcPr>
          <w:p w14:paraId="06E9C4B1" w14:textId="77777777" w:rsidR="006B07D1" w:rsidRPr="004065B1" w:rsidRDefault="006B07D1" w:rsidP="008A1BCC">
            <w:r w:rsidRPr="000A066E">
              <w:rPr>
                <w:b/>
              </w:rPr>
              <w:t>IHO Reference</w:t>
            </w:r>
          </w:p>
        </w:tc>
        <w:tc>
          <w:tcPr>
            <w:tcW w:w="2382" w:type="dxa"/>
            <w:shd w:val="clear" w:color="auto" w:fill="CCFFCC"/>
            <w:vAlign w:val="center"/>
          </w:tcPr>
          <w:p w14:paraId="2837E4A1"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C-12.1.5</w:t>
            </w:r>
          </w:p>
          <w:p w14:paraId="512B7E7C" w14:textId="33397035" w:rsidR="006B07D1" w:rsidRPr="004065B1" w:rsidRDefault="006B07D1" w:rsidP="008A1BCC"/>
        </w:tc>
      </w:tr>
      <w:tr w:rsidR="006B07D1" w14:paraId="0848B5B5" w14:textId="77777777" w:rsidTr="008A1BCC">
        <w:trPr>
          <w:tblHeader/>
        </w:trPr>
        <w:tc>
          <w:tcPr>
            <w:tcW w:w="9526" w:type="dxa"/>
            <w:gridSpan w:val="4"/>
            <w:shd w:val="clear" w:color="auto" w:fill="CCFFCC"/>
            <w:vAlign w:val="center"/>
          </w:tcPr>
          <w:p w14:paraId="7AC8E6BC" w14:textId="77777777" w:rsidR="006B07D1" w:rsidRDefault="006B07D1" w:rsidP="008A1BCC">
            <w:r w:rsidRPr="000A066E">
              <w:rPr>
                <w:b/>
              </w:rPr>
              <w:t>Test description</w:t>
            </w:r>
          </w:p>
        </w:tc>
      </w:tr>
      <w:tr w:rsidR="006B07D1" w14:paraId="1C87E23F" w14:textId="77777777" w:rsidTr="008A1BCC">
        <w:trPr>
          <w:tblHeader/>
        </w:trPr>
        <w:tc>
          <w:tcPr>
            <w:tcW w:w="9526" w:type="dxa"/>
            <w:gridSpan w:val="4"/>
            <w:vAlign w:val="center"/>
          </w:tcPr>
          <w:p w14:paraId="686F9A85" w14:textId="77777777" w:rsidR="006B07D1" w:rsidRPr="00E6095F" w:rsidRDefault="00B3606A" w:rsidP="008A1BCC">
            <w:pPr>
              <w:rPr>
                <w:i/>
              </w:rPr>
            </w:pPr>
            <w:r w:rsidRPr="00E6095F">
              <w:rPr>
                <w:i/>
              </w:rPr>
              <w:t xml:space="preserve">Display of data from a smaller scale </w:t>
            </w:r>
            <w:r w:rsidRPr="00E012C8">
              <w:rPr>
                <w:i/>
                <w:color w:val="D9D9D9" w:themeColor="background1" w:themeShade="D9"/>
              </w:rPr>
              <w:t xml:space="preserve">navigational purpose </w:t>
            </w:r>
            <w:r w:rsidRPr="00E6095F">
              <w:rPr>
                <w:i/>
              </w:rPr>
              <w:t>to completely cover the display.</w:t>
            </w:r>
          </w:p>
        </w:tc>
      </w:tr>
      <w:tr w:rsidR="006B07D1" w14:paraId="11D489CA" w14:textId="77777777" w:rsidTr="008A1BCC">
        <w:trPr>
          <w:tblHeader/>
        </w:trPr>
        <w:tc>
          <w:tcPr>
            <w:tcW w:w="9526" w:type="dxa"/>
            <w:gridSpan w:val="4"/>
            <w:shd w:val="clear" w:color="auto" w:fill="CCFFCC"/>
            <w:vAlign w:val="center"/>
          </w:tcPr>
          <w:p w14:paraId="23FF3D04" w14:textId="77777777" w:rsidR="006B07D1" w:rsidRPr="004065B1" w:rsidRDefault="006B07D1" w:rsidP="008A1BCC">
            <w:r w:rsidRPr="000A066E">
              <w:rPr>
                <w:b/>
              </w:rPr>
              <w:t>Setup</w:t>
            </w:r>
          </w:p>
        </w:tc>
      </w:tr>
      <w:tr w:rsidR="006B07D1" w14:paraId="7BFEC719" w14:textId="77777777" w:rsidTr="008A1BCC">
        <w:trPr>
          <w:tblHeader/>
        </w:trPr>
        <w:tc>
          <w:tcPr>
            <w:tcW w:w="9526" w:type="dxa"/>
            <w:gridSpan w:val="4"/>
            <w:vAlign w:val="center"/>
          </w:tcPr>
          <w:p w14:paraId="21B6BADD" w14:textId="600144C7" w:rsidR="00B3606A" w:rsidRPr="00E6095F" w:rsidRDefault="00B3606A" w:rsidP="00B3606A">
            <w:pPr>
              <w:rPr>
                <w:i/>
              </w:rPr>
            </w:pPr>
            <w:r w:rsidRPr="00E6095F">
              <w:rPr>
                <w:i/>
              </w:rPr>
              <w:t>Load</w:t>
            </w:r>
            <w:r w:rsidR="00A43195">
              <w:rPr>
                <w:i/>
              </w:rPr>
              <w:t xml:space="preserve"> the exchange set </w:t>
            </w:r>
            <w:proofErr w:type="spellStart"/>
            <w:r w:rsidR="00A43195">
              <w:rPr>
                <w:b/>
                <w:bCs/>
                <w:i/>
              </w:rPr>
              <w:t>PowerUp</w:t>
            </w:r>
            <w:proofErr w:type="spellEnd"/>
            <w:r w:rsidR="00A43195">
              <w:rPr>
                <w:i/>
              </w:rPr>
              <w:t xml:space="preserve"> </w:t>
            </w:r>
            <w:r w:rsidRPr="00E6095F">
              <w:rPr>
                <w:i/>
              </w:rPr>
              <w:t xml:space="preserve"> </w:t>
            </w:r>
          </w:p>
          <w:p w14:paraId="7A2B77C3" w14:textId="7A189AD1" w:rsidR="00B3606A" w:rsidRPr="00E012C8" w:rsidRDefault="00B3606A">
            <w:pPr>
              <w:pStyle w:val="ListParagraph"/>
              <w:numPr>
                <w:ilvl w:val="0"/>
                <w:numId w:val="26"/>
              </w:numPr>
              <w:rPr>
                <w:i/>
              </w:rPr>
            </w:pPr>
            <w:r w:rsidRPr="00E012C8">
              <w:rPr>
                <w:i/>
              </w:rPr>
              <w:t xml:space="preserve">Select </w:t>
            </w:r>
            <w:r w:rsidR="007D0469" w:rsidRPr="00E012C8">
              <w:rPr>
                <w:i/>
              </w:rPr>
              <w:t>Display Category</w:t>
            </w:r>
            <w:r w:rsidRPr="00E012C8">
              <w:rPr>
                <w:i/>
              </w:rPr>
              <w:t xml:space="preserve"> Other</w:t>
            </w:r>
          </w:p>
          <w:p w14:paraId="709E7EFB" w14:textId="2B9E69E2" w:rsidR="00B3606A" w:rsidRPr="00E012C8" w:rsidRDefault="00B3606A">
            <w:pPr>
              <w:pStyle w:val="ListParagraph"/>
              <w:numPr>
                <w:ilvl w:val="0"/>
                <w:numId w:val="26"/>
              </w:numPr>
              <w:rPr>
                <w:i/>
              </w:rPr>
            </w:pPr>
            <w:r w:rsidRPr="00E012C8">
              <w:rPr>
                <w:i/>
              </w:rPr>
              <w:t xml:space="preserve">Select </w:t>
            </w:r>
            <w:r w:rsidR="0069033B" w:rsidRPr="00E012C8">
              <w:rPr>
                <w:i/>
              </w:rPr>
              <w:t xml:space="preserve">Safety Contour </w:t>
            </w:r>
            <w:r w:rsidR="00523203" w:rsidRPr="00E012C8">
              <w:rPr>
                <w:i/>
              </w:rPr>
              <w:t>value to</w:t>
            </w:r>
            <w:r w:rsidR="0002581D" w:rsidRPr="00E012C8">
              <w:rPr>
                <w:i/>
              </w:rPr>
              <w:t xml:space="preserve"> </w:t>
            </w:r>
            <w:r w:rsidRPr="00E012C8">
              <w:rPr>
                <w:i/>
              </w:rPr>
              <w:t xml:space="preserve">10 </w:t>
            </w:r>
            <w:r w:rsidR="00E66884" w:rsidRPr="00E012C8">
              <w:rPr>
                <w:i/>
              </w:rPr>
              <w:t>m</w:t>
            </w:r>
          </w:p>
          <w:p w14:paraId="0B7A48DD" w14:textId="2BD3940D" w:rsidR="00B3606A" w:rsidRPr="00E012C8" w:rsidRDefault="00B3606A">
            <w:pPr>
              <w:pStyle w:val="ListParagraph"/>
              <w:numPr>
                <w:ilvl w:val="0"/>
                <w:numId w:val="26"/>
              </w:numPr>
              <w:rPr>
                <w:i/>
              </w:rPr>
            </w:pPr>
            <w:r w:rsidRPr="00E012C8">
              <w:rPr>
                <w:i/>
              </w:rPr>
              <w:t xml:space="preserve">Select </w:t>
            </w:r>
            <w:r w:rsidR="0069033B" w:rsidRPr="00E012C8">
              <w:rPr>
                <w:i/>
              </w:rPr>
              <w:t xml:space="preserve">Safety Depth  </w:t>
            </w:r>
            <w:r w:rsidR="00523203" w:rsidRPr="00E012C8">
              <w:rPr>
                <w:i/>
              </w:rPr>
              <w:t>value to</w:t>
            </w:r>
            <w:r w:rsidR="0002581D" w:rsidRPr="00E012C8">
              <w:rPr>
                <w:i/>
              </w:rPr>
              <w:t xml:space="preserve"> </w:t>
            </w:r>
            <w:r w:rsidRPr="00E012C8">
              <w:rPr>
                <w:i/>
              </w:rPr>
              <w:t xml:space="preserve">10 </w:t>
            </w:r>
            <w:r w:rsidR="00375CA4" w:rsidRPr="00E012C8">
              <w:rPr>
                <w:i/>
              </w:rPr>
              <w:t>m</w:t>
            </w:r>
          </w:p>
          <w:p w14:paraId="6D4A0C7E" w14:textId="77777777" w:rsidR="00B3606A" w:rsidRPr="00E012C8" w:rsidRDefault="00B3606A">
            <w:pPr>
              <w:pStyle w:val="ListParagraph"/>
              <w:numPr>
                <w:ilvl w:val="0"/>
                <w:numId w:val="26"/>
              </w:numPr>
              <w:rPr>
                <w:i/>
              </w:rPr>
            </w:pPr>
            <w:r w:rsidRPr="00E012C8">
              <w:rPr>
                <w:i/>
              </w:rPr>
              <w:t>Select Symbolized Boundaries</w:t>
            </w:r>
          </w:p>
          <w:p w14:paraId="1A8F06A6" w14:textId="611EAB28" w:rsidR="006B07D1" w:rsidRPr="00E012C8" w:rsidRDefault="00B3606A">
            <w:pPr>
              <w:pStyle w:val="ListParagraph"/>
              <w:numPr>
                <w:ilvl w:val="0"/>
                <w:numId w:val="26"/>
              </w:numPr>
              <w:rPr>
                <w:i/>
              </w:rPr>
            </w:pPr>
            <w:r w:rsidRPr="00E012C8">
              <w:rPr>
                <w:i/>
              </w:rPr>
              <w:t>Select</w:t>
            </w:r>
            <w:r w:rsidR="00A85AFB">
              <w:rPr>
                <w:i/>
              </w:rPr>
              <w:t xml:space="preserve"> Simplified Points Symbols = false</w:t>
            </w:r>
          </w:p>
        </w:tc>
      </w:tr>
      <w:tr w:rsidR="006B07D1" w14:paraId="57AAB937" w14:textId="77777777" w:rsidTr="008A1BCC">
        <w:trPr>
          <w:tblHeader/>
        </w:trPr>
        <w:tc>
          <w:tcPr>
            <w:tcW w:w="9526" w:type="dxa"/>
            <w:gridSpan w:val="4"/>
            <w:shd w:val="clear" w:color="auto" w:fill="CCFFCC"/>
            <w:vAlign w:val="center"/>
          </w:tcPr>
          <w:p w14:paraId="7828FE25" w14:textId="77777777" w:rsidR="006B07D1" w:rsidRPr="004065B1" w:rsidRDefault="006B07D1" w:rsidP="008A1BCC">
            <w:r w:rsidRPr="000A066E">
              <w:rPr>
                <w:b/>
              </w:rPr>
              <w:t>Action</w:t>
            </w:r>
          </w:p>
        </w:tc>
      </w:tr>
      <w:tr w:rsidR="006B07D1" w14:paraId="4263839D" w14:textId="77777777" w:rsidTr="008A1BCC">
        <w:trPr>
          <w:tblHeader/>
        </w:trPr>
        <w:tc>
          <w:tcPr>
            <w:tcW w:w="9526" w:type="dxa"/>
            <w:gridSpan w:val="4"/>
            <w:vAlign w:val="center"/>
          </w:tcPr>
          <w:p w14:paraId="4B9062D9" w14:textId="77777777" w:rsidR="00B3606A" w:rsidRPr="00E6095F" w:rsidRDefault="00B3606A" w:rsidP="00B3606A">
            <w:pPr>
              <w:rPr>
                <w:i/>
              </w:rPr>
            </w:pPr>
            <w:r w:rsidRPr="00E6095F">
              <w:rPr>
                <w:i/>
              </w:rPr>
              <w:t>Centre the display at 32°33.000’S 60°56.000’E</w:t>
            </w:r>
          </w:p>
          <w:p w14:paraId="7D2CFFF0" w14:textId="791E9F0D" w:rsidR="006B07D1" w:rsidRPr="00E6095F" w:rsidRDefault="00B3606A" w:rsidP="00B3606A">
            <w:pPr>
              <w:rPr>
                <w:i/>
              </w:rPr>
            </w:pPr>
            <w:r w:rsidRPr="00E6095F">
              <w:rPr>
                <w:i/>
              </w:rPr>
              <w:t>Select scale 1:20 000 so that</w:t>
            </w:r>
            <w:r w:rsidR="00A85AFB">
              <w:rPr>
                <w:i/>
              </w:rPr>
              <w:t xml:space="preserve"> larger scale </w:t>
            </w:r>
            <w:r w:rsidRPr="00E6095F">
              <w:rPr>
                <w:i/>
              </w:rPr>
              <w:t>detail (buoyage, lights) is shown.</w:t>
            </w:r>
          </w:p>
        </w:tc>
      </w:tr>
      <w:tr w:rsidR="006B07D1" w14:paraId="3005BA80" w14:textId="77777777" w:rsidTr="000B5196">
        <w:trPr>
          <w:tblHeader/>
        </w:trPr>
        <w:tc>
          <w:tcPr>
            <w:tcW w:w="9526" w:type="dxa"/>
            <w:gridSpan w:val="4"/>
            <w:tcBorders>
              <w:bottom w:val="single" w:sz="4" w:space="0" w:color="auto"/>
            </w:tcBorders>
            <w:shd w:val="clear" w:color="auto" w:fill="CCFFCC"/>
            <w:vAlign w:val="center"/>
          </w:tcPr>
          <w:p w14:paraId="7EBCE763" w14:textId="77777777" w:rsidR="006B07D1" w:rsidRPr="004065B1" w:rsidRDefault="006B07D1" w:rsidP="008A1BCC">
            <w:r w:rsidRPr="000A066E">
              <w:rPr>
                <w:b/>
              </w:rPr>
              <w:t>Results</w:t>
            </w:r>
          </w:p>
        </w:tc>
      </w:tr>
      <w:tr w:rsidR="006B07D1" w14:paraId="36A98B2D" w14:textId="77777777" w:rsidTr="000B5196">
        <w:trPr>
          <w:tblHeader/>
        </w:trPr>
        <w:tc>
          <w:tcPr>
            <w:tcW w:w="9526" w:type="dxa"/>
            <w:gridSpan w:val="4"/>
            <w:tcBorders>
              <w:bottom w:val="nil"/>
            </w:tcBorders>
            <w:vAlign w:val="center"/>
          </w:tcPr>
          <w:p w14:paraId="66D08BF3" w14:textId="2BB87F4E" w:rsidR="00B3606A" w:rsidRPr="00E6095F" w:rsidRDefault="00B3606A" w:rsidP="00B3606A">
            <w:pPr>
              <w:jc w:val="left"/>
              <w:rPr>
                <w:i/>
              </w:rPr>
            </w:pPr>
            <w:r w:rsidRPr="00E6095F">
              <w:rPr>
                <w:i/>
              </w:rPr>
              <w:t xml:space="preserve">Confirm that south of 32°33.141’S data from the smaller </w:t>
            </w:r>
            <w:r w:rsidR="00A43195">
              <w:rPr>
                <w:i/>
              </w:rPr>
              <w:t>scale</w:t>
            </w:r>
            <w:r w:rsidRPr="00E6095F">
              <w:rPr>
                <w:i/>
              </w:rPr>
              <w:t xml:space="preserve"> is shown.</w:t>
            </w:r>
          </w:p>
          <w:p w14:paraId="6995E61B" w14:textId="5E5B3415" w:rsidR="006B07D1" w:rsidRPr="00EF287F" w:rsidRDefault="00B3606A" w:rsidP="00ED4075">
            <w:pPr>
              <w:jc w:val="left"/>
              <w:rPr>
                <w:i/>
              </w:rPr>
            </w:pPr>
            <w:r w:rsidRPr="00EF287F">
              <w:rPr>
                <w:i/>
              </w:rPr>
              <w:t xml:space="preserve">Note: Screen </w:t>
            </w:r>
            <w:r w:rsidR="00A60D08" w:rsidRPr="00EF287F">
              <w:rPr>
                <w:i/>
              </w:rPr>
              <w:t>plot</w:t>
            </w:r>
            <w:r w:rsidRPr="00EF287F">
              <w:rPr>
                <w:i/>
              </w:rPr>
              <w:t xml:space="preserve"> is based on the full text </w:t>
            </w:r>
            <w:proofErr w:type="spellStart"/>
            <w:r w:rsidR="00A43195">
              <w:rPr>
                <w:i/>
              </w:rPr>
              <w:t>natureOfSurface</w:t>
            </w:r>
            <w:proofErr w:type="spellEnd"/>
            <w:r w:rsidR="00A43195" w:rsidRPr="00EF287F">
              <w:rPr>
                <w:i/>
              </w:rPr>
              <w:t xml:space="preserve"> </w:t>
            </w:r>
            <w:r w:rsidRPr="00EF287F">
              <w:rPr>
                <w:i/>
              </w:rPr>
              <w:t xml:space="preserve">attribute.  </w:t>
            </w:r>
            <w:r w:rsidR="00ED4075" w:rsidRPr="00EF287F">
              <w:rPr>
                <w:i/>
              </w:rPr>
              <w:t xml:space="preserve">To reduce undue clutter in the ECDIS chart display, the use of the abbreviations of the </w:t>
            </w:r>
            <w:proofErr w:type="spellStart"/>
            <w:r w:rsidR="00A43195">
              <w:rPr>
                <w:i/>
              </w:rPr>
              <w:t>natureOfSurface</w:t>
            </w:r>
            <w:proofErr w:type="spellEnd"/>
            <w:r w:rsidR="00A43195" w:rsidRPr="00EF287F">
              <w:rPr>
                <w:i/>
              </w:rPr>
              <w:t xml:space="preserve"> </w:t>
            </w:r>
            <w:r w:rsidR="00ED4075" w:rsidRPr="00EF287F">
              <w:rPr>
                <w:i/>
              </w:rPr>
              <w:t>attribute is recommended.</w:t>
            </w:r>
          </w:p>
        </w:tc>
      </w:tr>
      <w:tr w:rsidR="00B3606A" w14:paraId="2479C9E1" w14:textId="77777777" w:rsidTr="000B5196">
        <w:trPr>
          <w:tblHeader/>
        </w:trPr>
        <w:tc>
          <w:tcPr>
            <w:tcW w:w="9526" w:type="dxa"/>
            <w:gridSpan w:val="4"/>
            <w:tcBorders>
              <w:top w:val="nil"/>
            </w:tcBorders>
            <w:vAlign w:val="center"/>
          </w:tcPr>
          <w:p w14:paraId="34443A0F" w14:textId="77777777" w:rsidR="00B3606A" w:rsidRDefault="00445B9F" w:rsidP="00B3606A">
            <w:pPr>
              <w:jc w:val="center"/>
            </w:pPr>
            <w:r w:rsidRPr="00445B9F">
              <w:rPr>
                <w:noProof/>
                <w:lang w:eastAsia="en-GB"/>
              </w:rPr>
              <w:drawing>
                <wp:inline distT="0" distB="0" distL="0" distR="0" wp14:anchorId="7B5D5D32" wp14:editId="5ABFD9E0">
                  <wp:extent cx="5794192" cy="5330813"/>
                  <wp:effectExtent l="0" t="0" r="0" b="3810"/>
                  <wp:docPr id="54" name="Picture 54" descr="C:\msdokut\STANDARDIT\IHO\S64\Work 2016\Review Aug2016\New picture originals 16aug2016\3.7.4a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sdokut\STANDARDIT\IHO\S64\Work 2016\Review Aug2016\New picture originals 16aug2016\3.7.4a picture 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06733" cy="5342351"/>
                          </a:xfrm>
                          <a:prstGeom prst="rect">
                            <a:avLst/>
                          </a:prstGeom>
                          <a:noFill/>
                          <a:ln>
                            <a:noFill/>
                          </a:ln>
                        </pic:spPr>
                      </pic:pic>
                    </a:graphicData>
                  </a:graphic>
                </wp:inline>
              </w:drawing>
            </w:r>
          </w:p>
          <w:p w14:paraId="3CEE1A5B" w14:textId="77777777" w:rsidR="004955AC" w:rsidRDefault="004955AC" w:rsidP="004955AC">
            <w:pPr>
              <w:jc w:val="center"/>
              <w:rPr>
                <w:b/>
              </w:rPr>
            </w:pPr>
            <w:proofErr w:type="spellStart"/>
            <w:r>
              <w:rPr>
                <w:b/>
              </w:rPr>
              <w:t>Tbd</w:t>
            </w:r>
            <w:proofErr w:type="spellEnd"/>
          </w:p>
          <w:p w14:paraId="214D105F" w14:textId="19D24F98" w:rsidR="004955AC" w:rsidRDefault="004955AC" w:rsidP="00B3606A">
            <w:pPr>
              <w:jc w:val="center"/>
            </w:pPr>
          </w:p>
        </w:tc>
      </w:tr>
    </w:tbl>
    <w:p w14:paraId="6F428D82" w14:textId="558C2937" w:rsidR="0000122C" w:rsidRDefault="0000122C" w:rsidP="006B07D1"/>
    <w:p w14:paraId="7D161731" w14:textId="77777777" w:rsidR="0000122C" w:rsidRDefault="0000122C">
      <w:pPr>
        <w:widowControl/>
        <w:spacing w:line="240" w:lineRule="auto"/>
        <w:jc w:val="left"/>
      </w:pPr>
      <w:r>
        <w:lastRenderedPageBreak/>
        <w:br w:type="page"/>
      </w:r>
    </w:p>
    <w:p w14:paraId="7619C449" w14:textId="77777777" w:rsidR="006B07D1" w:rsidRDefault="006B07D1" w:rsidP="006B07D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2728"/>
        <w:gridCol w:w="2374"/>
        <w:gridCol w:w="2100"/>
      </w:tblGrid>
      <w:tr w:rsidR="00B3606A" w14:paraId="7C24BC8A" w14:textId="77777777" w:rsidTr="00357E05">
        <w:trPr>
          <w:trHeight w:val="454"/>
          <w:tblHeader/>
        </w:trPr>
        <w:tc>
          <w:tcPr>
            <w:tcW w:w="2374" w:type="dxa"/>
            <w:shd w:val="clear" w:color="auto" w:fill="CCFFCC"/>
            <w:vAlign w:val="center"/>
          </w:tcPr>
          <w:p w14:paraId="673BAD15" w14:textId="77777777" w:rsidR="00B3606A" w:rsidRPr="004065B1" w:rsidRDefault="00B3606A" w:rsidP="00D9584F">
            <w:r w:rsidRPr="000A066E">
              <w:rPr>
                <w:b/>
              </w:rPr>
              <w:t>Test Reference</w:t>
            </w:r>
          </w:p>
        </w:tc>
        <w:tc>
          <w:tcPr>
            <w:tcW w:w="2728" w:type="dxa"/>
            <w:shd w:val="clear" w:color="auto" w:fill="CCFFCC"/>
            <w:vAlign w:val="center"/>
          </w:tcPr>
          <w:p w14:paraId="776BFE61" w14:textId="335BC980" w:rsidR="00B3606A" w:rsidRPr="004065B1" w:rsidRDefault="00A85AFB" w:rsidP="00D9584F">
            <w:proofErr w:type="spellStart"/>
            <w:r>
              <w:t>OverlappingData</w:t>
            </w:r>
            <w:proofErr w:type="spellEnd"/>
          </w:p>
        </w:tc>
        <w:tc>
          <w:tcPr>
            <w:tcW w:w="2374" w:type="dxa"/>
            <w:shd w:val="clear" w:color="auto" w:fill="CCFFCC"/>
            <w:vAlign w:val="center"/>
          </w:tcPr>
          <w:p w14:paraId="050AC3D5" w14:textId="77777777" w:rsidR="00B3606A" w:rsidRPr="004065B1" w:rsidRDefault="00B3606A" w:rsidP="00D9584F">
            <w:r w:rsidRPr="000A066E">
              <w:rPr>
                <w:b/>
              </w:rPr>
              <w:t>IHO Reference</w:t>
            </w:r>
          </w:p>
        </w:tc>
        <w:tc>
          <w:tcPr>
            <w:tcW w:w="2100" w:type="dxa"/>
            <w:shd w:val="clear" w:color="auto" w:fill="CCFFCC"/>
            <w:vAlign w:val="center"/>
          </w:tcPr>
          <w:p w14:paraId="215F44A0"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C-21.2</w:t>
            </w:r>
          </w:p>
          <w:p w14:paraId="090767C6" w14:textId="634E0B64" w:rsidR="00B3606A" w:rsidRPr="004065B1" w:rsidRDefault="00B3606A" w:rsidP="00D9584F"/>
        </w:tc>
      </w:tr>
      <w:tr w:rsidR="00B3606A" w14:paraId="52DBBAD5" w14:textId="77777777" w:rsidTr="00357E05">
        <w:trPr>
          <w:tblHeader/>
        </w:trPr>
        <w:tc>
          <w:tcPr>
            <w:tcW w:w="9576" w:type="dxa"/>
            <w:gridSpan w:val="4"/>
            <w:shd w:val="clear" w:color="auto" w:fill="CCFFCC"/>
            <w:vAlign w:val="center"/>
          </w:tcPr>
          <w:p w14:paraId="28620161" w14:textId="77777777" w:rsidR="00B3606A" w:rsidRDefault="00B3606A" w:rsidP="00D9584F">
            <w:r w:rsidRPr="000A066E">
              <w:rPr>
                <w:b/>
              </w:rPr>
              <w:t>Test description</w:t>
            </w:r>
          </w:p>
        </w:tc>
      </w:tr>
      <w:tr w:rsidR="00B3606A" w14:paraId="2CD82C3B" w14:textId="77777777" w:rsidTr="00357E05">
        <w:trPr>
          <w:tblHeader/>
        </w:trPr>
        <w:tc>
          <w:tcPr>
            <w:tcW w:w="9576" w:type="dxa"/>
            <w:gridSpan w:val="4"/>
            <w:vAlign w:val="center"/>
          </w:tcPr>
          <w:p w14:paraId="529B59FD" w14:textId="77777777" w:rsidR="00B3606A" w:rsidRPr="00E6095F" w:rsidRDefault="00B3606A" w:rsidP="00D9584F">
            <w:pPr>
              <w:rPr>
                <w:i/>
              </w:rPr>
            </w:pPr>
            <w:r w:rsidRPr="00E6095F">
              <w:rPr>
                <w:i/>
              </w:rPr>
              <w:t>Display of overlapping data.</w:t>
            </w:r>
          </w:p>
        </w:tc>
      </w:tr>
      <w:tr w:rsidR="00B3606A" w14:paraId="4C894732" w14:textId="77777777" w:rsidTr="00357E05">
        <w:trPr>
          <w:tblHeader/>
        </w:trPr>
        <w:tc>
          <w:tcPr>
            <w:tcW w:w="9576" w:type="dxa"/>
            <w:gridSpan w:val="4"/>
            <w:shd w:val="clear" w:color="auto" w:fill="CCFFCC"/>
            <w:vAlign w:val="center"/>
          </w:tcPr>
          <w:p w14:paraId="7C25ADCB" w14:textId="77777777" w:rsidR="00B3606A" w:rsidRPr="004065B1" w:rsidRDefault="00B3606A" w:rsidP="00D9584F">
            <w:r w:rsidRPr="000A066E">
              <w:rPr>
                <w:b/>
              </w:rPr>
              <w:t>Setup</w:t>
            </w:r>
          </w:p>
        </w:tc>
      </w:tr>
      <w:tr w:rsidR="00B3606A" w14:paraId="5FF0C24F" w14:textId="77777777" w:rsidTr="00357E05">
        <w:trPr>
          <w:tblHeader/>
        </w:trPr>
        <w:tc>
          <w:tcPr>
            <w:tcW w:w="9576" w:type="dxa"/>
            <w:gridSpan w:val="4"/>
            <w:vAlign w:val="center"/>
          </w:tcPr>
          <w:p w14:paraId="497D2C25" w14:textId="06277338" w:rsidR="00B3606A" w:rsidRPr="00E012C8" w:rsidRDefault="00B3606A" w:rsidP="00B3606A">
            <w:pPr>
              <w:rPr>
                <w:i/>
                <w:highlight w:val="yellow"/>
              </w:rPr>
            </w:pPr>
            <w:r w:rsidRPr="00E012C8">
              <w:rPr>
                <w:i/>
                <w:highlight w:val="yellow"/>
              </w:rPr>
              <w:t>Load</w:t>
            </w:r>
            <w:r w:rsidR="00D54AB1">
              <w:rPr>
                <w:i/>
                <w:highlight w:val="yellow"/>
              </w:rPr>
              <w:t xml:space="preserve"> exchange set </w:t>
            </w:r>
            <w:r w:rsidR="00D54AB1">
              <w:rPr>
                <w:b/>
                <w:bCs/>
                <w:i/>
                <w:highlight w:val="yellow"/>
              </w:rPr>
              <w:t>Overlap</w:t>
            </w:r>
            <w:r w:rsidR="00D54AB1">
              <w:rPr>
                <w:i/>
                <w:highlight w:val="yellow"/>
              </w:rPr>
              <w:t xml:space="preserve"> </w:t>
            </w:r>
            <w:r w:rsidRPr="00E012C8">
              <w:rPr>
                <w:i/>
                <w:highlight w:val="yellow"/>
              </w:rPr>
              <w:t xml:space="preserve"> </w:t>
            </w:r>
          </w:p>
          <w:p w14:paraId="62135F41" w14:textId="544DE100" w:rsidR="00B3606A" w:rsidRPr="00E6095F" w:rsidRDefault="00B3606A" w:rsidP="00B3606A">
            <w:pPr>
              <w:rPr>
                <w:i/>
              </w:rPr>
            </w:pPr>
            <w:r w:rsidRPr="00E012C8">
              <w:rPr>
                <w:i/>
                <w:highlight w:val="yellow"/>
              </w:rPr>
              <w:t xml:space="preserve">Load </w:t>
            </w:r>
            <w:r w:rsidR="00D54AB1">
              <w:rPr>
                <w:i/>
                <w:highlight w:val="yellow"/>
              </w:rPr>
              <w:t xml:space="preserve">exchange set </w:t>
            </w:r>
            <w:proofErr w:type="spellStart"/>
            <w:r w:rsidR="00D54AB1">
              <w:rPr>
                <w:b/>
                <w:bCs/>
                <w:i/>
                <w:highlight w:val="yellow"/>
              </w:rPr>
              <w:t>ScaleMinimum</w:t>
            </w:r>
            <w:proofErr w:type="spellEnd"/>
          </w:p>
          <w:p w14:paraId="1C3A3C53" w14:textId="6BEA009D" w:rsidR="00B3606A" w:rsidRPr="00E012C8" w:rsidRDefault="00B3606A">
            <w:pPr>
              <w:pStyle w:val="ListParagraph"/>
              <w:numPr>
                <w:ilvl w:val="0"/>
                <w:numId w:val="27"/>
              </w:numPr>
              <w:rPr>
                <w:i/>
              </w:rPr>
            </w:pPr>
            <w:r w:rsidRPr="00E012C8">
              <w:rPr>
                <w:i/>
              </w:rPr>
              <w:t xml:space="preserve">Select </w:t>
            </w:r>
            <w:r w:rsidR="007D0469" w:rsidRPr="00E012C8">
              <w:rPr>
                <w:i/>
              </w:rPr>
              <w:t>Display Category</w:t>
            </w:r>
            <w:r w:rsidRPr="00E012C8">
              <w:rPr>
                <w:i/>
              </w:rPr>
              <w:t xml:space="preserve"> Other</w:t>
            </w:r>
          </w:p>
          <w:p w14:paraId="0128EB5D" w14:textId="23A71EA2" w:rsidR="00B3606A" w:rsidRPr="00E012C8" w:rsidRDefault="00B3606A">
            <w:pPr>
              <w:pStyle w:val="ListParagraph"/>
              <w:numPr>
                <w:ilvl w:val="0"/>
                <w:numId w:val="27"/>
              </w:numPr>
              <w:rPr>
                <w:i/>
              </w:rPr>
            </w:pPr>
            <w:r w:rsidRPr="00E012C8">
              <w:rPr>
                <w:i/>
              </w:rPr>
              <w:t xml:space="preserve">Select </w:t>
            </w:r>
            <w:r w:rsidR="0069033B" w:rsidRPr="00E012C8">
              <w:rPr>
                <w:i/>
              </w:rPr>
              <w:t xml:space="preserve">Safety Contour </w:t>
            </w:r>
            <w:r w:rsidR="00523203" w:rsidRPr="00E012C8">
              <w:rPr>
                <w:i/>
              </w:rPr>
              <w:t>value to</w:t>
            </w:r>
            <w:r w:rsidR="0002581D" w:rsidRPr="00E012C8">
              <w:rPr>
                <w:i/>
              </w:rPr>
              <w:t xml:space="preserve"> </w:t>
            </w:r>
            <w:r w:rsidRPr="00E012C8">
              <w:rPr>
                <w:i/>
              </w:rPr>
              <w:t xml:space="preserve">10 </w:t>
            </w:r>
            <w:r w:rsidR="00E66884" w:rsidRPr="00E012C8">
              <w:rPr>
                <w:i/>
              </w:rPr>
              <w:t>m</w:t>
            </w:r>
          </w:p>
          <w:p w14:paraId="19D9EC89" w14:textId="70BE4976" w:rsidR="00B3606A" w:rsidRPr="00E012C8" w:rsidRDefault="00B3606A">
            <w:pPr>
              <w:pStyle w:val="ListParagraph"/>
              <w:numPr>
                <w:ilvl w:val="0"/>
                <w:numId w:val="27"/>
              </w:numPr>
              <w:rPr>
                <w:i/>
              </w:rPr>
            </w:pPr>
            <w:r w:rsidRPr="00E012C8">
              <w:rPr>
                <w:i/>
              </w:rPr>
              <w:t xml:space="preserve">Select </w:t>
            </w:r>
            <w:r w:rsidR="0069033B" w:rsidRPr="00E012C8">
              <w:rPr>
                <w:i/>
              </w:rPr>
              <w:t xml:space="preserve">Safety Depth </w:t>
            </w:r>
            <w:r w:rsidR="00523203" w:rsidRPr="00E012C8">
              <w:rPr>
                <w:i/>
              </w:rPr>
              <w:t>value to</w:t>
            </w:r>
            <w:r w:rsidR="0002581D" w:rsidRPr="00E012C8">
              <w:rPr>
                <w:i/>
              </w:rPr>
              <w:t xml:space="preserve"> </w:t>
            </w:r>
            <w:r w:rsidRPr="00E012C8">
              <w:rPr>
                <w:i/>
              </w:rPr>
              <w:t xml:space="preserve">10 </w:t>
            </w:r>
            <w:r w:rsidR="00E66884" w:rsidRPr="00E012C8">
              <w:rPr>
                <w:i/>
              </w:rPr>
              <w:t>m</w:t>
            </w:r>
          </w:p>
          <w:p w14:paraId="28E4E1B1" w14:textId="7732A489" w:rsidR="00B3606A" w:rsidRPr="00D54AB1" w:rsidRDefault="00B3606A">
            <w:pPr>
              <w:pStyle w:val="ListParagraph"/>
              <w:numPr>
                <w:ilvl w:val="0"/>
                <w:numId w:val="27"/>
              </w:numPr>
              <w:rPr>
                <w:i/>
              </w:rPr>
            </w:pPr>
            <w:r w:rsidRPr="00E012C8">
              <w:rPr>
                <w:i/>
              </w:rPr>
              <w:t xml:space="preserve">Select Symbolized Boundaries </w:t>
            </w:r>
            <w:r w:rsidRPr="00D54AB1">
              <w:rPr>
                <w:i/>
              </w:rPr>
              <w:t xml:space="preserve"> </w:t>
            </w:r>
          </w:p>
          <w:p w14:paraId="411F118A" w14:textId="5CEEA5A2" w:rsidR="00B3606A" w:rsidRPr="00E012C8" w:rsidRDefault="00B3606A">
            <w:pPr>
              <w:pStyle w:val="ListParagraph"/>
              <w:numPr>
                <w:ilvl w:val="0"/>
                <w:numId w:val="27"/>
              </w:numPr>
              <w:rPr>
                <w:i/>
              </w:rPr>
            </w:pPr>
            <w:r w:rsidRPr="00E012C8">
              <w:rPr>
                <w:i/>
              </w:rPr>
              <w:t xml:space="preserve">Display cell </w:t>
            </w:r>
            <w:r w:rsidR="00A43195">
              <w:rPr>
                <w:i/>
              </w:rPr>
              <w:t>101AA00</w:t>
            </w:r>
            <w:r w:rsidRPr="00E012C8">
              <w:rPr>
                <w:i/>
              </w:rPr>
              <w:t xml:space="preserve">OVRLP at </w:t>
            </w:r>
            <w:r w:rsidR="00A43195">
              <w:rPr>
                <w:i/>
              </w:rPr>
              <w:t>maximum display</w:t>
            </w:r>
            <w:r w:rsidR="00A43195" w:rsidRPr="00E012C8">
              <w:rPr>
                <w:i/>
              </w:rPr>
              <w:t xml:space="preserve"> </w:t>
            </w:r>
            <w:r w:rsidRPr="00E012C8">
              <w:rPr>
                <w:i/>
              </w:rPr>
              <w:t>scale (</w:t>
            </w:r>
            <w:commentRangeStart w:id="1141"/>
            <w:r w:rsidRPr="00E012C8">
              <w:rPr>
                <w:i/>
              </w:rPr>
              <w:t>1:90 000</w:t>
            </w:r>
            <w:commentRangeEnd w:id="1141"/>
            <w:r w:rsidR="00786F13">
              <w:rPr>
                <w:rStyle w:val="CommentReference"/>
                <w:snapToGrid/>
                <w:color w:val="000000"/>
              </w:rPr>
              <w:commentReference w:id="1141"/>
            </w:r>
            <w:r w:rsidRPr="00E012C8">
              <w:rPr>
                <w:i/>
              </w:rPr>
              <w:t>)</w:t>
            </w:r>
          </w:p>
        </w:tc>
      </w:tr>
      <w:tr w:rsidR="00B3606A" w14:paraId="6F2B19EA" w14:textId="77777777" w:rsidTr="00357E05">
        <w:trPr>
          <w:tblHeader/>
        </w:trPr>
        <w:tc>
          <w:tcPr>
            <w:tcW w:w="9576" w:type="dxa"/>
            <w:gridSpan w:val="4"/>
            <w:shd w:val="clear" w:color="auto" w:fill="CCFFCC"/>
            <w:vAlign w:val="center"/>
          </w:tcPr>
          <w:p w14:paraId="325B2F1C" w14:textId="77777777" w:rsidR="00B3606A" w:rsidRPr="004065B1" w:rsidRDefault="00B3606A" w:rsidP="00D9584F">
            <w:r w:rsidRPr="000A066E">
              <w:rPr>
                <w:b/>
              </w:rPr>
              <w:t>Action</w:t>
            </w:r>
          </w:p>
        </w:tc>
      </w:tr>
      <w:tr w:rsidR="00B3606A" w14:paraId="5C1DFCD0" w14:textId="77777777" w:rsidTr="00357E05">
        <w:trPr>
          <w:tblHeader/>
        </w:trPr>
        <w:tc>
          <w:tcPr>
            <w:tcW w:w="9576" w:type="dxa"/>
            <w:gridSpan w:val="4"/>
            <w:vAlign w:val="center"/>
          </w:tcPr>
          <w:p w14:paraId="638E108E" w14:textId="1AF13CCF" w:rsidR="00B3606A" w:rsidRPr="00E6095F" w:rsidRDefault="00B3606A" w:rsidP="00D9584F">
            <w:pPr>
              <w:rPr>
                <w:i/>
              </w:rPr>
            </w:pPr>
            <w:r w:rsidRPr="00E6095F">
              <w:rPr>
                <w:i/>
              </w:rPr>
              <w:t xml:space="preserve">Centre the display on position 32°23.000’S </w:t>
            </w:r>
            <w:r w:rsidR="0002581D">
              <w:rPr>
                <w:i/>
              </w:rPr>
              <w:t xml:space="preserve"> </w:t>
            </w:r>
            <w:r w:rsidRPr="00E6095F">
              <w:rPr>
                <w:i/>
              </w:rPr>
              <w:t>60°40.000’E</w:t>
            </w:r>
          </w:p>
        </w:tc>
      </w:tr>
      <w:tr w:rsidR="00B3606A" w14:paraId="7FB673D5" w14:textId="77777777" w:rsidTr="00357E05">
        <w:trPr>
          <w:tblHeader/>
        </w:trPr>
        <w:tc>
          <w:tcPr>
            <w:tcW w:w="9576" w:type="dxa"/>
            <w:gridSpan w:val="4"/>
            <w:tcBorders>
              <w:bottom w:val="single" w:sz="4" w:space="0" w:color="auto"/>
            </w:tcBorders>
            <w:shd w:val="clear" w:color="auto" w:fill="CCFFCC"/>
            <w:vAlign w:val="center"/>
          </w:tcPr>
          <w:p w14:paraId="0578A09E" w14:textId="77777777" w:rsidR="00B3606A" w:rsidRPr="004065B1" w:rsidRDefault="00B3606A" w:rsidP="00D9584F">
            <w:r w:rsidRPr="000A066E">
              <w:rPr>
                <w:b/>
              </w:rPr>
              <w:t>Results</w:t>
            </w:r>
          </w:p>
        </w:tc>
      </w:tr>
      <w:tr w:rsidR="00B3606A" w14:paraId="5CDB4384" w14:textId="77777777" w:rsidTr="00357E05">
        <w:trPr>
          <w:tblHeader/>
        </w:trPr>
        <w:tc>
          <w:tcPr>
            <w:tcW w:w="9576" w:type="dxa"/>
            <w:gridSpan w:val="4"/>
            <w:tcBorders>
              <w:bottom w:val="nil"/>
            </w:tcBorders>
            <w:vAlign w:val="center"/>
          </w:tcPr>
          <w:p w14:paraId="1586B98D" w14:textId="77777777" w:rsidR="00B3606A" w:rsidRPr="00E6095F" w:rsidRDefault="00B3606A" w:rsidP="00B3606A">
            <w:pPr>
              <w:jc w:val="left"/>
              <w:rPr>
                <w:i/>
              </w:rPr>
            </w:pPr>
            <w:r w:rsidRPr="00E6095F">
              <w:rPr>
                <w:i/>
              </w:rPr>
              <w:t>Confirm that only one cell is displayed in a given area. In this case displays as shown in a) or b) are acceptable.</w:t>
            </w:r>
          </w:p>
          <w:p w14:paraId="6C8923C5" w14:textId="77777777" w:rsidR="00B3606A" w:rsidRPr="00E6095F" w:rsidRDefault="00B3606A" w:rsidP="00B3606A">
            <w:pPr>
              <w:jc w:val="left"/>
              <w:rPr>
                <w:i/>
              </w:rPr>
            </w:pPr>
            <w:r w:rsidRPr="00E6095F">
              <w:rPr>
                <w:i/>
              </w:rPr>
              <w:t>Confirm also that a permanent indication “overlap” is provided.</w:t>
            </w:r>
          </w:p>
          <w:p w14:paraId="642E3CB1" w14:textId="7F0B2537" w:rsidR="00B3606A" w:rsidRPr="00E6095F" w:rsidRDefault="00B3606A" w:rsidP="00B3606A">
            <w:pPr>
              <w:jc w:val="left"/>
              <w:rPr>
                <w:i/>
              </w:rPr>
            </w:pPr>
            <w:r w:rsidRPr="00E6095F">
              <w:rPr>
                <w:i/>
              </w:rPr>
              <w:t xml:space="preserve">a) Chart </w:t>
            </w:r>
            <w:r w:rsidR="00A43195">
              <w:rPr>
                <w:i/>
              </w:rPr>
              <w:t>101AA00</w:t>
            </w:r>
            <w:r w:rsidRPr="00E6095F">
              <w:rPr>
                <w:i/>
              </w:rPr>
              <w:t xml:space="preserve">SCAMN overlaps chart </w:t>
            </w:r>
            <w:r w:rsidR="00A43195">
              <w:rPr>
                <w:i/>
              </w:rPr>
              <w:t>101AA00</w:t>
            </w:r>
            <w:r w:rsidRPr="00E6095F">
              <w:rPr>
                <w:i/>
              </w:rPr>
              <w:t>OVRLP</w:t>
            </w:r>
            <w:r w:rsidR="00A85AFB">
              <w:rPr>
                <w:i/>
              </w:rPr>
              <w:t xml:space="preserve"> at the same MaximumDisplayScale</w:t>
            </w:r>
          </w:p>
        </w:tc>
      </w:tr>
      <w:tr w:rsidR="00B3606A" w14:paraId="162DD707" w14:textId="77777777" w:rsidTr="00357E05">
        <w:trPr>
          <w:tblHeader/>
        </w:trPr>
        <w:tc>
          <w:tcPr>
            <w:tcW w:w="9576" w:type="dxa"/>
            <w:gridSpan w:val="4"/>
            <w:tcBorders>
              <w:top w:val="nil"/>
            </w:tcBorders>
            <w:vAlign w:val="center"/>
          </w:tcPr>
          <w:p w14:paraId="2027CA19" w14:textId="77777777" w:rsidR="00B3606A" w:rsidRDefault="0018522C" w:rsidP="00D9584F">
            <w:pPr>
              <w:jc w:val="center"/>
            </w:pPr>
            <w:r>
              <w:rPr>
                <w:noProof/>
                <w:lang w:eastAsia="en-GB"/>
              </w:rPr>
              <w:drawing>
                <wp:inline distT="0" distB="0" distL="0" distR="0" wp14:anchorId="7A7195C5" wp14:editId="728B8E6A">
                  <wp:extent cx="5943600" cy="4914900"/>
                  <wp:effectExtent l="0" t="0" r="0" b="0"/>
                  <wp:docPr id="129" name="Picture 1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10299EC0" w14:textId="77777777" w:rsidR="004955AC" w:rsidRDefault="004955AC" w:rsidP="004955AC">
            <w:pPr>
              <w:jc w:val="center"/>
              <w:rPr>
                <w:b/>
              </w:rPr>
            </w:pPr>
            <w:proofErr w:type="spellStart"/>
            <w:r>
              <w:rPr>
                <w:b/>
              </w:rPr>
              <w:t>Tbd</w:t>
            </w:r>
            <w:proofErr w:type="spellEnd"/>
          </w:p>
          <w:p w14:paraId="62BA0A66" w14:textId="3CB25305" w:rsidR="004955AC" w:rsidRDefault="004955AC" w:rsidP="00D9584F">
            <w:pPr>
              <w:jc w:val="center"/>
            </w:pPr>
          </w:p>
        </w:tc>
      </w:tr>
    </w:tbl>
    <w:p w14:paraId="779EF790" w14:textId="77777777" w:rsidR="00B3606A" w:rsidRDefault="00B3606A" w:rsidP="006B07D1"/>
    <w:p w14:paraId="288C4F38" w14:textId="77777777" w:rsidR="00B3606A" w:rsidRDefault="00B3606A"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B3606A" w14:paraId="7118A7D2" w14:textId="77777777" w:rsidTr="000B5196">
        <w:trPr>
          <w:tblHeader/>
        </w:trPr>
        <w:tc>
          <w:tcPr>
            <w:tcW w:w="9526" w:type="dxa"/>
            <w:tcBorders>
              <w:bottom w:val="nil"/>
            </w:tcBorders>
            <w:vAlign w:val="center"/>
          </w:tcPr>
          <w:p w14:paraId="29C7CD38" w14:textId="18FC926B" w:rsidR="00B3606A" w:rsidRPr="00E6095F" w:rsidRDefault="00B3606A" w:rsidP="00D9584F">
            <w:pPr>
              <w:jc w:val="left"/>
              <w:rPr>
                <w:i/>
              </w:rPr>
            </w:pPr>
            <w:r w:rsidRPr="00E6095F">
              <w:rPr>
                <w:i/>
              </w:rPr>
              <w:lastRenderedPageBreak/>
              <w:t xml:space="preserve">b) Chart </w:t>
            </w:r>
            <w:r w:rsidR="00A43195">
              <w:rPr>
                <w:i/>
              </w:rPr>
              <w:t>101AA00</w:t>
            </w:r>
            <w:r w:rsidR="00A43195" w:rsidRPr="00E6095F">
              <w:rPr>
                <w:i/>
              </w:rPr>
              <w:t>OVRLP</w:t>
            </w:r>
            <w:r w:rsidR="00A43195" w:rsidRPr="00E6095F" w:rsidDel="00A43195">
              <w:rPr>
                <w:i/>
              </w:rPr>
              <w:t xml:space="preserve"> </w:t>
            </w:r>
            <w:r w:rsidRPr="00E6095F">
              <w:rPr>
                <w:i/>
              </w:rPr>
              <w:t xml:space="preserve">overlaps chart </w:t>
            </w:r>
            <w:r w:rsidR="00A43195">
              <w:rPr>
                <w:i/>
              </w:rPr>
              <w:t>101AA00</w:t>
            </w:r>
            <w:r w:rsidR="00A43195" w:rsidRPr="00E6095F">
              <w:rPr>
                <w:i/>
              </w:rPr>
              <w:t>SCAMN</w:t>
            </w:r>
          </w:p>
        </w:tc>
      </w:tr>
      <w:tr w:rsidR="00B3606A" w14:paraId="2A284844" w14:textId="77777777" w:rsidTr="000B5196">
        <w:trPr>
          <w:tblHeader/>
        </w:trPr>
        <w:tc>
          <w:tcPr>
            <w:tcW w:w="9526" w:type="dxa"/>
            <w:tcBorders>
              <w:top w:val="nil"/>
            </w:tcBorders>
            <w:vAlign w:val="center"/>
          </w:tcPr>
          <w:p w14:paraId="1FAF1C0E" w14:textId="77777777" w:rsidR="00B3606A" w:rsidRDefault="00FF73EB" w:rsidP="00D9584F">
            <w:pPr>
              <w:jc w:val="center"/>
            </w:pPr>
            <w:r w:rsidRPr="00FF73EB">
              <w:rPr>
                <w:noProof/>
                <w:lang w:eastAsia="en-GB"/>
              </w:rPr>
              <w:drawing>
                <wp:inline distT="0" distB="0" distL="0" distR="0" wp14:anchorId="22528449" wp14:editId="01EAE36F">
                  <wp:extent cx="5529520" cy="4436896"/>
                  <wp:effectExtent l="0" t="0" r="0" b="1905"/>
                  <wp:docPr id="278" name="Picture 278" descr="C:\msdokut\STANDARDIT\IHO\ENCWG\Drafting 4.0.2 after Mar2016\New picture originals 23mar2016\3.7.4b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msdokut\STANDARDIT\IHO\ENCWG\Drafting 4.0.2 after Mar2016\New picture originals 23mar2016\3.7.4b picture 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39101" cy="4444584"/>
                          </a:xfrm>
                          <a:prstGeom prst="rect">
                            <a:avLst/>
                          </a:prstGeom>
                          <a:noFill/>
                          <a:ln>
                            <a:noFill/>
                          </a:ln>
                        </pic:spPr>
                      </pic:pic>
                    </a:graphicData>
                  </a:graphic>
                </wp:inline>
              </w:drawing>
            </w:r>
          </w:p>
          <w:p w14:paraId="5F419632" w14:textId="77777777" w:rsidR="004955AC" w:rsidRDefault="004955AC" w:rsidP="004955AC">
            <w:pPr>
              <w:jc w:val="center"/>
              <w:rPr>
                <w:b/>
              </w:rPr>
            </w:pPr>
            <w:proofErr w:type="spellStart"/>
            <w:r>
              <w:rPr>
                <w:b/>
              </w:rPr>
              <w:t>Tbd</w:t>
            </w:r>
            <w:proofErr w:type="spellEnd"/>
          </w:p>
          <w:p w14:paraId="59EB1242" w14:textId="35B94594" w:rsidR="004955AC" w:rsidRDefault="004955AC" w:rsidP="00D9584F">
            <w:pPr>
              <w:jc w:val="center"/>
            </w:pPr>
          </w:p>
        </w:tc>
      </w:tr>
    </w:tbl>
    <w:p w14:paraId="66692DD2" w14:textId="77777777" w:rsidR="00B3606A" w:rsidRDefault="00B3606A" w:rsidP="006B07D1"/>
    <w:p w14:paraId="6C0FB850" w14:textId="77777777" w:rsidR="006B07D1" w:rsidRPr="00CB4150" w:rsidRDefault="006B07D1" w:rsidP="00E30B8F">
      <w:pPr>
        <w:pStyle w:val="Heading3"/>
      </w:pPr>
      <w:r>
        <w:t>Display of graphical index</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67DE3E7E" w14:textId="77777777" w:rsidTr="008A1BCC">
        <w:trPr>
          <w:trHeight w:val="454"/>
          <w:tblHeader/>
        </w:trPr>
        <w:tc>
          <w:tcPr>
            <w:tcW w:w="2381" w:type="dxa"/>
            <w:shd w:val="clear" w:color="auto" w:fill="CCFFCC"/>
            <w:vAlign w:val="center"/>
          </w:tcPr>
          <w:p w14:paraId="321ECBE6" w14:textId="77777777" w:rsidR="006B07D1" w:rsidRPr="004065B1" w:rsidRDefault="006B07D1" w:rsidP="008A1BCC">
            <w:r w:rsidRPr="000A066E">
              <w:rPr>
                <w:b/>
              </w:rPr>
              <w:t>Test Reference</w:t>
            </w:r>
          </w:p>
        </w:tc>
        <w:tc>
          <w:tcPr>
            <w:tcW w:w="2381" w:type="dxa"/>
            <w:shd w:val="clear" w:color="auto" w:fill="CCFFCC"/>
            <w:vAlign w:val="center"/>
          </w:tcPr>
          <w:p w14:paraId="628113B0" w14:textId="7E145106" w:rsidR="006B07D1" w:rsidRPr="004065B1" w:rsidRDefault="00A85AFB" w:rsidP="008A1BCC">
            <w:proofErr w:type="spellStart"/>
            <w:r>
              <w:t>GraphicalIndex</w:t>
            </w:r>
            <w:proofErr w:type="spellEnd"/>
          </w:p>
        </w:tc>
        <w:tc>
          <w:tcPr>
            <w:tcW w:w="2382" w:type="dxa"/>
            <w:shd w:val="clear" w:color="auto" w:fill="CCFFCC"/>
            <w:vAlign w:val="center"/>
          </w:tcPr>
          <w:p w14:paraId="0CDD3EAD" w14:textId="77777777" w:rsidR="006B07D1" w:rsidRPr="004065B1" w:rsidRDefault="006B07D1" w:rsidP="008A1BCC">
            <w:r w:rsidRPr="000A066E">
              <w:rPr>
                <w:b/>
              </w:rPr>
              <w:t>IHO Reference</w:t>
            </w:r>
          </w:p>
        </w:tc>
        <w:tc>
          <w:tcPr>
            <w:tcW w:w="2382" w:type="dxa"/>
            <w:shd w:val="clear" w:color="auto" w:fill="CCFFCC"/>
            <w:vAlign w:val="center"/>
          </w:tcPr>
          <w:p w14:paraId="41260D1E"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C-12.2</w:t>
            </w:r>
          </w:p>
          <w:p w14:paraId="1EBA305E" w14:textId="0B6361AD" w:rsidR="006B07D1" w:rsidRPr="004065B1" w:rsidRDefault="006B07D1" w:rsidP="008A1BCC"/>
        </w:tc>
      </w:tr>
      <w:tr w:rsidR="006B07D1" w14:paraId="121BCE65" w14:textId="77777777" w:rsidTr="008A1BCC">
        <w:trPr>
          <w:tblHeader/>
        </w:trPr>
        <w:tc>
          <w:tcPr>
            <w:tcW w:w="9526" w:type="dxa"/>
            <w:gridSpan w:val="4"/>
            <w:shd w:val="clear" w:color="auto" w:fill="CCFFCC"/>
            <w:vAlign w:val="center"/>
          </w:tcPr>
          <w:p w14:paraId="54105864" w14:textId="77777777" w:rsidR="006B07D1" w:rsidRDefault="006B07D1" w:rsidP="008A1BCC">
            <w:r w:rsidRPr="000A066E">
              <w:rPr>
                <w:b/>
              </w:rPr>
              <w:t>Test description</w:t>
            </w:r>
          </w:p>
        </w:tc>
      </w:tr>
      <w:tr w:rsidR="006B07D1" w14:paraId="08C76950" w14:textId="77777777" w:rsidTr="008A1BCC">
        <w:trPr>
          <w:tblHeader/>
        </w:trPr>
        <w:tc>
          <w:tcPr>
            <w:tcW w:w="9526" w:type="dxa"/>
            <w:gridSpan w:val="4"/>
            <w:vAlign w:val="center"/>
          </w:tcPr>
          <w:p w14:paraId="4FC9B8E8" w14:textId="77777777" w:rsidR="006B07D1" w:rsidRPr="00E6095F" w:rsidRDefault="00B3606A" w:rsidP="008A1BCC">
            <w:pPr>
              <w:rPr>
                <w:i/>
              </w:rPr>
            </w:pPr>
            <w:r w:rsidRPr="00E6095F">
              <w:rPr>
                <w:i/>
              </w:rPr>
              <w:t>Display of graphical index of cell boundaries.</w:t>
            </w:r>
          </w:p>
        </w:tc>
      </w:tr>
      <w:tr w:rsidR="006B07D1" w14:paraId="0FBD72EA" w14:textId="77777777" w:rsidTr="008A1BCC">
        <w:trPr>
          <w:tblHeader/>
        </w:trPr>
        <w:tc>
          <w:tcPr>
            <w:tcW w:w="9526" w:type="dxa"/>
            <w:gridSpan w:val="4"/>
            <w:shd w:val="clear" w:color="auto" w:fill="CCFFCC"/>
            <w:vAlign w:val="center"/>
          </w:tcPr>
          <w:p w14:paraId="651FCB0C" w14:textId="77777777" w:rsidR="006B07D1" w:rsidRPr="004065B1" w:rsidRDefault="006B07D1" w:rsidP="008A1BCC">
            <w:r w:rsidRPr="000A066E">
              <w:rPr>
                <w:b/>
              </w:rPr>
              <w:t>Setup</w:t>
            </w:r>
          </w:p>
        </w:tc>
      </w:tr>
      <w:tr w:rsidR="006B07D1" w14:paraId="59A25AE8" w14:textId="77777777" w:rsidTr="008A1BCC">
        <w:trPr>
          <w:tblHeader/>
        </w:trPr>
        <w:tc>
          <w:tcPr>
            <w:tcW w:w="9526" w:type="dxa"/>
            <w:gridSpan w:val="4"/>
            <w:vAlign w:val="center"/>
          </w:tcPr>
          <w:p w14:paraId="71EE2F88" w14:textId="41060267" w:rsidR="006B07D1" w:rsidRPr="00E6095F" w:rsidRDefault="00B3606A" w:rsidP="008A1BCC">
            <w:pPr>
              <w:rPr>
                <w:i/>
              </w:rPr>
            </w:pPr>
            <w:r w:rsidRPr="00E6095F">
              <w:rPr>
                <w:i/>
              </w:rPr>
              <w:t xml:space="preserve">Load the </w:t>
            </w:r>
            <w:r w:rsidR="00A43195">
              <w:rPr>
                <w:i/>
              </w:rPr>
              <w:t xml:space="preserve">exchange set </w:t>
            </w:r>
            <w:proofErr w:type="spellStart"/>
            <w:r w:rsidR="00A43195">
              <w:rPr>
                <w:b/>
                <w:bCs/>
                <w:i/>
              </w:rPr>
              <w:t>PowerUp</w:t>
            </w:r>
            <w:proofErr w:type="spellEnd"/>
            <w:r w:rsidR="00A43195">
              <w:rPr>
                <w:b/>
                <w:bCs/>
                <w:i/>
              </w:rPr>
              <w:t xml:space="preserve"> </w:t>
            </w:r>
          </w:p>
        </w:tc>
      </w:tr>
      <w:tr w:rsidR="006B07D1" w14:paraId="728566DC" w14:textId="77777777" w:rsidTr="008A1BCC">
        <w:trPr>
          <w:tblHeader/>
        </w:trPr>
        <w:tc>
          <w:tcPr>
            <w:tcW w:w="9526" w:type="dxa"/>
            <w:gridSpan w:val="4"/>
            <w:shd w:val="clear" w:color="auto" w:fill="CCFFCC"/>
            <w:vAlign w:val="center"/>
          </w:tcPr>
          <w:p w14:paraId="448662B4" w14:textId="77777777" w:rsidR="006B07D1" w:rsidRPr="004065B1" w:rsidRDefault="006B07D1" w:rsidP="008A1BCC">
            <w:r w:rsidRPr="000A066E">
              <w:rPr>
                <w:b/>
              </w:rPr>
              <w:t>Action</w:t>
            </w:r>
          </w:p>
        </w:tc>
      </w:tr>
      <w:tr w:rsidR="006B07D1" w14:paraId="4ADFB691" w14:textId="77777777" w:rsidTr="008A1BCC">
        <w:trPr>
          <w:tblHeader/>
        </w:trPr>
        <w:tc>
          <w:tcPr>
            <w:tcW w:w="9526" w:type="dxa"/>
            <w:gridSpan w:val="4"/>
            <w:vAlign w:val="center"/>
          </w:tcPr>
          <w:p w14:paraId="02C7ED1A" w14:textId="1E970821" w:rsidR="006B07D1" w:rsidRPr="00E6095F" w:rsidRDefault="00B3606A" w:rsidP="008A1BCC">
            <w:pPr>
              <w:rPr>
                <w:i/>
              </w:rPr>
            </w:pPr>
            <w:r w:rsidRPr="00E6095F">
              <w:rPr>
                <w:i/>
              </w:rPr>
              <w:t xml:space="preserve">Navigate to a graphical index of </w:t>
            </w:r>
            <w:r w:rsidR="00A43195">
              <w:rPr>
                <w:i/>
              </w:rPr>
              <w:t>dataset</w:t>
            </w:r>
            <w:r w:rsidR="00A43195" w:rsidRPr="00E6095F">
              <w:rPr>
                <w:i/>
              </w:rPr>
              <w:t xml:space="preserve"> </w:t>
            </w:r>
            <w:r w:rsidRPr="00E6095F">
              <w:rPr>
                <w:i/>
              </w:rPr>
              <w:t>boundaries.</w:t>
            </w:r>
          </w:p>
        </w:tc>
      </w:tr>
      <w:tr w:rsidR="006B07D1" w14:paraId="55F43765" w14:textId="77777777" w:rsidTr="008A1BCC">
        <w:trPr>
          <w:tblHeader/>
        </w:trPr>
        <w:tc>
          <w:tcPr>
            <w:tcW w:w="9526" w:type="dxa"/>
            <w:gridSpan w:val="4"/>
            <w:shd w:val="clear" w:color="auto" w:fill="CCFFCC"/>
            <w:vAlign w:val="center"/>
          </w:tcPr>
          <w:p w14:paraId="036BB465" w14:textId="77777777" w:rsidR="006B07D1" w:rsidRPr="004065B1" w:rsidRDefault="006B07D1" w:rsidP="008A1BCC">
            <w:r w:rsidRPr="000A066E">
              <w:rPr>
                <w:b/>
              </w:rPr>
              <w:t>Results</w:t>
            </w:r>
          </w:p>
        </w:tc>
      </w:tr>
      <w:tr w:rsidR="006B07D1" w14:paraId="6E6FA9AE" w14:textId="77777777" w:rsidTr="008A1BCC">
        <w:trPr>
          <w:tblHeader/>
        </w:trPr>
        <w:tc>
          <w:tcPr>
            <w:tcW w:w="9526" w:type="dxa"/>
            <w:gridSpan w:val="4"/>
            <w:vAlign w:val="center"/>
          </w:tcPr>
          <w:p w14:paraId="14FDFA15" w14:textId="07723913" w:rsidR="006B07D1" w:rsidRPr="00E6095F" w:rsidRDefault="00B3606A" w:rsidP="008A1BCC">
            <w:pPr>
              <w:jc w:val="left"/>
              <w:rPr>
                <w:i/>
              </w:rPr>
            </w:pPr>
            <w:r w:rsidRPr="00E6095F">
              <w:rPr>
                <w:i/>
              </w:rPr>
              <w:t xml:space="preserve">Confirm that a graphical index of the </w:t>
            </w:r>
            <w:r w:rsidR="00A43195">
              <w:rPr>
                <w:i/>
              </w:rPr>
              <w:t>dataset</w:t>
            </w:r>
            <w:r w:rsidRPr="00E6095F">
              <w:rPr>
                <w:i/>
              </w:rPr>
              <w:t xml:space="preserve"> boundaries is displayed and access to the edition number and</w:t>
            </w:r>
            <w:r w:rsidR="00A43195">
              <w:rPr>
                <w:i/>
              </w:rPr>
              <w:t xml:space="preserve">, where applicable, </w:t>
            </w:r>
            <w:r w:rsidR="00BA1A6A">
              <w:rPr>
                <w:i/>
              </w:rPr>
              <w:t>up</w:t>
            </w:r>
            <w:r w:rsidRPr="00E6095F">
              <w:rPr>
                <w:i/>
              </w:rPr>
              <w:t>date</w:t>
            </w:r>
            <w:r w:rsidR="00BA1A6A">
              <w:rPr>
                <w:i/>
              </w:rPr>
              <w:t xml:space="preserve"> number</w:t>
            </w:r>
            <w:r w:rsidRPr="00E6095F">
              <w:rPr>
                <w:i/>
              </w:rPr>
              <w:t xml:space="preserve"> of each </w:t>
            </w:r>
            <w:r w:rsidR="00A43195">
              <w:rPr>
                <w:i/>
              </w:rPr>
              <w:t>dataset</w:t>
            </w:r>
            <w:r w:rsidR="00A43195" w:rsidRPr="00E6095F">
              <w:rPr>
                <w:i/>
              </w:rPr>
              <w:t xml:space="preserve"> </w:t>
            </w:r>
            <w:r w:rsidRPr="00E6095F">
              <w:rPr>
                <w:i/>
              </w:rPr>
              <w:t>is available.</w:t>
            </w:r>
          </w:p>
        </w:tc>
      </w:tr>
    </w:tbl>
    <w:p w14:paraId="4CCD5EF0" w14:textId="77777777" w:rsidR="006B07D1" w:rsidRDefault="006B07D1" w:rsidP="006B07D1"/>
    <w:p w14:paraId="7DBFF839" w14:textId="77777777" w:rsidR="006B07D1" w:rsidRPr="00CB4150" w:rsidRDefault="00B3606A" w:rsidP="00E30B8F">
      <w:pPr>
        <w:pStyle w:val="Heading3"/>
      </w:pPr>
      <w:r>
        <w:br w:type="page"/>
      </w:r>
      <w:r w:rsidR="006B07D1">
        <w:lastRenderedPageBreak/>
        <w:t>Change of display scale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C3B9964" w14:textId="77777777" w:rsidTr="008A1BCC">
        <w:trPr>
          <w:trHeight w:val="454"/>
          <w:tblHeader/>
        </w:trPr>
        <w:tc>
          <w:tcPr>
            <w:tcW w:w="2381" w:type="dxa"/>
            <w:shd w:val="clear" w:color="auto" w:fill="CCFFCC"/>
            <w:vAlign w:val="center"/>
          </w:tcPr>
          <w:p w14:paraId="48A29725" w14:textId="77777777" w:rsidR="006B07D1" w:rsidRPr="004065B1" w:rsidRDefault="006B07D1" w:rsidP="008A1BCC">
            <w:r w:rsidRPr="000A066E">
              <w:rPr>
                <w:b/>
              </w:rPr>
              <w:t>Test Reference</w:t>
            </w:r>
          </w:p>
        </w:tc>
        <w:tc>
          <w:tcPr>
            <w:tcW w:w="2381" w:type="dxa"/>
            <w:shd w:val="clear" w:color="auto" w:fill="CCFFCC"/>
            <w:vAlign w:val="center"/>
          </w:tcPr>
          <w:p w14:paraId="208D4AC6" w14:textId="4A044D42" w:rsidR="006B07D1" w:rsidRPr="004065B1" w:rsidRDefault="00A85AFB" w:rsidP="008A1BCC">
            <w:proofErr w:type="spellStart"/>
            <w:r>
              <w:t>DisplayScaleChange</w:t>
            </w:r>
            <w:proofErr w:type="spellEnd"/>
          </w:p>
        </w:tc>
        <w:tc>
          <w:tcPr>
            <w:tcW w:w="2382" w:type="dxa"/>
            <w:shd w:val="clear" w:color="auto" w:fill="CCFFCC"/>
            <w:vAlign w:val="center"/>
          </w:tcPr>
          <w:p w14:paraId="677A49B8" w14:textId="77777777" w:rsidR="006B07D1" w:rsidRPr="004065B1" w:rsidRDefault="006B07D1" w:rsidP="008A1BCC">
            <w:r w:rsidRPr="000A066E">
              <w:rPr>
                <w:b/>
              </w:rPr>
              <w:t>IHO Reference</w:t>
            </w:r>
          </w:p>
        </w:tc>
        <w:tc>
          <w:tcPr>
            <w:tcW w:w="2382" w:type="dxa"/>
            <w:shd w:val="clear" w:color="auto" w:fill="CCFFCC"/>
            <w:vAlign w:val="center"/>
          </w:tcPr>
          <w:p w14:paraId="7BB190EA"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C-12.8</w:t>
            </w:r>
          </w:p>
          <w:p w14:paraId="596B1619" w14:textId="2214B8D7" w:rsidR="006B07D1" w:rsidRPr="004065B1" w:rsidRDefault="006B07D1" w:rsidP="008A1BCC"/>
        </w:tc>
      </w:tr>
      <w:tr w:rsidR="006B07D1" w14:paraId="4C31EEA3" w14:textId="77777777" w:rsidTr="008A1BCC">
        <w:trPr>
          <w:tblHeader/>
        </w:trPr>
        <w:tc>
          <w:tcPr>
            <w:tcW w:w="9526" w:type="dxa"/>
            <w:gridSpan w:val="4"/>
            <w:shd w:val="clear" w:color="auto" w:fill="CCFFCC"/>
            <w:vAlign w:val="center"/>
          </w:tcPr>
          <w:p w14:paraId="15788924" w14:textId="77777777" w:rsidR="006B07D1" w:rsidRDefault="006B07D1" w:rsidP="008A1BCC">
            <w:r w:rsidRPr="000A066E">
              <w:rPr>
                <w:b/>
              </w:rPr>
              <w:t>Test description</w:t>
            </w:r>
          </w:p>
        </w:tc>
      </w:tr>
      <w:tr w:rsidR="006B07D1" w14:paraId="4335A670" w14:textId="77777777" w:rsidTr="008A1BCC">
        <w:trPr>
          <w:tblHeader/>
        </w:trPr>
        <w:tc>
          <w:tcPr>
            <w:tcW w:w="9526" w:type="dxa"/>
            <w:gridSpan w:val="4"/>
            <w:vAlign w:val="center"/>
          </w:tcPr>
          <w:p w14:paraId="329CC4C6" w14:textId="77777777" w:rsidR="006B07D1" w:rsidRPr="00E6095F" w:rsidRDefault="008C1FCA" w:rsidP="002164D3">
            <w:pPr>
              <w:jc w:val="left"/>
              <w:rPr>
                <w:i/>
              </w:rPr>
            </w:pPr>
            <w:r w:rsidRPr="00E6095F">
              <w:rPr>
                <w:i/>
              </w:rPr>
              <w:t>Change of display scale by chart scale values and by increments of displayed range values in nautical miles.</w:t>
            </w:r>
          </w:p>
        </w:tc>
      </w:tr>
      <w:tr w:rsidR="006B07D1" w14:paraId="152E21C3" w14:textId="77777777" w:rsidTr="008A1BCC">
        <w:trPr>
          <w:tblHeader/>
        </w:trPr>
        <w:tc>
          <w:tcPr>
            <w:tcW w:w="9526" w:type="dxa"/>
            <w:gridSpan w:val="4"/>
            <w:shd w:val="clear" w:color="auto" w:fill="CCFFCC"/>
            <w:vAlign w:val="center"/>
          </w:tcPr>
          <w:p w14:paraId="7C3EED9A" w14:textId="77777777" w:rsidR="006B07D1" w:rsidRPr="004065B1" w:rsidRDefault="006B07D1" w:rsidP="008A1BCC">
            <w:r w:rsidRPr="000A066E">
              <w:rPr>
                <w:b/>
              </w:rPr>
              <w:t>Setup</w:t>
            </w:r>
          </w:p>
        </w:tc>
      </w:tr>
      <w:tr w:rsidR="006B07D1" w14:paraId="01F90E34" w14:textId="77777777" w:rsidTr="008A1BCC">
        <w:trPr>
          <w:tblHeader/>
        </w:trPr>
        <w:tc>
          <w:tcPr>
            <w:tcW w:w="9526" w:type="dxa"/>
            <w:gridSpan w:val="4"/>
            <w:vAlign w:val="center"/>
          </w:tcPr>
          <w:p w14:paraId="25D1F036" w14:textId="44043491" w:rsidR="006B07D1" w:rsidRPr="00E6095F" w:rsidRDefault="008C1FCA" w:rsidP="008A1BCC">
            <w:pPr>
              <w:rPr>
                <w:i/>
              </w:rPr>
            </w:pPr>
            <w:r w:rsidRPr="00E6095F">
              <w:rPr>
                <w:i/>
              </w:rPr>
              <w:t xml:space="preserve">Load the </w:t>
            </w:r>
            <w:r w:rsidR="00A43195">
              <w:rPr>
                <w:i/>
              </w:rPr>
              <w:t xml:space="preserve">exchange set </w:t>
            </w:r>
            <w:proofErr w:type="spellStart"/>
            <w:r w:rsidR="00A43195">
              <w:rPr>
                <w:b/>
                <w:bCs/>
                <w:i/>
              </w:rPr>
              <w:t>PowerUp</w:t>
            </w:r>
            <w:proofErr w:type="spellEnd"/>
            <w:r w:rsidR="00A43195">
              <w:rPr>
                <w:b/>
                <w:bCs/>
                <w:i/>
              </w:rPr>
              <w:t xml:space="preserve"> </w:t>
            </w:r>
          </w:p>
        </w:tc>
      </w:tr>
      <w:tr w:rsidR="006B07D1" w14:paraId="5ABDE4D6" w14:textId="77777777" w:rsidTr="008A1BCC">
        <w:trPr>
          <w:tblHeader/>
        </w:trPr>
        <w:tc>
          <w:tcPr>
            <w:tcW w:w="9526" w:type="dxa"/>
            <w:gridSpan w:val="4"/>
            <w:shd w:val="clear" w:color="auto" w:fill="CCFFCC"/>
            <w:vAlign w:val="center"/>
          </w:tcPr>
          <w:p w14:paraId="4AA2986A" w14:textId="77777777" w:rsidR="006B07D1" w:rsidRPr="004065B1" w:rsidRDefault="006B07D1" w:rsidP="008A1BCC">
            <w:r w:rsidRPr="000A066E">
              <w:rPr>
                <w:b/>
              </w:rPr>
              <w:t>Action</w:t>
            </w:r>
          </w:p>
        </w:tc>
      </w:tr>
      <w:tr w:rsidR="006B07D1" w14:paraId="3648F4AF" w14:textId="77777777" w:rsidTr="008A1BCC">
        <w:trPr>
          <w:tblHeader/>
        </w:trPr>
        <w:tc>
          <w:tcPr>
            <w:tcW w:w="9526" w:type="dxa"/>
            <w:gridSpan w:val="4"/>
            <w:vAlign w:val="center"/>
          </w:tcPr>
          <w:p w14:paraId="4200DDC7" w14:textId="4F151BDE" w:rsidR="006B07D1" w:rsidRPr="00E6095F" w:rsidRDefault="008C1FCA" w:rsidP="00FB6C6D">
            <w:pPr>
              <w:rPr>
                <w:i/>
              </w:rPr>
            </w:pPr>
            <w:r w:rsidRPr="00E6095F">
              <w:rPr>
                <w:i/>
              </w:rPr>
              <w:t xml:space="preserve">Change display scale by chart scale values </w:t>
            </w:r>
            <w:r w:rsidR="00FB6C6D">
              <w:rPr>
                <w:i/>
              </w:rPr>
              <w:t>or</w:t>
            </w:r>
            <w:r w:rsidR="00FB6C6D" w:rsidRPr="00E6095F">
              <w:rPr>
                <w:i/>
              </w:rPr>
              <w:t xml:space="preserve"> </w:t>
            </w:r>
            <w:r w:rsidRPr="00E6095F">
              <w:rPr>
                <w:i/>
              </w:rPr>
              <w:t>by increments of displayed range values in nautical miles.</w:t>
            </w:r>
          </w:p>
        </w:tc>
      </w:tr>
      <w:tr w:rsidR="006B07D1" w14:paraId="4ACEA33A" w14:textId="77777777" w:rsidTr="008A1BCC">
        <w:trPr>
          <w:tblHeader/>
        </w:trPr>
        <w:tc>
          <w:tcPr>
            <w:tcW w:w="9526" w:type="dxa"/>
            <w:gridSpan w:val="4"/>
            <w:shd w:val="clear" w:color="auto" w:fill="CCFFCC"/>
            <w:vAlign w:val="center"/>
          </w:tcPr>
          <w:p w14:paraId="27DFABCD" w14:textId="77777777" w:rsidR="006B07D1" w:rsidRPr="004065B1" w:rsidRDefault="006B07D1" w:rsidP="008A1BCC">
            <w:r w:rsidRPr="000A066E">
              <w:rPr>
                <w:b/>
              </w:rPr>
              <w:t>Results</w:t>
            </w:r>
          </w:p>
        </w:tc>
      </w:tr>
      <w:tr w:rsidR="006B07D1" w14:paraId="0A00113F" w14:textId="77777777" w:rsidTr="008A1BCC">
        <w:trPr>
          <w:tblHeader/>
        </w:trPr>
        <w:tc>
          <w:tcPr>
            <w:tcW w:w="9526" w:type="dxa"/>
            <w:gridSpan w:val="4"/>
            <w:vAlign w:val="center"/>
          </w:tcPr>
          <w:p w14:paraId="7458B40B" w14:textId="77777777" w:rsidR="006B07D1" w:rsidRPr="00E6095F" w:rsidRDefault="008C1FCA" w:rsidP="008A1BCC">
            <w:pPr>
              <w:jc w:val="left"/>
              <w:rPr>
                <w:i/>
              </w:rPr>
            </w:pPr>
            <w:r w:rsidRPr="00E6095F">
              <w:rPr>
                <w:i/>
              </w:rPr>
              <w:t>Confirm that the display changes accordingly.</w:t>
            </w:r>
          </w:p>
        </w:tc>
      </w:tr>
    </w:tbl>
    <w:p w14:paraId="3FA24C1E" w14:textId="77777777" w:rsidR="006B07D1" w:rsidRDefault="006B07D1" w:rsidP="006B07D1"/>
    <w:p w14:paraId="504EF782" w14:textId="70616E06" w:rsidR="006B07D1" w:rsidRPr="00CB4150" w:rsidRDefault="006B07D1" w:rsidP="00E30B8F">
      <w:pPr>
        <w:pStyle w:val="Heading3"/>
      </w:pPr>
      <w:r>
        <w:t xml:space="preserve">Impact of </w:t>
      </w:r>
      <w:proofErr w:type="spellStart"/>
      <w:r w:rsidR="00A43195">
        <w:t>ScaleMinimum</w:t>
      </w:r>
      <w:proofErr w:type="spellEnd"/>
      <w:r w:rsidR="00A43195">
        <w:t xml:space="preserve"> </w:t>
      </w:r>
      <w:r>
        <w:t>on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1EA88DB1" w14:textId="77777777" w:rsidTr="008A1BCC">
        <w:trPr>
          <w:trHeight w:val="454"/>
          <w:tblHeader/>
        </w:trPr>
        <w:tc>
          <w:tcPr>
            <w:tcW w:w="2381" w:type="dxa"/>
            <w:shd w:val="clear" w:color="auto" w:fill="CCFFCC"/>
            <w:vAlign w:val="center"/>
          </w:tcPr>
          <w:p w14:paraId="007A238D" w14:textId="77777777" w:rsidR="006B07D1" w:rsidRPr="004065B1" w:rsidRDefault="006B07D1" w:rsidP="008A1BCC">
            <w:r w:rsidRPr="000A066E">
              <w:rPr>
                <w:b/>
              </w:rPr>
              <w:t>Test Reference</w:t>
            </w:r>
          </w:p>
        </w:tc>
        <w:tc>
          <w:tcPr>
            <w:tcW w:w="2381" w:type="dxa"/>
            <w:shd w:val="clear" w:color="auto" w:fill="CCFFCC"/>
            <w:vAlign w:val="center"/>
          </w:tcPr>
          <w:p w14:paraId="68B28C39" w14:textId="02B78B29" w:rsidR="006B07D1" w:rsidRPr="004065B1" w:rsidRDefault="00A85AFB" w:rsidP="008A1BCC">
            <w:proofErr w:type="spellStart"/>
            <w:r>
              <w:t>ScaleMinimum</w:t>
            </w:r>
            <w:proofErr w:type="spellEnd"/>
          </w:p>
        </w:tc>
        <w:tc>
          <w:tcPr>
            <w:tcW w:w="2382" w:type="dxa"/>
            <w:shd w:val="clear" w:color="auto" w:fill="CCFFCC"/>
            <w:vAlign w:val="center"/>
          </w:tcPr>
          <w:p w14:paraId="24BA42CC" w14:textId="77777777" w:rsidR="006B07D1" w:rsidRPr="004065B1" w:rsidRDefault="006B07D1" w:rsidP="008A1BCC">
            <w:r w:rsidRPr="000A066E">
              <w:rPr>
                <w:b/>
              </w:rPr>
              <w:t>IHO Reference</w:t>
            </w:r>
          </w:p>
        </w:tc>
        <w:tc>
          <w:tcPr>
            <w:tcW w:w="2382" w:type="dxa"/>
            <w:shd w:val="clear" w:color="auto" w:fill="CCFFCC"/>
            <w:vAlign w:val="center"/>
          </w:tcPr>
          <w:p w14:paraId="482B78E9"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C-12.8</w:t>
            </w:r>
          </w:p>
          <w:p w14:paraId="0024CBBC" w14:textId="16A49ED8" w:rsidR="006B07D1" w:rsidRPr="004065B1" w:rsidRDefault="006B07D1" w:rsidP="005F250A"/>
        </w:tc>
      </w:tr>
      <w:tr w:rsidR="006B07D1" w14:paraId="027523A7" w14:textId="77777777" w:rsidTr="008A1BCC">
        <w:trPr>
          <w:tblHeader/>
        </w:trPr>
        <w:tc>
          <w:tcPr>
            <w:tcW w:w="9526" w:type="dxa"/>
            <w:gridSpan w:val="4"/>
            <w:shd w:val="clear" w:color="auto" w:fill="CCFFCC"/>
            <w:vAlign w:val="center"/>
          </w:tcPr>
          <w:p w14:paraId="43508117" w14:textId="77777777" w:rsidR="006B07D1" w:rsidRDefault="006B07D1" w:rsidP="008A1BCC">
            <w:r w:rsidRPr="000A066E">
              <w:rPr>
                <w:b/>
              </w:rPr>
              <w:t>Test description</w:t>
            </w:r>
          </w:p>
        </w:tc>
      </w:tr>
      <w:tr w:rsidR="006B07D1" w14:paraId="192F333A" w14:textId="77777777" w:rsidTr="008A1BCC">
        <w:trPr>
          <w:tblHeader/>
        </w:trPr>
        <w:tc>
          <w:tcPr>
            <w:tcW w:w="9526" w:type="dxa"/>
            <w:gridSpan w:val="4"/>
            <w:vAlign w:val="center"/>
          </w:tcPr>
          <w:p w14:paraId="62E57E67" w14:textId="045BF5F4" w:rsidR="006B07D1" w:rsidRPr="00E6095F" w:rsidRDefault="005F250A" w:rsidP="008A1BCC">
            <w:pPr>
              <w:rPr>
                <w:i/>
              </w:rPr>
            </w:pPr>
            <w:r w:rsidRPr="00E6095F">
              <w:rPr>
                <w:i/>
              </w:rPr>
              <w:t xml:space="preserve">Impact of </w:t>
            </w:r>
            <w:proofErr w:type="spellStart"/>
            <w:r w:rsidR="00A43195">
              <w:rPr>
                <w:i/>
              </w:rPr>
              <w:t>ScaleMinimum</w:t>
            </w:r>
            <w:proofErr w:type="spellEnd"/>
            <w:r w:rsidR="00A43195" w:rsidRPr="00E6095F">
              <w:rPr>
                <w:i/>
              </w:rPr>
              <w:t xml:space="preserve"> </w:t>
            </w:r>
            <w:r w:rsidRPr="00E6095F">
              <w:rPr>
                <w:i/>
              </w:rPr>
              <w:t xml:space="preserve">values on display of charted </w:t>
            </w:r>
            <w:r w:rsidR="005512DF">
              <w:rPr>
                <w:i/>
              </w:rPr>
              <w:t>feature</w:t>
            </w:r>
            <w:r w:rsidRPr="00E6095F">
              <w:rPr>
                <w:i/>
              </w:rPr>
              <w:t>s.</w:t>
            </w:r>
          </w:p>
        </w:tc>
      </w:tr>
      <w:tr w:rsidR="006B07D1" w14:paraId="4DC24582" w14:textId="77777777" w:rsidTr="008A1BCC">
        <w:trPr>
          <w:tblHeader/>
        </w:trPr>
        <w:tc>
          <w:tcPr>
            <w:tcW w:w="9526" w:type="dxa"/>
            <w:gridSpan w:val="4"/>
            <w:shd w:val="clear" w:color="auto" w:fill="CCFFCC"/>
            <w:vAlign w:val="center"/>
          </w:tcPr>
          <w:p w14:paraId="42CD0193" w14:textId="77777777" w:rsidR="006B07D1" w:rsidRPr="004065B1" w:rsidRDefault="006B07D1" w:rsidP="008A1BCC">
            <w:r w:rsidRPr="000A066E">
              <w:rPr>
                <w:b/>
              </w:rPr>
              <w:t>Setup</w:t>
            </w:r>
          </w:p>
        </w:tc>
      </w:tr>
      <w:tr w:rsidR="006B07D1" w14:paraId="2BF39D08" w14:textId="77777777" w:rsidTr="008A1BCC">
        <w:trPr>
          <w:tblHeader/>
        </w:trPr>
        <w:tc>
          <w:tcPr>
            <w:tcW w:w="9526" w:type="dxa"/>
            <w:gridSpan w:val="4"/>
            <w:vAlign w:val="center"/>
          </w:tcPr>
          <w:p w14:paraId="30F175A7" w14:textId="6ACD5147" w:rsidR="005F250A" w:rsidRPr="00E6095F" w:rsidRDefault="005F250A" w:rsidP="005F250A">
            <w:pPr>
              <w:rPr>
                <w:i/>
              </w:rPr>
            </w:pPr>
            <w:r w:rsidRPr="00E6095F">
              <w:rPr>
                <w:i/>
              </w:rPr>
              <w:t>Load</w:t>
            </w:r>
            <w:r w:rsidR="00D205B4">
              <w:rPr>
                <w:i/>
              </w:rPr>
              <w:t xml:space="preserve"> </w:t>
            </w:r>
            <w:r w:rsidR="00A43195">
              <w:rPr>
                <w:i/>
              </w:rPr>
              <w:t xml:space="preserve">the exchange set </w:t>
            </w:r>
            <w:proofErr w:type="spellStart"/>
            <w:r w:rsidR="00A43195">
              <w:rPr>
                <w:b/>
                <w:bCs/>
                <w:i/>
              </w:rPr>
              <w:t>ScaleMinimum</w:t>
            </w:r>
            <w:proofErr w:type="spellEnd"/>
            <w:r w:rsidR="00A43195">
              <w:rPr>
                <w:b/>
                <w:bCs/>
                <w:i/>
              </w:rPr>
              <w:t xml:space="preserve"> </w:t>
            </w:r>
            <w:r w:rsidRPr="00E6095F">
              <w:rPr>
                <w:i/>
              </w:rPr>
              <w:t xml:space="preserve"> </w:t>
            </w:r>
          </w:p>
          <w:p w14:paraId="3A3B50F3" w14:textId="25821E53" w:rsidR="005F250A" w:rsidRPr="00E012C8" w:rsidRDefault="005F250A">
            <w:pPr>
              <w:pStyle w:val="ListParagraph"/>
              <w:numPr>
                <w:ilvl w:val="0"/>
                <w:numId w:val="28"/>
              </w:numPr>
              <w:rPr>
                <w:i/>
              </w:rPr>
            </w:pPr>
            <w:r w:rsidRPr="00E012C8">
              <w:rPr>
                <w:i/>
              </w:rPr>
              <w:t xml:space="preserve">Select </w:t>
            </w:r>
            <w:r w:rsidR="007D0469" w:rsidRPr="00E012C8">
              <w:rPr>
                <w:i/>
              </w:rPr>
              <w:t>Display Category</w:t>
            </w:r>
            <w:r w:rsidRPr="00E012C8">
              <w:rPr>
                <w:i/>
              </w:rPr>
              <w:t xml:space="preserve"> Other</w:t>
            </w:r>
          </w:p>
          <w:p w14:paraId="109D467C" w14:textId="1FFCCAAC" w:rsidR="005F250A" w:rsidRPr="00E012C8" w:rsidRDefault="005F250A">
            <w:pPr>
              <w:pStyle w:val="ListParagraph"/>
              <w:numPr>
                <w:ilvl w:val="0"/>
                <w:numId w:val="28"/>
              </w:numPr>
              <w:rPr>
                <w:i/>
              </w:rPr>
            </w:pPr>
            <w:r w:rsidRPr="00E012C8">
              <w:rPr>
                <w:i/>
              </w:rPr>
              <w:t xml:space="preserve">Select </w:t>
            </w:r>
            <w:r w:rsidR="0069033B" w:rsidRPr="00E012C8">
              <w:rPr>
                <w:i/>
              </w:rPr>
              <w:t xml:space="preserve">Safety Contour </w:t>
            </w:r>
            <w:r w:rsidR="00523203" w:rsidRPr="00E012C8">
              <w:rPr>
                <w:i/>
              </w:rPr>
              <w:t>value to</w:t>
            </w:r>
            <w:r w:rsidR="0002581D" w:rsidRPr="00E012C8">
              <w:rPr>
                <w:i/>
              </w:rPr>
              <w:t xml:space="preserve"> </w:t>
            </w:r>
            <w:r w:rsidRPr="00E012C8">
              <w:rPr>
                <w:i/>
              </w:rPr>
              <w:t xml:space="preserve">10 </w:t>
            </w:r>
            <w:r w:rsidR="00E66884" w:rsidRPr="00E012C8">
              <w:rPr>
                <w:i/>
              </w:rPr>
              <w:t>m</w:t>
            </w:r>
          </w:p>
          <w:p w14:paraId="7CA5AC1B" w14:textId="2A2848DC" w:rsidR="005F250A" w:rsidRPr="00E012C8" w:rsidRDefault="005F250A">
            <w:pPr>
              <w:pStyle w:val="ListParagraph"/>
              <w:numPr>
                <w:ilvl w:val="0"/>
                <w:numId w:val="28"/>
              </w:numPr>
              <w:rPr>
                <w:i/>
              </w:rPr>
            </w:pPr>
            <w:r w:rsidRPr="00E012C8">
              <w:rPr>
                <w:i/>
              </w:rPr>
              <w:t xml:space="preserve">Select </w:t>
            </w:r>
            <w:r w:rsidR="0069033B" w:rsidRPr="00E012C8">
              <w:rPr>
                <w:i/>
              </w:rPr>
              <w:t xml:space="preserve">Safety Depth  </w:t>
            </w:r>
            <w:r w:rsidR="00523203" w:rsidRPr="00E012C8">
              <w:rPr>
                <w:i/>
              </w:rPr>
              <w:t>value to</w:t>
            </w:r>
            <w:r w:rsidR="0002581D" w:rsidRPr="00E012C8">
              <w:rPr>
                <w:i/>
              </w:rPr>
              <w:t xml:space="preserve"> </w:t>
            </w:r>
            <w:r w:rsidRPr="00E012C8">
              <w:rPr>
                <w:i/>
              </w:rPr>
              <w:t xml:space="preserve">10 </w:t>
            </w:r>
            <w:r w:rsidR="00E66884" w:rsidRPr="00E012C8">
              <w:rPr>
                <w:i/>
              </w:rPr>
              <w:t>m</w:t>
            </w:r>
          </w:p>
          <w:p w14:paraId="7AC87653" w14:textId="77777777" w:rsidR="005F250A" w:rsidRPr="00E012C8" w:rsidRDefault="005F250A">
            <w:pPr>
              <w:pStyle w:val="ListParagraph"/>
              <w:numPr>
                <w:ilvl w:val="0"/>
                <w:numId w:val="28"/>
              </w:numPr>
              <w:rPr>
                <w:i/>
              </w:rPr>
            </w:pPr>
            <w:r w:rsidRPr="00E012C8">
              <w:rPr>
                <w:i/>
              </w:rPr>
              <w:t>Select Symbolized Boundaries</w:t>
            </w:r>
          </w:p>
          <w:p w14:paraId="77704B5B" w14:textId="75226247" w:rsidR="005F250A" w:rsidRPr="00E012C8" w:rsidRDefault="005F250A">
            <w:pPr>
              <w:pStyle w:val="ListParagraph"/>
              <w:numPr>
                <w:ilvl w:val="0"/>
                <w:numId w:val="28"/>
              </w:numPr>
              <w:rPr>
                <w:i/>
              </w:rPr>
            </w:pPr>
            <w:r w:rsidRPr="00E012C8">
              <w:rPr>
                <w:i/>
              </w:rPr>
              <w:t xml:space="preserve">Select </w:t>
            </w:r>
            <w:r w:rsidR="00A85AFB">
              <w:rPr>
                <w:i/>
              </w:rPr>
              <w:t>Simplified Point S</w:t>
            </w:r>
            <w:r w:rsidRPr="00E012C8">
              <w:rPr>
                <w:i/>
              </w:rPr>
              <w:t xml:space="preserve">ymbols </w:t>
            </w:r>
            <w:r w:rsidR="00A85AFB">
              <w:rPr>
                <w:i/>
              </w:rPr>
              <w:t>= false</w:t>
            </w:r>
          </w:p>
          <w:p w14:paraId="08C295A5" w14:textId="1059C0D1" w:rsidR="006B07D1" w:rsidRPr="00E012C8" w:rsidRDefault="005F250A">
            <w:pPr>
              <w:pStyle w:val="ListParagraph"/>
              <w:numPr>
                <w:ilvl w:val="0"/>
                <w:numId w:val="28"/>
              </w:numPr>
              <w:rPr>
                <w:i/>
              </w:rPr>
            </w:pPr>
            <w:r w:rsidRPr="00E012C8">
              <w:rPr>
                <w:i/>
              </w:rPr>
              <w:t xml:space="preserve">Display cell </w:t>
            </w:r>
            <w:r w:rsidR="00A43195" w:rsidRPr="00E012C8">
              <w:rPr>
                <w:i/>
              </w:rPr>
              <w:t xml:space="preserve">101AA00SCAMN </w:t>
            </w:r>
            <w:r w:rsidRPr="00E012C8">
              <w:rPr>
                <w:i/>
              </w:rPr>
              <w:t xml:space="preserve">at </w:t>
            </w:r>
            <w:r w:rsidR="00A43195">
              <w:rPr>
                <w:i/>
              </w:rPr>
              <w:t>maximum display</w:t>
            </w:r>
            <w:r w:rsidR="00A43195" w:rsidRPr="00E012C8">
              <w:rPr>
                <w:i/>
              </w:rPr>
              <w:t xml:space="preserve"> </w:t>
            </w:r>
            <w:r w:rsidRPr="00E012C8">
              <w:rPr>
                <w:i/>
              </w:rPr>
              <w:t>scale (1:90 000)</w:t>
            </w:r>
          </w:p>
        </w:tc>
      </w:tr>
      <w:tr w:rsidR="006B07D1" w14:paraId="00AC0692" w14:textId="77777777" w:rsidTr="008A1BCC">
        <w:trPr>
          <w:tblHeader/>
        </w:trPr>
        <w:tc>
          <w:tcPr>
            <w:tcW w:w="9526" w:type="dxa"/>
            <w:gridSpan w:val="4"/>
            <w:shd w:val="clear" w:color="auto" w:fill="CCFFCC"/>
            <w:vAlign w:val="center"/>
          </w:tcPr>
          <w:p w14:paraId="3BDBF753" w14:textId="77777777" w:rsidR="006B07D1" w:rsidRPr="004065B1" w:rsidRDefault="006B07D1" w:rsidP="008A1BCC">
            <w:r w:rsidRPr="000A066E">
              <w:rPr>
                <w:b/>
              </w:rPr>
              <w:t>Action</w:t>
            </w:r>
          </w:p>
        </w:tc>
      </w:tr>
      <w:tr w:rsidR="006B07D1" w14:paraId="0B63E277" w14:textId="77777777" w:rsidTr="008A1BCC">
        <w:trPr>
          <w:tblHeader/>
        </w:trPr>
        <w:tc>
          <w:tcPr>
            <w:tcW w:w="9526" w:type="dxa"/>
            <w:gridSpan w:val="4"/>
            <w:vAlign w:val="center"/>
          </w:tcPr>
          <w:p w14:paraId="6284B33A" w14:textId="2F4E76A5" w:rsidR="005F250A" w:rsidRPr="00E6095F" w:rsidRDefault="005F250A" w:rsidP="005F250A">
            <w:pPr>
              <w:rPr>
                <w:i/>
              </w:rPr>
            </w:pPr>
            <w:r w:rsidRPr="00E6095F">
              <w:rPr>
                <w:i/>
              </w:rPr>
              <w:t xml:space="preserve">1. Centre the display on position 32°24.000’S </w:t>
            </w:r>
            <w:r w:rsidR="0002581D">
              <w:rPr>
                <w:i/>
              </w:rPr>
              <w:t xml:space="preserve"> </w:t>
            </w:r>
            <w:r w:rsidRPr="00E6095F">
              <w:rPr>
                <w:i/>
              </w:rPr>
              <w:t>60°20.500’E</w:t>
            </w:r>
          </w:p>
          <w:p w14:paraId="17DCAE03" w14:textId="77777777" w:rsidR="005F250A" w:rsidRPr="00E6095F" w:rsidRDefault="005F250A" w:rsidP="005F250A">
            <w:pPr>
              <w:rPr>
                <w:i/>
              </w:rPr>
            </w:pPr>
            <w:r w:rsidRPr="00E6095F">
              <w:rPr>
                <w:i/>
              </w:rPr>
              <w:t>2. Change scale to 1:100 000</w:t>
            </w:r>
          </w:p>
          <w:p w14:paraId="080C6449" w14:textId="77777777" w:rsidR="005F250A" w:rsidRPr="00E6095F" w:rsidRDefault="005F250A" w:rsidP="005F250A">
            <w:pPr>
              <w:rPr>
                <w:i/>
              </w:rPr>
            </w:pPr>
            <w:r w:rsidRPr="00E6095F">
              <w:rPr>
                <w:i/>
              </w:rPr>
              <w:t>3. Change scale to 1:200 000</w:t>
            </w:r>
          </w:p>
          <w:p w14:paraId="5E700B07" w14:textId="5BDC146B" w:rsidR="006B07D1" w:rsidRPr="00E6095F" w:rsidRDefault="005F250A" w:rsidP="00825D20">
            <w:pPr>
              <w:rPr>
                <w:i/>
              </w:rPr>
            </w:pPr>
            <w:r w:rsidRPr="00E6095F">
              <w:rPr>
                <w:i/>
              </w:rPr>
              <w:t xml:space="preserve">4. Deselect </w:t>
            </w:r>
            <w:proofErr w:type="spellStart"/>
            <w:r w:rsidR="00A43195">
              <w:rPr>
                <w:i/>
              </w:rPr>
              <w:t>ScaleMinimum</w:t>
            </w:r>
            <w:proofErr w:type="spellEnd"/>
          </w:p>
        </w:tc>
      </w:tr>
      <w:tr w:rsidR="006B07D1" w14:paraId="4900DF15" w14:textId="77777777" w:rsidTr="000B5196">
        <w:trPr>
          <w:tblHeader/>
        </w:trPr>
        <w:tc>
          <w:tcPr>
            <w:tcW w:w="9526" w:type="dxa"/>
            <w:gridSpan w:val="4"/>
            <w:tcBorders>
              <w:bottom w:val="single" w:sz="4" w:space="0" w:color="auto"/>
            </w:tcBorders>
            <w:shd w:val="clear" w:color="auto" w:fill="CCFFCC"/>
            <w:vAlign w:val="center"/>
          </w:tcPr>
          <w:p w14:paraId="11F39752" w14:textId="77777777" w:rsidR="006B07D1" w:rsidRPr="004065B1" w:rsidRDefault="006B07D1" w:rsidP="008A1BCC">
            <w:r w:rsidRPr="000A066E">
              <w:rPr>
                <w:b/>
              </w:rPr>
              <w:t>Results</w:t>
            </w:r>
          </w:p>
        </w:tc>
      </w:tr>
      <w:tr w:rsidR="006B07D1" w14:paraId="28EC3251" w14:textId="77777777" w:rsidTr="000B5196">
        <w:trPr>
          <w:tblHeader/>
        </w:trPr>
        <w:tc>
          <w:tcPr>
            <w:tcW w:w="9526" w:type="dxa"/>
            <w:gridSpan w:val="4"/>
            <w:tcBorders>
              <w:bottom w:val="nil"/>
            </w:tcBorders>
            <w:vAlign w:val="center"/>
          </w:tcPr>
          <w:p w14:paraId="417B0E9B" w14:textId="250823B7" w:rsidR="006B07D1" w:rsidRPr="00E6095F" w:rsidRDefault="005F250A" w:rsidP="008A1BCC">
            <w:pPr>
              <w:jc w:val="left"/>
              <w:rPr>
                <w:i/>
              </w:rPr>
            </w:pPr>
            <w:r w:rsidRPr="00E6095F">
              <w:rPr>
                <w:i/>
              </w:rPr>
              <w:t xml:space="preserve">1. All </w:t>
            </w:r>
            <w:r w:rsidR="00A43195">
              <w:rPr>
                <w:i/>
              </w:rPr>
              <w:t>features</w:t>
            </w:r>
            <w:r w:rsidR="00A43195" w:rsidRPr="00E6095F">
              <w:rPr>
                <w:i/>
              </w:rPr>
              <w:t xml:space="preserve"> </w:t>
            </w:r>
            <w:r w:rsidRPr="00E6095F">
              <w:rPr>
                <w:i/>
              </w:rPr>
              <w:t>shall be shown.</w:t>
            </w:r>
          </w:p>
        </w:tc>
      </w:tr>
      <w:tr w:rsidR="005F250A" w14:paraId="76B4C8CA" w14:textId="77777777" w:rsidTr="000B5196">
        <w:trPr>
          <w:tblHeader/>
        </w:trPr>
        <w:tc>
          <w:tcPr>
            <w:tcW w:w="9526" w:type="dxa"/>
            <w:gridSpan w:val="4"/>
            <w:tcBorders>
              <w:top w:val="nil"/>
            </w:tcBorders>
            <w:vAlign w:val="center"/>
          </w:tcPr>
          <w:p w14:paraId="08531762" w14:textId="67D4ABA3" w:rsidR="005F250A" w:rsidRPr="005F250A" w:rsidRDefault="004955AC" w:rsidP="005F250A">
            <w:pPr>
              <w:jc w:val="center"/>
            </w:pPr>
            <w:r>
              <w:rPr>
                <w:noProof/>
                <w:lang w:eastAsia="en-GB"/>
              </w:rPr>
              <w:drawing>
                <wp:inline distT="0" distB="0" distL="0" distR="0" wp14:anchorId="7A0BDCF7" wp14:editId="3428E25F">
                  <wp:extent cx="2495900" cy="3267535"/>
                  <wp:effectExtent l="0" t="0" r="0" b="9065"/>
                  <wp:docPr id="194"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495900" cy="3267535"/>
                          </a:xfrm>
                          <a:prstGeom prst="rect">
                            <a:avLst/>
                          </a:prstGeom>
                          <a:noFill/>
                          <a:ln>
                            <a:noFill/>
                            <a:prstDash/>
                          </a:ln>
                        </pic:spPr>
                      </pic:pic>
                    </a:graphicData>
                  </a:graphic>
                </wp:inline>
              </w:drawing>
            </w:r>
          </w:p>
        </w:tc>
      </w:tr>
    </w:tbl>
    <w:p w14:paraId="1087E472" w14:textId="77777777" w:rsidR="005F250A" w:rsidRDefault="005F250A"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5F250A" w14:paraId="4E543EDB" w14:textId="77777777" w:rsidTr="000B5196">
        <w:trPr>
          <w:tblHeader/>
        </w:trPr>
        <w:tc>
          <w:tcPr>
            <w:tcW w:w="9526" w:type="dxa"/>
            <w:tcBorders>
              <w:bottom w:val="nil"/>
            </w:tcBorders>
            <w:vAlign w:val="center"/>
          </w:tcPr>
          <w:p w14:paraId="4853B504" w14:textId="444EEAF6" w:rsidR="005F250A" w:rsidRPr="00E6095F" w:rsidRDefault="005F250A" w:rsidP="002164D3">
            <w:pPr>
              <w:keepNext/>
              <w:keepLines/>
              <w:jc w:val="left"/>
              <w:rPr>
                <w:i/>
              </w:rPr>
            </w:pPr>
            <w:r w:rsidRPr="00E6095F">
              <w:rPr>
                <w:i/>
              </w:rPr>
              <w:br w:type="page"/>
              <w:t xml:space="preserve">2. All </w:t>
            </w:r>
            <w:r w:rsidR="00A43195">
              <w:rPr>
                <w:i/>
              </w:rPr>
              <w:t>features</w:t>
            </w:r>
            <w:r w:rsidR="00A43195" w:rsidRPr="00E6095F">
              <w:rPr>
                <w:i/>
              </w:rPr>
              <w:t xml:space="preserve"> </w:t>
            </w:r>
            <w:r w:rsidRPr="00E6095F">
              <w:rPr>
                <w:i/>
              </w:rPr>
              <w:t>shall be shown</w:t>
            </w:r>
          </w:p>
        </w:tc>
      </w:tr>
      <w:tr w:rsidR="005F250A" w14:paraId="158605A8" w14:textId="77777777" w:rsidTr="000B5196">
        <w:trPr>
          <w:tblHeader/>
        </w:trPr>
        <w:tc>
          <w:tcPr>
            <w:tcW w:w="9526" w:type="dxa"/>
            <w:tcBorders>
              <w:top w:val="nil"/>
              <w:bottom w:val="nil"/>
            </w:tcBorders>
            <w:vAlign w:val="center"/>
          </w:tcPr>
          <w:p w14:paraId="10FC40B0" w14:textId="11D8C434" w:rsidR="005F250A" w:rsidRDefault="004955AC" w:rsidP="00D9584F">
            <w:pPr>
              <w:jc w:val="center"/>
            </w:pPr>
            <w:r>
              <w:rPr>
                <w:noProof/>
                <w:lang w:eastAsia="en-GB"/>
              </w:rPr>
              <w:drawing>
                <wp:inline distT="0" distB="0" distL="0" distR="0" wp14:anchorId="1A18F473" wp14:editId="4A66B1AC">
                  <wp:extent cx="2867421" cy="3791477"/>
                  <wp:effectExtent l="0" t="0" r="9129" b="0"/>
                  <wp:docPr id="195"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67421" cy="3791477"/>
                          </a:xfrm>
                          <a:prstGeom prst="rect">
                            <a:avLst/>
                          </a:prstGeom>
                          <a:noFill/>
                          <a:ln>
                            <a:noFill/>
                            <a:prstDash/>
                          </a:ln>
                        </pic:spPr>
                      </pic:pic>
                    </a:graphicData>
                  </a:graphic>
                </wp:inline>
              </w:drawing>
            </w:r>
          </w:p>
          <w:p w14:paraId="384A4D58" w14:textId="77777777" w:rsidR="000B5196" w:rsidRPr="005F250A" w:rsidRDefault="000B5196" w:rsidP="00D9584F">
            <w:pPr>
              <w:jc w:val="center"/>
            </w:pPr>
          </w:p>
        </w:tc>
      </w:tr>
      <w:tr w:rsidR="005F250A" w14:paraId="2E044C3F" w14:textId="77777777" w:rsidTr="000B5196">
        <w:trPr>
          <w:tblHeader/>
        </w:trPr>
        <w:tc>
          <w:tcPr>
            <w:tcW w:w="9526" w:type="dxa"/>
            <w:tcBorders>
              <w:top w:val="nil"/>
              <w:left w:val="single" w:sz="4" w:space="0" w:color="auto"/>
              <w:bottom w:val="nil"/>
              <w:right w:val="single" w:sz="4" w:space="0" w:color="auto"/>
            </w:tcBorders>
            <w:vAlign w:val="center"/>
          </w:tcPr>
          <w:p w14:paraId="5193CBF5" w14:textId="59A9A50B" w:rsidR="005F250A" w:rsidRPr="00E6095F" w:rsidRDefault="005F250A" w:rsidP="005F250A">
            <w:pPr>
              <w:jc w:val="left"/>
              <w:rPr>
                <w:i/>
              </w:rPr>
            </w:pPr>
            <w:r w:rsidRPr="00E6095F">
              <w:rPr>
                <w:i/>
              </w:rPr>
              <w:t xml:space="preserve">3. The </w:t>
            </w:r>
            <w:r w:rsidR="00A43195">
              <w:rPr>
                <w:i/>
              </w:rPr>
              <w:t>features</w:t>
            </w:r>
            <w:r w:rsidR="00A43195" w:rsidRPr="00E6095F">
              <w:rPr>
                <w:i/>
              </w:rPr>
              <w:t xml:space="preserve"> </w:t>
            </w:r>
            <w:r w:rsidRPr="00E6095F">
              <w:rPr>
                <w:i/>
              </w:rPr>
              <w:t xml:space="preserve">with </w:t>
            </w:r>
            <w:proofErr w:type="spellStart"/>
            <w:r w:rsidR="00A43195">
              <w:rPr>
                <w:i/>
              </w:rPr>
              <w:t>ScaleMinimum</w:t>
            </w:r>
            <w:r w:rsidRPr="00E6095F">
              <w:rPr>
                <w:i/>
              </w:rPr>
              <w:t>values</w:t>
            </w:r>
            <w:proofErr w:type="spellEnd"/>
            <w:r w:rsidRPr="00E6095F">
              <w:rPr>
                <w:i/>
              </w:rPr>
              <w:t xml:space="preserve"> of 119 000 and 179 999 shall not be shown.</w:t>
            </w:r>
          </w:p>
        </w:tc>
      </w:tr>
      <w:tr w:rsidR="005F250A" w14:paraId="6B5C8129" w14:textId="77777777" w:rsidTr="000B5196">
        <w:trPr>
          <w:tblHeader/>
        </w:trPr>
        <w:tc>
          <w:tcPr>
            <w:tcW w:w="9526" w:type="dxa"/>
            <w:tcBorders>
              <w:top w:val="nil"/>
              <w:left w:val="single" w:sz="4" w:space="0" w:color="auto"/>
              <w:bottom w:val="nil"/>
              <w:right w:val="single" w:sz="4" w:space="0" w:color="auto"/>
            </w:tcBorders>
            <w:vAlign w:val="center"/>
          </w:tcPr>
          <w:p w14:paraId="75EDE958" w14:textId="7C3A90A1" w:rsidR="005F250A" w:rsidRDefault="004955AC" w:rsidP="00D9584F">
            <w:pPr>
              <w:jc w:val="center"/>
            </w:pPr>
            <w:r>
              <w:rPr>
                <w:noProof/>
                <w:lang w:eastAsia="en-GB"/>
              </w:rPr>
              <w:drawing>
                <wp:inline distT="0" distB="0" distL="0" distR="0" wp14:anchorId="6E4D9861" wp14:editId="31DBC1E4">
                  <wp:extent cx="1381320" cy="1590900"/>
                  <wp:effectExtent l="0" t="0" r="9330" b="9300"/>
                  <wp:docPr id="196"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381320" cy="1590900"/>
                          </a:xfrm>
                          <a:prstGeom prst="rect">
                            <a:avLst/>
                          </a:prstGeom>
                          <a:noFill/>
                          <a:ln>
                            <a:noFill/>
                            <a:prstDash/>
                          </a:ln>
                        </pic:spPr>
                      </pic:pic>
                    </a:graphicData>
                  </a:graphic>
                </wp:inline>
              </w:drawing>
            </w:r>
          </w:p>
          <w:p w14:paraId="431DDAB7" w14:textId="77777777" w:rsidR="000B5196" w:rsidRPr="005F250A" w:rsidRDefault="000B5196" w:rsidP="00D9584F">
            <w:pPr>
              <w:jc w:val="center"/>
            </w:pPr>
          </w:p>
        </w:tc>
      </w:tr>
      <w:tr w:rsidR="005F250A" w14:paraId="19E65E5C" w14:textId="77777777" w:rsidTr="000B5196">
        <w:trPr>
          <w:tblHeader/>
        </w:trPr>
        <w:tc>
          <w:tcPr>
            <w:tcW w:w="9526" w:type="dxa"/>
            <w:tcBorders>
              <w:top w:val="nil"/>
              <w:left w:val="single" w:sz="4" w:space="0" w:color="auto"/>
              <w:bottom w:val="nil"/>
              <w:right w:val="single" w:sz="4" w:space="0" w:color="auto"/>
            </w:tcBorders>
            <w:vAlign w:val="center"/>
          </w:tcPr>
          <w:p w14:paraId="56D3E433" w14:textId="5C2D7C86" w:rsidR="005F250A" w:rsidRPr="00E6095F" w:rsidRDefault="005F250A" w:rsidP="005F250A">
            <w:pPr>
              <w:jc w:val="left"/>
              <w:rPr>
                <w:i/>
              </w:rPr>
            </w:pPr>
            <w:r w:rsidRPr="00E6095F">
              <w:rPr>
                <w:i/>
              </w:rPr>
              <w:t xml:space="preserve">4. All </w:t>
            </w:r>
            <w:r w:rsidR="00A43195">
              <w:rPr>
                <w:i/>
              </w:rPr>
              <w:t>features</w:t>
            </w:r>
            <w:r w:rsidR="00A43195" w:rsidRPr="00E6095F">
              <w:rPr>
                <w:i/>
              </w:rPr>
              <w:t xml:space="preserve"> </w:t>
            </w:r>
            <w:r w:rsidRPr="00E6095F">
              <w:rPr>
                <w:i/>
              </w:rPr>
              <w:t>shall be shown</w:t>
            </w:r>
          </w:p>
        </w:tc>
      </w:tr>
      <w:tr w:rsidR="005F250A" w14:paraId="6C9ECD2F" w14:textId="77777777" w:rsidTr="000B5196">
        <w:trPr>
          <w:tblHeader/>
        </w:trPr>
        <w:tc>
          <w:tcPr>
            <w:tcW w:w="9526" w:type="dxa"/>
            <w:tcBorders>
              <w:top w:val="nil"/>
              <w:left w:val="single" w:sz="4" w:space="0" w:color="auto"/>
              <w:bottom w:val="single" w:sz="4" w:space="0" w:color="auto"/>
              <w:right w:val="single" w:sz="4" w:space="0" w:color="auto"/>
            </w:tcBorders>
            <w:vAlign w:val="center"/>
          </w:tcPr>
          <w:p w14:paraId="35BE9D21" w14:textId="02578430" w:rsidR="005F250A" w:rsidRPr="005F250A" w:rsidRDefault="004955AC" w:rsidP="00D9584F">
            <w:pPr>
              <w:jc w:val="center"/>
            </w:pPr>
            <w:r>
              <w:rPr>
                <w:noProof/>
                <w:lang w:eastAsia="en-GB"/>
              </w:rPr>
              <w:drawing>
                <wp:inline distT="0" distB="0" distL="0" distR="0" wp14:anchorId="51DD7C0E" wp14:editId="38ECFEA0">
                  <wp:extent cx="1409895" cy="1800471"/>
                  <wp:effectExtent l="0" t="0" r="0" b="9279"/>
                  <wp:docPr id="199"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409895" cy="1800471"/>
                          </a:xfrm>
                          <a:prstGeom prst="rect">
                            <a:avLst/>
                          </a:prstGeom>
                          <a:noFill/>
                          <a:ln>
                            <a:noFill/>
                            <a:prstDash/>
                          </a:ln>
                        </pic:spPr>
                      </pic:pic>
                    </a:graphicData>
                  </a:graphic>
                </wp:inline>
              </w:drawing>
            </w:r>
          </w:p>
        </w:tc>
      </w:tr>
    </w:tbl>
    <w:p w14:paraId="233267E1" w14:textId="77777777" w:rsidR="005F250A" w:rsidRDefault="005F250A" w:rsidP="006B07D1"/>
    <w:p w14:paraId="27A9F45A" w14:textId="3469D8AD" w:rsidR="00D205B4" w:rsidRDefault="005F250A" w:rsidP="00D205B4">
      <w:pPr>
        <w:pStyle w:val="Heading2"/>
      </w:pPr>
      <w:r>
        <w:br w:type="page"/>
      </w:r>
      <w:bookmarkStart w:id="1142" w:name="_Toc130296762"/>
      <w:bookmarkStart w:id="1143" w:name="_Toc130304060"/>
      <w:bookmarkStart w:id="1144" w:name="_Toc130392093"/>
      <w:bookmarkStart w:id="1145" w:name="_Toc131238819"/>
      <w:bookmarkStart w:id="1146" w:name="_Toc130296763"/>
      <w:bookmarkStart w:id="1147" w:name="_Toc130304061"/>
      <w:bookmarkStart w:id="1148" w:name="_Toc130392094"/>
      <w:bookmarkStart w:id="1149" w:name="_Toc131238820"/>
      <w:bookmarkStart w:id="1150" w:name="_Toc130296764"/>
      <w:bookmarkStart w:id="1151" w:name="_Toc130304062"/>
      <w:bookmarkStart w:id="1152" w:name="_Toc130392095"/>
      <w:bookmarkStart w:id="1153" w:name="_Toc131238821"/>
      <w:bookmarkStart w:id="1154" w:name="_Toc130296765"/>
      <w:bookmarkStart w:id="1155" w:name="_Toc130304063"/>
      <w:bookmarkStart w:id="1156" w:name="_Toc130392096"/>
      <w:bookmarkStart w:id="1157" w:name="_Toc131238822"/>
      <w:bookmarkStart w:id="1158" w:name="_Toc130296766"/>
      <w:bookmarkStart w:id="1159" w:name="_Toc130304064"/>
      <w:bookmarkStart w:id="1160" w:name="_Toc130392097"/>
      <w:bookmarkStart w:id="1161" w:name="_Toc131238823"/>
      <w:bookmarkStart w:id="1162" w:name="_Toc130296767"/>
      <w:bookmarkStart w:id="1163" w:name="_Toc130304065"/>
      <w:bookmarkStart w:id="1164" w:name="_Toc130392098"/>
      <w:bookmarkStart w:id="1165" w:name="_Toc131238824"/>
      <w:bookmarkStart w:id="1166" w:name="_Toc130296769"/>
      <w:bookmarkStart w:id="1167" w:name="_Toc130304067"/>
      <w:bookmarkStart w:id="1168" w:name="_Toc130392100"/>
      <w:bookmarkStart w:id="1169" w:name="_Toc131238826"/>
      <w:bookmarkStart w:id="1170" w:name="_Toc130296771"/>
      <w:bookmarkStart w:id="1171" w:name="_Toc130304069"/>
      <w:bookmarkStart w:id="1172" w:name="_Toc130392102"/>
      <w:bookmarkStart w:id="1173" w:name="_Toc131238828"/>
      <w:bookmarkStart w:id="1174" w:name="_Toc130296773"/>
      <w:bookmarkStart w:id="1175" w:name="_Toc130304071"/>
      <w:bookmarkStart w:id="1176" w:name="_Toc130392104"/>
      <w:bookmarkStart w:id="1177" w:name="_Toc131238830"/>
      <w:bookmarkStart w:id="1178" w:name="_Toc130296775"/>
      <w:bookmarkStart w:id="1179" w:name="_Toc130304073"/>
      <w:bookmarkStart w:id="1180" w:name="_Toc130392106"/>
      <w:bookmarkStart w:id="1181" w:name="_Toc131238832"/>
      <w:bookmarkStart w:id="1182" w:name="_Toc130296777"/>
      <w:bookmarkStart w:id="1183" w:name="_Toc130304075"/>
      <w:bookmarkStart w:id="1184" w:name="_Toc130392108"/>
      <w:bookmarkStart w:id="1185" w:name="_Toc131238834"/>
      <w:bookmarkStart w:id="1186" w:name="_Toc130296779"/>
      <w:bookmarkStart w:id="1187" w:name="_Toc130304077"/>
      <w:bookmarkStart w:id="1188" w:name="_Toc130392110"/>
      <w:bookmarkStart w:id="1189" w:name="_Toc131238836"/>
      <w:bookmarkStart w:id="1190" w:name="_Toc130296780"/>
      <w:bookmarkStart w:id="1191" w:name="_Toc130304078"/>
      <w:bookmarkStart w:id="1192" w:name="_Toc130392111"/>
      <w:bookmarkStart w:id="1193" w:name="_Toc131238837"/>
      <w:bookmarkStart w:id="1194" w:name="_Toc130296781"/>
      <w:bookmarkStart w:id="1195" w:name="_Toc130304079"/>
      <w:bookmarkStart w:id="1196" w:name="_Toc130392112"/>
      <w:bookmarkStart w:id="1197" w:name="_Toc131238838"/>
      <w:bookmarkStart w:id="1198" w:name="_Toc130296782"/>
      <w:bookmarkStart w:id="1199" w:name="_Toc130304080"/>
      <w:bookmarkStart w:id="1200" w:name="_Toc130392113"/>
      <w:bookmarkStart w:id="1201" w:name="_Toc131238839"/>
      <w:bookmarkStart w:id="1202" w:name="_Toc130296783"/>
      <w:bookmarkStart w:id="1203" w:name="_Toc130304081"/>
      <w:bookmarkStart w:id="1204" w:name="_Toc130392114"/>
      <w:bookmarkStart w:id="1205" w:name="_Toc131238840"/>
      <w:bookmarkStart w:id="1206" w:name="_Toc130296785"/>
      <w:bookmarkStart w:id="1207" w:name="_Toc130304083"/>
      <w:bookmarkStart w:id="1208" w:name="_Toc130392116"/>
      <w:bookmarkStart w:id="1209" w:name="_Toc131238842"/>
      <w:bookmarkStart w:id="1210" w:name="_Toc130296787"/>
      <w:bookmarkStart w:id="1211" w:name="_Toc130304085"/>
      <w:bookmarkStart w:id="1212" w:name="_Toc130392118"/>
      <w:bookmarkStart w:id="1213" w:name="_Toc131238844"/>
      <w:bookmarkStart w:id="1214" w:name="_Toc130296788"/>
      <w:bookmarkStart w:id="1215" w:name="_Toc130304086"/>
      <w:bookmarkStart w:id="1216" w:name="_Toc130392119"/>
      <w:bookmarkStart w:id="1217" w:name="_Toc131238845"/>
      <w:bookmarkStart w:id="1218" w:name="_Toc130296789"/>
      <w:bookmarkStart w:id="1219" w:name="_Toc130304087"/>
      <w:bookmarkStart w:id="1220" w:name="_Toc130392120"/>
      <w:bookmarkStart w:id="1221" w:name="_Toc131238846"/>
      <w:bookmarkStart w:id="1222" w:name="_Toc130296791"/>
      <w:bookmarkStart w:id="1223" w:name="_Toc130304089"/>
      <w:bookmarkStart w:id="1224" w:name="_Toc130392122"/>
      <w:bookmarkStart w:id="1225" w:name="_Toc131238848"/>
      <w:bookmarkStart w:id="1226" w:name="_Toc130296792"/>
      <w:bookmarkStart w:id="1227" w:name="_Toc130304090"/>
      <w:bookmarkStart w:id="1228" w:name="_Toc130392123"/>
      <w:bookmarkStart w:id="1229" w:name="_Toc131238849"/>
      <w:bookmarkStart w:id="1230" w:name="_Toc130296793"/>
      <w:bookmarkStart w:id="1231" w:name="_Toc130304091"/>
      <w:bookmarkStart w:id="1232" w:name="_Toc130392124"/>
      <w:bookmarkStart w:id="1233" w:name="_Toc131238850"/>
      <w:bookmarkStart w:id="1234" w:name="_Toc130296794"/>
      <w:bookmarkStart w:id="1235" w:name="_Toc130304092"/>
      <w:bookmarkStart w:id="1236" w:name="_Toc130392125"/>
      <w:bookmarkStart w:id="1237" w:name="_Toc131238851"/>
      <w:bookmarkStart w:id="1238" w:name="_Toc130296795"/>
      <w:bookmarkStart w:id="1239" w:name="_Toc130304093"/>
      <w:bookmarkStart w:id="1240" w:name="_Toc130392126"/>
      <w:bookmarkStart w:id="1241" w:name="_Toc131238852"/>
      <w:bookmarkStart w:id="1242" w:name="_Toc130296796"/>
      <w:bookmarkStart w:id="1243" w:name="_Toc130304094"/>
      <w:bookmarkStart w:id="1244" w:name="_Toc130392127"/>
      <w:bookmarkStart w:id="1245" w:name="_Toc131238853"/>
      <w:bookmarkStart w:id="1246" w:name="_Toc130296798"/>
      <w:bookmarkStart w:id="1247" w:name="_Toc130304096"/>
      <w:bookmarkStart w:id="1248" w:name="_Toc130392129"/>
      <w:bookmarkStart w:id="1249" w:name="_Toc131238855"/>
      <w:bookmarkStart w:id="1250" w:name="_Toc130296800"/>
      <w:bookmarkStart w:id="1251" w:name="_Toc130304098"/>
      <w:bookmarkStart w:id="1252" w:name="_Toc130392131"/>
      <w:bookmarkStart w:id="1253" w:name="_Toc131238857"/>
      <w:bookmarkStart w:id="1254" w:name="_Toc130296802"/>
      <w:bookmarkStart w:id="1255" w:name="_Toc130304100"/>
      <w:bookmarkStart w:id="1256" w:name="_Toc130392133"/>
      <w:bookmarkStart w:id="1257" w:name="_Toc131238859"/>
      <w:bookmarkStart w:id="1258" w:name="_Toc130296804"/>
      <w:bookmarkStart w:id="1259" w:name="_Toc130304102"/>
      <w:bookmarkStart w:id="1260" w:name="_Toc130392135"/>
      <w:bookmarkStart w:id="1261" w:name="_Toc131238861"/>
      <w:bookmarkStart w:id="1262" w:name="_Toc130296806"/>
      <w:bookmarkStart w:id="1263" w:name="_Toc130304104"/>
      <w:bookmarkStart w:id="1264" w:name="_Toc130392137"/>
      <w:bookmarkStart w:id="1265" w:name="_Toc131238863"/>
      <w:bookmarkStart w:id="1266" w:name="_Toc130296808"/>
      <w:bookmarkStart w:id="1267" w:name="_Toc130304106"/>
      <w:bookmarkStart w:id="1268" w:name="_Toc130392139"/>
      <w:bookmarkStart w:id="1269" w:name="_Toc131238865"/>
      <w:bookmarkStart w:id="1270" w:name="_Toc130296810"/>
      <w:bookmarkStart w:id="1271" w:name="_Toc130304108"/>
      <w:bookmarkStart w:id="1272" w:name="_Toc130392141"/>
      <w:bookmarkStart w:id="1273" w:name="_Toc131238867"/>
      <w:bookmarkStart w:id="1274" w:name="_Toc130296812"/>
      <w:bookmarkStart w:id="1275" w:name="_Toc130304110"/>
      <w:bookmarkStart w:id="1276" w:name="_Toc130392143"/>
      <w:bookmarkStart w:id="1277" w:name="_Toc131238869"/>
      <w:bookmarkStart w:id="1278" w:name="_Toc130296814"/>
      <w:bookmarkStart w:id="1279" w:name="_Toc130304112"/>
      <w:bookmarkStart w:id="1280" w:name="_Toc130392145"/>
      <w:bookmarkStart w:id="1281" w:name="_Toc131238871"/>
      <w:bookmarkStart w:id="1282" w:name="_Toc152748588"/>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r w:rsidR="00D205B4">
        <w:lastRenderedPageBreak/>
        <w:t>Display and Operation of Water Level Adjustment.</w:t>
      </w:r>
      <w:bookmarkEnd w:id="1282"/>
    </w:p>
    <w:p w14:paraId="3E0FE2A2" w14:textId="77777777" w:rsidR="00D205B4" w:rsidRPr="007E2CFE" w:rsidRDefault="00D205B4" w:rsidP="00D205B4">
      <w:pPr>
        <w:pStyle w:val="Heading3"/>
      </w:pPr>
      <w:r>
        <w:t xml:space="preserve">Enabling </w:t>
      </w:r>
      <w:r w:rsidRPr="00D205B4">
        <w:t>Water</w:t>
      </w:r>
      <w:r>
        <w:t xml:space="preserve"> Level Adjustment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205B4" w14:paraId="6C463EF7" w14:textId="77777777" w:rsidTr="00357E05">
        <w:trPr>
          <w:trHeight w:val="454"/>
          <w:tblHeader/>
        </w:trPr>
        <w:tc>
          <w:tcPr>
            <w:tcW w:w="2381" w:type="dxa"/>
            <w:shd w:val="clear" w:color="auto" w:fill="CCFFCC"/>
            <w:vAlign w:val="center"/>
          </w:tcPr>
          <w:p w14:paraId="027634B3" w14:textId="77777777" w:rsidR="00D205B4" w:rsidRPr="004065B1" w:rsidRDefault="00D205B4" w:rsidP="00280DEE">
            <w:r w:rsidRPr="000A066E">
              <w:rPr>
                <w:b/>
              </w:rPr>
              <w:t>Test Reference</w:t>
            </w:r>
          </w:p>
        </w:tc>
        <w:tc>
          <w:tcPr>
            <w:tcW w:w="2381" w:type="dxa"/>
            <w:shd w:val="clear" w:color="auto" w:fill="CCFFCC"/>
            <w:vAlign w:val="center"/>
          </w:tcPr>
          <w:p w14:paraId="0BD07452" w14:textId="14A109CE" w:rsidR="00D205B4" w:rsidRPr="004065B1" w:rsidRDefault="00AD7699" w:rsidP="00280DEE">
            <w:proofErr w:type="spellStart"/>
            <w:r>
              <w:t>WaterLevelAdjustment</w:t>
            </w:r>
            <w:proofErr w:type="spellEnd"/>
          </w:p>
        </w:tc>
        <w:tc>
          <w:tcPr>
            <w:tcW w:w="2382" w:type="dxa"/>
            <w:shd w:val="clear" w:color="auto" w:fill="CCFFCC"/>
            <w:vAlign w:val="center"/>
          </w:tcPr>
          <w:p w14:paraId="570B3798" w14:textId="77777777" w:rsidR="00D205B4" w:rsidRPr="004065B1" w:rsidRDefault="00D205B4" w:rsidP="00280DEE">
            <w:r w:rsidRPr="000A066E">
              <w:rPr>
                <w:b/>
              </w:rPr>
              <w:t>IHO Reference</w:t>
            </w:r>
          </w:p>
        </w:tc>
        <w:tc>
          <w:tcPr>
            <w:tcW w:w="2382" w:type="dxa"/>
            <w:shd w:val="clear" w:color="auto" w:fill="CCFFCC"/>
            <w:vAlign w:val="center"/>
          </w:tcPr>
          <w:p w14:paraId="4649D018"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C-4.2.1</w:t>
            </w:r>
          </w:p>
          <w:p w14:paraId="6460AFD4" w14:textId="6D4D379A" w:rsidR="00D205B4" w:rsidRPr="004065B1" w:rsidRDefault="00D205B4" w:rsidP="00C859B7"/>
        </w:tc>
      </w:tr>
      <w:tr w:rsidR="00D205B4" w14:paraId="0747C3C5" w14:textId="77777777" w:rsidTr="00357E05">
        <w:trPr>
          <w:tblHeader/>
        </w:trPr>
        <w:tc>
          <w:tcPr>
            <w:tcW w:w="9526" w:type="dxa"/>
            <w:gridSpan w:val="4"/>
            <w:shd w:val="clear" w:color="auto" w:fill="CCFFCC"/>
            <w:vAlign w:val="center"/>
          </w:tcPr>
          <w:p w14:paraId="5DEA7999" w14:textId="77777777" w:rsidR="00D205B4" w:rsidRDefault="00D205B4" w:rsidP="00280DEE">
            <w:r w:rsidRPr="000A066E">
              <w:rPr>
                <w:b/>
              </w:rPr>
              <w:t>Test description</w:t>
            </w:r>
          </w:p>
        </w:tc>
      </w:tr>
      <w:tr w:rsidR="00D205B4" w14:paraId="6ACBC2F4" w14:textId="77777777" w:rsidTr="00280DEE">
        <w:trPr>
          <w:tblHeader/>
        </w:trPr>
        <w:tc>
          <w:tcPr>
            <w:tcW w:w="9526" w:type="dxa"/>
            <w:gridSpan w:val="4"/>
            <w:vAlign w:val="center"/>
          </w:tcPr>
          <w:p w14:paraId="672E003B" w14:textId="07EFA131" w:rsidR="00D205B4" w:rsidRPr="00A85AFB" w:rsidRDefault="00A85AFB" w:rsidP="00A85AFB">
            <w:pPr>
              <w:rPr>
                <w:i/>
              </w:rPr>
            </w:pPr>
            <w:r>
              <w:rPr>
                <w:i/>
              </w:rPr>
              <w:t xml:space="preserve">This test </w:t>
            </w:r>
            <w:r w:rsidR="00AD7699">
              <w:rPr>
                <w:i/>
              </w:rPr>
              <w:t>verifies the ECDIS can harmonise S-104</w:t>
            </w:r>
            <w:r w:rsidR="00BB48E8">
              <w:rPr>
                <w:i/>
              </w:rPr>
              <w:t xml:space="preserve"> Water Level</w:t>
            </w:r>
            <w:r w:rsidR="00AD7699">
              <w:rPr>
                <w:i/>
              </w:rPr>
              <w:t xml:space="preserve"> with S-101</w:t>
            </w:r>
            <w:r w:rsidR="00BB48E8">
              <w:rPr>
                <w:i/>
              </w:rPr>
              <w:t xml:space="preserve"> Depth Values.</w:t>
            </w:r>
          </w:p>
        </w:tc>
      </w:tr>
      <w:tr w:rsidR="00D205B4" w14:paraId="5BC7092E" w14:textId="77777777" w:rsidTr="00357E05">
        <w:trPr>
          <w:tblHeader/>
        </w:trPr>
        <w:tc>
          <w:tcPr>
            <w:tcW w:w="9526" w:type="dxa"/>
            <w:gridSpan w:val="4"/>
            <w:shd w:val="clear" w:color="auto" w:fill="CCFFCC"/>
            <w:vAlign w:val="center"/>
          </w:tcPr>
          <w:p w14:paraId="2602FD95" w14:textId="77777777" w:rsidR="00D205B4" w:rsidRPr="004065B1" w:rsidRDefault="00D205B4" w:rsidP="00280DEE">
            <w:r w:rsidRPr="000A066E">
              <w:rPr>
                <w:b/>
              </w:rPr>
              <w:t>Setup</w:t>
            </w:r>
          </w:p>
        </w:tc>
      </w:tr>
      <w:tr w:rsidR="00D205B4" w14:paraId="7F83EB23" w14:textId="77777777" w:rsidTr="00280DEE">
        <w:trPr>
          <w:tblHeader/>
        </w:trPr>
        <w:tc>
          <w:tcPr>
            <w:tcW w:w="9526" w:type="dxa"/>
            <w:gridSpan w:val="4"/>
            <w:vAlign w:val="center"/>
          </w:tcPr>
          <w:p w14:paraId="7DB8118F" w14:textId="77777777" w:rsidR="00D205B4" w:rsidRDefault="00D205B4" w:rsidP="00280DEE">
            <w:pPr>
              <w:jc w:val="left"/>
              <w:rPr>
                <w:i/>
              </w:rPr>
            </w:pPr>
          </w:p>
          <w:p w14:paraId="198691B7" w14:textId="5DD98C47" w:rsidR="00D205B4" w:rsidRDefault="00AD7699" w:rsidP="00280DEE">
            <w:pPr>
              <w:jc w:val="left"/>
              <w:rPr>
                <w:i/>
              </w:rPr>
            </w:pPr>
            <w:r>
              <w:rPr>
                <w:i/>
              </w:rPr>
              <w:t xml:space="preserve">Load the exchange set </w:t>
            </w:r>
            <w:proofErr w:type="spellStart"/>
            <w:r>
              <w:rPr>
                <w:b/>
                <w:bCs/>
                <w:i/>
              </w:rPr>
              <w:t>PowerUp</w:t>
            </w:r>
            <w:proofErr w:type="spellEnd"/>
            <w:r>
              <w:rPr>
                <w:b/>
                <w:bCs/>
                <w:i/>
              </w:rPr>
              <w:t xml:space="preserve"> </w:t>
            </w:r>
            <w:r>
              <w:rPr>
                <w:i/>
              </w:rPr>
              <w:t>with the following settings.</w:t>
            </w:r>
          </w:p>
          <w:p w14:paraId="7DE779C6" w14:textId="43782E80" w:rsidR="00AD7699" w:rsidRDefault="00AD7699">
            <w:pPr>
              <w:pStyle w:val="ListParagraph"/>
              <w:numPr>
                <w:ilvl w:val="0"/>
                <w:numId w:val="51"/>
              </w:numPr>
              <w:jc w:val="left"/>
              <w:rPr>
                <w:i/>
              </w:rPr>
            </w:pPr>
            <w:r>
              <w:rPr>
                <w:i/>
              </w:rPr>
              <w:t>User Selected Safety Contour = 11.4m</w:t>
            </w:r>
          </w:p>
          <w:p w14:paraId="749CB7AB" w14:textId="13A07C68" w:rsidR="00AD7699" w:rsidRDefault="00AD7699">
            <w:pPr>
              <w:pStyle w:val="ListParagraph"/>
              <w:numPr>
                <w:ilvl w:val="0"/>
                <w:numId w:val="51"/>
              </w:numPr>
              <w:jc w:val="left"/>
              <w:rPr>
                <w:i/>
              </w:rPr>
            </w:pPr>
            <w:r>
              <w:rPr>
                <w:i/>
              </w:rPr>
              <w:t>Water Level Adjustment = true</w:t>
            </w:r>
          </w:p>
          <w:p w14:paraId="0ED14FDE" w14:textId="145BD200" w:rsidR="00AD7699" w:rsidRDefault="00AD7699">
            <w:pPr>
              <w:pStyle w:val="ListParagraph"/>
              <w:numPr>
                <w:ilvl w:val="0"/>
                <w:numId w:val="51"/>
              </w:numPr>
              <w:jc w:val="left"/>
              <w:rPr>
                <w:i/>
              </w:rPr>
            </w:pPr>
            <w:r>
              <w:rPr>
                <w:i/>
              </w:rPr>
              <w:t>Interoperability Level = 2</w:t>
            </w:r>
          </w:p>
          <w:p w14:paraId="2DB61D6D" w14:textId="02615E83" w:rsidR="00D205B4" w:rsidRDefault="00A47EEB">
            <w:pPr>
              <w:pStyle w:val="ListParagraph"/>
              <w:numPr>
                <w:ilvl w:val="0"/>
                <w:numId w:val="51"/>
              </w:numPr>
              <w:jc w:val="left"/>
              <w:rPr>
                <w:i/>
              </w:rPr>
            </w:pPr>
            <w:r>
              <w:rPr>
                <w:i/>
              </w:rPr>
              <w:t>Water Level Adjustment boundary = 100 metres (S-98 Annex C C-4.2.7)</w:t>
            </w:r>
          </w:p>
          <w:p w14:paraId="5A90C935" w14:textId="61484CC5" w:rsidR="00A47EEB" w:rsidRPr="00EF287F" w:rsidRDefault="00A47EEB" w:rsidP="00A47EEB">
            <w:pPr>
              <w:pStyle w:val="ListParagraph"/>
              <w:jc w:val="left"/>
              <w:rPr>
                <w:i/>
              </w:rPr>
            </w:pPr>
          </w:p>
        </w:tc>
      </w:tr>
      <w:tr w:rsidR="00D205B4" w14:paraId="0027FA53" w14:textId="77777777" w:rsidTr="00357E05">
        <w:trPr>
          <w:tblHeader/>
        </w:trPr>
        <w:tc>
          <w:tcPr>
            <w:tcW w:w="9526" w:type="dxa"/>
            <w:gridSpan w:val="4"/>
            <w:shd w:val="clear" w:color="auto" w:fill="CCFFCC"/>
            <w:vAlign w:val="center"/>
          </w:tcPr>
          <w:p w14:paraId="02E0ABB5" w14:textId="77777777" w:rsidR="00D205B4" w:rsidRPr="004065B1" w:rsidRDefault="00D205B4" w:rsidP="00280DEE">
            <w:r w:rsidRPr="000A066E">
              <w:rPr>
                <w:b/>
              </w:rPr>
              <w:t>Action</w:t>
            </w:r>
          </w:p>
        </w:tc>
      </w:tr>
      <w:tr w:rsidR="00D205B4" w14:paraId="4263246E" w14:textId="77777777" w:rsidTr="00280DEE">
        <w:trPr>
          <w:tblHeader/>
        </w:trPr>
        <w:tc>
          <w:tcPr>
            <w:tcW w:w="9526" w:type="dxa"/>
            <w:gridSpan w:val="4"/>
            <w:vAlign w:val="center"/>
          </w:tcPr>
          <w:p w14:paraId="18BB0525" w14:textId="77777777" w:rsidR="00D205B4" w:rsidRDefault="00D205B4" w:rsidP="00280DEE">
            <w:pPr>
              <w:rPr>
                <w:i/>
              </w:rPr>
            </w:pPr>
          </w:p>
          <w:p w14:paraId="59C10F63" w14:textId="6091AEE3" w:rsidR="00D205B4" w:rsidRDefault="00AD7699" w:rsidP="00280DEE">
            <w:pPr>
              <w:rPr>
                <w:i/>
              </w:rPr>
            </w:pPr>
            <w:r>
              <w:rPr>
                <w:i/>
              </w:rPr>
              <w:t>Navigate to point (</w:t>
            </w:r>
            <w:proofErr w:type="spellStart"/>
            <w:r>
              <w:rPr>
                <w:i/>
              </w:rPr>
              <w:t>Xx,YY</w:t>
            </w:r>
            <w:proofErr w:type="spellEnd"/>
            <w:r>
              <w:rPr>
                <w:i/>
              </w:rPr>
              <w:t xml:space="preserve"> Coverage Area S-102, S-104)</w:t>
            </w:r>
          </w:p>
          <w:p w14:paraId="5E782653" w14:textId="77777777" w:rsidR="00D205B4" w:rsidRPr="00EF287F" w:rsidRDefault="00D205B4" w:rsidP="00280DEE">
            <w:pPr>
              <w:rPr>
                <w:i/>
              </w:rPr>
            </w:pPr>
          </w:p>
        </w:tc>
      </w:tr>
      <w:tr w:rsidR="00D205B4" w14:paraId="7C839326" w14:textId="77777777" w:rsidTr="00357E05">
        <w:trPr>
          <w:tblHeader/>
        </w:trPr>
        <w:tc>
          <w:tcPr>
            <w:tcW w:w="9526" w:type="dxa"/>
            <w:gridSpan w:val="4"/>
            <w:shd w:val="clear" w:color="auto" w:fill="CCFFCC"/>
            <w:vAlign w:val="center"/>
          </w:tcPr>
          <w:p w14:paraId="70796779" w14:textId="77777777" w:rsidR="00D205B4" w:rsidRPr="004065B1" w:rsidRDefault="00D205B4" w:rsidP="00280DEE">
            <w:r w:rsidRPr="000A066E">
              <w:rPr>
                <w:b/>
              </w:rPr>
              <w:t>Results</w:t>
            </w:r>
          </w:p>
        </w:tc>
      </w:tr>
      <w:tr w:rsidR="00D205B4" w14:paraId="294E6044" w14:textId="77777777" w:rsidTr="00280DEE">
        <w:trPr>
          <w:tblHeader/>
        </w:trPr>
        <w:tc>
          <w:tcPr>
            <w:tcW w:w="9526" w:type="dxa"/>
            <w:gridSpan w:val="4"/>
            <w:vAlign w:val="center"/>
          </w:tcPr>
          <w:p w14:paraId="5EB1254B" w14:textId="77777777" w:rsidR="00D205B4" w:rsidRDefault="00D205B4" w:rsidP="00280DEE">
            <w:pPr>
              <w:jc w:val="left"/>
              <w:rPr>
                <w:rFonts w:cs="Arial"/>
                <w:i/>
                <w:iCs/>
                <w:position w:val="-1"/>
                <w:lang w:val="en-US"/>
              </w:rPr>
            </w:pPr>
          </w:p>
          <w:p w14:paraId="4CF09E43" w14:textId="77777777" w:rsidR="00D205B4" w:rsidRDefault="00D205B4" w:rsidP="00280DEE">
            <w:pPr>
              <w:jc w:val="left"/>
              <w:rPr>
                <w:rFonts w:cs="Arial"/>
                <w:i/>
                <w:iCs/>
                <w:position w:val="-1"/>
                <w:lang w:val="en-US"/>
              </w:rPr>
            </w:pPr>
            <w:r>
              <w:rPr>
                <w:rFonts w:cs="Arial"/>
                <w:i/>
                <w:iCs/>
                <w:position w:val="-1"/>
                <w:lang w:val="en-US"/>
              </w:rPr>
              <w:t xml:space="preserve">Verify </w:t>
            </w:r>
          </w:p>
          <w:p w14:paraId="45F45F62" w14:textId="77777777" w:rsidR="00D205B4" w:rsidRDefault="00D205B4" w:rsidP="00280DEE">
            <w:pPr>
              <w:jc w:val="left"/>
              <w:rPr>
                <w:rFonts w:cs="Arial"/>
                <w:i/>
                <w:iCs/>
                <w:position w:val="-1"/>
                <w:lang w:val="en-US"/>
              </w:rPr>
            </w:pPr>
          </w:p>
          <w:p w14:paraId="4AFC13C9" w14:textId="7A00CFAF" w:rsidR="00D205B4" w:rsidRDefault="00AD7699">
            <w:pPr>
              <w:pStyle w:val="ListParagraph"/>
              <w:numPr>
                <w:ilvl w:val="0"/>
                <w:numId w:val="44"/>
              </w:numPr>
              <w:jc w:val="left"/>
              <w:rPr>
                <w:rFonts w:cs="Arial"/>
              </w:rPr>
            </w:pPr>
            <w:r>
              <w:rPr>
                <w:rFonts w:cs="Arial"/>
              </w:rPr>
              <w:t>Water Level Adjustment is enabled and a permanent message is displayed to user as per S-98 Annex C Appendix C-4.2</w:t>
            </w:r>
          </w:p>
          <w:p w14:paraId="0C2C6F67" w14:textId="7585BFDF" w:rsidR="00AD7699" w:rsidRDefault="00AD7699" w:rsidP="00AD7699">
            <w:pPr>
              <w:pStyle w:val="ListParagraph"/>
              <w:jc w:val="center"/>
              <w:rPr>
                <w:rFonts w:cs="Arial"/>
              </w:rPr>
            </w:pPr>
            <w:r w:rsidRPr="00AD7699">
              <w:rPr>
                <w:rFonts w:cs="Arial"/>
                <w:noProof/>
                <w:lang w:eastAsia="en-GB"/>
              </w:rPr>
              <w:drawing>
                <wp:inline distT="0" distB="0" distL="0" distR="0" wp14:anchorId="0353407D" wp14:editId="676A5683">
                  <wp:extent cx="1472565" cy="2482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72565" cy="248285"/>
                          </a:xfrm>
                          <a:prstGeom prst="rect">
                            <a:avLst/>
                          </a:prstGeom>
                          <a:noFill/>
                          <a:ln>
                            <a:noFill/>
                          </a:ln>
                        </pic:spPr>
                      </pic:pic>
                    </a:graphicData>
                  </a:graphic>
                </wp:inline>
              </w:drawing>
            </w:r>
          </w:p>
          <w:p w14:paraId="74070B77" w14:textId="51198FE3" w:rsidR="00AD7699" w:rsidRPr="00AD7699" w:rsidRDefault="00AD7699" w:rsidP="00AD7699">
            <w:pPr>
              <w:jc w:val="center"/>
              <w:rPr>
                <w:rFonts w:cs="Arial"/>
              </w:rPr>
            </w:pPr>
          </w:p>
          <w:p w14:paraId="438FD00C" w14:textId="5399E6CE" w:rsidR="00D205B4" w:rsidRDefault="00AD7699">
            <w:pPr>
              <w:pStyle w:val="ListParagraph"/>
              <w:numPr>
                <w:ilvl w:val="0"/>
                <w:numId w:val="44"/>
              </w:numPr>
              <w:jc w:val="left"/>
              <w:rPr>
                <w:rFonts w:cs="Arial"/>
              </w:rPr>
            </w:pPr>
            <w:r>
              <w:rPr>
                <w:rFonts w:cs="Arial"/>
              </w:rPr>
              <w:t>The boundary of the Water Level Adjustment is shown.</w:t>
            </w:r>
          </w:p>
          <w:p w14:paraId="7F2D47E1" w14:textId="0B4777EF" w:rsidR="00D205B4" w:rsidRPr="00AD7699" w:rsidRDefault="00AD7699" w:rsidP="00AD7699">
            <w:pPr>
              <w:ind w:left="360"/>
              <w:jc w:val="center"/>
              <w:rPr>
                <w:rFonts w:cs="Arial"/>
              </w:rPr>
            </w:pPr>
            <w:r w:rsidRPr="00AD7699">
              <w:rPr>
                <w:noProof/>
                <w:lang w:eastAsia="en-GB"/>
              </w:rPr>
              <w:drawing>
                <wp:inline distT="0" distB="0" distL="0" distR="0" wp14:anchorId="05190788" wp14:editId="2C42A7D3">
                  <wp:extent cx="3215640" cy="2913380"/>
                  <wp:effectExtent l="0" t="0" r="381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15640" cy="2913380"/>
                          </a:xfrm>
                          <a:prstGeom prst="rect">
                            <a:avLst/>
                          </a:prstGeom>
                          <a:noFill/>
                          <a:ln>
                            <a:noFill/>
                          </a:ln>
                        </pic:spPr>
                      </pic:pic>
                    </a:graphicData>
                  </a:graphic>
                </wp:inline>
              </w:drawing>
            </w:r>
          </w:p>
          <w:p w14:paraId="059267B2" w14:textId="6BCDF142" w:rsidR="004955AC" w:rsidRPr="004955AC" w:rsidRDefault="00664E70" w:rsidP="004955AC">
            <w:pPr>
              <w:pStyle w:val="ListParagraph"/>
              <w:numPr>
                <w:ilvl w:val="0"/>
                <w:numId w:val="44"/>
              </w:numPr>
              <w:jc w:val="left"/>
              <w:rPr>
                <w:rFonts w:cs="Arial"/>
              </w:rPr>
            </w:pPr>
            <w:r>
              <w:rPr>
                <w:rFonts w:cs="Arial"/>
              </w:rPr>
              <w:t>Verify the ECDIS legend correctly reports the vertical datum of the S-102 and S-104 data (S-98 Annex C C-4-3.2)</w:t>
            </w:r>
            <w:r w:rsidR="004955AC">
              <w:rPr>
                <w:rFonts w:cs="Arial"/>
              </w:rPr>
              <w:t xml:space="preserve"> </w:t>
            </w:r>
            <w:proofErr w:type="spellStart"/>
            <w:r w:rsidR="004955AC">
              <w:rPr>
                <w:rFonts w:cs="Arial"/>
                <w:b/>
              </w:rPr>
              <w:t>tbd</w:t>
            </w:r>
            <w:proofErr w:type="spellEnd"/>
          </w:p>
          <w:p w14:paraId="072B75AF" w14:textId="77777777" w:rsidR="00D205B4" w:rsidRPr="00514509" w:rsidRDefault="00D205B4" w:rsidP="00280DEE">
            <w:pPr>
              <w:pStyle w:val="ListParagraph"/>
              <w:jc w:val="left"/>
              <w:rPr>
                <w:rFonts w:cs="Arial"/>
              </w:rPr>
            </w:pPr>
          </w:p>
        </w:tc>
      </w:tr>
    </w:tbl>
    <w:p w14:paraId="3ECFD231" w14:textId="77777777" w:rsidR="00D205B4" w:rsidRDefault="00D205B4" w:rsidP="00D205B4"/>
    <w:p w14:paraId="45BF7233" w14:textId="77777777" w:rsidR="00D205B4" w:rsidRDefault="00D205B4" w:rsidP="00D205B4"/>
    <w:p w14:paraId="5C8CE48B" w14:textId="77777777" w:rsidR="00D205B4" w:rsidRPr="007E2CFE" w:rsidRDefault="00D205B4" w:rsidP="00D205B4">
      <w:pPr>
        <w:pStyle w:val="Heading3"/>
      </w:pPr>
      <w:r>
        <w:lastRenderedPageBreak/>
        <w:t xml:space="preserve">Adjustment of Other </w:t>
      </w:r>
      <w:r w:rsidRPr="00D205B4">
        <w:t>Depth</w:t>
      </w:r>
      <w:r>
        <w:t xml:space="preserve"> Values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D205B4" w14:paraId="67F8C7CC" w14:textId="77777777" w:rsidTr="00357E05">
        <w:trPr>
          <w:trHeight w:val="454"/>
          <w:tblHeader/>
        </w:trPr>
        <w:tc>
          <w:tcPr>
            <w:tcW w:w="2326" w:type="dxa"/>
            <w:shd w:val="clear" w:color="auto" w:fill="CCFFCC"/>
            <w:vAlign w:val="center"/>
          </w:tcPr>
          <w:p w14:paraId="2428966B" w14:textId="77777777" w:rsidR="00D205B4" w:rsidRPr="004065B1" w:rsidRDefault="00D205B4" w:rsidP="00280DEE">
            <w:r w:rsidRPr="000A066E">
              <w:rPr>
                <w:b/>
              </w:rPr>
              <w:t>Test Reference</w:t>
            </w:r>
          </w:p>
        </w:tc>
        <w:tc>
          <w:tcPr>
            <w:tcW w:w="2573" w:type="dxa"/>
            <w:shd w:val="clear" w:color="auto" w:fill="CCFFCC"/>
            <w:vAlign w:val="center"/>
          </w:tcPr>
          <w:p w14:paraId="441F4C41" w14:textId="693D3CF2" w:rsidR="00D205B4" w:rsidRPr="004065B1" w:rsidRDefault="00AD7699" w:rsidP="00280DEE">
            <w:proofErr w:type="spellStart"/>
            <w:r>
              <w:t>AdjustmentOfDepthValues</w:t>
            </w:r>
            <w:proofErr w:type="spellEnd"/>
          </w:p>
        </w:tc>
        <w:tc>
          <w:tcPr>
            <w:tcW w:w="2327" w:type="dxa"/>
            <w:shd w:val="clear" w:color="auto" w:fill="CCFFCC"/>
            <w:vAlign w:val="center"/>
          </w:tcPr>
          <w:p w14:paraId="7FBD3B17" w14:textId="77777777" w:rsidR="00D205B4" w:rsidRPr="004065B1" w:rsidRDefault="00D205B4" w:rsidP="00280DEE">
            <w:r w:rsidRPr="000A066E">
              <w:rPr>
                <w:b/>
              </w:rPr>
              <w:t>IHO Reference</w:t>
            </w:r>
          </w:p>
        </w:tc>
        <w:tc>
          <w:tcPr>
            <w:tcW w:w="2300" w:type="dxa"/>
            <w:shd w:val="clear" w:color="auto" w:fill="CCFFCC"/>
            <w:vAlign w:val="center"/>
          </w:tcPr>
          <w:p w14:paraId="0836A685" w14:textId="77777777" w:rsidR="00C859B7" w:rsidRPr="00413780" w:rsidDel="00C859B7" w:rsidRDefault="00D205B4" w:rsidP="00280DEE">
            <w:r>
              <w:t>(</w:t>
            </w:r>
            <w:r w:rsidRPr="00413780">
              <w:t>S-</w:t>
            </w:r>
            <w:r>
              <w:t>100</w:t>
            </w:r>
            <w:r w:rsidRPr="00413780">
              <w:t xml:space="preserve"> Part </w:t>
            </w:r>
            <w:r>
              <w:t>9/</w:t>
            </w:r>
            <w:r w:rsidRPr="00413780">
              <w:t>S-</w:t>
            </w:r>
            <w:r>
              <w:t>98</w:t>
            </w:r>
          </w:p>
          <w:p w14:paraId="336ACE48"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1990EDA0" w14:textId="465B064F" w:rsidR="00D205B4" w:rsidRPr="004065B1" w:rsidRDefault="00D205B4" w:rsidP="00280DEE"/>
        </w:tc>
      </w:tr>
      <w:tr w:rsidR="00D205B4" w14:paraId="3614CC0A" w14:textId="77777777" w:rsidTr="00357E05">
        <w:trPr>
          <w:tblHeader/>
        </w:trPr>
        <w:tc>
          <w:tcPr>
            <w:tcW w:w="9526" w:type="dxa"/>
            <w:gridSpan w:val="4"/>
            <w:shd w:val="clear" w:color="auto" w:fill="CCFFCC"/>
            <w:vAlign w:val="center"/>
          </w:tcPr>
          <w:p w14:paraId="4E15D18C" w14:textId="77777777" w:rsidR="00D205B4" w:rsidRDefault="00D205B4" w:rsidP="00280DEE">
            <w:r w:rsidRPr="000A066E">
              <w:rPr>
                <w:b/>
              </w:rPr>
              <w:t>Test description</w:t>
            </w:r>
          </w:p>
        </w:tc>
      </w:tr>
      <w:tr w:rsidR="00BB48E8" w14:paraId="14A3DE55" w14:textId="77777777" w:rsidTr="00280DEE">
        <w:trPr>
          <w:tblHeader/>
        </w:trPr>
        <w:tc>
          <w:tcPr>
            <w:tcW w:w="9526" w:type="dxa"/>
            <w:gridSpan w:val="4"/>
            <w:vAlign w:val="center"/>
          </w:tcPr>
          <w:p w14:paraId="56E46FDA" w14:textId="178CF04C" w:rsidR="00BB48E8" w:rsidRPr="00AD7699" w:rsidRDefault="00BB48E8" w:rsidP="00BB48E8">
            <w:pPr>
              <w:rPr>
                <w:i/>
              </w:rPr>
            </w:pPr>
            <w:r>
              <w:rPr>
                <w:i/>
              </w:rPr>
              <w:t>This test verifies the ECDIS can harmonise S-104 Water Level with S-101 Depth Values on other features.</w:t>
            </w:r>
          </w:p>
        </w:tc>
      </w:tr>
      <w:tr w:rsidR="00BB48E8" w14:paraId="0BC98FC2" w14:textId="77777777" w:rsidTr="00357E05">
        <w:trPr>
          <w:tblHeader/>
        </w:trPr>
        <w:tc>
          <w:tcPr>
            <w:tcW w:w="9526" w:type="dxa"/>
            <w:gridSpan w:val="4"/>
            <w:shd w:val="clear" w:color="auto" w:fill="CCFFCC"/>
            <w:vAlign w:val="center"/>
          </w:tcPr>
          <w:p w14:paraId="6D951813" w14:textId="77777777" w:rsidR="00BB48E8" w:rsidRPr="004065B1" w:rsidRDefault="00BB48E8" w:rsidP="00BB48E8">
            <w:r w:rsidRPr="000A066E">
              <w:rPr>
                <w:b/>
              </w:rPr>
              <w:t>Setup</w:t>
            </w:r>
          </w:p>
        </w:tc>
      </w:tr>
      <w:tr w:rsidR="00BB48E8" w14:paraId="1E22CE61" w14:textId="77777777" w:rsidTr="00280DEE">
        <w:trPr>
          <w:tblHeader/>
        </w:trPr>
        <w:tc>
          <w:tcPr>
            <w:tcW w:w="9526" w:type="dxa"/>
            <w:gridSpan w:val="4"/>
            <w:vAlign w:val="center"/>
          </w:tcPr>
          <w:p w14:paraId="1AA3EF5F" w14:textId="1A413B73" w:rsidR="00BB48E8" w:rsidRPr="00EF287F" w:rsidRDefault="00BB48E8" w:rsidP="00BB48E8">
            <w:pPr>
              <w:jc w:val="left"/>
              <w:rPr>
                <w:i/>
              </w:rPr>
            </w:pPr>
            <w:r>
              <w:rPr>
                <w:i/>
              </w:rPr>
              <w:t xml:space="preserve">As for test </w:t>
            </w:r>
            <w:proofErr w:type="spellStart"/>
            <w:r>
              <w:rPr>
                <w:i/>
              </w:rPr>
              <w:t>WaterLevelAdjustment</w:t>
            </w:r>
            <w:proofErr w:type="spellEnd"/>
          </w:p>
        </w:tc>
      </w:tr>
      <w:tr w:rsidR="00BB48E8" w14:paraId="0EA64DE7" w14:textId="77777777" w:rsidTr="00357E05">
        <w:trPr>
          <w:tblHeader/>
        </w:trPr>
        <w:tc>
          <w:tcPr>
            <w:tcW w:w="9526" w:type="dxa"/>
            <w:gridSpan w:val="4"/>
            <w:shd w:val="clear" w:color="auto" w:fill="CCFFCC"/>
            <w:vAlign w:val="center"/>
          </w:tcPr>
          <w:p w14:paraId="385421ED" w14:textId="77777777" w:rsidR="00BB48E8" w:rsidRPr="004065B1" w:rsidRDefault="00BB48E8" w:rsidP="00BB48E8">
            <w:r w:rsidRPr="000A066E">
              <w:rPr>
                <w:b/>
              </w:rPr>
              <w:t>Action</w:t>
            </w:r>
          </w:p>
        </w:tc>
      </w:tr>
      <w:tr w:rsidR="00BB48E8" w14:paraId="5968BA6E" w14:textId="77777777" w:rsidTr="00280DEE">
        <w:trPr>
          <w:tblHeader/>
        </w:trPr>
        <w:tc>
          <w:tcPr>
            <w:tcW w:w="9526" w:type="dxa"/>
            <w:gridSpan w:val="4"/>
            <w:vAlign w:val="center"/>
          </w:tcPr>
          <w:p w14:paraId="3CC92A56" w14:textId="77777777" w:rsidR="00BB48E8" w:rsidRDefault="00BB48E8" w:rsidP="00BB48E8">
            <w:pPr>
              <w:rPr>
                <w:i/>
              </w:rPr>
            </w:pPr>
          </w:p>
          <w:p w14:paraId="309E5C24" w14:textId="4FC2C894" w:rsidR="00BB48E8" w:rsidRDefault="00BB48E8" w:rsidP="00BB48E8">
            <w:pPr>
              <w:rPr>
                <w:i/>
              </w:rPr>
            </w:pPr>
            <w:r>
              <w:rPr>
                <w:i/>
              </w:rPr>
              <w:t>A) Navigate to Point (XX,YY). Inspect Adjusted Depth Values (S-102 and S-104)</w:t>
            </w:r>
          </w:p>
          <w:p w14:paraId="3B8497D1" w14:textId="42BBDE87" w:rsidR="00BB48E8" w:rsidRDefault="00BB48E8" w:rsidP="00BB48E8">
            <w:pPr>
              <w:rPr>
                <w:i/>
              </w:rPr>
            </w:pPr>
            <w:r>
              <w:rPr>
                <w:i/>
              </w:rPr>
              <w:t>B) Navigate to Point (XX,YY) Inspect Adjusted Depth Values (S-104 only)</w:t>
            </w:r>
          </w:p>
          <w:p w14:paraId="0C69FF02" w14:textId="53925A48" w:rsidR="00BB48E8" w:rsidRPr="00EF287F" w:rsidRDefault="00BB48E8" w:rsidP="00BB48E8">
            <w:pPr>
              <w:rPr>
                <w:i/>
              </w:rPr>
            </w:pPr>
          </w:p>
        </w:tc>
      </w:tr>
      <w:tr w:rsidR="00BB48E8" w14:paraId="1A8A4ECF" w14:textId="77777777" w:rsidTr="00357E05">
        <w:trPr>
          <w:tblHeader/>
        </w:trPr>
        <w:tc>
          <w:tcPr>
            <w:tcW w:w="9526" w:type="dxa"/>
            <w:gridSpan w:val="4"/>
            <w:shd w:val="clear" w:color="auto" w:fill="CCFFCC"/>
            <w:vAlign w:val="center"/>
          </w:tcPr>
          <w:p w14:paraId="21C4EB79" w14:textId="77777777" w:rsidR="00BB48E8" w:rsidRPr="004065B1" w:rsidRDefault="00BB48E8" w:rsidP="00BB48E8">
            <w:r w:rsidRPr="000A066E">
              <w:rPr>
                <w:b/>
              </w:rPr>
              <w:t>Results</w:t>
            </w:r>
          </w:p>
        </w:tc>
      </w:tr>
      <w:tr w:rsidR="00BB48E8" w14:paraId="7C1F8D73" w14:textId="77777777" w:rsidTr="00280DEE">
        <w:trPr>
          <w:tblHeader/>
        </w:trPr>
        <w:tc>
          <w:tcPr>
            <w:tcW w:w="9526" w:type="dxa"/>
            <w:gridSpan w:val="4"/>
            <w:vAlign w:val="center"/>
          </w:tcPr>
          <w:p w14:paraId="48424124" w14:textId="797CF071" w:rsidR="00BB48E8" w:rsidRDefault="00BB48E8" w:rsidP="00BB48E8">
            <w:pPr>
              <w:jc w:val="left"/>
              <w:rPr>
                <w:rFonts w:cs="Arial"/>
                <w:i/>
                <w:iCs/>
                <w:position w:val="-1"/>
                <w:lang w:val="en-US"/>
              </w:rPr>
            </w:pPr>
            <w:r>
              <w:rPr>
                <w:rFonts w:cs="Arial"/>
                <w:i/>
                <w:iCs/>
                <w:position w:val="-1"/>
                <w:lang w:val="en-US"/>
              </w:rPr>
              <w:t xml:space="preserve">Verify </w:t>
            </w:r>
          </w:p>
          <w:p w14:paraId="30C9E835" w14:textId="21716193" w:rsidR="00BB48E8" w:rsidRDefault="00BB48E8">
            <w:pPr>
              <w:pStyle w:val="ListParagraph"/>
              <w:numPr>
                <w:ilvl w:val="0"/>
                <w:numId w:val="45"/>
              </w:numPr>
              <w:jc w:val="left"/>
              <w:rPr>
                <w:rFonts w:cs="Arial"/>
              </w:rPr>
            </w:pPr>
            <w:r>
              <w:rPr>
                <w:rFonts w:cs="Arial"/>
              </w:rPr>
              <w:t>All depth values in ENC are adjusted according to the S-104 values as shown</w:t>
            </w:r>
          </w:p>
          <w:p w14:paraId="1DF5A18C" w14:textId="734327A9" w:rsidR="004955AC" w:rsidRPr="004955AC" w:rsidRDefault="00BB48E8" w:rsidP="004955AC">
            <w:pPr>
              <w:pStyle w:val="ListParagraph"/>
              <w:numPr>
                <w:ilvl w:val="0"/>
                <w:numId w:val="44"/>
              </w:numPr>
              <w:jc w:val="left"/>
              <w:rPr>
                <w:rFonts w:cs="Arial"/>
              </w:rPr>
            </w:pPr>
            <w:r w:rsidRPr="00BB48E8">
              <w:rPr>
                <w:rFonts w:cs="Arial"/>
                <w:noProof/>
                <w:lang w:eastAsia="en-GB"/>
              </w:rPr>
              <w:drawing>
                <wp:inline distT="0" distB="0" distL="0" distR="0" wp14:anchorId="0E51BC64" wp14:editId="706F4A23">
                  <wp:extent cx="2239645" cy="164274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39645" cy="1642745"/>
                          </a:xfrm>
                          <a:prstGeom prst="rect">
                            <a:avLst/>
                          </a:prstGeom>
                          <a:noFill/>
                          <a:ln>
                            <a:noFill/>
                          </a:ln>
                        </pic:spPr>
                      </pic:pic>
                    </a:graphicData>
                  </a:graphic>
                </wp:inline>
              </w:drawing>
            </w:r>
            <w:r w:rsidR="004955AC">
              <w:rPr>
                <w:rFonts w:cs="Arial"/>
                <w:b/>
              </w:rPr>
              <w:t xml:space="preserve"> </w:t>
            </w:r>
            <w:proofErr w:type="spellStart"/>
            <w:r w:rsidR="004955AC">
              <w:rPr>
                <w:rFonts w:cs="Arial"/>
                <w:b/>
              </w:rPr>
              <w:t>tbd</w:t>
            </w:r>
            <w:proofErr w:type="spellEnd"/>
          </w:p>
          <w:p w14:paraId="15B90871" w14:textId="787C129A" w:rsidR="00BB48E8" w:rsidRDefault="00BB48E8" w:rsidP="00BB48E8">
            <w:pPr>
              <w:jc w:val="center"/>
              <w:rPr>
                <w:rFonts w:cs="Arial"/>
              </w:rPr>
            </w:pPr>
          </w:p>
          <w:p w14:paraId="4CDE02D5" w14:textId="326955C4" w:rsidR="00BB48E8" w:rsidRPr="00BB48E8" w:rsidRDefault="00BB48E8" w:rsidP="00BB48E8">
            <w:pPr>
              <w:jc w:val="left"/>
              <w:rPr>
                <w:rFonts w:cs="Arial"/>
              </w:rPr>
            </w:pPr>
          </w:p>
        </w:tc>
      </w:tr>
    </w:tbl>
    <w:p w14:paraId="61828071" w14:textId="77777777" w:rsidR="00D205B4" w:rsidRDefault="00D205B4" w:rsidP="00D205B4"/>
    <w:p w14:paraId="704FC43D" w14:textId="04DA8143" w:rsidR="00BB48E8" w:rsidRPr="007E2CFE" w:rsidRDefault="00BB48E8" w:rsidP="00BB48E8">
      <w:pPr>
        <w:pStyle w:val="Heading3"/>
      </w:pPr>
      <w:r>
        <w:t>Feature information</w:t>
      </w:r>
      <w:r w:rsidR="002E1A67">
        <w:t xml:space="preserve"> -</w:t>
      </w:r>
      <w:r>
        <w:t xml:space="preserve"> Water Level </w:t>
      </w:r>
      <w:proofErr w:type="spellStart"/>
      <w:r>
        <w:t>Adustment</w:t>
      </w:r>
      <w:proofErr w:type="spellEnd"/>
      <w:r>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BB48E8" w14:paraId="6815C5A9" w14:textId="77777777" w:rsidTr="00357E05">
        <w:trPr>
          <w:trHeight w:val="454"/>
          <w:tblHeader/>
        </w:trPr>
        <w:tc>
          <w:tcPr>
            <w:tcW w:w="2326" w:type="dxa"/>
            <w:shd w:val="clear" w:color="auto" w:fill="CCFFCC"/>
            <w:vAlign w:val="center"/>
          </w:tcPr>
          <w:p w14:paraId="3F283A04" w14:textId="77777777" w:rsidR="00BB48E8" w:rsidRPr="004065B1" w:rsidRDefault="00BB48E8" w:rsidP="00280DEE">
            <w:r w:rsidRPr="000A066E">
              <w:rPr>
                <w:b/>
              </w:rPr>
              <w:t>Test Reference</w:t>
            </w:r>
          </w:p>
        </w:tc>
        <w:tc>
          <w:tcPr>
            <w:tcW w:w="2573" w:type="dxa"/>
            <w:shd w:val="clear" w:color="auto" w:fill="CCFFCC"/>
            <w:vAlign w:val="center"/>
          </w:tcPr>
          <w:p w14:paraId="05468DFD" w14:textId="1C32B597" w:rsidR="00BB48E8" w:rsidRPr="004065B1" w:rsidRDefault="00BB48E8" w:rsidP="00280DEE">
            <w:proofErr w:type="spellStart"/>
            <w:r>
              <w:t>WLAFeatureInformation</w:t>
            </w:r>
            <w:proofErr w:type="spellEnd"/>
          </w:p>
        </w:tc>
        <w:tc>
          <w:tcPr>
            <w:tcW w:w="2327" w:type="dxa"/>
            <w:shd w:val="clear" w:color="auto" w:fill="CCFFCC"/>
            <w:vAlign w:val="center"/>
          </w:tcPr>
          <w:p w14:paraId="7EC1D0EA" w14:textId="77777777" w:rsidR="00BB48E8" w:rsidRPr="004065B1" w:rsidRDefault="00BB48E8" w:rsidP="00280DEE">
            <w:r w:rsidRPr="000A066E">
              <w:rPr>
                <w:b/>
              </w:rPr>
              <w:t>IHO Reference</w:t>
            </w:r>
          </w:p>
        </w:tc>
        <w:tc>
          <w:tcPr>
            <w:tcW w:w="2300" w:type="dxa"/>
            <w:shd w:val="clear" w:color="auto" w:fill="CCFFCC"/>
            <w:vAlign w:val="center"/>
          </w:tcPr>
          <w:p w14:paraId="1F4BFF1F" w14:textId="77777777" w:rsidR="00C859B7" w:rsidRPr="00413780" w:rsidDel="00C859B7" w:rsidRDefault="00BB48E8" w:rsidP="00C859B7">
            <w:r>
              <w:t>(</w:t>
            </w:r>
            <w:r w:rsidRPr="00413780">
              <w:t>S-</w:t>
            </w:r>
            <w:r>
              <w:t>100</w:t>
            </w:r>
            <w:r w:rsidRPr="00413780">
              <w:t xml:space="preserve"> Part </w:t>
            </w:r>
            <w:r>
              <w:t>9/</w:t>
            </w:r>
          </w:p>
          <w:p w14:paraId="3F980AE0"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6C788F13" w14:textId="5D915C78" w:rsidR="00BB48E8" w:rsidRPr="004065B1" w:rsidRDefault="00BB48E8" w:rsidP="00C859B7"/>
        </w:tc>
      </w:tr>
      <w:tr w:rsidR="00BB48E8" w14:paraId="6A220A58" w14:textId="77777777" w:rsidTr="00357E05">
        <w:trPr>
          <w:tblHeader/>
        </w:trPr>
        <w:tc>
          <w:tcPr>
            <w:tcW w:w="9526" w:type="dxa"/>
            <w:gridSpan w:val="4"/>
            <w:shd w:val="clear" w:color="auto" w:fill="CCFFCC"/>
            <w:vAlign w:val="center"/>
          </w:tcPr>
          <w:p w14:paraId="264CC4AE" w14:textId="77777777" w:rsidR="00BB48E8" w:rsidRDefault="00BB48E8" w:rsidP="00280DEE">
            <w:r w:rsidRPr="000A066E">
              <w:rPr>
                <w:b/>
              </w:rPr>
              <w:t>Test description</w:t>
            </w:r>
          </w:p>
        </w:tc>
      </w:tr>
      <w:tr w:rsidR="00BB48E8" w14:paraId="4162C436" w14:textId="77777777" w:rsidTr="00280DEE">
        <w:trPr>
          <w:tblHeader/>
        </w:trPr>
        <w:tc>
          <w:tcPr>
            <w:tcW w:w="9526" w:type="dxa"/>
            <w:gridSpan w:val="4"/>
            <w:vAlign w:val="center"/>
          </w:tcPr>
          <w:p w14:paraId="36F3C895" w14:textId="1B863CB5" w:rsidR="00BB48E8" w:rsidRPr="00AD7699" w:rsidRDefault="00BB48E8" w:rsidP="00280DEE">
            <w:pPr>
              <w:rPr>
                <w:i/>
              </w:rPr>
            </w:pPr>
            <w:r>
              <w:rPr>
                <w:i/>
              </w:rPr>
              <w:t>This test verifies the ECDIS Water Level Adjustment communicates correct information to the user during feature interrogation..</w:t>
            </w:r>
          </w:p>
        </w:tc>
      </w:tr>
      <w:tr w:rsidR="00BB48E8" w14:paraId="093E9C82" w14:textId="77777777" w:rsidTr="00357E05">
        <w:trPr>
          <w:tblHeader/>
        </w:trPr>
        <w:tc>
          <w:tcPr>
            <w:tcW w:w="9526" w:type="dxa"/>
            <w:gridSpan w:val="4"/>
            <w:shd w:val="clear" w:color="auto" w:fill="CCFFCC"/>
            <w:vAlign w:val="center"/>
          </w:tcPr>
          <w:p w14:paraId="050E1B6B" w14:textId="77777777" w:rsidR="00BB48E8" w:rsidRPr="004065B1" w:rsidRDefault="00BB48E8" w:rsidP="00280DEE">
            <w:r w:rsidRPr="000A066E">
              <w:rPr>
                <w:b/>
              </w:rPr>
              <w:t>Setup</w:t>
            </w:r>
          </w:p>
        </w:tc>
      </w:tr>
      <w:tr w:rsidR="00BB48E8" w14:paraId="1E3463B8" w14:textId="77777777" w:rsidTr="00280DEE">
        <w:trPr>
          <w:tblHeader/>
        </w:trPr>
        <w:tc>
          <w:tcPr>
            <w:tcW w:w="9526" w:type="dxa"/>
            <w:gridSpan w:val="4"/>
            <w:vAlign w:val="center"/>
          </w:tcPr>
          <w:p w14:paraId="4206E963" w14:textId="77777777" w:rsidR="00BB48E8" w:rsidRPr="00EF287F" w:rsidRDefault="00BB48E8" w:rsidP="00280DEE">
            <w:pPr>
              <w:jc w:val="left"/>
              <w:rPr>
                <w:i/>
              </w:rPr>
            </w:pPr>
            <w:r>
              <w:rPr>
                <w:i/>
              </w:rPr>
              <w:t xml:space="preserve">As for test </w:t>
            </w:r>
            <w:proofErr w:type="spellStart"/>
            <w:r>
              <w:rPr>
                <w:i/>
              </w:rPr>
              <w:t>WaterLevelAdjustment</w:t>
            </w:r>
            <w:proofErr w:type="spellEnd"/>
          </w:p>
        </w:tc>
      </w:tr>
      <w:tr w:rsidR="00BB48E8" w14:paraId="33F588DC" w14:textId="77777777" w:rsidTr="00357E05">
        <w:trPr>
          <w:tblHeader/>
        </w:trPr>
        <w:tc>
          <w:tcPr>
            <w:tcW w:w="9526" w:type="dxa"/>
            <w:gridSpan w:val="4"/>
            <w:shd w:val="clear" w:color="auto" w:fill="CCFFCC"/>
            <w:vAlign w:val="center"/>
          </w:tcPr>
          <w:p w14:paraId="5AE23AC5" w14:textId="77777777" w:rsidR="00BB48E8" w:rsidRPr="004065B1" w:rsidRDefault="00BB48E8" w:rsidP="00280DEE">
            <w:r w:rsidRPr="000A066E">
              <w:rPr>
                <w:b/>
              </w:rPr>
              <w:t>Action</w:t>
            </w:r>
          </w:p>
        </w:tc>
      </w:tr>
      <w:tr w:rsidR="00BB48E8" w14:paraId="1522F3F0" w14:textId="77777777" w:rsidTr="00280DEE">
        <w:trPr>
          <w:tblHeader/>
        </w:trPr>
        <w:tc>
          <w:tcPr>
            <w:tcW w:w="9526" w:type="dxa"/>
            <w:gridSpan w:val="4"/>
            <w:vAlign w:val="center"/>
          </w:tcPr>
          <w:p w14:paraId="6D902BF9" w14:textId="77777777" w:rsidR="00BB48E8" w:rsidRDefault="00BB48E8" w:rsidP="00280DEE">
            <w:pPr>
              <w:rPr>
                <w:i/>
              </w:rPr>
            </w:pPr>
          </w:p>
          <w:p w14:paraId="7B5FCE10" w14:textId="77777777" w:rsidR="00BB48E8" w:rsidRDefault="00BB48E8" w:rsidP="00BB48E8">
            <w:pPr>
              <w:rPr>
                <w:i/>
              </w:rPr>
            </w:pPr>
            <w:r>
              <w:rPr>
                <w:i/>
              </w:rPr>
              <w:t xml:space="preserve">A) Navigate to Point (XX,YY). </w:t>
            </w:r>
          </w:p>
          <w:p w14:paraId="0803CED8" w14:textId="41686560" w:rsidR="00BB48E8" w:rsidRPr="00EF287F" w:rsidRDefault="00BB48E8" w:rsidP="00BB48E8">
            <w:pPr>
              <w:rPr>
                <w:i/>
              </w:rPr>
            </w:pPr>
            <w:r>
              <w:rPr>
                <w:i/>
              </w:rPr>
              <w:t>B) Interrogate each of the features as shown in the image.</w:t>
            </w:r>
          </w:p>
        </w:tc>
      </w:tr>
      <w:tr w:rsidR="00BB48E8" w14:paraId="670A8263" w14:textId="77777777" w:rsidTr="00357E05">
        <w:trPr>
          <w:tblHeader/>
        </w:trPr>
        <w:tc>
          <w:tcPr>
            <w:tcW w:w="9526" w:type="dxa"/>
            <w:gridSpan w:val="4"/>
            <w:shd w:val="clear" w:color="auto" w:fill="CCFFCC"/>
            <w:vAlign w:val="center"/>
          </w:tcPr>
          <w:p w14:paraId="78F4EBE4" w14:textId="77777777" w:rsidR="00BB48E8" w:rsidRPr="004065B1" w:rsidRDefault="00BB48E8" w:rsidP="00280DEE">
            <w:r w:rsidRPr="000A066E">
              <w:rPr>
                <w:b/>
              </w:rPr>
              <w:t>Results</w:t>
            </w:r>
          </w:p>
        </w:tc>
      </w:tr>
      <w:tr w:rsidR="00BB48E8" w14:paraId="06CDCD54" w14:textId="77777777" w:rsidTr="00280DEE">
        <w:trPr>
          <w:tblHeader/>
        </w:trPr>
        <w:tc>
          <w:tcPr>
            <w:tcW w:w="9526" w:type="dxa"/>
            <w:gridSpan w:val="4"/>
            <w:vAlign w:val="center"/>
          </w:tcPr>
          <w:p w14:paraId="50DC99F2" w14:textId="77777777" w:rsidR="00BB48E8" w:rsidRDefault="00BB48E8" w:rsidP="00BB48E8">
            <w:pPr>
              <w:jc w:val="left"/>
              <w:rPr>
                <w:rFonts w:cs="Arial"/>
                <w:i/>
                <w:iCs/>
                <w:position w:val="-1"/>
                <w:lang w:val="en-US"/>
              </w:rPr>
            </w:pPr>
            <w:r>
              <w:rPr>
                <w:rFonts w:cs="Arial"/>
                <w:i/>
                <w:iCs/>
                <w:position w:val="-1"/>
                <w:lang w:val="en-US"/>
              </w:rPr>
              <w:lastRenderedPageBreak/>
              <w:t xml:space="preserve">Verify </w:t>
            </w:r>
          </w:p>
          <w:p w14:paraId="4AF93F6F" w14:textId="77777777" w:rsidR="00BB48E8" w:rsidRDefault="00BB48E8" w:rsidP="00BB48E8">
            <w:pPr>
              <w:jc w:val="left"/>
              <w:rPr>
                <w:rFonts w:cs="Arial"/>
              </w:rPr>
            </w:pPr>
          </w:p>
          <w:p w14:paraId="57AEA2F7" w14:textId="3158B87E" w:rsidR="00BB48E8" w:rsidRDefault="00BB48E8" w:rsidP="00BB48E8">
            <w:pPr>
              <w:jc w:val="left"/>
              <w:rPr>
                <w:rFonts w:cs="Arial"/>
              </w:rPr>
            </w:pPr>
            <w:r>
              <w:rPr>
                <w:rFonts w:cs="Arial"/>
              </w:rPr>
              <w:t xml:space="preserve">1. </w:t>
            </w:r>
            <w:r w:rsidRPr="00BB48E8">
              <w:rPr>
                <w:rFonts w:cs="Arial"/>
              </w:rPr>
              <w:t>All depth values in ENC are adjusted according to the S-104 values as shown</w:t>
            </w:r>
          </w:p>
          <w:p w14:paraId="33AA7D49" w14:textId="124E3290" w:rsidR="00BB48E8" w:rsidRDefault="00BB48E8" w:rsidP="00BB48E8">
            <w:pPr>
              <w:jc w:val="left"/>
              <w:rPr>
                <w:rFonts w:cs="Arial"/>
              </w:rPr>
            </w:pPr>
            <w:r>
              <w:rPr>
                <w:rFonts w:cs="Arial"/>
              </w:rPr>
              <w:t xml:space="preserve">2. Pick Report information contains </w:t>
            </w:r>
            <w:r w:rsidR="00664E70">
              <w:rPr>
                <w:rFonts w:cs="Arial"/>
              </w:rPr>
              <w:t>the correct values including the source of the depth values as defined in S-98 Annex C C-4-2.2</w:t>
            </w:r>
          </w:p>
          <w:p w14:paraId="5CF676CF" w14:textId="77777777" w:rsidR="00664E70" w:rsidRDefault="00664E70" w:rsidP="00BB48E8">
            <w:pPr>
              <w:jc w:val="left"/>
              <w:rPr>
                <w:rFonts w:cs="Arial"/>
              </w:rPr>
            </w:pPr>
          </w:p>
          <w:tbl>
            <w:tblPr>
              <w:tblStyle w:val="TableGrid"/>
              <w:tblW w:w="0" w:type="auto"/>
              <w:tblLook w:val="04A0" w:firstRow="1" w:lastRow="0" w:firstColumn="1" w:lastColumn="0" w:noHBand="0" w:noVBand="1"/>
            </w:tblPr>
            <w:tblGrid>
              <w:gridCol w:w="2334"/>
              <w:gridCol w:w="6966"/>
            </w:tblGrid>
            <w:tr w:rsidR="00664E70" w14:paraId="7E0782C1" w14:textId="77777777" w:rsidTr="00664E70">
              <w:tc>
                <w:tcPr>
                  <w:tcW w:w="4650" w:type="dxa"/>
                </w:tcPr>
                <w:p w14:paraId="0F63FCBD" w14:textId="470ECE9C" w:rsidR="00664E70" w:rsidRDefault="00664E70" w:rsidP="00BB48E8">
                  <w:pPr>
                    <w:jc w:val="left"/>
                    <w:rPr>
                      <w:rFonts w:cs="Arial"/>
                    </w:rPr>
                  </w:pPr>
                  <w:r>
                    <w:rPr>
                      <w:rFonts w:cs="Arial"/>
                    </w:rPr>
                    <w:t>S-102 Coverage only.</w:t>
                  </w:r>
                </w:p>
              </w:tc>
              <w:tc>
                <w:tcPr>
                  <w:tcW w:w="4650" w:type="dxa"/>
                </w:tcPr>
                <w:p w14:paraId="09E3AA43" w14:textId="49F9D334" w:rsidR="00664E70" w:rsidRDefault="00664E70" w:rsidP="00BB48E8">
                  <w:pPr>
                    <w:jc w:val="left"/>
                    <w:rPr>
                      <w:rFonts w:cs="Arial"/>
                    </w:rPr>
                  </w:pPr>
                  <w:r w:rsidRPr="00664E70">
                    <w:rPr>
                      <w:rFonts w:cs="Arial"/>
                      <w:i/>
                      <w:iCs/>
                      <w:noProof/>
                      <w:position w:val="-1"/>
                      <w:lang w:eastAsia="en-GB"/>
                    </w:rPr>
                    <w:drawing>
                      <wp:inline distT="0" distB="0" distL="0" distR="0" wp14:anchorId="102857B9" wp14:editId="76BA01E9">
                        <wp:extent cx="2169795" cy="263525"/>
                        <wp:effectExtent l="0" t="0" r="190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69795" cy="263525"/>
                                </a:xfrm>
                                <a:prstGeom prst="rect">
                                  <a:avLst/>
                                </a:prstGeom>
                                <a:noFill/>
                                <a:ln>
                                  <a:noFill/>
                                </a:ln>
                              </pic:spPr>
                            </pic:pic>
                          </a:graphicData>
                        </a:graphic>
                      </wp:inline>
                    </w:drawing>
                  </w:r>
                </w:p>
              </w:tc>
            </w:tr>
            <w:tr w:rsidR="00664E70" w14:paraId="6EE6768B" w14:textId="77777777" w:rsidTr="00664E70">
              <w:tc>
                <w:tcPr>
                  <w:tcW w:w="4650" w:type="dxa"/>
                </w:tcPr>
                <w:p w14:paraId="01301987" w14:textId="59AE6464" w:rsidR="00664E70" w:rsidRDefault="00664E70" w:rsidP="00BB48E8">
                  <w:pPr>
                    <w:jc w:val="left"/>
                    <w:rPr>
                      <w:rFonts w:cs="Arial"/>
                    </w:rPr>
                  </w:pPr>
                  <w:r>
                    <w:rPr>
                      <w:rFonts w:cs="Arial"/>
                    </w:rPr>
                    <w:t>S-104 and S-102 Coverage</w:t>
                  </w:r>
                </w:p>
              </w:tc>
              <w:tc>
                <w:tcPr>
                  <w:tcW w:w="4650" w:type="dxa"/>
                </w:tcPr>
                <w:p w14:paraId="2D4FF13D" w14:textId="5290BFD7" w:rsidR="00664E70" w:rsidRDefault="00664E70" w:rsidP="00BB48E8">
                  <w:pPr>
                    <w:jc w:val="left"/>
                    <w:rPr>
                      <w:rFonts w:cs="Arial"/>
                    </w:rPr>
                  </w:pPr>
                  <w:r w:rsidRPr="00664E70">
                    <w:rPr>
                      <w:rFonts w:cs="Arial"/>
                      <w:noProof/>
                      <w:lang w:eastAsia="en-GB"/>
                    </w:rPr>
                    <w:drawing>
                      <wp:inline distT="0" distB="0" distL="0" distR="0" wp14:anchorId="33E3A61B" wp14:editId="0E46F0CE">
                        <wp:extent cx="3045460" cy="2635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45460" cy="263525"/>
                                </a:xfrm>
                                <a:prstGeom prst="rect">
                                  <a:avLst/>
                                </a:prstGeom>
                                <a:noFill/>
                                <a:ln>
                                  <a:noFill/>
                                </a:ln>
                              </pic:spPr>
                            </pic:pic>
                          </a:graphicData>
                        </a:graphic>
                      </wp:inline>
                    </w:drawing>
                  </w:r>
                </w:p>
              </w:tc>
            </w:tr>
            <w:tr w:rsidR="00664E70" w14:paraId="49213944" w14:textId="77777777" w:rsidTr="00664E70">
              <w:tc>
                <w:tcPr>
                  <w:tcW w:w="4650" w:type="dxa"/>
                </w:tcPr>
                <w:p w14:paraId="1A5E9F7B" w14:textId="207E5D6F" w:rsidR="00664E70" w:rsidRDefault="00664E70" w:rsidP="00BB48E8">
                  <w:pPr>
                    <w:jc w:val="left"/>
                    <w:rPr>
                      <w:rFonts w:cs="Arial"/>
                    </w:rPr>
                  </w:pPr>
                  <w:r>
                    <w:rPr>
                      <w:rFonts w:cs="Arial"/>
                    </w:rPr>
                    <w:t>Vertical Clearance value</w:t>
                  </w:r>
                </w:p>
              </w:tc>
              <w:tc>
                <w:tcPr>
                  <w:tcW w:w="4650" w:type="dxa"/>
                </w:tcPr>
                <w:p w14:paraId="3B18FFFC" w14:textId="2FC37EF0" w:rsidR="00664E70" w:rsidRDefault="00664E70" w:rsidP="00BB48E8">
                  <w:pPr>
                    <w:jc w:val="left"/>
                    <w:rPr>
                      <w:rFonts w:cs="Arial"/>
                    </w:rPr>
                  </w:pPr>
                  <w:r w:rsidRPr="00664E70">
                    <w:rPr>
                      <w:rFonts w:cs="Arial"/>
                      <w:noProof/>
                      <w:lang w:eastAsia="en-GB"/>
                    </w:rPr>
                    <w:drawing>
                      <wp:inline distT="0" distB="0" distL="0" distR="0" wp14:anchorId="77A7D868" wp14:editId="3AFDA584">
                        <wp:extent cx="4284980" cy="240030"/>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84980" cy="240030"/>
                                </a:xfrm>
                                <a:prstGeom prst="rect">
                                  <a:avLst/>
                                </a:prstGeom>
                                <a:noFill/>
                                <a:ln>
                                  <a:noFill/>
                                </a:ln>
                              </pic:spPr>
                            </pic:pic>
                          </a:graphicData>
                        </a:graphic>
                      </wp:inline>
                    </w:drawing>
                  </w:r>
                </w:p>
              </w:tc>
            </w:tr>
          </w:tbl>
          <w:p w14:paraId="61663D0F" w14:textId="77777777" w:rsidR="00664E70" w:rsidRDefault="00664E70" w:rsidP="00BB48E8">
            <w:pPr>
              <w:jc w:val="left"/>
              <w:rPr>
                <w:rFonts w:cs="Arial"/>
              </w:rPr>
            </w:pPr>
          </w:p>
          <w:p w14:paraId="3D92146B" w14:textId="464BE695" w:rsidR="00664E70" w:rsidRPr="00BB48E8" w:rsidRDefault="00664E70" w:rsidP="00BB48E8">
            <w:pPr>
              <w:jc w:val="left"/>
              <w:rPr>
                <w:rFonts w:cs="Arial"/>
                <w:i/>
                <w:iCs/>
                <w:position w:val="-1"/>
                <w:lang w:val="en-US"/>
              </w:rPr>
            </w:pPr>
          </w:p>
          <w:p w14:paraId="61AEB7CB" w14:textId="77777777" w:rsidR="00BB48E8" w:rsidRPr="00BB48E8" w:rsidRDefault="00BB48E8" w:rsidP="00280DEE">
            <w:pPr>
              <w:jc w:val="left"/>
              <w:rPr>
                <w:rFonts w:cs="Arial"/>
              </w:rPr>
            </w:pPr>
          </w:p>
        </w:tc>
      </w:tr>
    </w:tbl>
    <w:p w14:paraId="204AB62E" w14:textId="77777777" w:rsidR="00BB48E8" w:rsidRDefault="00BB48E8" w:rsidP="00BB48E8"/>
    <w:p w14:paraId="2463C3E1" w14:textId="77777777" w:rsidR="00A47EEB" w:rsidRPr="007E2CFE" w:rsidRDefault="00A47EEB" w:rsidP="00A47EEB">
      <w:pPr>
        <w:pStyle w:val="Heading3"/>
      </w:pPr>
      <w:r>
        <w:t>Water Level Adjustment across a time period</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A47EEB" w14:paraId="7E3A9C13" w14:textId="77777777" w:rsidTr="00357E05">
        <w:trPr>
          <w:trHeight w:val="454"/>
          <w:tblHeader/>
        </w:trPr>
        <w:tc>
          <w:tcPr>
            <w:tcW w:w="2381" w:type="dxa"/>
            <w:shd w:val="clear" w:color="auto" w:fill="CCFFCC"/>
            <w:vAlign w:val="center"/>
          </w:tcPr>
          <w:p w14:paraId="225E5493" w14:textId="77777777" w:rsidR="00A47EEB" w:rsidRPr="004065B1" w:rsidRDefault="00A47EEB" w:rsidP="00280DEE">
            <w:r w:rsidRPr="000A066E">
              <w:rPr>
                <w:b/>
              </w:rPr>
              <w:t>Test Reference</w:t>
            </w:r>
          </w:p>
        </w:tc>
        <w:tc>
          <w:tcPr>
            <w:tcW w:w="2381" w:type="dxa"/>
            <w:shd w:val="clear" w:color="auto" w:fill="CCFFCC"/>
            <w:vAlign w:val="center"/>
          </w:tcPr>
          <w:p w14:paraId="17DF49F8" w14:textId="45C3799F" w:rsidR="00A47EEB" w:rsidRPr="004065B1" w:rsidRDefault="00A47EEB" w:rsidP="00280DEE">
            <w:proofErr w:type="spellStart"/>
            <w:r>
              <w:t>WLATimePeriod</w:t>
            </w:r>
            <w:proofErr w:type="spellEnd"/>
          </w:p>
        </w:tc>
        <w:tc>
          <w:tcPr>
            <w:tcW w:w="2382" w:type="dxa"/>
            <w:shd w:val="clear" w:color="auto" w:fill="CCFFCC"/>
            <w:vAlign w:val="center"/>
          </w:tcPr>
          <w:p w14:paraId="6C257C44" w14:textId="77777777" w:rsidR="00A47EEB" w:rsidRPr="004065B1" w:rsidRDefault="00A47EEB" w:rsidP="00280DEE">
            <w:r w:rsidRPr="000A066E">
              <w:rPr>
                <w:b/>
              </w:rPr>
              <w:t>IHO Reference</w:t>
            </w:r>
          </w:p>
        </w:tc>
        <w:tc>
          <w:tcPr>
            <w:tcW w:w="2382" w:type="dxa"/>
            <w:shd w:val="clear" w:color="auto" w:fill="CCFFCC"/>
            <w:vAlign w:val="center"/>
          </w:tcPr>
          <w:p w14:paraId="2CF3149F" w14:textId="74DC726A" w:rsidR="00C859B7" w:rsidRPr="00413780" w:rsidDel="00C859B7" w:rsidRDefault="00A47EEB" w:rsidP="00280DEE">
            <w:r>
              <w:t>(</w:t>
            </w:r>
            <w:r w:rsidRPr="00413780">
              <w:t>S-</w:t>
            </w:r>
            <w:r>
              <w:t>100</w:t>
            </w:r>
            <w:r w:rsidRPr="00413780">
              <w:t xml:space="preserve"> Part </w:t>
            </w:r>
            <w:r>
              <w:t>9/</w:t>
            </w:r>
          </w:p>
          <w:p w14:paraId="0B6883BF" w14:textId="77777777" w:rsidR="00C859B7" w:rsidRDefault="00C859B7" w:rsidP="00C859B7">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751D4059" w14:textId="481E533B" w:rsidR="00A47EEB" w:rsidRPr="004065B1" w:rsidRDefault="00A47EEB" w:rsidP="00280DEE"/>
        </w:tc>
      </w:tr>
      <w:tr w:rsidR="00A47EEB" w14:paraId="108C5F4C" w14:textId="77777777" w:rsidTr="00357E05">
        <w:trPr>
          <w:tblHeader/>
        </w:trPr>
        <w:tc>
          <w:tcPr>
            <w:tcW w:w="9526" w:type="dxa"/>
            <w:gridSpan w:val="4"/>
            <w:shd w:val="clear" w:color="auto" w:fill="CCFFCC"/>
            <w:vAlign w:val="center"/>
          </w:tcPr>
          <w:p w14:paraId="29828DF3" w14:textId="77777777" w:rsidR="00A47EEB" w:rsidRDefault="00A47EEB" w:rsidP="00280DEE">
            <w:r w:rsidRPr="000A066E">
              <w:rPr>
                <w:b/>
              </w:rPr>
              <w:t>Test description</w:t>
            </w:r>
          </w:p>
        </w:tc>
      </w:tr>
      <w:tr w:rsidR="00A47EEB" w14:paraId="0A6B4EF3" w14:textId="77777777" w:rsidTr="00280DEE">
        <w:trPr>
          <w:tblHeader/>
        </w:trPr>
        <w:tc>
          <w:tcPr>
            <w:tcW w:w="9526" w:type="dxa"/>
            <w:gridSpan w:val="4"/>
            <w:vAlign w:val="center"/>
          </w:tcPr>
          <w:p w14:paraId="3075055F" w14:textId="77777777" w:rsidR="00A47EEB" w:rsidRDefault="00A47EEB" w:rsidP="00280DEE">
            <w:pPr>
              <w:rPr>
                <w:i/>
              </w:rPr>
            </w:pPr>
            <w:r>
              <w:rPr>
                <w:i/>
              </w:rPr>
              <w:t>This test verifies that the ECDIS is able to correctly adjust water level depth values across a user defined time period.</w:t>
            </w:r>
          </w:p>
          <w:p w14:paraId="7430AD0A" w14:textId="17F86CDC" w:rsidR="00A47EEB" w:rsidRPr="00A47EEB" w:rsidRDefault="00A47EEB" w:rsidP="00280DEE">
            <w:pPr>
              <w:rPr>
                <w:i/>
              </w:rPr>
            </w:pPr>
          </w:p>
        </w:tc>
      </w:tr>
      <w:tr w:rsidR="00A47EEB" w14:paraId="5E119133" w14:textId="77777777" w:rsidTr="00357E05">
        <w:trPr>
          <w:tblHeader/>
        </w:trPr>
        <w:tc>
          <w:tcPr>
            <w:tcW w:w="9526" w:type="dxa"/>
            <w:gridSpan w:val="4"/>
            <w:shd w:val="clear" w:color="auto" w:fill="CCFFCC"/>
            <w:vAlign w:val="center"/>
          </w:tcPr>
          <w:p w14:paraId="51C06C8F" w14:textId="77777777" w:rsidR="00A47EEB" w:rsidRPr="004065B1" w:rsidRDefault="00A47EEB" w:rsidP="00280DEE">
            <w:r w:rsidRPr="000A066E">
              <w:rPr>
                <w:b/>
              </w:rPr>
              <w:t>Setup</w:t>
            </w:r>
          </w:p>
        </w:tc>
      </w:tr>
      <w:tr w:rsidR="00A47EEB" w14:paraId="00D332E9" w14:textId="77777777" w:rsidTr="00280DEE">
        <w:trPr>
          <w:tblHeader/>
        </w:trPr>
        <w:tc>
          <w:tcPr>
            <w:tcW w:w="9526" w:type="dxa"/>
            <w:gridSpan w:val="4"/>
            <w:vAlign w:val="center"/>
          </w:tcPr>
          <w:p w14:paraId="26F71953" w14:textId="77777777" w:rsidR="00A47EEB" w:rsidRDefault="00A47EEB" w:rsidP="00280DEE">
            <w:pPr>
              <w:jc w:val="left"/>
              <w:rPr>
                <w:i/>
              </w:rPr>
            </w:pPr>
            <w:r>
              <w:rPr>
                <w:i/>
              </w:rPr>
              <w:t xml:space="preserve">As for test </w:t>
            </w:r>
            <w:proofErr w:type="spellStart"/>
            <w:r>
              <w:rPr>
                <w:i/>
              </w:rPr>
              <w:t>WaterLevelAdjustment</w:t>
            </w:r>
            <w:proofErr w:type="spellEnd"/>
          </w:p>
          <w:p w14:paraId="5D0CB1D8" w14:textId="77777777" w:rsidR="00A47EEB" w:rsidRDefault="00A47EEB" w:rsidP="00280DEE">
            <w:pPr>
              <w:jc w:val="left"/>
              <w:rPr>
                <w:i/>
              </w:rPr>
            </w:pPr>
          </w:p>
          <w:p w14:paraId="3673290D" w14:textId="77777777" w:rsidR="00A47EEB" w:rsidRDefault="00A47EEB" w:rsidP="00280DEE">
            <w:pPr>
              <w:jc w:val="left"/>
              <w:rPr>
                <w:i/>
              </w:rPr>
            </w:pPr>
            <w:r>
              <w:rPr>
                <w:i/>
              </w:rPr>
              <w:t>Set Water Level Adjustment time Period = 2021-11-08 12:30:00  to 2021-11-08 14:00:00</w:t>
            </w:r>
          </w:p>
          <w:p w14:paraId="62FC36E7" w14:textId="62B78B98" w:rsidR="00A47EEB" w:rsidRPr="00EF287F" w:rsidRDefault="00A47EEB" w:rsidP="00280DEE">
            <w:pPr>
              <w:jc w:val="left"/>
              <w:rPr>
                <w:i/>
              </w:rPr>
            </w:pPr>
          </w:p>
        </w:tc>
      </w:tr>
      <w:tr w:rsidR="00A47EEB" w14:paraId="695DC3A9" w14:textId="77777777" w:rsidTr="00357E05">
        <w:trPr>
          <w:tblHeader/>
        </w:trPr>
        <w:tc>
          <w:tcPr>
            <w:tcW w:w="9526" w:type="dxa"/>
            <w:gridSpan w:val="4"/>
            <w:shd w:val="clear" w:color="auto" w:fill="CCFFCC"/>
            <w:vAlign w:val="center"/>
          </w:tcPr>
          <w:p w14:paraId="4154B2D7" w14:textId="77777777" w:rsidR="00A47EEB" w:rsidRPr="004065B1" w:rsidRDefault="00A47EEB" w:rsidP="00280DEE">
            <w:r w:rsidRPr="000A066E">
              <w:rPr>
                <w:b/>
              </w:rPr>
              <w:t>Action</w:t>
            </w:r>
          </w:p>
        </w:tc>
      </w:tr>
      <w:tr w:rsidR="00A47EEB" w14:paraId="270BB34D" w14:textId="77777777" w:rsidTr="00280DEE">
        <w:trPr>
          <w:tblHeader/>
        </w:trPr>
        <w:tc>
          <w:tcPr>
            <w:tcW w:w="9526" w:type="dxa"/>
            <w:gridSpan w:val="4"/>
            <w:vAlign w:val="center"/>
          </w:tcPr>
          <w:p w14:paraId="4D2822BB" w14:textId="77777777" w:rsidR="00A47EEB" w:rsidRDefault="00A47EEB" w:rsidP="00280DEE">
            <w:pPr>
              <w:rPr>
                <w:i/>
              </w:rPr>
            </w:pPr>
          </w:p>
          <w:p w14:paraId="039B2C4E" w14:textId="77777777" w:rsidR="00A47EEB" w:rsidRDefault="00A47EEB" w:rsidP="00A47EEB">
            <w:pPr>
              <w:rPr>
                <w:i/>
              </w:rPr>
            </w:pPr>
            <w:r>
              <w:rPr>
                <w:i/>
              </w:rPr>
              <w:t xml:space="preserve">A) Navigate to Point (XX,YY). </w:t>
            </w:r>
          </w:p>
          <w:p w14:paraId="17C92ED6" w14:textId="60F9E164" w:rsidR="00A47EEB" w:rsidRDefault="00A47EEB" w:rsidP="00A47EEB">
            <w:pPr>
              <w:rPr>
                <w:i/>
              </w:rPr>
            </w:pPr>
            <w:r>
              <w:rPr>
                <w:i/>
              </w:rPr>
              <w:t>B) Interrogate features as shown in the image.</w:t>
            </w:r>
          </w:p>
          <w:p w14:paraId="1C16857C" w14:textId="77777777" w:rsidR="00A47EEB" w:rsidRPr="00EF287F" w:rsidRDefault="00A47EEB" w:rsidP="00280DEE">
            <w:pPr>
              <w:rPr>
                <w:i/>
              </w:rPr>
            </w:pPr>
          </w:p>
        </w:tc>
      </w:tr>
      <w:tr w:rsidR="00A47EEB" w14:paraId="65E04F79" w14:textId="77777777" w:rsidTr="00357E05">
        <w:trPr>
          <w:tblHeader/>
        </w:trPr>
        <w:tc>
          <w:tcPr>
            <w:tcW w:w="9526" w:type="dxa"/>
            <w:gridSpan w:val="4"/>
            <w:shd w:val="clear" w:color="auto" w:fill="CCFFCC"/>
            <w:vAlign w:val="center"/>
          </w:tcPr>
          <w:p w14:paraId="06EA4EDE" w14:textId="77777777" w:rsidR="00A47EEB" w:rsidRPr="004065B1" w:rsidRDefault="00A47EEB" w:rsidP="00280DEE">
            <w:r w:rsidRPr="000A066E">
              <w:rPr>
                <w:b/>
              </w:rPr>
              <w:t>Results</w:t>
            </w:r>
          </w:p>
        </w:tc>
      </w:tr>
      <w:tr w:rsidR="00A47EEB" w14:paraId="38547CF2" w14:textId="77777777" w:rsidTr="00280DEE">
        <w:trPr>
          <w:tblHeader/>
        </w:trPr>
        <w:tc>
          <w:tcPr>
            <w:tcW w:w="9526" w:type="dxa"/>
            <w:gridSpan w:val="4"/>
            <w:vAlign w:val="center"/>
          </w:tcPr>
          <w:p w14:paraId="6955B0F7" w14:textId="77777777" w:rsidR="00A47EEB" w:rsidRDefault="00A47EEB" w:rsidP="00280DEE">
            <w:pPr>
              <w:jc w:val="left"/>
              <w:rPr>
                <w:rFonts w:cs="Arial"/>
                <w:i/>
                <w:iCs/>
                <w:position w:val="-1"/>
                <w:lang w:val="en-US"/>
              </w:rPr>
            </w:pPr>
          </w:p>
          <w:p w14:paraId="04E09799" w14:textId="1C5F5C81" w:rsidR="00A47EEB" w:rsidRDefault="00A47EEB" w:rsidP="00A47EEB">
            <w:pPr>
              <w:jc w:val="left"/>
              <w:rPr>
                <w:rFonts w:cs="Arial"/>
                <w:i/>
                <w:iCs/>
                <w:position w:val="-1"/>
                <w:lang w:val="en-US"/>
              </w:rPr>
            </w:pPr>
            <w:r>
              <w:rPr>
                <w:rFonts w:cs="Arial"/>
                <w:i/>
                <w:iCs/>
                <w:position w:val="-1"/>
                <w:lang w:val="en-US"/>
              </w:rPr>
              <w:t>Verify the permanent indication is given:</w:t>
            </w:r>
          </w:p>
          <w:p w14:paraId="0FCBE533" w14:textId="3DC3D216" w:rsidR="00A47EEB" w:rsidRDefault="00A47EEB" w:rsidP="00A47EEB">
            <w:pPr>
              <w:jc w:val="center"/>
              <w:rPr>
                <w:rFonts w:cs="Arial"/>
                <w:i/>
                <w:iCs/>
                <w:position w:val="-1"/>
                <w:lang w:val="en-US"/>
              </w:rPr>
            </w:pPr>
            <w:r w:rsidRPr="00A47EEB">
              <w:rPr>
                <w:rFonts w:cs="Arial"/>
                <w:i/>
                <w:iCs/>
                <w:noProof/>
                <w:position w:val="-1"/>
                <w:lang w:eastAsia="en-GB"/>
              </w:rPr>
              <w:drawing>
                <wp:inline distT="0" distB="0" distL="0" distR="0" wp14:anchorId="28562C96" wp14:editId="525FBC33">
                  <wp:extent cx="3154045" cy="240030"/>
                  <wp:effectExtent l="0" t="0" r="825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54045" cy="240030"/>
                          </a:xfrm>
                          <a:prstGeom prst="rect">
                            <a:avLst/>
                          </a:prstGeom>
                          <a:noFill/>
                          <a:ln>
                            <a:noFill/>
                          </a:ln>
                        </pic:spPr>
                      </pic:pic>
                    </a:graphicData>
                  </a:graphic>
                </wp:inline>
              </w:drawing>
            </w:r>
          </w:p>
          <w:p w14:paraId="28013D9C" w14:textId="77777777" w:rsidR="00A47EEB" w:rsidRDefault="00A47EEB" w:rsidP="00A47EEB">
            <w:pPr>
              <w:jc w:val="left"/>
              <w:rPr>
                <w:rFonts w:cs="Arial"/>
                <w:i/>
                <w:iCs/>
                <w:position w:val="-1"/>
                <w:lang w:val="en-US"/>
              </w:rPr>
            </w:pPr>
            <w:r>
              <w:rPr>
                <w:rFonts w:cs="Arial"/>
                <w:i/>
                <w:iCs/>
                <w:position w:val="-1"/>
                <w:lang w:val="en-US"/>
              </w:rPr>
              <w:t>Verify the Adjusted Water Level values as follows:</w:t>
            </w:r>
          </w:p>
          <w:p w14:paraId="7C1A7B5B" w14:textId="77777777" w:rsidR="00A47EEB" w:rsidRDefault="00A47EEB" w:rsidP="00A47EEB">
            <w:pPr>
              <w:jc w:val="left"/>
              <w:rPr>
                <w:rFonts w:cs="Arial"/>
                <w:i/>
                <w:iCs/>
                <w:position w:val="-1"/>
                <w:lang w:val="en-US"/>
              </w:rPr>
            </w:pPr>
          </w:p>
          <w:p w14:paraId="1EE3BF22" w14:textId="222838DF" w:rsidR="00A47EEB" w:rsidRDefault="00A47EEB" w:rsidP="00A47EEB">
            <w:pPr>
              <w:jc w:val="left"/>
              <w:rPr>
                <w:rFonts w:cs="Arial"/>
                <w:i/>
                <w:iCs/>
                <w:position w:val="-1"/>
                <w:lang w:val="en-US"/>
              </w:rPr>
            </w:pPr>
            <w:r>
              <w:rPr>
                <w:rFonts w:cs="Arial"/>
                <w:i/>
                <w:iCs/>
                <w:position w:val="-1"/>
                <w:lang w:val="en-US"/>
              </w:rPr>
              <w:t>[ADJUSTED values from S-102, S-104 and S-102/S-104 features across the area of coverage]</w:t>
            </w:r>
          </w:p>
          <w:p w14:paraId="2839C0FD" w14:textId="77777777" w:rsidR="00A47EEB" w:rsidRDefault="00A47EEB" w:rsidP="00A47EEB">
            <w:pPr>
              <w:jc w:val="left"/>
              <w:rPr>
                <w:rFonts w:cs="Arial"/>
                <w:i/>
                <w:iCs/>
                <w:position w:val="-1"/>
                <w:lang w:val="en-US"/>
              </w:rPr>
            </w:pPr>
          </w:p>
          <w:p w14:paraId="57321B77" w14:textId="1EFB42AE" w:rsidR="00A47EEB" w:rsidRPr="00A47EEB" w:rsidRDefault="00A47EEB" w:rsidP="00A47EEB">
            <w:pPr>
              <w:jc w:val="left"/>
              <w:rPr>
                <w:rFonts w:cs="Arial"/>
                <w:i/>
                <w:iCs/>
                <w:position w:val="-1"/>
                <w:lang w:val="en-US"/>
              </w:rPr>
            </w:pPr>
          </w:p>
        </w:tc>
      </w:tr>
    </w:tbl>
    <w:p w14:paraId="66865F11" w14:textId="77777777" w:rsidR="00D205B4" w:rsidRDefault="00D205B4" w:rsidP="00D205B4"/>
    <w:p w14:paraId="4BF9FE38" w14:textId="7B7119D7" w:rsidR="00D205B4" w:rsidRPr="007E2CFE" w:rsidRDefault="00D205B4" w:rsidP="00D205B4">
      <w:pPr>
        <w:pStyle w:val="Heading3"/>
      </w:pPr>
      <w:r>
        <w:t>WLA with non matching vertical datums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205B4" w14:paraId="289B9462" w14:textId="77777777" w:rsidTr="00357E05">
        <w:trPr>
          <w:trHeight w:val="454"/>
          <w:tblHeader/>
        </w:trPr>
        <w:tc>
          <w:tcPr>
            <w:tcW w:w="2381" w:type="dxa"/>
            <w:shd w:val="clear" w:color="auto" w:fill="CCFFCC"/>
            <w:vAlign w:val="center"/>
          </w:tcPr>
          <w:p w14:paraId="509A8B86" w14:textId="77777777" w:rsidR="00D205B4" w:rsidRPr="004065B1" w:rsidRDefault="00D205B4" w:rsidP="00280DEE">
            <w:r w:rsidRPr="000A066E">
              <w:rPr>
                <w:b/>
              </w:rPr>
              <w:t>Test Reference</w:t>
            </w:r>
          </w:p>
        </w:tc>
        <w:tc>
          <w:tcPr>
            <w:tcW w:w="2381" w:type="dxa"/>
            <w:shd w:val="clear" w:color="auto" w:fill="CCFFCC"/>
            <w:vAlign w:val="center"/>
          </w:tcPr>
          <w:p w14:paraId="53E78412" w14:textId="33AE08CE" w:rsidR="00D205B4" w:rsidRPr="004065B1" w:rsidRDefault="00AD7699" w:rsidP="00280DEE">
            <w:proofErr w:type="spellStart"/>
            <w:r>
              <w:t>IncompatibleDatums</w:t>
            </w:r>
            <w:proofErr w:type="spellEnd"/>
          </w:p>
        </w:tc>
        <w:tc>
          <w:tcPr>
            <w:tcW w:w="2382" w:type="dxa"/>
            <w:shd w:val="clear" w:color="auto" w:fill="CCFFCC"/>
            <w:vAlign w:val="center"/>
          </w:tcPr>
          <w:p w14:paraId="73C2920F" w14:textId="77777777" w:rsidR="00D205B4" w:rsidRPr="004065B1" w:rsidRDefault="00D205B4" w:rsidP="00280DEE">
            <w:r w:rsidRPr="000A066E">
              <w:rPr>
                <w:b/>
              </w:rPr>
              <w:t>IHO Reference</w:t>
            </w:r>
          </w:p>
        </w:tc>
        <w:tc>
          <w:tcPr>
            <w:tcW w:w="2382" w:type="dxa"/>
            <w:shd w:val="clear" w:color="auto" w:fill="CCFFCC"/>
            <w:vAlign w:val="center"/>
          </w:tcPr>
          <w:p w14:paraId="5ED14B7A" w14:textId="77777777" w:rsidR="00FE7D68" w:rsidRPr="00413780" w:rsidRDefault="00D205B4" w:rsidP="00280DEE">
            <w:r>
              <w:t>(</w:t>
            </w:r>
            <w:r w:rsidRPr="00413780">
              <w:t>S-</w:t>
            </w:r>
            <w:r>
              <w:t>100</w:t>
            </w:r>
            <w:r w:rsidRPr="00413780">
              <w:t xml:space="preserve"> Part </w:t>
            </w:r>
            <w:r>
              <w:t>9/</w:t>
            </w:r>
          </w:p>
          <w:p w14:paraId="5E9B19F7"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C-4-2.6</w:t>
            </w:r>
          </w:p>
          <w:p w14:paraId="0A6A3C65" w14:textId="28310094" w:rsidR="00D205B4" w:rsidRPr="004065B1" w:rsidRDefault="00D205B4" w:rsidP="00280DEE"/>
        </w:tc>
      </w:tr>
      <w:tr w:rsidR="00D205B4" w14:paraId="313983C1" w14:textId="77777777" w:rsidTr="00357E05">
        <w:trPr>
          <w:tblHeader/>
        </w:trPr>
        <w:tc>
          <w:tcPr>
            <w:tcW w:w="9526" w:type="dxa"/>
            <w:gridSpan w:val="4"/>
            <w:shd w:val="clear" w:color="auto" w:fill="CCFFCC"/>
            <w:vAlign w:val="center"/>
          </w:tcPr>
          <w:p w14:paraId="73983516" w14:textId="77777777" w:rsidR="00D205B4" w:rsidRDefault="00D205B4" w:rsidP="00280DEE">
            <w:r w:rsidRPr="000A066E">
              <w:rPr>
                <w:b/>
              </w:rPr>
              <w:t>Test description</w:t>
            </w:r>
          </w:p>
        </w:tc>
      </w:tr>
      <w:tr w:rsidR="00D205B4" w14:paraId="04EB14C8" w14:textId="77777777" w:rsidTr="00280DEE">
        <w:trPr>
          <w:tblHeader/>
        </w:trPr>
        <w:tc>
          <w:tcPr>
            <w:tcW w:w="9526" w:type="dxa"/>
            <w:gridSpan w:val="4"/>
            <w:vAlign w:val="center"/>
          </w:tcPr>
          <w:p w14:paraId="06805936" w14:textId="23319F5C" w:rsidR="00D205B4" w:rsidRPr="00956B84" w:rsidRDefault="00956B84" w:rsidP="00956B84">
            <w:pPr>
              <w:rPr>
                <w:i/>
              </w:rPr>
            </w:pPr>
            <w:r>
              <w:rPr>
                <w:i/>
              </w:rPr>
              <w:lastRenderedPageBreak/>
              <w:t xml:space="preserve">This test verifies the ECDIS will correctly </w:t>
            </w:r>
            <w:r w:rsidR="00C56903">
              <w:rPr>
                <w:i/>
              </w:rPr>
              <w:t>reject the installation of data for Water Level Adjustment if the layers are incompatible.</w:t>
            </w:r>
          </w:p>
        </w:tc>
      </w:tr>
      <w:tr w:rsidR="00D205B4" w14:paraId="2782023B" w14:textId="77777777" w:rsidTr="00357E05">
        <w:trPr>
          <w:tblHeader/>
        </w:trPr>
        <w:tc>
          <w:tcPr>
            <w:tcW w:w="9526" w:type="dxa"/>
            <w:gridSpan w:val="4"/>
            <w:shd w:val="clear" w:color="auto" w:fill="CCFFCC"/>
            <w:vAlign w:val="center"/>
          </w:tcPr>
          <w:p w14:paraId="4988FDEB" w14:textId="77777777" w:rsidR="00D205B4" w:rsidRPr="004065B1" w:rsidRDefault="00D205B4" w:rsidP="00280DEE">
            <w:r w:rsidRPr="000A066E">
              <w:rPr>
                <w:b/>
              </w:rPr>
              <w:t>Setup</w:t>
            </w:r>
          </w:p>
        </w:tc>
      </w:tr>
      <w:tr w:rsidR="00D205B4" w14:paraId="6DE237FC" w14:textId="77777777" w:rsidTr="00280DEE">
        <w:trPr>
          <w:tblHeader/>
        </w:trPr>
        <w:tc>
          <w:tcPr>
            <w:tcW w:w="9526" w:type="dxa"/>
            <w:gridSpan w:val="4"/>
            <w:vAlign w:val="center"/>
          </w:tcPr>
          <w:p w14:paraId="64175344" w14:textId="77541C98" w:rsidR="00D205B4" w:rsidRPr="00C56903" w:rsidRDefault="00C56903" w:rsidP="00280DEE">
            <w:pPr>
              <w:jc w:val="left"/>
              <w:rPr>
                <w:b/>
                <w:bCs/>
                <w:i/>
              </w:rPr>
            </w:pPr>
            <w:r>
              <w:rPr>
                <w:i/>
              </w:rPr>
              <w:t xml:space="preserve">Load Exchange set </w:t>
            </w:r>
            <w:proofErr w:type="spellStart"/>
            <w:r>
              <w:rPr>
                <w:b/>
                <w:bCs/>
                <w:i/>
              </w:rPr>
              <w:t>PowerUp</w:t>
            </w:r>
            <w:proofErr w:type="spellEnd"/>
          </w:p>
        </w:tc>
      </w:tr>
      <w:tr w:rsidR="00D205B4" w14:paraId="545DA49B" w14:textId="77777777" w:rsidTr="00357E05">
        <w:trPr>
          <w:tblHeader/>
        </w:trPr>
        <w:tc>
          <w:tcPr>
            <w:tcW w:w="9526" w:type="dxa"/>
            <w:gridSpan w:val="4"/>
            <w:shd w:val="clear" w:color="auto" w:fill="CCFFCC"/>
            <w:vAlign w:val="center"/>
          </w:tcPr>
          <w:p w14:paraId="1A8AA80C" w14:textId="77777777" w:rsidR="00D205B4" w:rsidRPr="004065B1" w:rsidRDefault="00D205B4" w:rsidP="00280DEE">
            <w:r w:rsidRPr="000A066E">
              <w:rPr>
                <w:b/>
              </w:rPr>
              <w:t>Action</w:t>
            </w:r>
          </w:p>
        </w:tc>
      </w:tr>
      <w:tr w:rsidR="00D205B4" w14:paraId="095A5C1B" w14:textId="77777777" w:rsidTr="00280DEE">
        <w:trPr>
          <w:tblHeader/>
        </w:trPr>
        <w:tc>
          <w:tcPr>
            <w:tcW w:w="9526" w:type="dxa"/>
            <w:gridSpan w:val="4"/>
            <w:vAlign w:val="center"/>
          </w:tcPr>
          <w:p w14:paraId="2780BCC1" w14:textId="77777777" w:rsidR="00D205B4" w:rsidRDefault="00D205B4" w:rsidP="00280DEE">
            <w:pPr>
              <w:rPr>
                <w:i/>
              </w:rPr>
            </w:pPr>
          </w:p>
          <w:p w14:paraId="10D607EA" w14:textId="4BF482EB" w:rsidR="00D205B4" w:rsidRDefault="00C56903" w:rsidP="00280DEE">
            <w:pPr>
              <w:rPr>
                <w:i/>
              </w:rPr>
            </w:pPr>
            <w:r>
              <w:rPr>
                <w:i/>
              </w:rPr>
              <w:t xml:space="preserve">Load exchange set </w:t>
            </w:r>
            <w:proofErr w:type="spellStart"/>
            <w:r w:rsidRPr="00C56903">
              <w:rPr>
                <w:b/>
                <w:bCs/>
                <w:i/>
              </w:rPr>
              <w:t>WLAInvalid</w:t>
            </w:r>
            <w:proofErr w:type="spellEnd"/>
          </w:p>
          <w:p w14:paraId="7DFA60A4" w14:textId="77777777" w:rsidR="00D205B4" w:rsidRPr="00EF287F" w:rsidRDefault="00D205B4" w:rsidP="00280DEE">
            <w:pPr>
              <w:rPr>
                <w:i/>
              </w:rPr>
            </w:pPr>
          </w:p>
        </w:tc>
      </w:tr>
      <w:tr w:rsidR="00D205B4" w14:paraId="20A44754" w14:textId="77777777" w:rsidTr="00357E05">
        <w:trPr>
          <w:tblHeader/>
        </w:trPr>
        <w:tc>
          <w:tcPr>
            <w:tcW w:w="9526" w:type="dxa"/>
            <w:gridSpan w:val="4"/>
            <w:shd w:val="clear" w:color="auto" w:fill="CCFFCC"/>
            <w:vAlign w:val="center"/>
          </w:tcPr>
          <w:p w14:paraId="6A8C3A45" w14:textId="77777777" w:rsidR="00D205B4" w:rsidRPr="004065B1" w:rsidRDefault="00D205B4" w:rsidP="00280DEE">
            <w:r w:rsidRPr="000A066E">
              <w:rPr>
                <w:b/>
              </w:rPr>
              <w:t>Results</w:t>
            </w:r>
          </w:p>
        </w:tc>
      </w:tr>
      <w:tr w:rsidR="00D205B4" w14:paraId="47D1B144" w14:textId="77777777" w:rsidTr="00280DEE">
        <w:trPr>
          <w:tblHeader/>
        </w:trPr>
        <w:tc>
          <w:tcPr>
            <w:tcW w:w="9526" w:type="dxa"/>
            <w:gridSpan w:val="4"/>
            <w:vAlign w:val="center"/>
          </w:tcPr>
          <w:p w14:paraId="59512852" w14:textId="77777777" w:rsidR="00D205B4" w:rsidRDefault="00D205B4" w:rsidP="00280DEE">
            <w:pPr>
              <w:jc w:val="left"/>
              <w:rPr>
                <w:rFonts w:cs="Arial"/>
                <w:i/>
                <w:iCs/>
                <w:position w:val="-1"/>
                <w:lang w:val="en-US"/>
              </w:rPr>
            </w:pPr>
            <w:commentRangeStart w:id="1283"/>
          </w:p>
          <w:p w14:paraId="295F2A50" w14:textId="77777777" w:rsidR="00D205B4" w:rsidRDefault="00D205B4" w:rsidP="0051208A">
            <w:pPr>
              <w:jc w:val="left"/>
              <w:rPr>
                <w:rFonts w:cs="Arial"/>
                <w:i/>
                <w:iCs/>
                <w:position w:val="-1"/>
                <w:lang w:val="en-US"/>
              </w:rPr>
            </w:pPr>
            <w:r>
              <w:rPr>
                <w:rFonts w:cs="Arial"/>
                <w:i/>
                <w:iCs/>
                <w:position w:val="-1"/>
                <w:lang w:val="en-US"/>
              </w:rPr>
              <w:t xml:space="preserve">Verify </w:t>
            </w:r>
            <w:r w:rsidR="0051208A">
              <w:rPr>
                <w:rFonts w:cs="Arial"/>
                <w:i/>
                <w:iCs/>
                <w:position w:val="-1"/>
                <w:lang w:val="en-US"/>
              </w:rPr>
              <w:t>the ECDIS rejects the installation of the following datasets:</w:t>
            </w:r>
          </w:p>
          <w:p w14:paraId="7EDC0211" w14:textId="77777777" w:rsidR="0051208A" w:rsidRPr="0051208A" w:rsidRDefault="0051208A">
            <w:pPr>
              <w:pStyle w:val="ListParagraph"/>
              <w:numPr>
                <w:ilvl w:val="0"/>
                <w:numId w:val="63"/>
              </w:numPr>
              <w:jc w:val="left"/>
              <w:rPr>
                <w:rFonts w:cs="Arial"/>
                <w:i/>
                <w:iCs/>
                <w:position w:val="-1"/>
                <w:lang w:val="en-US"/>
              </w:rPr>
            </w:pPr>
            <w:r w:rsidRPr="0051208A">
              <w:rPr>
                <w:rFonts w:cs="Arial"/>
                <w:i/>
                <w:iCs/>
                <w:position w:val="-1"/>
                <w:lang w:val="en-US"/>
              </w:rPr>
              <w:t>104AA005X01NW.H5</w:t>
            </w:r>
          </w:p>
          <w:p w14:paraId="59484B06" w14:textId="77777777" w:rsidR="0051208A" w:rsidRPr="0051208A" w:rsidRDefault="0051208A">
            <w:pPr>
              <w:pStyle w:val="ListParagraph"/>
              <w:numPr>
                <w:ilvl w:val="0"/>
                <w:numId w:val="63"/>
              </w:numPr>
              <w:jc w:val="left"/>
              <w:rPr>
                <w:rFonts w:cs="Arial"/>
                <w:i/>
                <w:iCs/>
                <w:position w:val="-1"/>
                <w:lang w:val="en-US"/>
              </w:rPr>
            </w:pPr>
            <w:r w:rsidRPr="0051208A">
              <w:rPr>
                <w:rFonts w:cs="Arial"/>
                <w:i/>
                <w:iCs/>
                <w:position w:val="-1"/>
                <w:lang w:val="en-US"/>
              </w:rPr>
              <w:t>102AA005X01NW.H5</w:t>
            </w:r>
          </w:p>
          <w:p w14:paraId="457300F8" w14:textId="77777777" w:rsidR="0051208A" w:rsidRPr="0051208A" w:rsidRDefault="0051208A">
            <w:pPr>
              <w:pStyle w:val="ListParagraph"/>
              <w:numPr>
                <w:ilvl w:val="0"/>
                <w:numId w:val="63"/>
              </w:numPr>
              <w:jc w:val="left"/>
              <w:rPr>
                <w:rFonts w:cs="Arial"/>
                <w:i/>
                <w:iCs/>
                <w:position w:val="-1"/>
                <w:lang w:val="en-US"/>
              </w:rPr>
            </w:pPr>
            <w:r w:rsidRPr="0051208A">
              <w:rPr>
                <w:rFonts w:cs="Arial"/>
                <w:i/>
                <w:iCs/>
                <w:position w:val="-1"/>
                <w:lang w:val="en-US"/>
              </w:rPr>
              <w:t>111AA005X01NW.H5</w:t>
            </w:r>
            <w:commentRangeEnd w:id="1283"/>
            <w:r w:rsidR="00206A10">
              <w:rPr>
                <w:rStyle w:val="CommentReference"/>
                <w:snapToGrid/>
                <w:color w:val="000000"/>
              </w:rPr>
              <w:commentReference w:id="1283"/>
            </w:r>
          </w:p>
          <w:p w14:paraId="484F67AE" w14:textId="77777777" w:rsidR="0051208A" w:rsidRDefault="0051208A" w:rsidP="0051208A">
            <w:pPr>
              <w:jc w:val="left"/>
              <w:rPr>
                <w:rFonts w:cs="Arial"/>
                <w:i/>
                <w:iCs/>
                <w:position w:val="-1"/>
                <w:lang w:val="en-US"/>
              </w:rPr>
            </w:pPr>
            <w:r>
              <w:rPr>
                <w:rFonts w:cs="Arial"/>
                <w:i/>
                <w:iCs/>
                <w:position w:val="-1"/>
                <w:lang w:val="en-US"/>
              </w:rPr>
              <w:t xml:space="preserve">Verify the ECDIS correctly load the following dataset </w:t>
            </w:r>
          </w:p>
          <w:p w14:paraId="756BE8DF" w14:textId="6D1D1993" w:rsidR="0051208A" w:rsidRPr="0051208A" w:rsidRDefault="0051208A">
            <w:pPr>
              <w:pStyle w:val="ListParagraph"/>
              <w:numPr>
                <w:ilvl w:val="0"/>
                <w:numId w:val="63"/>
              </w:numPr>
              <w:jc w:val="left"/>
              <w:rPr>
                <w:rFonts w:cs="Arial"/>
                <w:i/>
                <w:iCs/>
                <w:position w:val="-1"/>
                <w:lang w:val="en-US"/>
              </w:rPr>
            </w:pPr>
            <w:r w:rsidRPr="0051208A">
              <w:rPr>
                <w:rFonts w:cs="Arial"/>
                <w:i/>
                <w:iCs/>
                <w:position w:val="-1"/>
                <w:lang w:val="en-US"/>
              </w:rPr>
              <w:t>102AA005X01SE.H5</w:t>
            </w:r>
          </w:p>
        </w:tc>
      </w:tr>
    </w:tbl>
    <w:p w14:paraId="528A5A17" w14:textId="77777777" w:rsidR="00D205B4" w:rsidRDefault="00D205B4" w:rsidP="00D205B4"/>
    <w:p w14:paraId="7D97F99A" w14:textId="06330038" w:rsidR="00D205B4" w:rsidRPr="007E2CFE" w:rsidRDefault="002E1A67" w:rsidP="00D205B4">
      <w:pPr>
        <w:pStyle w:val="Heading3"/>
      </w:pPr>
      <w:r>
        <w:t>Route planning with Water Level Adjustment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205B4" w14:paraId="09261C33" w14:textId="77777777" w:rsidTr="00357E05">
        <w:trPr>
          <w:trHeight w:val="454"/>
          <w:tblHeader/>
        </w:trPr>
        <w:tc>
          <w:tcPr>
            <w:tcW w:w="2381" w:type="dxa"/>
            <w:shd w:val="clear" w:color="auto" w:fill="CCFFCC"/>
            <w:vAlign w:val="center"/>
          </w:tcPr>
          <w:p w14:paraId="4A4F7D62" w14:textId="77777777" w:rsidR="00D205B4" w:rsidRPr="004065B1" w:rsidRDefault="00D205B4" w:rsidP="00280DEE">
            <w:r w:rsidRPr="000A066E">
              <w:rPr>
                <w:b/>
              </w:rPr>
              <w:t>Test Reference</w:t>
            </w:r>
          </w:p>
        </w:tc>
        <w:tc>
          <w:tcPr>
            <w:tcW w:w="2381" w:type="dxa"/>
            <w:shd w:val="clear" w:color="auto" w:fill="CCFFCC"/>
            <w:vAlign w:val="center"/>
          </w:tcPr>
          <w:p w14:paraId="6689FCEE" w14:textId="1B023549" w:rsidR="00D205B4" w:rsidRPr="004065B1" w:rsidRDefault="00AD7699" w:rsidP="00280DEE">
            <w:r>
              <w:t>WLAPlanning1</w:t>
            </w:r>
          </w:p>
        </w:tc>
        <w:tc>
          <w:tcPr>
            <w:tcW w:w="2382" w:type="dxa"/>
            <w:shd w:val="clear" w:color="auto" w:fill="CCFFCC"/>
            <w:vAlign w:val="center"/>
          </w:tcPr>
          <w:p w14:paraId="56B9189E" w14:textId="77777777" w:rsidR="00D205B4" w:rsidRPr="004065B1" w:rsidRDefault="00D205B4" w:rsidP="00280DEE">
            <w:r w:rsidRPr="000A066E">
              <w:rPr>
                <w:b/>
              </w:rPr>
              <w:t>IHO Reference</w:t>
            </w:r>
          </w:p>
        </w:tc>
        <w:tc>
          <w:tcPr>
            <w:tcW w:w="2382" w:type="dxa"/>
            <w:shd w:val="clear" w:color="auto" w:fill="CCFFCC"/>
            <w:vAlign w:val="center"/>
          </w:tcPr>
          <w:p w14:paraId="295F484B" w14:textId="77777777" w:rsidR="00FE7D68" w:rsidRPr="00413780" w:rsidRDefault="00D205B4" w:rsidP="00280DEE">
            <w:r>
              <w:t>(</w:t>
            </w:r>
            <w:r w:rsidRPr="00413780">
              <w:t>S-</w:t>
            </w:r>
            <w:r>
              <w:t>100</w:t>
            </w:r>
            <w:r w:rsidRPr="00413780">
              <w:t xml:space="preserve"> Part </w:t>
            </w:r>
            <w:r>
              <w:t>9/</w:t>
            </w:r>
          </w:p>
          <w:p w14:paraId="769EC60F"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C-4-2.7</w:t>
            </w:r>
          </w:p>
          <w:p w14:paraId="15F23D4B" w14:textId="1C843959" w:rsidR="00D205B4" w:rsidRPr="004065B1" w:rsidRDefault="00D205B4" w:rsidP="00280DEE"/>
        </w:tc>
      </w:tr>
      <w:tr w:rsidR="00D205B4" w14:paraId="2AD6FA85" w14:textId="77777777" w:rsidTr="00357E05">
        <w:trPr>
          <w:tblHeader/>
        </w:trPr>
        <w:tc>
          <w:tcPr>
            <w:tcW w:w="9526" w:type="dxa"/>
            <w:gridSpan w:val="4"/>
            <w:shd w:val="clear" w:color="auto" w:fill="CCFFCC"/>
            <w:vAlign w:val="center"/>
          </w:tcPr>
          <w:p w14:paraId="16147B9D" w14:textId="77777777" w:rsidR="00D205B4" w:rsidRDefault="00D205B4" w:rsidP="00280DEE">
            <w:r w:rsidRPr="000A066E">
              <w:rPr>
                <w:b/>
              </w:rPr>
              <w:t>Test description</w:t>
            </w:r>
          </w:p>
        </w:tc>
      </w:tr>
      <w:tr w:rsidR="00D205B4" w14:paraId="332480E9" w14:textId="77777777" w:rsidTr="00280DEE">
        <w:trPr>
          <w:tblHeader/>
        </w:trPr>
        <w:tc>
          <w:tcPr>
            <w:tcW w:w="9526" w:type="dxa"/>
            <w:gridSpan w:val="4"/>
            <w:vAlign w:val="center"/>
          </w:tcPr>
          <w:p w14:paraId="14559AE8" w14:textId="4268D2F1" w:rsidR="00D205B4" w:rsidRPr="0051208A" w:rsidRDefault="0051208A" w:rsidP="0051208A">
            <w:pPr>
              <w:rPr>
                <w:i/>
              </w:rPr>
            </w:pPr>
            <w:r>
              <w:rPr>
                <w:i/>
              </w:rPr>
              <w:t>Verify the ECDIS correctly allows routes to be planned accounting for Water Level Adjustment corrections</w:t>
            </w:r>
          </w:p>
        </w:tc>
      </w:tr>
      <w:tr w:rsidR="00D205B4" w14:paraId="2C3BA069" w14:textId="77777777" w:rsidTr="00357E05">
        <w:trPr>
          <w:tblHeader/>
        </w:trPr>
        <w:tc>
          <w:tcPr>
            <w:tcW w:w="9526" w:type="dxa"/>
            <w:gridSpan w:val="4"/>
            <w:shd w:val="clear" w:color="auto" w:fill="CCFFCC"/>
            <w:vAlign w:val="center"/>
          </w:tcPr>
          <w:p w14:paraId="1A724130" w14:textId="77777777" w:rsidR="00D205B4" w:rsidRPr="004065B1" w:rsidRDefault="00D205B4" w:rsidP="00280DEE">
            <w:r w:rsidRPr="000A066E">
              <w:rPr>
                <w:b/>
              </w:rPr>
              <w:t>Setup</w:t>
            </w:r>
          </w:p>
        </w:tc>
      </w:tr>
      <w:tr w:rsidR="0051208A" w14:paraId="557B71B5" w14:textId="77777777" w:rsidTr="00280DEE">
        <w:trPr>
          <w:tblHeader/>
        </w:trPr>
        <w:tc>
          <w:tcPr>
            <w:tcW w:w="9526" w:type="dxa"/>
            <w:gridSpan w:val="4"/>
            <w:vAlign w:val="center"/>
          </w:tcPr>
          <w:p w14:paraId="5A24EBEB" w14:textId="36D707DC" w:rsidR="0051208A" w:rsidRPr="00EF287F" w:rsidRDefault="0051208A" w:rsidP="0051208A">
            <w:pPr>
              <w:jc w:val="left"/>
              <w:rPr>
                <w:i/>
              </w:rPr>
            </w:pPr>
            <w:r>
              <w:rPr>
                <w:i/>
              </w:rPr>
              <w:t xml:space="preserve">As for test </w:t>
            </w:r>
            <w:proofErr w:type="spellStart"/>
            <w:r>
              <w:rPr>
                <w:i/>
              </w:rPr>
              <w:t>WaterLevelAdjustment</w:t>
            </w:r>
            <w:proofErr w:type="spellEnd"/>
          </w:p>
        </w:tc>
      </w:tr>
      <w:tr w:rsidR="0051208A" w14:paraId="7961CB15" w14:textId="77777777" w:rsidTr="00357E05">
        <w:trPr>
          <w:tblHeader/>
        </w:trPr>
        <w:tc>
          <w:tcPr>
            <w:tcW w:w="9526" w:type="dxa"/>
            <w:gridSpan w:val="4"/>
            <w:shd w:val="clear" w:color="auto" w:fill="CCFFCC"/>
            <w:vAlign w:val="center"/>
          </w:tcPr>
          <w:p w14:paraId="7BC616B3" w14:textId="77777777" w:rsidR="0051208A" w:rsidRPr="004065B1" w:rsidRDefault="0051208A" w:rsidP="0051208A">
            <w:r w:rsidRPr="000A066E">
              <w:rPr>
                <w:b/>
              </w:rPr>
              <w:t>Action</w:t>
            </w:r>
          </w:p>
        </w:tc>
      </w:tr>
      <w:tr w:rsidR="0051208A" w14:paraId="334C9AB4" w14:textId="77777777" w:rsidTr="00280DEE">
        <w:trPr>
          <w:tblHeader/>
        </w:trPr>
        <w:tc>
          <w:tcPr>
            <w:tcW w:w="9526" w:type="dxa"/>
            <w:gridSpan w:val="4"/>
            <w:vAlign w:val="center"/>
          </w:tcPr>
          <w:p w14:paraId="4A94581C" w14:textId="4A715206" w:rsidR="0051208A" w:rsidRDefault="0051208A" w:rsidP="0051208A">
            <w:pPr>
              <w:rPr>
                <w:i/>
              </w:rPr>
            </w:pPr>
          </w:p>
          <w:p w14:paraId="2F552E45" w14:textId="70476E70" w:rsidR="0051208A" w:rsidRDefault="0051208A" w:rsidP="0051208A">
            <w:pPr>
              <w:rPr>
                <w:i/>
              </w:rPr>
            </w:pPr>
            <w:r>
              <w:rPr>
                <w:i/>
              </w:rPr>
              <w:t>1. Ensure exchange set is loaded correctly</w:t>
            </w:r>
          </w:p>
          <w:p w14:paraId="180B68BD" w14:textId="49A2F95F" w:rsidR="0051208A" w:rsidRDefault="0051208A" w:rsidP="0051208A">
            <w:pPr>
              <w:rPr>
                <w:i/>
              </w:rPr>
            </w:pPr>
            <w:r>
              <w:rPr>
                <w:i/>
              </w:rPr>
              <w:t xml:space="preserve">2. Load cell </w:t>
            </w:r>
            <w:del w:id="1284" w:author="jonathan pritchard" w:date="2023-12-15T14:07:00Z">
              <w:r w:rsidDel="003B0268">
                <w:rPr>
                  <w:i/>
                </w:rPr>
                <w:delText>101AA00X01NW</w:delText>
              </w:r>
            </w:del>
            <w:ins w:id="1285" w:author="jonathan pritchard" w:date="2023-12-15T14:07:00Z">
              <w:r w:rsidR="003B0268">
                <w:rPr>
                  <w:i/>
                </w:rPr>
                <w:t>10100AA_X01NW</w:t>
              </w:r>
            </w:ins>
            <w:r>
              <w:rPr>
                <w:i/>
              </w:rPr>
              <w:t>.000</w:t>
            </w:r>
          </w:p>
          <w:p w14:paraId="78648E49" w14:textId="3809A6D9" w:rsidR="0051208A" w:rsidRDefault="0051208A" w:rsidP="0051208A">
            <w:pPr>
              <w:rPr>
                <w:i/>
              </w:rPr>
            </w:pPr>
            <w:r>
              <w:rPr>
                <w:i/>
              </w:rPr>
              <w:t>3. Plot a route between the waypoints WP1-WP4 using the following parameters</w:t>
            </w:r>
          </w:p>
          <w:p w14:paraId="213BB168" w14:textId="40704B78" w:rsidR="0051208A" w:rsidRDefault="0051208A" w:rsidP="0051208A">
            <w:pPr>
              <w:rPr>
                <w:i/>
              </w:rPr>
            </w:pPr>
            <w:r>
              <w:rPr>
                <w:i/>
              </w:rPr>
              <w:t xml:space="preserve">     </w:t>
            </w:r>
            <w:proofErr w:type="spellStart"/>
            <w:r>
              <w:rPr>
                <w:i/>
              </w:rPr>
              <w:t>i</w:t>
            </w:r>
            <w:proofErr w:type="spellEnd"/>
            <w:r>
              <w:rPr>
                <w:i/>
              </w:rPr>
              <w:t>) Speed = 11knots</w:t>
            </w:r>
          </w:p>
          <w:p w14:paraId="2F0C23A5" w14:textId="1A964D93" w:rsidR="0051208A" w:rsidRDefault="0051208A" w:rsidP="0051208A">
            <w:pPr>
              <w:rPr>
                <w:i/>
              </w:rPr>
            </w:pPr>
            <w:r>
              <w:rPr>
                <w:i/>
              </w:rPr>
              <w:t xml:space="preserve">    ii) Planned route start date/time = 2022-14-11:00:00:00</w:t>
            </w:r>
          </w:p>
          <w:p w14:paraId="666B0224" w14:textId="302FCEBA" w:rsidR="0051208A" w:rsidRDefault="0051208A" w:rsidP="0051208A">
            <w:pPr>
              <w:rPr>
                <w:i/>
              </w:rPr>
            </w:pPr>
            <w:r>
              <w:rPr>
                <w:i/>
              </w:rPr>
              <w:t xml:space="preserve">4. Run a route check on the defined route. </w:t>
            </w:r>
          </w:p>
          <w:p w14:paraId="2B6BFA24" w14:textId="53FA237A" w:rsidR="0051208A" w:rsidRDefault="0051208A" w:rsidP="0051208A">
            <w:pPr>
              <w:rPr>
                <w:i/>
              </w:rPr>
            </w:pPr>
            <w:r>
              <w:rPr>
                <w:i/>
              </w:rPr>
              <w:t>5. Reset route start date/time to 2022-04-22:00:00:00</w:t>
            </w:r>
          </w:p>
          <w:p w14:paraId="1D749EE1" w14:textId="4B631A4F" w:rsidR="0051208A" w:rsidRDefault="0051208A" w:rsidP="0051208A">
            <w:pPr>
              <w:rPr>
                <w:i/>
              </w:rPr>
            </w:pPr>
            <w:r>
              <w:rPr>
                <w:i/>
              </w:rPr>
              <w:t>6. Rerun the route check</w:t>
            </w:r>
          </w:p>
          <w:p w14:paraId="380502E3" w14:textId="77777777" w:rsidR="0051208A" w:rsidRPr="00EF287F" w:rsidRDefault="0051208A" w:rsidP="0051208A">
            <w:pPr>
              <w:rPr>
                <w:i/>
              </w:rPr>
            </w:pPr>
          </w:p>
        </w:tc>
      </w:tr>
      <w:tr w:rsidR="0051208A" w14:paraId="1A68F49F" w14:textId="77777777" w:rsidTr="00357E05">
        <w:trPr>
          <w:tblHeader/>
        </w:trPr>
        <w:tc>
          <w:tcPr>
            <w:tcW w:w="9526" w:type="dxa"/>
            <w:gridSpan w:val="4"/>
            <w:shd w:val="clear" w:color="auto" w:fill="CCFFCC"/>
            <w:vAlign w:val="center"/>
          </w:tcPr>
          <w:p w14:paraId="1CD7B5DF" w14:textId="77777777" w:rsidR="0051208A" w:rsidRPr="004065B1" w:rsidRDefault="0051208A" w:rsidP="0051208A">
            <w:r w:rsidRPr="000A066E">
              <w:rPr>
                <w:b/>
              </w:rPr>
              <w:t>Results</w:t>
            </w:r>
          </w:p>
        </w:tc>
      </w:tr>
      <w:tr w:rsidR="0051208A" w14:paraId="392E5B6B" w14:textId="77777777" w:rsidTr="00280DEE">
        <w:trPr>
          <w:tblHeader/>
        </w:trPr>
        <w:tc>
          <w:tcPr>
            <w:tcW w:w="9526" w:type="dxa"/>
            <w:gridSpan w:val="4"/>
            <w:vAlign w:val="center"/>
          </w:tcPr>
          <w:p w14:paraId="477D2B9D" w14:textId="77777777" w:rsidR="0051208A" w:rsidRDefault="0051208A" w:rsidP="0051208A">
            <w:pPr>
              <w:jc w:val="left"/>
              <w:rPr>
                <w:rFonts w:cs="Arial"/>
                <w:i/>
                <w:iCs/>
                <w:position w:val="-1"/>
                <w:lang w:val="en-US"/>
              </w:rPr>
            </w:pPr>
          </w:p>
          <w:p w14:paraId="44F465D4" w14:textId="5F93CA49" w:rsidR="0051208A" w:rsidRDefault="0051208A" w:rsidP="0051208A">
            <w:pPr>
              <w:jc w:val="left"/>
              <w:rPr>
                <w:rFonts w:cs="Arial"/>
                <w:i/>
                <w:iCs/>
                <w:position w:val="-1"/>
                <w:lang w:val="en-US"/>
              </w:rPr>
            </w:pPr>
            <w:r>
              <w:rPr>
                <w:rFonts w:cs="Arial"/>
                <w:i/>
                <w:iCs/>
                <w:position w:val="-1"/>
                <w:lang w:val="en-US"/>
              </w:rPr>
              <w:t>Verify the route contains the following warnings when run at (4)</w:t>
            </w:r>
          </w:p>
          <w:p w14:paraId="29420DB2" w14:textId="66142893" w:rsidR="0051208A" w:rsidRDefault="0051208A" w:rsidP="0051208A">
            <w:pPr>
              <w:jc w:val="left"/>
              <w:rPr>
                <w:rFonts w:cs="Arial"/>
                <w:i/>
                <w:iCs/>
                <w:position w:val="-1"/>
                <w:lang w:val="en-US"/>
              </w:rPr>
            </w:pPr>
          </w:p>
          <w:p w14:paraId="2E65711C" w14:textId="570F1C07" w:rsidR="0051208A" w:rsidRDefault="0051208A" w:rsidP="0051208A">
            <w:pPr>
              <w:jc w:val="left"/>
              <w:rPr>
                <w:rFonts w:cs="Arial"/>
                <w:i/>
                <w:iCs/>
                <w:position w:val="-1"/>
                <w:lang w:val="en-US"/>
              </w:rPr>
            </w:pPr>
            <w:r>
              <w:rPr>
                <w:rFonts w:cs="Arial"/>
                <w:i/>
                <w:iCs/>
                <w:position w:val="-1"/>
                <w:lang w:val="en-US"/>
              </w:rPr>
              <w:t xml:space="preserve">[list of warnings – this is because the S-104/S-102 adjusts Water Level to </w:t>
            </w:r>
            <w:proofErr w:type="spellStart"/>
            <w:r>
              <w:rPr>
                <w:rFonts w:cs="Arial"/>
                <w:i/>
                <w:iCs/>
                <w:position w:val="-1"/>
                <w:lang w:val="en-US"/>
              </w:rPr>
              <w:t>shoaler</w:t>
            </w:r>
            <w:proofErr w:type="spellEnd"/>
            <w:r>
              <w:rPr>
                <w:rFonts w:cs="Arial"/>
                <w:i/>
                <w:iCs/>
                <w:position w:val="-1"/>
                <w:lang w:val="en-US"/>
              </w:rPr>
              <w:t xml:space="preserve"> than 11.4m at the defined time)</w:t>
            </w:r>
          </w:p>
          <w:p w14:paraId="79B32E07" w14:textId="69F9BB8D" w:rsidR="0051208A" w:rsidRDefault="0051208A" w:rsidP="0051208A">
            <w:pPr>
              <w:jc w:val="left"/>
              <w:rPr>
                <w:rFonts w:cs="Arial"/>
                <w:i/>
                <w:iCs/>
                <w:position w:val="-1"/>
                <w:lang w:val="en-US"/>
              </w:rPr>
            </w:pPr>
          </w:p>
          <w:p w14:paraId="2C9CF78D" w14:textId="587650A0" w:rsidR="0051208A" w:rsidRDefault="0051208A" w:rsidP="0051208A">
            <w:pPr>
              <w:jc w:val="left"/>
              <w:rPr>
                <w:rFonts w:cs="Arial"/>
                <w:i/>
                <w:iCs/>
                <w:position w:val="-1"/>
                <w:lang w:val="en-US"/>
              </w:rPr>
            </w:pPr>
            <w:r>
              <w:rPr>
                <w:rFonts w:cs="Arial"/>
                <w:i/>
                <w:iCs/>
                <w:position w:val="-1"/>
                <w:lang w:val="en-US"/>
              </w:rPr>
              <w:t>Verify the route check is clear when run at (6) (Water Level adjustment is clear at this time)</w:t>
            </w:r>
          </w:p>
          <w:p w14:paraId="0898C73B" w14:textId="77777777" w:rsidR="0051208A" w:rsidRDefault="0051208A" w:rsidP="0051208A">
            <w:pPr>
              <w:jc w:val="left"/>
              <w:rPr>
                <w:rFonts w:cs="Arial"/>
                <w:i/>
                <w:iCs/>
                <w:position w:val="-1"/>
                <w:lang w:val="en-US"/>
              </w:rPr>
            </w:pPr>
          </w:p>
          <w:p w14:paraId="454D44DB" w14:textId="77777777" w:rsidR="0051208A" w:rsidRDefault="00A47EEB" w:rsidP="0051208A">
            <w:pPr>
              <w:jc w:val="left"/>
              <w:rPr>
                <w:rFonts w:cs="Arial"/>
                <w:i/>
                <w:iCs/>
                <w:position w:val="-1"/>
                <w:lang w:val="en-US"/>
              </w:rPr>
            </w:pPr>
            <w:r>
              <w:rPr>
                <w:rFonts w:cs="Arial"/>
                <w:i/>
                <w:iCs/>
                <w:position w:val="-1"/>
                <w:lang w:val="en-US"/>
              </w:rPr>
              <w:t>Verify a permanent message is shown to the user as per S-98 C-4-2.7</w:t>
            </w:r>
          </w:p>
          <w:p w14:paraId="152B4CCF" w14:textId="30002A3B" w:rsidR="00A47EEB" w:rsidRPr="0051208A" w:rsidRDefault="00A47EEB" w:rsidP="00A47EEB">
            <w:pPr>
              <w:jc w:val="center"/>
              <w:rPr>
                <w:rFonts w:cs="Arial"/>
                <w:i/>
                <w:iCs/>
                <w:position w:val="-1"/>
                <w:lang w:val="en-US"/>
              </w:rPr>
            </w:pPr>
            <w:r>
              <w:rPr>
                <w:noProof/>
                <w:snapToGrid/>
                <w:lang w:eastAsia="en-GB"/>
              </w:rPr>
              <w:drawing>
                <wp:inline distT="0" distB="0" distL="0" distR="0" wp14:anchorId="1160EF28" wp14:editId="25E5DC2B">
                  <wp:extent cx="3634353" cy="284540"/>
                  <wp:effectExtent l="0" t="0" r="444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82797" cy="288333"/>
                          </a:xfrm>
                          <a:prstGeom prst="rect">
                            <a:avLst/>
                          </a:prstGeom>
                        </pic:spPr>
                      </pic:pic>
                    </a:graphicData>
                  </a:graphic>
                </wp:inline>
              </w:drawing>
            </w:r>
          </w:p>
        </w:tc>
      </w:tr>
    </w:tbl>
    <w:p w14:paraId="20AEFCC6" w14:textId="77777777" w:rsidR="00D205B4" w:rsidRDefault="00D205B4" w:rsidP="00D205B4"/>
    <w:p w14:paraId="759E941F" w14:textId="77777777" w:rsidR="00D205B4" w:rsidRDefault="00D205B4" w:rsidP="006B07D1"/>
    <w:p w14:paraId="56085AE5" w14:textId="77777777" w:rsidR="006B07D1" w:rsidRDefault="00D86784" w:rsidP="00E30B8F">
      <w:pPr>
        <w:pStyle w:val="Heading2"/>
      </w:pPr>
      <w:r>
        <w:br w:type="page"/>
      </w:r>
      <w:bookmarkStart w:id="1286" w:name="_Toc152748589"/>
      <w:r w:rsidR="006B07D1">
        <w:lastRenderedPageBreak/>
        <w:t>Display of ENC covering Polar Regions</w:t>
      </w:r>
      <w:bookmarkEnd w:id="1286"/>
    </w:p>
    <w:p w14:paraId="1993ED11" w14:textId="153C0B75" w:rsidR="006B07D1" w:rsidRDefault="00825D20" w:rsidP="006B07D1">
      <w:r>
        <w:t>T</w:t>
      </w:r>
      <w:r w:rsidR="00FB6C6D">
        <w:t xml:space="preserve">est 3.9.1 is for all ECDIS. </w:t>
      </w:r>
      <w:r>
        <w:t>T</w:t>
      </w:r>
      <w:r w:rsidR="00FB6C6D">
        <w:t>est 3.9</w:t>
      </w:r>
      <w:r w:rsidR="00375CA4">
        <w:t>.</w:t>
      </w:r>
      <w:r w:rsidR="00FB6C6D">
        <w:t xml:space="preserve">2 is </w:t>
      </w:r>
      <w:r w:rsidR="006B07D1">
        <w:t>optional and should only be carried out on ECDIS claiming to be approved to function in Polar Regions.</w:t>
      </w:r>
      <w:r w:rsidR="00C21451">
        <w:t xml:space="preserve"> </w:t>
      </w:r>
    </w:p>
    <w:p w14:paraId="5AFA71E7" w14:textId="77777777" w:rsidR="006B07D1" w:rsidRDefault="006B07D1" w:rsidP="00E30B8F">
      <w:pPr>
        <w:pStyle w:val="Heading3"/>
      </w:pPr>
      <w:r>
        <w:t>Display of ENC Data up to 85 degrees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675ABF14" w14:textId="77777777" w:rsidTr="008A1BCC">
        <w:trPr>
          <w:trHeight w:val="454"/>
          <w:tblHeader/>
        </w:trPr>
        <w:tc>
          <w:tcPr>
            <w:tcW w:w="2381" w:type="dxa"/>
            <w:shd w:val="clear" w:color="auto" w:fill="CCFFCC"/>
            <w:vAlign w:val="center"/>
          </w:tcPr>
          <w:p w14:paraId="54F084C2" w14:textId="77777777" w:rsidR="006B07D1" w:rsidRPr="004065B1" w:rsidRDefault="006B07D1" w:rsidP="008A1BCC">
            <w:r w:rsidRPr="000A066E">
              <w:rPr>
                <w:b/>
              </w:rPr>
              <w:t>Test Reference</w:t>
            </w:r>
          </w:p>
        </w:tc>
        <w:tc>
          <w:tcPr>
            <w:tcW w:w="2381" w:type="dxa"/>
            <w:shd w:val="clear" w:color="auto" w:fill="CCFFCC"/>
            <w:vAlign w:val="center"/>
          </w:tcPr>
          <w:p w14:paraId="2A21D826" w14:textId="5B106F08" w:rsidR="006B07D1" w:rsidRPr="004065B1" w:rsidRDefault="002E1A67" w:rsidP="008A1BCC">
            <w:r>
              <w:t>PolarData1</w:t>
            </w:r>
          </w:p>
        </w:tc>
        <w:tc>
          <w:tcPr>
            <w:tcW w:w="2382" w:type="dxa"/>
            <w:shd w:val="clear" w:color="auto" w:fill="CCFFCC"/>
            <w:vAlign w:val="center"/>
          </w:tcPr>
          <w:p w14:paraId="6F6E0331" w14:textId="77777777" w:rsidR="006B07D1" w:rsidRPr="004065B1" w:rsidRDefault="006B07D1" w:rsidP="008A1BCC">
            <w:r w:rsidRPr="000A066E">
              <w:rPr>
                <w:b/>
              </w:rPr>
              <w:t>IHO Reference</w:t>
            </w:r>
          </w:p>
        </w:tc>
        <w:tc>
          <w:tcPr>
            <w:tcW w:w="2382" w:type="dxa"/>
            <w:shd w:val="clear" w:color="auto" w:fill="CCFFCC"/>
            <w:vAlign w:val="center"/>
          </w:tcPr>
          <w:p w14:paraId="6A7D6363" w14:textId="7ABD3356" w:rsidR="006B07D1" w:rsidRPr="004065B1" w:rsidRDefault="006B07D1" w:rsidP="001752C8"/>
        </w:tc>
      </w:tr>
      <w:tr w:rsidR="006B07D1" w14:paraId="73F79F30" w14:textId="77777777" w:rsidTr="008A1BCC">
        <w:trPr>
          <w:tblHeader/>
        </w:trPr>
        <w:tc>
          <w:tcPr>
            <w:tcW w:w="9526" w:type="dxa"/>
            <w:gridSpan w:val="4"/>
            <w:shd w:val="clear" w:color="auto" w:fill="CCFFCC"/>
            <w:vAlign w:val="center"/>
          </w:tcPr>
          <w:p w14:paraId="1F61549C" w14:textId="77777777" w:rsidR="006B07D1" w:rsidRDefault="006B07D1" w:rsidP="008A1BCC">
            <w:r w:rsidRPr="000A066E">
              <w:rPr>
                <w:b/>
              </w:rPr>
              <w:t>Test description</w:t>
            </w:r>
          </w:p>
        </w:tc>
      </w:tr>
      <w:tr w:rsidR="006B07D1" w14:paraId="6EC3F26E" w14:textId="77777777" w:rsidTr="008A1BCC">
        <w:trPr>
          <w:tblHeader/>
        </w:trPr>
        <w:tc>
          <w:tcPr>
            <w:tcW w:w="9526" w:type="dxa"/>
            <w:gridSpan w:val="4"/>
            <w:vAlign w:val="center"/>
          </w:tcPr>
          <w:p w14:paraId="7DA2EF51" w14:textId="77777777" w:rsidR="006B07D1" w:rsidRPr="00E6095F" w:rsidRDefault="00D86784" w:rsidP="008A1BCC">
            <w:pPr>
              <w:rPr>
                <w:i/>
              </w:rPr>
            </w:pPr>
            <w:r w:rsidRPr="00E6095F">
              <w:rPr>
                <w:i/>
              </w:rPr>
              <w:t>Display of charts up to 85 degrees.</w:t>
            </w:r>
          </w:p>
        </w:tc>
      </w:tr>
      <w:tr w:rsidR="006B07D1" w14:paraId="0280C45B" w14:textId="77777777" w:rsidTr="008A1BCC">
        <w:trPr>
          <w:tblHeader/>
        </w:trPr>
        <w:tc>
          <w:tcPr>
            <w:tcW w:w="9526" w:type="dxa"/>
            <w:gridSpan w:val="4"/>
            <w:shd w:val="clear" w:color="auto" w:fill="CCFFCC"/>
            <w:vAlign w:val="center"/>
          </w:tcPr>
          <w:p w14:paraId="6E38577A" w14:textId="77777777" w:rsidR="006B07D1" w:rsidRPr="004065B1" w:rsidRDefault="006B07D1" w:rsidP="008A1BCC">
            <w:r w:rsidRPr="000A066E">
              <w:rPr>
                <w:b/>
              </w:rPr>
              <w:t>Setup</w:t>
            </w:r>
          </w:p>
        </w:tc>
      </w:tr>
      <w:tr w:rsidR="006B07D1" w14:paraId="5B19311A" w14:textId="77777777" w:rsidTr="008A1BCC">
        <w:trPr>
          <w:tblHeader/>
        </w:trPr>
        <w:tc>
          <w:tcPr>
            <w:tcW w:w="9526" w:type="dxa"/>
            <w:gridSpan w:val="4"/>
            <w:vAlign w:val="center"/>
          </w:tcPr>
          <w:p w14:paraId="20F9933A" w14:textId="380F5887" w:rsidR="00D86784" w:rsidRPr="00E6095F" w:rsidRDefault="00D86784" w:rsidP="00D86784">
            <w:pPr>
              <w:rPr>
                <w:i/>
              </w:rPr>
            </w:pPr>
            <w:r w:rsidRPr="00E6095F">
              <w:rPr>
                <w:i/>
              </w:rPr>
              <w:t xml:space="preserve">Load </w:t>
            </w:r>
            <w:r w:rsidR="00A43195">
              <w:rPr>
                <w:i/>
              </w:rPr>
              <w:t xml:space="preserve">the exchange set </w:t>
            </w:r>
            <w:proofErr w:type="spellStart"/>
            <w:r w:rsidR="00A43195">
              <w:rPr>
                <w:b/>
                <w:bCs/>
                <w:i/>
              </w:rPr>
              <w:t>PolarData</w:t>
            </w:r>
            <w:proofErr w:type="spellEnd"/>
            <w:r w:rsidR="00A43195">
              <w:rPr>
                <w:b/>
                <w:bCs/>
                <w:i/>
              </w:rPr>
              <w:t xml:space="preserve"> </w:t>
            </w:r>
          </w:p>
          <w:p w14:paraId="2191EC72" w14:textId="2A7ADB18" w:rsidR="00D86784" w:rsidRPr="00E012C8" w:rsidRDefault="00D86784">
            <w:pPr>
              <w:pStyle w:val="ListParagraph"/>
              <w:numPr>
                <w:ilvl w:val="0"/>
                <w:numId w:val="29"/>
              </w:numPr>
              <w:rPr>
                <w:i/>
              </w:rPr>
            </w:pPr>
            <w:r w:rsidRPr="00E012C8">
              <w:rPr>
                <w:i/>
              </w:rPr>
              <w:t xml:space="preserve">Select </w:t>
            </w:r>
            <w:r w:rsidR="007D0469" w:rsidRPr="00E012C8">
              <w:rPr>
                <w:i/>
              </w:rPr>
              <w:t>Display Category</w:t>
            </w:r>
            <w:r w:rsidRPr="00E012C8">
              <w:rPr>
                <w:i/>
              </w:rPr>
              <w:t xml:space="preserve"> Other</w:t>
            </w:r>
          </w:p>
          <w:p w14:paraId="762889C2" w14:textId="3D251A5D" w:rsidR="00D86784" w:rsidRPr="00E012C8" w:rsidRDefault="00D86784">
            <w:pPr>
              <w:pStyle w:val="ListParagraph"/>
              <w:numPr>
                <w:ilvl w:val="0"/>
                <w:numId w:val="29"/>
              </w:numPr>
              <w:rPr>
                <w:i/>
              </w:rPr>
            </w:pPr>
            <w:r w:rsidRPr="00E012C8">
              <w:rPr>
                <w:i/>
              </w:rPr>
              <w:t xml:space="preserve">Select </w:t>
            </w:r>
            <w:r w:rsidR="0069033B" w:rsidRPr="00E012C8">
              <w:rPr>
                <w:i/>
              </w:rPr>
              <w:t xml:space="preserve">Safety Contour </w:t>
            </w:r>
            <w:r w:rsidR="00523203" w:rsidRPr="00E012C8">
              <w:rPr>
                <w:i/>
              </w:rPr>
              <w:t>value to</w:t>
            </w:r>
            <w:r w:rsidR="00825D20" w:rsidRPr="00E012C8">
              <w:rPr>
                <w:i/>
              </w:rPr>
              <w:t xml:space="preserve"> </w:t>
            </w:r>
            <w:r w:rsidRPr="00E012C8">
              <w:rPr>
                <w:i/>
              </w:rPr>
              <w:t xml:space="preserve">30 </w:t>
            </w:r>
            <w:r w:rsidR="00E66884" w:rsidRPr="00E012C8">
              <w:rPr>
                <w:i/>
              </w:rPr>
              <w:t>m</w:t>
            </w:r>
          </w:p>
          <w:p w14:paraId="0C39C819" w14:textId="77777777" w:rsidR="00D86784" w:rsidRPr="00E012C8" w:rsidRDefault="00D86784">
            <w:pPr>
              <w:pStyle w:val="ListParagraph"/>
              <w:numPr>
                <w:ilvl w:val="0"/>
                <w:numId w:val="29"/>
              </w:numPr>
              <w:rPr>
                <w:i/>
              </w:rPr>
            </w:pPr>
            <w:r w:rsidRPr="00E012C8">
              <w:rPr>
                <w:i/>
              </w:rPr>
              <w:t>Select Plain Boundaries</w:t>
            </w:r>
          </w:p>
          <w:p w14:paraId="6EB5FF3A" w14:textId="11833843" w:rsidR="006B07D1" w:rsidRPr="00E012C8" w:rsidRDefault="00D86784">
            <w:pPr>
              <w:pStyle w:val="ListParagraph"/>
              <w:numPr>
                <w:ilvl w:val="0"/>
                <w:numId w:val="29"/>
              </w:numPr>
              <w:rPr>
                <w:i/>
              </w:rPr>
            </w:pPr>
            <w:r w:rsidRPr="00E012C8">
              <w:rPr>
                <w:i/>
              </w:rPr>
              <w:t xml:space="preserve">Select </w:t>
            </w:r>
            <w:r w:rsidR="00D205B4">
              <w:rPr>
                <w:i/>
              </w:rPr>
              <w:t>Simplified Point Symbols = false</w:t>
            </w:r>
          </w:p>
          <w:p w14:paraId="570D5971" w14:textId="77777777" w:rsidR="00FB6C6D" w:rsidRPr="00E012C8" w:rsidRDefault="00FB6C6D">
            <w:pPr>
              <w:pStyle w:val="ListParagraph"/>
              <w:numPr>
                <w:ilvl w:val="0"/>
                <w:numId w:val="29"/>
              </w:numPr>
              <w:rPr>
                <w:i/>
              </w:rPr>
            </w:pPr>
            <w:r w:rsidRPr="00E012C8">
              <w:rPr>
                <w:i/>
              </w:rPr>
              <w:t>Select Accuracy</w:t>
            </w:r>
          </w:p>
          <w:p w14:paraId="1FBE1ADC" w14:textId="148A2EF6" w:rsidR="00FB6C6D" w:rsidRPr="00E012C8" w:rsidRDefault="00FB6C6D">
            <w:pPr>
              <w:pStyle w:val="ListParagraph"/>
              <w:numPr>
                <w:ilvl w:val="0"/>
                <w:numId w:val="29"/>
              </w:numPr>
              <w:rPr>
                <w:i/>
              </w:rPr>
            </w:pPr>
            <w:r w:rsidRPr="00E012C8">
              <w:rPr>
                <w:i/>
              </w:rPr>
              <w:t>Select Contour label</w:t>
            </w:r>
          </w:p>
        </w:tc>
      </w:tr>
      <w:tr w:rsidR="006B07D1" w14:paraId="1EB1B935" w14:textId="77777777" w:rsidTr="008A1BCC">
        <w:trPr>
          <w:tblHeader/>
        </w:trPr>
        <w:tc>
          <w:tcPr>
            <w:tcW w:w="9526" w:type="dxa"/>
            <w:gridSpan w:val="4"/>
            <w:shd w:val="clear" w:color="auto" w:fill="CCFFCC"/>
            <w:vAlign w:val="center"/>
          </w:tcPr>
          <w:p w14:paraId="707DA1B6" w14:textId="77777777" w:rsidR="006B07D1" w:rsidRPr="004065B1" w:rsidRDefault="006B07D1" w:rsidP="008A1BCC">
            <w:r w:rsidRPr="000A066E">
              <w:rPr>
                <w:b/>
              </w:rPr>
              <w:t>Action</w:t>
            </w:r>
          </w:p>
        </w:tc>
      </w:tr>
      <w:tr w:rsidR="006B07D1" w14:paraId="59A69B04" w14:textId="77777777" w:rsidTr="008A1BCC">
        <w:trPr>
          <w:tblHeader/>
        </w:trPr>
        <w:tc>
          <w:tcPr>
            <w:tcW w:w="9526" w:type="dxa"/>
            <w:gridSpan w:val="4"/>
            <w:vAlign w:val="center"/>
          </w:tcPr>
          <w:p w14:paraId="231AE3EC" w14:textId="5E09D8F7" w:rsidR="006B07D1" w:rsidRPr="00E6095F" w:rsidRDefault="00D86784" w:rsidP="002164D3">
            <w:pPr>
              <w:jc w:val="left"/>
              <w:rPr>
                <w:i/>
              </w:rPr>
            </w:pPr>
            <w:r w:rsidRPr="00E6095F">
              <w:rPr>
                <w:i/>
              </w:rPr>
              <w:t xml:space="preserve">Select chart </w:t>
            </w:r>
            <w:r w:rsidR="00A43195">
              <w:rPr>
                <w:i/>
              </w:rPr>
              <w:t>101AA00</w:t>
            </w:r>
            <w:r w:rsidRPr="00E6095F">
              <w:rPr>
                <w:i/>
              </w:rPr>
              <w:t xml:space="preserve">NPOL3.000 at </w:t>
            </w:r>
            <w:r w:rsidR="00A43195">
              <w:rPr>
                <w:i/>
              </w:rPr>
              <w:t xml:space="preserve">maximum display </w:t>
            </w:r>
            <w:r w:rsidRPr="00E6095F">
              <w:rPr>
                <w:i/>
              </w:rPr>
              <w:t>scale (1:3 000 000)</w:t>
            </w:r>
            <w:r w:rsidR="00825D20">
              <w:rPr>
                <w:i/>
              </w:rPr>
              <w:t>.</w:t>
            </w:r>
            <w:r w:rsidRPr="00E6095F">
              <w:rPr>
                <w:i/>
              </w:rPr>
              <w:t xml:space="preserve"> Check ENC symbols shown in the ECDIS against the graphical plot.</w:t>
            </w:r>
          </w:p>
        </w:tc>
      </w:tr>
      <w:tr w:rsidR="006B07D1" w14:paraId="79792FD3" w14:textId="77777777" w:rsidTr="00C901D1">
        <w:trPr>
          <w:tblHeader/>
        </w:trPr>
        <w:tc>
          <w:tcPr>
            <w:tcW w:w="9526" w:type="dxa"/>
            <w:gridSpan w:val="4"/>
            <w:tcBorders>
              <w:bottom w:val="single" w:sz="4" w:space="0" w:color="auto"/>
            </w:tcBorders>
            <w:shd w:val="clear" w:color="auto" w:fill="CCFFCC"/>
            <w:vAlign w:val="center"/>
          </w:tcPr>
          <w:p w14:paraId="6795D0D3" w14:textId="77777777" w:rsidR="006B07D1" w:rsidRPr="004065B1" w:rsidRDefault="006B07D1" w:rsidP="008A1BCC">
            <w:r w:rsidRPr="000A066E">
              <w:rPr>
                <w:b/>
              </w:rPr>
              <w:t>Results</w:t>
            </w:r>
          </w:p>
        </w:tc>
      </w:tr>
      <w:tr w:rsidR="006B07D1" w14:paraId="038A667B" w14:textId="77777777" w:rsidTr="00C901D1">
        <w:trPr>
          <w:tblHeader/>
        </w:trPr>
        <w:tc>
          <w:tcPr>
            <w:tcW w:w="9526" w:type="dxa"/>
            <w:gridSpan w:val="4"/>
            <w:tcBorders>
              <w:bottom w:val="nil"/>
            </w:tcBorders>
            <w:vAlign w:val="center"/>
          </w:tcPr>
          <w:p w14:paraId="392CB78D" w14:textId="5371340E" w:rsidR="00C901D1" w:rsidRPr="00E6095F" w:rsidRDefault="00D86784" w:rsidP="00C901D1">
            <w:pPr>
              <w:jc w:val="left"/>
              <w:rPr>
                <w:i/>
              </w:rPr>
            </w:pPr>
            <w:r w:rsidRPr="00E6095F">
              <w:rPr>
                <w:i/>
              </w:rPr>
              <w:t>The ENC should be displayed in the ECDIS like one of the options below</w:t>
            </w:r>
            <w:r w:rsidR="00825D20">
              <w:rPr>
                <w:i/>
              </w:rPr>
              <w:t>:</w:t>
            </w:r>
          </w:p>
        </w:tc>
      </w:tr>
      <w:tr w:rsidR="00D86784" w14:paraId="236F062E" w14:textId="77777777" w:rsidTr="00C901D1">
        <w:trPr>
          <w:tblHeader/>
        </w:trPr>
        <w:tc>
          <w:tcPr>
            <w:tcW w:w="9526" w:type="dxa"/>
            <w:gridSpan w:val="4"/>
            <w:tcBorders>
              <w:top w:val="nil"/>
              <w:bottom w:val="nil"/>
            </w:tcBorders>
            <w:vAlign w:val="center"/>
          </w:tcPr>
          <w:p w14:paraId="6F8A3062" w14:textId="1F7E1187" w:rsidR="00D86784" w:rsidRDefault="004955AC" w:rsidP="00D86784">
            <w:pPr>
              <w:jc w:val="center"/>
            </w:pPr>
            <w:r>
              <w:rPr>
                <w:noProof/>
                <w:sz w:val="16"/>
                <w:szCs w:val="16"/>
                <w:lang w:eastAsia="en-GB"/>
              </w:rPr>
              <w:drawing>
                <wp:inline distT="0" distB="0" distL="0" distR="0" wp14:anchorId="27E78EE2" wp14:editId="17961695">
                  <wp:extent cx="4160939" cy="4077050"/>
                  <wp:effectExtent l="0" t="0" r="0" b="0"/>
                  <wp:docPr id="201"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63009" cy="4079078"/>
                          </a:xfrm>
                          <a:prstGeom prst="rect">
                            <a:avLst/>
                          </a:prstGeom>
                          <a:noFill/>
                          <a:ln>
                            <a:noFill/>
                            <a:prstDash/>
                          </a:ln>
                        </pic:spPr>
                      </pic:pic>
                    </a:graphicData>
                  </a:graphic>
                </wp:inline>
              </w:drawing>
            </w:r>
          </w:p>
        </w:tc>
      </w:tr>
      <w:tr w:rsidR="00D86784" w14:paraId="213304E2" w14:textId="77777777" w:rsidTr="00C901D1">
        <w:trPr>
          <w:tblHeader/>
        </w:trPr>
        <w:tc>
          <w:tcPr>
            <w:tcW w:w="9526" w:type="dxa"/>
            <w:gridSpan w:val="4"/>
            <w:tcBorders>
              <w:top w:val="nil"/>
            </w:tcBorders>
            <w:vAlign w:val="center"/>
          </w:tcPr>
          <w:p w14:paraId="754CDFCF" w14:textId="37E3E660" w:rsidR="00D86784" w:rsidRPr="00E6095F" w:rsidRDefault="006B2E37" w:rsidP="00D86784">
            <w:pPr>
              <w:jc w:val="left"/>
              <w:rPr>
                <w:i/>
              </w:rPr>
            </w:pPr>
            <w:r>
              <w:rPr>
                <w:b/>
                <w:bCs/>
                <w:i/>
              </w:rPr>
              <w:t xml:space="preserve">TBD: </w:t>
            </w:r>
            <w:r w:rsidR="00D86784" w:rsidRPr="00E6095F">
              <w:rPr>
                <w:i/>
              </w:rPr>
              <w:t>Display is based on Mercator projection</w:t>
            </w:r>
          </w:p>
        </w:tc>
      </w:tr>
    </w:tbl>
    <w:p w14:paraId="3D4F0F2B"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86784" w14:paraId="009F2416" w14:textId="77777777" w:rsidTr="00C901D1">
        <w:trPr>
          <w:tblHeader/>
        </w:trPr>
        <w:tc>
          <w:tcPr>
            <w:tcW w:w="9526" w:type="dxa"/>
            <w:tcBorders>
              <w:bottom w:val="nil"/>
            </w:tcBorders>
            <w:vAlign w:val="center"/>
          </w:tcPr>
          <w:p w14:paraId="1D05BFE3" w14:textId="7A30F924" w:rsidR="00D86784" w:rsidRDefault="004955AC" w:rsidP="00D9584F">
            <w:pPr>
              <w:jc w:val="center"/>
            </w:pPr>
            <w:r>
              <w:rPr>
                <w:noProof/>
                <w:lang w:eastAsia="en-GB"/>
              </w:rPr>
              <w:lastRenderedPageBreak/>
              <w:drawing>
                <wp:inline distT="0" distB="0" distL="0" distR="0" wp14:anchorId="119611EB" wp14:editId="3EAADC0F">
                  <wp:extent cx="3649211" cy="6711193"/>
                  <wp:effectExtent l="0" t="0" r="8890" b="0"/>
                  <wp:docPr id="203" name="Picture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51978" cy="6716282"/>
                          </a:xfrm>
                          <a:prstGeom prst="rect">
                            <a:avLst/>
                          </a:prstGeom>
                          <a:noFill/>
                          <a:ln>
                            <a:noFill/>
                            <a:prstDash/>
                          </a:ln>
                        </pic:spPr>
                      </pic:pic>
                    </a:graphicData>
                  </a:graphic>
                </wp:inline>
              </w:drawing>
            </w:r>
          </w:p>
        </w:tc>
      </w:tr>
      <w:tr w:rsidR="00D86784" w14:paraId="260217C3" w14:textId="77777777" w:rsidTr="00C901D1">
        <w:trPr>
          <w:tblHeader/>
        </w:trPr>
        <w:tc>
          <w:tcPr>
            <w:tcW w:w="9526" w:type="dxa"/>
            <w:tcBorders>
              <w:top w:val="nil"/>
            </w:tcBorders>
            <w:vAlign w:val="center"/>
          </w:tcPr>
          <w:p w14:paraId="74381171" w14:textId="6916815B" w:rsidR="00D86784" w:rsidRPr="00E6095F" w:rsidRDefault="006B2E37" w:rsidP="00825D20">
            <w:pPr>
              <w:jc w:val="left"/>
              <w:rPr>
                <w:i/>
              </w:rPr>
            </w:pPr>
            <w:r>
              <w:rPr>
                <w:b/>
                <w:bCs/>
                <w:i/>
              </w:rPr>
              <w:t xml:space="preserve">TBD: </w:t>
            </w:r>
            <w:r w:rsidR="00C21451" w:rsidRPr="00C21451">
              <w:rPr>
                <w:i/>
              </w:rPr>
              <w:t>Note: Implementation of support for latitudes higher than 85º is an option for ECDIS. Polar projection is typically used for latitudes higher than 85º.</w:t>
            </w:r>
            <w:r w:rsidR="00C21451">
              <w:rPr>
                <w:i/>
              </w:rPr>
              <w:t xml:space="preserve"> ECDIS image in this example </w:t>
            </w:r>
            <w:r w:rsidR="00D86784" w:rsidRPr="00E6095F">
              <w:rPr>
                <w:i/>
              </w:rPr>
              <w:t>is based on polar projection</w:t>
            </w:r>
          </w:p>
        </w:tc>
      </w:tr>
    </w:tbl>
    <w:p w14:paraId="39564EA9" w14:textId="77777777" w:rsidR="00887CE6" w:rsidRDefault="00887CE6" w:rsidP="006B07D1"/>
    <w:p w14:paraId="3F14736D" w14:textId="77777777" w:rsidR="00D86784" w:rsidRDefault="00887CE6"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D86784" w14:paraId="338D9C0E" w14:textId="77777777" w:rsidTr="00C901D1">
        <w:trPr>
          <w:tblHeader/>
        </w:trPr>
        <w:tc>
          <w:tcPr>
            <w:tcW w:w="9526" w:type="dxa"/>
            <w:tcBorders>
              <w:bottom w:val="nil"/>
            </w:tcBorders>
            <w:vAlign w:val="center"/>
          </w:tcPr>
          <w:p w14:paraId="0E9CE1C3" w14:textId="77777777" w:rsidR="00D86784" w:rsidRDefault="0018522C" w:rsidP="00D9584F">
            <w:pPr>
              <w:jc w:val="center"/>
            </w:pPr>
            <w:r>
              <w:rPr>
                <w:noProof/>
                <w:lang w:eastAsia="en-GB"/>
              </w:rPr>
              <w:lastRenderedPageBreak/>
              <w:drawing>
                <wp:inline distT="0" distB="0" distL="0" distR="0" wp14:anchorId="54AE6040" wp14:editId="40AF5CDA">
                  <wp:extent cx="6010275" cy="5534025"/>
                  <wp:effectExtent l="0" t="0" r="9525" b="9525"/>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010275" cy="5534025"/>
                          </a:xfrm>
                          <a:prstGeom prst="rect">
                            <a:avLst/>
                          </a:prstGeom>
                          <a:noFill/>
                          <a:ln>
                            <a:noFill/>
                          </a:ln>
                        </pic:spPr>
                      </pic:pic>
                    </a:graphicData>
                  </a:graphic>
                </wp:inline>
              </w:drawing>
            </w:r>
          </w:p>
        </w:tc>
      </w:tr>
      <w:tr w:rsidR="00D86784" w14:paraId="16385E4C" w14:textId="77777777" w:rsidTr="00C901D1">
        <w:trPr>
          <w:tblHeader/>
        </w:trPr>
        <w:tc>
          <w:tcPr>
            <w:tcW w:w="9526" w:type="dxa"/>
            <w:tcBorders>
              <w:top w:val="nil"/>
            </w:tcBorders>
            <w:vAlign w:val="center"/>
          </w:tcPr>
          <w:p w14:paraId="5AA890FD" w14:textId="754E640D" w:rsidR="00D86784" w:rsidRPr="00E6095F" w:rsidRDefault="00D86784" w:rsidP="00D86784">
            <w:pPr>
              <w:jc w:val="left"/>
              <w:rPr>
                <w:i/>
              </w:rPr>
            </w:pPr>
            <w:r w:rsidRPr="00E6095F">
              <w:rPr>
                <w:i/>
              </w:rPr>
              <w:t>Select 85°00.000’N  25°00.000’E as centre of the display, scale is 1:500 000</w:t>
            </w:r>
          </w:p>
          <w:p w14:paraId="07E909BF" w14:textId="5B614294" w:rsidR="00D86784" w:rsidRDefault="00D86784" w:rsidP="00FB6C6D">
            <w:pPr>
              <w:jc w:val="left"/>
              <w:rPr>
                <w:i/>
              </w:rPr>
            </w:pPr>
            <w:r w:rsidRPr="00E6095F">
              <w:rPr>
                <w:i/>
              </w:rPr>
              <w:t xml:space="preserve">Display is based on </w:t>
            </w:r>
            <w:r w:rsidR="00FB6C6D">
              <w:rPr>
                <w:i/>
              </w:rPr>
              <w:t>Mercator</w:t>
            </w:r>
            <w:r w:rsidR="00FB6C6D" w:rsidRPr="00E6095F">
              <w:rPr>
                <w:i/>
              </w:rPr>
              <w:t xml:space="preserve"> </w:t>
            </w:r>
            <w:r w:rsidRPr="00E6095F">
              <w:rPr>
                <w:i/>
              </w:rPr>
              <w:t>projection</w:t>
            </w:r>
          </w:p>
          <w:p w14:paraId="43875A6B" w14:textId="12701B7B" w:rsidR="00C21451" w:rsidRPr="00357E05" w:rsidRDefault="004955AC" w:rsidP="00FB6C6D">
            <w:pPr>
              <w:jc w:val="left"/>
              <w:rPr>
                <w:b/>
                <w:i/>
              </w:rPr>
            </w:pPr>
            <w:proofErr w:type="spellStart"/>
            <w:r>
              <w:rPr>
                <w:b/>
                <w:i/>
              </w:rPr>
              <w:t>tbd</w:t>
            </w:r>
            <w:proofErr w:type="spellEnd"/>
          </w:p>
          <w:p w14:paraId="0FCF13D4" w14:textId="2C4EC5A0" w:rsidR="00C21451" w:rsidRPr="00E6095F" w:rsidRDefault="00C21451" w:rsidP="00FB6C6D">
            <w:pPr>
              <w:jc w:val="left"/>
              <w:rPr>
                <w:i/>
              </w:rPr>
            </w:pPr>
            <w:r w:rsidRPr="00C21451">
              <w:rPr>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tc>
      </w:tr>
    </w:tbl>
    <w:p w14:paraId="0B863885" w14:textId="77777777" w:rsidR="00887CE6" w:rsidRDefault="00887CE6" w:rsidP="00D86784"/>
    <w:p w14:paraId="3732EE8E" w14:textId="77777777" w:rsidR="00D86784" w:rsidRDefault="00887CE6" w:rsidP="00D86784">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D86784" w14:paraId="077880AA" w14:textId="77777777" w:rsidTr="00C901D1">
        <w:trPr>
          <w:tblHeader/>
        </w:trPr>
        <w:tc>
          <w:tcPr>
            <w:tcW w:w="9526" w:type="dxa"/>
            <w:tcBorders>
              <w:bottom w:val="nil"/>
            </w:tcBorders>
            <w:vAlign w:val="center"/>
          </w:tcPr>
          <w:p w14:paraId="37F685D1" w14:textId="77777777" w:rsidR="00D86784" w:rsidRDefault="0018522C" w:rsidP="00D9584F">
            <w:pPr>
              <w:jc w:val="center"/>
            </w:pPr>
            <w:r>
              <w:rPr>
                <w:noProof/>
                <w:lang w:eastAsia="en-GB"/>
              </w:rPr>
              <w:lastRenderedPageBreak/>
              <w:drawing>
                <wp:inline distT="0" distB="0" distL="0" distR="0" wp14:anchorId="2289FCBA" wp14:editId="22B123C5">
                  <wp:extent cx="6010275" cy="6010275"/>
                  <wp:effectExtent l="0" t="0" r="9525" b="9525"/>
                  <wp:docPr id="138" name="Picture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inline>
              </w:drawing>
            </w:r>
          </w:p>
        </w:tc>
      </w:tr>
      <w:tr w:rsidR="00D86784" w14:paraId="4E0D15F9" w14:textId="77777777" w:rsidTr="00C901D1">
        <w:trPr>
          <w:tblHeader/>
        </w:trPr>
        <w:tc>
          <w:tcPr>
            <w:tcW w:w="9526" w:type="dxa"/>
            <w:tcBorders>
              <w:top w:val="nil"/>
            </w:tcBorders>
            <w:vAlign w:val="center"/>
          </w:tcPr>
          <w:p w14:paraId="269E4AE3" w14:textId="77777777" w:rsidR="004955AC" w:rsidRPr="00A44E51" w:rsidRDefault="004955AC" w:rsidP="004955AC">
            <w:pPr>
              <w:jc w:val="left"/>
              <w:rPr>
                <w:b/>
                <w:i/>
              </w:rPr>
            </w:pPr>
            <w:proofErr w:type="spellStart"/>
            <w:r>
              <w:rPr>
                <w:b/>
                <w:i/>
              </w:rPr>
              <w:t>tbd</w:t>
            </w:r>
            <w:proofErr w:type="spellEnd"/>
          </w:p>
          <w:p w14:paraId="0EB464AF" w14:textId="77777777" w:rsidR="00C21451" w:rsidRDefault="00C21451" w:rsidP="00D86784">
            <w:pPr>
              <w:jc w:val="left"/>
              <w:rPr>
                <w:i/>
              </w:rPr>
            </w:pPr>
          </w:p>
          <w:p w14:paraId="34ECB627" w14:textId="7674182A" w:rsidR="00D86784" w:rsidRPr="00E6095F" w:rsidRDefault="00D86784" w:rsidP="00D86784">
            <w:pPr>
              <w:jc w:val="left"/>
              <w:rPr>
                <w:i/>
              </w:rPr>
            </w:pPr>
            <w:r w:rsidRPr="00E6095F">
              <w:rPr>
                <w:i/>
              </w:rPr>
              <w:t xml:space="preserve">Select 85°00.000’N </w:t>
            </w:r>
            <w:r w:rsidR="00825D20">
              <w:rPr>
                <w:i/>
              </w:rPr>
              <w:t xml:space="preserve"> </w:t>
            </w:r>
            <w:r w:rsidRPr="00E6095F">
              <w:rPr>
                <w:i/>
              </w:rPr>
              <w:t>25°00.000’E as centre of the display, scale is 1:500 000</w:t>
            </w:r>
          </w:p>
          <w:p w14:paraId="7CB38808" w14:textId="77777777" w:rsidR="00C21451" w:rsidRDefault="00D86784" w:rsidP="00C21451">
            <w:pPr>
              <w:jc w:val="left"/>
              <w:rPr>
                <w:i/>
              </w:rPr>
            </w:pPr>
            <w:r w:rsidRPr="00E6095F">
              <w:rPr>
                <w:i/>
              </w:rPr>
              <w:t>Display is based on polar projection</w:t>
            </w:r>
            <w:r w:rsidR="00C21451" w:rsidRPr="00C21451">
              <w:rPr>
                <w:i/>
              </w:rPr>
              <w:t xml:space="preserve"> </w:t>
            </w:r>
          </w:p>
          <w:p w14:paraId="6CDDE013" w14:textId="77777777" w:rsidR="00C21451" w:rsidRDefault="00C21451" w:rsidP="00C21451">
            <w:pPr>
              <w:jc w:val="left"/>
              <w:rPr>
                <w:i/>
              </w:rPr>
            </w:pPr>
          </w:p>
          <w:p w14:paraId="123BFFAB" w14:textId="5B00934C" w:rsidR="00C21451" w:rsidRDefault="00C21451" w:rsidP="00C21451">
            <w:pPr>
              <w:jc w:val="left"/>
              <w:rPr>
                <w:i/>
              </w:rPr>
            </w:pPr>
            <w:r w:rsidRPr="00C21451">
              <w:rPr>
                <w:i/>
              </w:rPr>
              <w:t>Note: Implementation of support for latitudes higher than 85º is an option for ECDIS. If not implemented, then there should be no chart displayed above latitude 85º.  If implemented, the chart above latitude 85 º may or may not have overscale pattern depending of the chart available in the ECDIS for the area above latitude 85 º.</w:t>
            </w:r>
          </w:p>
          <w:p w14:paraId="7814B913" w14:textId="77777777" w:rsidR="00D86784" w:rsidRPr="00E6095F" w:rsidRDefault="00D86784" w:rsidP="00D86784">
            <w:pPr>
              <w:jc w:val="left"/>
              <w:rPr>
                <w:i/>
              </w:rPr>
            </w:pPr>
          </w:p>
        </w:tc>
      </w:tr>
    </w:tbl>
    <w:p w14:paraId="6710C5E6" w14:textId="77777777" w:rsidR="00D86784" w:rsidRDefault="00D86784" w:rsidP="00D86784"/>
    <w:p w14:paraId="0984FD99" w14:textId="77777777" w:rsidR="006B07D1" w:rsidRDefault="00D86784" w:rsidP="00E30B8F">
      <w:pPr>
        <w:pStyle w:val="Heading3"/>
      </w:pPr>
      <w:r>
        <w:br w:type="page"/>
      </w:r>
      <w:r w:rsidR="006B07D1">
        <w:lastRenderedPageBreak/>
        <w:t>Display of Data at Extreme High Latitudes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24A978B" w14:textId="77777777" w:rsidTr="008A1BCC">
        <w:trPr>
          <w:trHeight w:val="454"/>
          <w:tblHeader/>
        </w:trPr>
        <w:tc>
          <w:tcPr>
            <w:tcW w:w="2381" w:type="dxa"/>
            <w:shd w:val="clear" w:color="auto" w:fill="CCFFCC"/>
            <w:vAlign w:val="center"/>
          </w:tcPr>
          <w:p w14:paraId="4E017F6B" w14:textId="77777777" w:rsidR="006B07D1" w:rsidRPr="004065B1" w:rsidRDefault="006B07D1" w:rsidP="008A1BCC">
            <w:r w:rsidRPr="000A066E">
              <w:rPr>
                <w:b/>
              </w:rPr>
              <w:t>Test Reference</w:t>
            </w:r>
          </w:p>
        </w:tc>
        <w:tc>
          <w:tcPr>
            <w:tcW w:w="2381" w:type="dxa"/>
            <w:shd w:val="clear" w:color="auto" w:fill="CCFFCC"/>
            <w:vAlign w:val="center"/>
          </w:tcPr>
          <w:p w14:paraId="2A82057D" w14:textId="28FFAE02" w:rsidR="006B07D1" w:rsidRPr="004065B1" w:rsidRDefault="002E1A67" w:rsidP="008A1BCC">
            <w:r>
              <w:t>PolarData2</w:t>
            </w:r>
          </w:p>
        </w:tc>
        <w:tc>
          <w:tcPr>
            <w:tcW w:w="2382" w:type="dxa"/>
            <w:shd w:val="clear" w:color="auto" w:fill="CCFFCC"/>
            <w:vAlign w:val="center"/>
          </w:tcPr>
          <w:p w14:paraId="5919492D" w14:textId="77777777" w:rsidR="006B07D1" w:rsidRPr="004065B1" w:rsidRDefault="006B07D1" w:rsidP="008A1BCC">
            <w:r w:rsidRPr="000A066E">
              <w:rPr>
                <w:b/>
              </w:rPr>
              <w:t>IHO Reference</w:t>
            </w:r>
          </w:p>
        </w:tc>
        <w:tc>
          <w:tcPr>
            <w:tcW w:w="2382" w:type="dxa"/>
            <w:shd w:val="clear" w:color="auto" w:fill="CCFFCC"/>
            <w:vAlign w:val="center"/>
          </w:tcPr>
          <w:p w14:paraId="3A19291A" w14:textId="77777777" w:rsidR="006B07D1" w:rsidRPr="004065B1" w:rsidRDefault="006B07D1" w:rsidP="001752C8">
            <w:r w:rsidRPr="00A94802">
              <w:t>S-</w:t>
            </w:r>
            <w:r>
              <w:t>52 10.1.10.2</w:t>
            </w:r>
          </w:p>
        </w:tc>
      </w:tr>
      <w:tr w:rsidR="006B07D1" w14:paraId="726E1DC6" w14:textId="77777777" w:rsidTr="008A1BCC">
        <w:trPr>
          <w:tblHeader/>
        </w:trPr>
        <w:tc>
          <w:tcPr>
            <w:tcW w:w="9526" w:type="dxa"/>
            <w:gridSpan w:val="4"/>
            <w:shd w:val="clear" w:color="auto" w:fill="CCFFCC"/>
            <w:vAlign w:val="center"/>
          </w:tcPr>
          <w:p w14:paraId="32A4AC2E" w14:textId="77777777" w:rsidR="006B07D1" w:rsidRDefault="006B07D1" w:rsidP="008A1BCC">
            <w:r w:rsidRPr="000A066E">
              <w:rPr>
                <w:b/>
              </w:rPr>
              <w:t>Test description</w:t>
            </w:r>
          </w:p>
        </w:tc>
      </w:tr>
      <w:tr w:rsidR="006B07D1" w14:paraId="1BD6FA3C" w14:textId="77777777" w:rsidTr="008A1BCC">
        <w:trPr>
          <w:tblHeader/>
        </w:trPr>
        <w:tc>
          <w:tcPr>
            <w:tcW w:w="9526" w:type="dxa"/>
            <w:gridSpan w:val="4"/>
            <w:vAlign w:val="center"/>
          </w:tcPr>
          <w:p w14:paraId="0579368F" w14:textId="77777777" w:rsidR="00981793" w:rsidRPr="00E6095F" w:rsidRDefault="00981793" w:rsidP="00981793">
            <w:pPr>
              <w:rPr>
                <w:b/>
                <w:i/>
              </w:rPr>
            </w:pPr>
            <w:r w:rsidRPr="00E6095F">
              <w:rPr>
                <w:b/>
                <w:i/>
              </w:rPr>
              <w:t>ONLY TO BE TESTED FOR EQUIPMENT CLAIMING THE CAPABILITY TO DISPLAY ENC DATA AT LATITUDES GREATER THAN 85 DEGREES</w:t>
            </w:r>
          </w:p>
          <w:p w14:paraId="162EC8B8" w14:textId="77777777" w:rsidR="006B07D1" w:rsidRPr="00E6095F" w:rsidRDefault="00981793" w:rsidP="00981793">
            <w:pPr>
              <w:rPr>
                <w:i/>
              </w:rPr>
            </w:pPr>
            <w:r w:rsidRPr="00E6095F">
              <w:rPr>
                <w:i/>
              </w:rPr>
              <w:t>Display of charts above 85 degrees.</w:t>
            </w:r>
          </w:p>
        </w:tc>
      </w:tr>
      <w:tr w:rsidR="006B07D1" w14:paraId="4671F9DF" w14:textId="77777777" w:rsidTr="008A1BCC">
        <w:trPr>
          <w:tblHeader/>
        </w:trPr>
        <w:tc>
          <w:tcPr>
            <w:tcW w:w="9526" w:type="dxa"/>
            <w:gridSpan w:val="4"/>
            <w:shd w:val="clear" w:color="auto" w:fill="CCFFCC"/>
            <w:vAlign w:val="center"/>
          </w:tcPr>
          <w:p w14:paraId="214A9CE6" w14:textId="77777777" w:rsidR="006B07D1" w:rsidRPr="004065B1" w:rsidRDefault="006B07D1" w:rsidP="008A1BCC">
            <w:r w:rsidRPr="000A066E">
              <w:rPr>
                <w:b/>
              </w:rPr>
              <w:t>Setup</w:t>
            </w:r>
          </w:p>
        </w:tc>
      </w:tr>
      <w:tr w:rsidR="006B07D1" w14:paraId="33808FDA" w14:textId="77777777" w:rsidTr="008A1BCC">
        <w:trPr>
          <w:tblHeader/>
        </w:trPr>
        <w:tc>
          <w:tcPr>
            <w:tcW w:w="9526" w:type="dxa"/>
            <w:gridSpan w:val="4"/>
            <w:vAlign w:val="center"/>
          </w:tcPr>
          <w:p w14:paraId="1D8BC372" w14:textId="3AD55379" w:rsidR="00981793" w:rsidRPr="00E6095F" w:rsidRDefault="00981793" w:rsidP="00981793">
            <w:pPr>
              <w:rPr>
                <w:i/>
              </w:rPr>
            </w:pPr>
            <w:r w:rsidRPr="00E6095F">
              <w:rPr>
                <w:i/>
              </w:rPr>
              <w:t>Load</w:t>
            </w:r>
            <w:r w:rsidR="00A43195">
              <w:rPr>
                <w:i/>
              </w:rPr>
              <w:t xml:space="preserve"> the exchange set </w:t>
            </w:r>
            <w:proofErr w:type="spellStart"/>
            <w:r w:rsidR="00A43195">
              <w:rPr>
                <w:b/>
                <w:bCs/>
                <w:i/>
              </w:rPr>
              <w:t>PolarData</w:t>
            </w:r>
            <w:proofErr w:type="spellEnd"/>
            <w:r w:rsidR="00A43195">
              <w:rPr>
                <w:i/>
              </w:rPr>
              <w:t xml:space="preserve"> </w:t>
            </w:r>
            <w:r w:rsidRPr="00E6095F">
              <w:rPr>
                <w:i/>
              </w:rPr>
              <w:t xml:space="preserve"> </w:t>
            </w:r>
          </w:p>
          <w:p w14:paraId="15D5A151" w14:textId="6D44160F" w:rsidR="00981793" w:rsidRPr="00E012C8" w:rsidRDefault="00981793">
            <w:pPr>
              <w:pStyle w:val="ListParagraph"/>
              <w:numPr>
                <w:ilvl w:val="0"/>
                <w:numId w:val="30"/>
              </w:numPr>
              <w:rPr>
                <w:i/>
              </w:rPr>
            </w:pPr>
            <w:r w:rsidRPr="00E012C8">
              <w:rPr>
                <w:i/>
              </w:rPr>
              <w:t xml:space="preserve">Select </w:t>
            </w:r>
            <w:r w:rsidR="007D0469" w:rsidRPr="00E012C8">
              <w:rPr>
                <w:i/>
              </w:rPr>
              <w:t>Display Category</w:t>
            </w:r>
            <w:r w:rsidRPr="00E012C8">
              <w:rPr>
                <w:i/>
              </w:rPr>
              <w:t xml:space="preserve"> Other</w:t>
            </w:r>
          </w:p>
          <w:p w14:paraId="3F9A5D0B" w14:textId="4627C468" w:rsidR="00981793" w:rsidRPr="00E012C8" w:rsidRDefault="00981793">
            <w:pPr>
              <w:pStyle w:val="ListParagraph"/>
              <w:numPr>
                <w:ilvl w:val="0"/>
                <w:numId w:val="30"/>
              </w:numPr>
              <w:rPr>
                <w:i/>
              </w:rPr>
            </w:pPr>
            <w:r w:rsidRPr="00E012C8">
              <w:rPr>
                <w:i/>
              </w:rPr>
              <w:t xml:space="preserve">Select </w:t>
            </w:r>
            <w:r w:rsidR="0069033B" w:rsidRPr="00E012C8">
              <w:rPr>
                <w:i/>
              </w:rPr>
              <w:t xml:space="preserve">Safety Contour </w:t>
            </w:r>
            <w:r w:rsidR="00523203" w:rsidRPr="00E012C8">
              <w:rPr>
                <w:i/>
              </w:rPr>
              <w:t>value to</w:t>
            </w:r>
            <w:r w:rsidR="00E70490" w:rsidRPr="00E012C8">
              <w:rPr>
                <w:i/>
              </w:rPr>
              <w:t xml:space="preserve"> </w:t>
            </w:r>
            <w:r w:rsidRPr="00E012C8">
              <w:rPr>
                <w:i/>
              </w:rPr>
              <w:t xml:space="preserve">30 </w:t>
            </w:r>
            <w:r w:rsidR="00E66884" w:rsidRPr="00E012C8">
              <w:rPr>
                <w:i/>
              </w:rPr>
              <w:t>m</w:t>
            </w:r>
          </w:p>
          <w:p w14:paraId="1FF046D0" w14:textId="77777777" w:rsidR="00981793" w:rsidRPr="00E012C8" w:rsidRDefault="00981793">
            <w:pPr>
              <w:pStyle w:val="ListParagraph"/>
              <w:numPr>
                <w:ilvl w:val="0"/>
                <w:numId w:val="30"/>
              </w:numPr>
              <w:rPr>
                <w:i/>
              </w:rPr>
            </w:pPr>
            <w:r w:rsidRPr="00E012C8">
              <w:rPr>
                <w:i/>
              </w:rPr>
              <w:t>Select Plain Boundaries</w:t>
            </w:r>
          </w:p>
          <w:p w14:paraId="5050C01C" w14:textId="77777777" w:rsidR="006B07D1" w:rsidRPr="00E012C8" w:rsidRDefault="00981793">
            <w:pPr>
              <w:pStyle w:val="ListParagraph"/>
              <w:numPr>
                <w:ilvl w:val="0"/>
                <w:numId w:val="30"/>
              </w:numPr>
              <w:rPr>
                <w:i/>
              </w:rPr>
            </w:pPr>
            <w:r w:rsidRPr="00E012C8">
              <w:rPr>
                <w:i/>
              </w:rPr>
              <w:t>Select Paper chart symbols</w:t>
            </w:r>
          </w:p>
          <w:p w14:paraId="44E6D168" w14:textId="77777777" w:rsidR="001001B5" w:rsidRPr="00E012C8" w:rsidRDefault="001001B5">
            <w:pPr>
              <w:pStyle w:val="ListParagraph"/>
              <w:numPr>
                <w:ilvl w:val="0"/>
                <w:numId w:val="30"/>
              </w:numPr>
              <w:rPr>
                <w:i/>
              </w:rPr>
            </w:pPr>
            <w:r w:rsidRPr="00E012C8">
              <w:rPr>
                <w:i/>
              </w:rPr>
              <w:t>Select Accuracy</w:t>
            </w:r>
          </w:p>
          <w:p w14:paraId="5FD96EE7" w14:textId="65FC5773" w:rsidR="001001B5" w:rsidRPr="00E012C8" w:rsidRDefault="001001B5">
            <w:pPr>
              <w:pStyle w:val="ListParagraph"/>
              <w:numPr>
                <w:ilvl w:val="0"/>
                <w:numId w:val="30"/>
              </w:numPr>
              <w:rPr>
                <w:i/>
              </w:rPr>
            </w:pPr>
            <w:r w:rsidRPr="00E012C8">
              <w:rPr>
                <w:i/>
              </w:rPr>
              <w:t>Select Contour label</w:t>
            </w:r>
          </w:p>
        </w:tc>
      </w:tr>
      <w:tr w:rsidR="006B07D1" w14:paraId="43972872" w14:textId="77777777" w:rsidTr="008A1BCC">
        <w:trPr>
          <w:tblHeader/>
        </w:trPr>
        <w:tc>
          <w:tcPr>
            <w:tcW w:w="9526" w:type="dxa"/>
            <w:gridSpan w:val="4"/>
            <w:shd w:val="clear" w:color="auto" w:fill="CCFFCC"/>
            <w:vAlign w:val="center"/>
          </w:tcPr>
          <w:p w14:paraId="661B624E" w14:textId="77777777" w:rsidR="006B07D1" w:rsidRPr="004065B1" w:rsidRDefault="006B07D1" w:rsidP="008A1BCC">
            <w:r w:rsidRPr="000A066E">
              <w:rPr>
                <w:b/>
              </w:rPr>
              <w:t>Action</w:t>
            </w:r>
          </w:p>
        </w:tc>
      </w:tr>
      <w:tr w:rsidR="006B07D1" w14:paraId="6975C0F9" w14:textId="77777777" w:rsidTr="008A1BCC">
        <w:trPr>
          <w:tblHeader/>
        </w:trPr>
        <w:tc>
          <w:tcPr>
            <w:tcW w:w="9526" w:type="dxa"/>
            <w:gridSpan w:val="4"/>
            <w:vAlign w:val="center"/>
          </w:tcPr>
          <w:p w14:paraId="18F77CA7" w14:textId="77777777" w:rsidR="006B07D1" w:rsidRPr="00E6095F" w:rsidRDefault="00981793" w:rsidP="008A1BCC">
            <w:pPr>
              <w:rPr>
                <w:i/>
              </w:rPr>
            </w:pPr>
            <w:r w:rsidRPr="00E6095F">
              <w:rPr>
                <w:i/>
              </w:rPr>
              <w:t>Check ENC symbols shown in the ECDIS against the graphical plot.</w:t>
            </w:r>
          </w:p>
        </w:tc>
      </w:tr>
      <w:tr w:rsidR="006B07D1" w14:paraId="6C36E677" w14:textId="77777777" w:rsidTr="00C901D1">
        <w:trPr>
          <w:tblHeader/>
        </w:trPr>
        <w:tc>
          <w:tcPr>
            <w:tcW w:w="9526" w:type="dxa"/>
            <w:gridSpan w:val="4"/>
            <w:tcBorders>
              <w:bottom w:val="single" w:sz="4" w:space="0" w:color="auto"/>
            </w:tcBorders>
            <w:shd w:val="clear" w:color="auto" w:fill="CCFFCC"/>
            <w:vAlign w:val="center"/>
          </w:tcPr>
          <w:p w14:paraId="6578F409" w14:textId="77777777" w:rsidR="006B07D1" w:rsidRPr="004065B1" w:rsidRDefault="006B07D1" w:rsidP="008A1BCC">
            <w:r w:rsidRPr="000A066E">
              <w:rPr>
                <w:b/>
              </w:rPr>
              <w:t>Results</w:t>
            </w:r>
          </w:p>
        </w:tc>
      </w:tr>
      <w:tr w:rsidR="006B07D1" w14:paraId="0B806897" w14:textId="77777777" w:rsidTr="00C901D1">
        <w:trPr>
          <w:tblHeader/>
        </w:trPr>
        <w:tc>
          <w:tcPr>
            <w:tcW w:w="9526" w:type="dxa"/>
            <w:gridSpan w:val="4"/>
            <w:tcBorders>
              <w:bottom w:val="nil"/>
            </w:tcBorders>
            <w:vAlign w:val="center"/>
          </w:tcPr>
          <w:p w14:paraId="11346456" w14:textId="77777777" w:rsidR="006B07D1" w:rsidRPr="00E6095F" w:rsidRDefault="00981793" w:rsidP="008A1BCC">
            <w:pPr>
              <w:jc w:val="left"/>
              <w:rPr>
                <w:i/>
              </w:rPr>
            </w:pPr>
            <w:r w:rsidRPr="00E6095F">
              <w:rPr>
                <w:i/>
              </w:rPr>
              <w:t>The ENC in the ECDIS should be shown like in the picture below.</w:t>
            </w:r>
          </w:p>
          <w:p w14:paraId="21F9E985" w14:textId="0543E264" w:rsidR="00C901D1" w:rsidRPr="00E6095F" w:rsidRDefault="001001B5" w:rsidP="001001B5">
            <w:pPr>
              <w:jc w:val="left"/>
              <w:rPr>
                <w:i/>
              </w:rPr>
            </w:pPr>
            <w:r>
              <w:rPr>
                <w:i/>
              </w:rPr>
              <w:t>Note: The chart outside the circular area is an example of an optional background chart</w:t>
            </w:r>
            <w:r w:rsidR="00BE2CA5">
              <w:rPr>
                <w:i/>
              </w:rPr>
              <w:t>.</w:t>
            </w:r>
          </w:p>
        </w:tc>
      </w:tr>
      <w:tr w:rsidR="00981793" w14:paraId="20518DF4" w14:textId="77777777" w:rsidTr="00C901D1">
        <w:trPr>
          <w:tblHeader/>
        </w:trPr>
        <w:tc>
          <w:tcPr>
            <w:tcW w:w="9526" w:type="dxa"/>
            <w:gridSpan w:val="4"/>
            <w:tcBorders>
              <w:top w:val="nil"/>
              <w:bottom w:val="nil"/>
            </w:tcBorders>
            <w:vAlign w:val="center"/>
          </w:tcPr>
          <w:p w14:paraId="58391117" w14:textId="77777777" w:rsidR="00981793" w:rsidRPr="00981793" w:rsidRDefault="0018522C" w:rsidP="00981793">
            <w:pPr>
              <w:jc w:val="center"/>
            </w:pPr>
            <w:r>
              <w:rPr>
                <w:noProof/>
                <w:lang w:eastAsia="en-GB"/>
              </w:rPr>
              <w:drawing>
                <wp:inline distT="0" distB="0" distL="0" distR="0" wp14:anchorId="00B5F8E3" wp14:editId="392C903D">
                  <wp:extent cx="5699854" cy="5365631"/>
                  <wp:effectExtent l="0" t="0" r="0" b="6985"/>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08515" cy="5373784"/>
                          </a:xfrm>
                          <a:prstGeom prst="rect">
                            <a:avLst/>
                          </a:prstGeom>
                          <a:noFill/>
                          <a:ln>
                            <a:noFill/>
                          </a:ln>
                        </pic:spPr>
                      </pic:pic>
                    </a:graphicData>
                  </a:graphic>
                </wp:inline>
              </w:drawing>
            </w:r>
          </w:p>
        </w:tc>
      </w:tr>
      <w:tr w:rsidR="00981793" w14:paraId="14C532D9" w14:textId="77777777" w:rsidTr="00C901D1">
        <w:trPr>
          <w:tblHeader/>
        </w:trPr>
        <w:tc>
          <w:tcPr>
            <w:tcW w:w="9526" w:type="dxa"/>
            <w:gridSpan w:val="4"/>
            <w:tcBorders>
              <w:top w:val="nil"/>
            </w:tcBorders>
            <w:vAlign w:val="center"/>
          </w:tcPr>
          <w:p w14:paraId="5CFBF4F9" w14:textId="77777777" w:rsidR="004955AC" w:rsidRPr="00A44E51" w:rsidRDefault="00981793" w:rsidP="004955AC">
            <w:pPr>
              <w:jc w:val="left"/>
              <w:rPr>
                <w:b/>
                <w:i/>
              </w:rPr>
            </w:pPr>
            <w:r w:rsidRPr="00E6095F">
              <w:rPr>
                <w:i/>
              </w:rPr>
              <w:t>North Pole is in the centre of the display</w:t>
            </w:r>
            <w:r w:rsidR="004955AC">
              <w:rPr>
                <w:i/>
              </w:rPr>
              <w:t xml:space="preserve"> </w:t>
            </w:r>
            <w:proofErr w:type="spellStart"/>
            <w:r w:rsidR="004955AC">
              <w:rPr>
                <w:b/>
                <w:i/>
              </w:rPr>
              <w:t>tbd</w:t>
            </w:r>
            <w:proofErr w:type="spellEnd"/>
          </w:p>
          <w:p w14:paraId="73BF8103" w14:textId="7E657A47" w:rsidR="00981793" w:rsidRPr="00E6095F" w:rsidRDefault="00981793" w:rsidP="00981793">
            <w:pPr>
              <w:jc w:val="left"/>
              <w:rPr>
                <w:i/>
              </w:rPr>
            </w:pPr>
          </w:p>
        </w:tc>
      </w:tr>
    </w:tbl>
    <w:p w14:paraId="6C3C71E4" w14:textId="77777777" w:rsidR="00981793" w:rsidRDefault="00981793" w:rsidP="006B07D1"/>
    <w:p w14:paraId="65EA2778" w14:textId="73C34A21"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981793" w14:paraId="094CC910" w14:textId="77777777" w:rsidTr="00C901D1">
        <w:trPr>
          <w:tblHeader/>
        </w:trPr>
        <w:tc>
          <w:tcPr>
            <w:tcW w:w="9526" w:type="dxa"/>
            <w:tcBorders>
              <w:bottom w:val="nil"/>
            </w:tcBorders>
            <w:vAlign w:val="center"/>
          </w:tcPr>
          <w:p w14:paraId="62F9194F" w14:textId="77777777" w:rsidR="00981793" w:rsidRPr="00981793" w:rsidRDefault="0018522C" w:rsidP="00D9584F">
            <w:pPr>
              <w:jc w:val="center"/>
            </w:pPr>
            <w:r>
              <w:rPr>
                <w:noProof/>
                <w:lang w:eastAsia="en-GB"/>
              </w:rPr>
              <w:drawing>
                <wp:inline distT="0" distB="0" distL="0" distR="0" wp14:anchorId="5A8FF39C" wp14:editId="24C19315">
                  <wp:extent cx="4932727" cy="4932727"/>
                  <wp:effectExtent l="0" t="0" r="1270" b="1270"/>
                  <wp:docPr id="140" name="Picture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33257" cy="4933257"/>
                          </a:xfrm>
                          <a:prstGeom prst="rect">
                            <a:avLst/>
                          </a:prstGeom>
                          <a:noFill/>
                          <a:ln>
                            <a:noFill/>
                          </a:ln>
                        </pic:spPr>
                      </pic:pic>
                    </a:graphicData>
                  </a:graphic>
                </wp:inline>
              </w:drawing>
            </w:r>
          </w:p>
        </w:tc>
      </w:tr>
      <w:tr w:rsidR="00981793" w14:paraId="23D5F917" w14:textId="77777777" w:rsidTr="00C901D1">
        <w:trPr>
          <w:tblHeader/>
        </w:trPr>
        <w:tc>
          <w:tcPr>
            <w:tcW w:w="9526" w:type="dxa"/>
            <w:tcBorders>
              <w:top w:val="nil"/>
            </w:tcBorders>
            <w:vAlign w:val="center"/>
          </w:tcPr>
          <w:p w14:paraId="57E859E3" w14:textId="07CD4AD6" w:rsidR="004955AC" w:rsidRPr="00A44E51" w:rsidRDefault="00981793" w:rsidP="004955AC">
            <w:pPr>
              <w:jc w:val="left"/>
              <w:rPr>
                <w:b/>
                <w:i/>
              </w:rPr>
            </w:pPr>
            <w:r w:rsidRPr="00E6095F">
              <w:rPr>
                <w:i/>
              </w:rPr>
              <w:t xml:space="preserve">Select 89°22.000’N </w:t>
            </w:r>
            <w:r w:rsidR="00E70490">
              <w:rPr>
                <w:i/>
              </w:rPr>
              <w:t xml:space="preserve"> </w:t>
            </w:r>
            <w:r w:rsidRPr="00E6095F">
              <w:rPr>
                <w:i/>
              </w:rPr>
              <w:t>90°00.000’E as centre of the display</w:t>
            </w:r>
            <w:r w:rsidR="004955AC">
              <w:rPr>
                <w:b/>
                <w:i/>
              </w:rPr>
              <w:t xml:space="preserve"> </w:t>
            </w:r>
            <w:proofErr w:type="spellStart"/>
            <w:r w:rsidR="004955AC">
              <w:rPr>
                <w:b/>
                <w:i/>
              </w:rPr>
              <w:t>tbd</w:t>
            </w:r>
            <w:proofErr w:type="spellEnd"/>
          </w:p>
          <w:p w14:paraId="61CA2AB9" w14:textId="593923EF" w:rsidR="00981793" w:rsidRPr="00E6095F" w:rsidRDefault="00981793" w:rsidP="00D9584F">
            <w:pPr>
              <w:jc w:val="left"/>
              <w:rPr>
                <w:i/>
              </w:rPr>
            </w:pPr>
          </w:p>
        </w:tc>
      </w:tr>
    </w:tbl>
    <w:p w14:paraId="62C1A0D3" w14:textId="77777777" w:rsidR="00981793" w:rsidRDefault="00981793" w:rsidP="006B07D1"/>
    <w:p w14:paraId="3943A4B5" w14:textId="77777777" w:rsidR="00981793" w:rsidRDefault="00981793" w:rsidP="006B07D1">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981793" w14:paraId="2653B9FC" w14:textId="77777777" w:rsidTr="00C901D1">
        <w:trPr>
          <w:tblHeader/>
        </w:trPr>
        <w:tc>
          <w:tcPr>
            <w:tcW w:w="9526" w:type="dxa"/>
            <w:tcBorders>
              <w:bottom w:val="nil"/>
            </w:tcBorders>
            <w:vAlign w:val="center"/>
          </w:tcPr>
          <w:p w14:paraId="7312765D" w14:textId="77777777" w:rsidR="00981793" w:rsidRPr="00981793" w:rsidRDefault="0018522C" w:rsidP="00D9584F">
            <w:pPr>
              <w:jc w:val="center"/>
            </w:pPr>
            <w:r>
              <w:rPr>
                <w:noProof/>
                <w:lang w:eastAsia="en-GB"/>
              </w:rPr>
              <w:lastRenderedPageBreak/>
              <w:drawing>
                <wp:inline distT="0" distB="0" distL="0" distR="0" wp14:anchorId="072CC670" wp14:editId="6CDE4B8B">
                  <wp:extent cx="4890782" cy="4890782"/>
                  <wp:effectExtent l="0" t="0" r="5080" b="5080"/>
                  <wp:docPr id="141" name="Picture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92575" cy="4892575"/>
                          </a:xfrm>
                          <a:prstGeom prst="rect">
                            <a:avLst/>
                          </a:prstGeom>
                          <a:noFill/>
                          <a:ln>
                            <a:noFill/>
                          </a:ln>
                        </pic:spPr>
                      </pic:pic>
                    </a:graphicData>
                  </a:graphic>
                </wp:inline>
              </w:drawing>
            </w:r>
          </w:p>
        </w:tc>
      </w:tr>
      <w:tr w:rsidR="00981793" w14:paraId="6A07A0B6" w14:textId="77777777" w:rsidTr="00C901D1">
        <w:trPr>
          <w:tblHeader/>
        </w:trPr>
        <w:tc>
          <w:tcPr>
            <w:tcW w:w="9526" w:type="dxa"/>
            <w:tcBorders>
              <w:top w:val="nil"/>
            </w:tcBorders>
            <w:vAlign w:val="center"/>
          </w:tcPr>
          <w:p w14:paraId="07D8CB57" w14:textId="22FD71F8" w:rsidR="004955AC" w:rsidRPr="00A44E51" w:rsidRDefault="00981793" w:rsidP="004955AC">
            <w:pPr>
              <w:jc w:val="left"/>
              <w:rPr>
                <w:b/>
                <w:i/>
              </w:rPr>
            </w:pPr>
            <w:r w:rsidRPr="00E6095F">
              <w:rPr>
                <w:i/>
              </w:rPr>
              <w:t xml:space="preserve">Select 85°00.000’N </w:t>
            </w:r>
            <w:r w:rsidR="00E70490">
              <w:rPr>
                <w:i/>
              </w:rPr>
              <w:t xml:space="preserve"> </w:t>
            </w:r>
            <w:r w:rsidRPr="00E6095F">
              <w:rPr>
                <w:i/>
              </w:rPr>
              <w:t>025º00.000’E as centre of the display</w:t>
            </w:r>
            <w:r w:rsidR="004955AC">
              <w:rPr>
                <w:b/>
                <w:i/>
              </w:rPr>
              <w:t xml:space="preserve"> </w:t>
            </w:r>
            <w:proofErr w:type="spellStart"/>
            <w:r w:rsidR="004955AC">
              <w:rPr>
                <w:b/>
                <w:i/>
              </w:rPr>
              <w:t>tbd</w:t>
            </w:r>
            <w:proofErr w:type="spellEnd"/>
          </w:p>
          <w:p w14:paraId="7512B71C" w14:textId="100579F3" w:rsidR="00981793" w:rsidRPr="00E6095F" w:rsidRDefault="00981793" w:rsidP="00D9584F">
            <w:pPr>
              <w:jc w:val="left"/>
              <w:rPr>
                <w:i/>
              </w:rPr>
            </w:pPr>
          </w:p>
        </w:tc>
      </w:tr>
    </w:tbl>
    <w:p w14:paraId="41AD438E" w14:textId="77777777" w:rsidR="00981793" w:rsidRDefault="00981793" w:rsidP="006B07D1"/>
    <w:p w14:paraId="2F056578" w14:textId="77777777" w:rsidR="006B07D1" w:rsidRPr="006B07D1" w:rsidRDefault="006B07D1" w:rsidP="00E30B8F">
      <w:pPr>
        <w:pStyle w:val="Heading1"/>
      </w:pPr>
      <w:r>
        <w:br w:type="page"/>
      </w:r>
      <w:bookmarkStart w:id="1287" w:name="_Toc152748590"/>
      <w:r w:rsidRPr="006B07D1">
        <w:lastRenderedPageBreak/>
        <w:t>Chart related functions</w:t>
      </w:r>
      <w:bookmarkEnd w:id="1287"/>
    </w:p>
    <w:p w14:paraId="7D127FFC" w14:textId="77777777" w:rsidR="006B07D1" w:rsidRDefault="006B07D1" w:rsidP="00E30B8F">
      <w:pPr>
        <w:pStyle w:val="Heading2"/>
      </w:pPr>
      <w:bookmarkStart w:id="1288" w:name="_Toc152748591"/>
      <w:r w:rsidRPr="006B07D1">
        <w:t>Mode and orientation</w:t>
      </w:r>
      <w:bookmarkEnd w:id="128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B07D1" w14:paraId="7E5373CF" w14:textId="77777777" w:rsidTr="008A1BCC">
        <w:trPr>
          <w:trHeight w:val="454"/>
          <w:tblHeader/>
        </w:trPr>
        <w:tc>
          <w:tcPr>
            <w:tcW w:w="2381" w:type="dxa"/>
            <w:shd w:val="clear" w:color="auto" w:fill="CCFFCC"/>
            <w:vAlign w:val="center"/>
          </w:tcPr>
          <w:p w14:paraId="49C4ED1E" w14:textId="77777777" w:rsidR="006B07D1" w:rsidRPr="004065B1" w:rsidRDefault="006B07D1" w:rsidP="008A1BCC">
            <w:r w:rsidRPr="000A066E">
              <w:rPr>
                <w:b/>
              </w:rPr>
              <w:t>Test Reference</w:t>
            </w:r>
          </w:p>
        </w:tc>
        <w:tc>
          <w:tcPr>
            <w:tcW w:w="2381" w:type="dxa"/>
            <w:shd w:val="clear" w:color="auto" w:fill="CCFFCC"/>
            <w:vAlign w:val="center"/>
          </w:tcPr>
          <w:p w14:paraId="22C97A6E" w14:textId="6314869E" w:rsidR="006B07D1" w:rsidRPr="004065B1" w:rsidRDefault="00A20642" w:rsidP="008A1BCC">
            <w:r>
              <w:t>ModeOrientation</w:t>
            </w:r>
            <w:r w:rsidR="002E1A67">
              <w:t>1</w:t>
            </w:r>
          </w:p>
        </w:tc>
        <w:tc>
          <w:tcPr>
            <w:tcW w:w="2382" w:type="dxa"/>
            <w:shd w:val="clear" w:color="auto" w:fill="CCFFCC"/>
            <w:vAlign w:val="center"/>
          </w:tcPr>
          <w:p w14:paraId="266AA255" w14:textId="77777777" w:rsidR="006B07D1" w:rsidRPr="004065B1" w:rsidRDefault="006B07D1" w:rsidP="008A1BCC">
            <w:r w:rsidRPr="000A066E">
              <w:rPr>
                <w:b/>
              </w:rPr>
              <w:t>IHO Reference</w:t>
            </w:r>
          </w:p>
        </w:tc>
        <w:tc>
          <w:tcPr>
            <w:tcW w:w="2382" w:type="dxa"/>
            <w:shd w:val="clear" w:color="auto" w:fill="CCFFCC"/>
            <w:vAlign w:val="center"/>
          </w:tcPr>
          <w:p w14:paraId="3570D176"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C-12.9.2</w:t>
            </w:r>
          </w:p>
          <w:p w14:paraId="63E25E95" w14:textId="2A7CD843" w:rsidR="006B07D1" w:rsidRPr="004065B1" w:rsidRDefault="006B07D1" w:rsidP="001752C8"/>
        </w:tc>
      </w:tr>
      <w:tr w:rsidR="006B07D1" w14:paraId="1B2D5E34" w14:textId="77777777" w:rsidTr="008A1BCC">
        <w:trPr>
          <w:tblHeader/>
        </w:trPr>
        <w:tc>
          <w:tcPr>
            <w:tcW w:w="9526" w:type="dxa"/>
            <w:gridSpan w:val="4"/>
            <w:shd w:val="clear" w:color="auto" w:fill="CCFFCC"/>
            <w:vAlign w:val="center"/>
          </w:tcPr>
          <w:p w14:paraId="628ECBCD" w14:textId="77777777" w:rsidR="006B07D1" w:rsidRDefault="006B07D1" w:rsidP="008A1BCC">
            <w:r w:rsidRPr="000A066E">
              <w:rPr>
                <w:b/>
              </w:rPr>
              <w:t>Test description</w:t>
            </w:r>
          </w:p>
        </w:tc>
      </w:tr>
      <w:tr w:rsidR="006B07D1" w14:paraId="737099E1" w14:textId="77777777" w:rsidTr="008A1BCC">
        <w:trPr>
          <w:tblHeader/>
        </w:trPr>
        <w:tc>
          <w:tcPr>
            <w:tcW w:w="9526" w:type="dxa"/>
            <w:gridSpan w:val="4"/>
            <w:vAlign w:val="center"/>
          </w:tcPr>
          <w:p w14:paraId="3683A57E" w14:textId="77777777" w:rsidR="006B07D1" w:rsidRPr="00E6095F" w:rsidRDefault="00D9584F" w:rsidP="008A1BCC">
            <w:pPr>
              <w:rPr>
                <w:i/>
              </w:rPr>
            </w:pPr>
            <w:r w:rsidRPr="00E6095F">
              <w:rPr>
                <w:i/>
              </w:rPr>
              <w:t>Display of the north arrow symbol.</w:t>
            </w:r>
          </w:p>
        </w:tc>
      </w:tr>
      <w:tr w:rsidR="006B07D1" w14:paraId="521B947A" w14:textId="77777777" w:rsidTr="008A1BCC">
        <w:trPr>
          <w:tblHeader/>
        </w:trPr>
        <w:tc>
          <w:tcPr>
            <w:tcW w:w="9526" w:type="dxa"/>
            <w:gridSpan w:val="4"/>
            <w:shd w:val="clear" w:color="auto" w:fill="CCFFCC"/>
            <w:vAlign w:val="center"/>
          </w:tcPr>
          <w:p w14:paraId="41CC350A" w14:textId="77777777" w:rsidR="006B07D1" w:rsidRPr="004065B1" w:rsidRDefault="006B07D1" w:rsidP="008A1BCC">
            <w:r w:rsidRPr="000A066E">
              <w:rPr>
                <w:b/>
              </w:rPr>
              <w:t>Setup</w:t>
            </w:r>
          </w:p>
        </w:tc>
      </w:tr>
      <w:tr w:rsidR="006B07D1" w14:paraId="55D213A0" w14:textId="77777777" w:rsidTr="008A1BCC">
        <w:trPr>
          <w:tblHeader/>
        </w:trPr>
        <w:tc>
          <w:tcPr>
            <w:tcW w:w="9526" w:type="dxa"/>
            <w:gridSpan w:val="4"/>
            <w:vAlign w:val="center"/>
          </w:tcPr>
          <w:p w14:paraId="071BEFFB" w14:textId="5580E882" w:rsidR="006B07D1" w:rsidRPr="00E6095F" w:rsidRDefault="00D9584F" w:rsidP="008A1BCC">
            <w:pPr>
              <w:rPr>
                <w:i/>
              </w:rPr>
            </w:pPr>
            <w:r w:rsidRPr="00E6095F">
              <w:rPr>
                <w:i/>
              </w:rPr>
              <w:t>Load</w:t>
            </w:r>
            <w:r w:rsidR="00A20642">
              <w:rPr>
                <w:i/>
              </w:rPr>
              <w:t xml:space="preserve"> </w:t>
            </w:r>
            <w:r w:rsidR="00B153DA">
              <w:rPr>
                <w:i/>
              </w:rPr>
              <w:t xml:space="preserve">the exchange set </w:t>
            </w:r>
            <w:proofErr w:type="spellStart"/>
            <w:r w:rsidR="00B153DA">
              <w:rPr>
                <w:b/>
                <w:bCs/>
                <w:i/>
              </w:rPr>
              <w:t>PowerUp</w:t>
            </w:r>
            <w:proofErr w:type="spellEnd"/>
            <w:r w:rsidR="00B153DA">
              <w:rPr>
                <w:b/>
                <w:bCs/>
                <w:i/>
              </w:rPr>
              <w:t xml:space="preserve"> </w:t>
            </w:r>
          </w:p>
        </w:tc>
      </w:tr>
      <w:tr w:rsidR="006B07D1" w14:paraId="1560CCF7" w14:textId="77777777" w:rsidTr="008A1BCC">
        <w:trPr>
          <w:tblHeader/>
        </w:trPr>
        <w:tc>
          <w:tcPr>
            <w:tcW w:w="9526" w:type="dxa"/>
            <w:gridSpan w:val="4"/>
            <w:shd w:val="clear" w:color="auto" w:fill="CCFFCC"/>
            <w:vAlign w:val="center"/>
          </w:tcPr>
          <w:p w14:paraId="7747B7BD" w14:textId="77777777" w:rsidR="006B07D1" w:rsidRPr="004065B1" w:rsidRDefault="006B07D1" w:rsidP="008A1BCC">
            <w:r w:rsidRPr="000A066E">
              <w:rPr>
                <w:b/>
              </w:rPr>
              <w:t>Action</w:t>
            </w:r>
          </w:p>
        </w:tc>
      </w:tr>
      <w:tr w:rsidR="006B07D1" w14:paraId="31BF9060" w14:textId="77777777" w:rsidTr="008A1BCC">
        <w:trPr>
          <w:tblHeader/>
        </w:trPr>
        <w:tc>
          <w:tcPr>
            <w:tcW w:w="9526" w:type="dxa"/>
            <w:gridSpan w:val="4"/>
            <w:vAlign w:val="center"/>
          </w:tcPr>
          <w:p w14:paraId="3DA3EA96" w14:textId="77777777" w:rsidR="00D9584F" w:rsidRPr="00E6095F" w:rsidRDefault="00D9584F" w:rsidP="00D9584F">
            <w:pPr>
              <w:rPr>
                <w:i/>
              </w:rPr>
            </w:pPr>
            <w:r w:rsidRPr="00E6095F">
              <w:rPr>
                <w:i/>
              </w:rPr>
              <w:t>Observe the display.</w:t>
            </w:r>
          </w:p>
          <w:p w14:paraId="546B4193" w14:textId="77777777" w:rsidR="006B07D1" w:rsidRPr="00E6095F" w:rsidRDefault="00D9584F" w:rsidP="00D9584F">
            <w:pPr>
              <w:rPr>
                <w:i/>
              </w:rPr>
            </w:pPr>
            <w:r w:rsidRPr="00E6095F">
              <w:rPr>
                <w:i/>
              </w:rPr>
              <w:t>If the EUT offers the capability to show other than north-up presentation; Change the presentation to non-north up and observe the display.</w:t>
            </w:r>
          </w:p>
        </w:tc>
      </w:tr>
      <w:tr w:rsidR="006B07D1" w14:paraId="6A348B17" w14:textId="77777777" w:rsidTr="008A1BCC">
        <w:trPr>
          <w:tblHeader/>
        </w:trPr>
        <w:tc>
          <w:tcPr>
            <w:tcW w:w="9526" w:type="dxa"/>
            <w:gridSpan w:val="4"/>
            <w:shd w:val="clear" w:color="auto" w:fill="CCFFCC"/>
            <w:vAlign w:val="center"/>
          </w:tcPr>
          <w:p w14:paraId="1D1282E7" w14:textId="77777777" w:rsidR="006B07D1" w:rsidRPr="004065B1" w:rsidRDefault="006B07D1" w:rsidP="008A1BCC">
            <w:r w:rsidRPr="000A066E">
              <w:rPr>
                <w:b/>
              </w:rPr>
              <w:t>Results</w:t>
            </w:r>
          </w:p>
        </w:tc>
      </w:tr>
      <w:tr w:rsidR="006B07D1" w14:paraId="09289BD7" w14:textId="77777777" w:rsidTr="008A1BCC">
        <w:trPr>
          <w:tblHeader/>
        </w:trPr>
        <w:tc>
          <w:tcPr>
            <w:tcW w:w="9526" w:type="dxa"/>
            <w:gridSpan w:val="4"/>
            <w:vAlign w:val="center"/>
          </w:tcPr>
          <w:p w14:paraId="4440E89D" w14:textId="46C794D0" w:rsidR="006B07D1" w:rsidRPr="00E6095F" w:rsidRDefault="00D9584F" w:rsidP="00D9584F">
            <w:pPr>
              <w:jc w:val="left"/>
              <w:rPr>
                <w:i/>
              </w:rPr>
            </w:pPr>
            <w:r w:rsidRPr="00E6095F">
              <w:rPr>
                <w:i/>
              </w:rPr>
              <w:t>Confirm that the north arrow symbol is always displayed at the top left corner of the chart area, not overlapping the scale or latitude bar. I</w:t>
            </w:r>
            <w:r w:rsidR="00E6095F">
              <w:rPr>
                <w:i/>
              </w:rPr>
              <w:t xml:space="preserve">f the EUT supports </w:t>
            </w:r>
            <w:r w:rsidRPr="00E6095F">
              <w:rPr>
                <w:i/>
              </w:rPr>
              <w:t>changing to non-north up presentations confirm that the symbol realigns to north.</w:t>
            </w:r>
          </w:p>
        </w:tc>
      </w:tr>
    </w:tbl>
    <w:p w14:paraId="75EF418C" w14:textId="77777777" w:rsidR="006B07D1" w:rsidRDefault="006B07D1" w:rsidP="006B07D1"/>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1FD9A558" w14:textId="77777777" w:rsidTr="00D9584F">
        <w:trPr>
          <w:trHeight w:val="454"/>
          <w:tblHeader/>
        </w:trPr>
        <w:tc>
          <w:tcPr>
            <w:tcW w:w="2381" w:type="dxa"/>
            <w:shd w:val="clear" w:color="auto" w:fill="CCFFCC"/>
            <w:vAlign w:val="center"/>
          </w:tcPr>
          <w:p w14:paraId="76B28BC5" w14:textId="77777777" w:rsidR="00D9584F" w:rsidRPr="004065B1" w:rsidRDefault="00D9584F" w:rsidP="00D9584F">
            <w:r w:rsidRPr="000A066E">
              <w:rPr>
                <w:b/>
              </w:rPr>
              <w:t>Test Reference</w:t>
            </w:r>
          </w:p>
        </w:tc>
        <w:tc>
          <w:tcPr>
            <w:tcW w:w="2381" w:type="dxa"/>
            <w:shd w:val="clear" w:color="auto" w:fill="CCFFCC"/>
            <w:vAlign w:val="center"/>
          </w:tcPr>
          <w:p w14:paraId="3AA904C5" w14:textId="02F75939" w:rsidR="00D9584F" w:rsidRPr="004065B1" w:rsidRDefault="002E1A67" w:rsidP="00D9584F">
            <w:r>
              <w:t>ModeOrientation2</w:t>
            </w:r>
          </w:p>
        </w:tc>
        <w:tc>
          <w:tcPr>
            <w:tcW w:w="2382" w:type="dxa"/>
            <w:shd w:val="clear" w:color="auto" w:fill="CCFFCC"/>
            <w:vAlign w:val="center"/>
          </w:tcPr>
          <w:p w14:paraId="0128CB51" w14:textId="77777777" w:rsidR="00D9584F" w:rsidRPr="004065B1" w:rsidRDefault="00D9584F" w:rsidP="00D9584F">
            <w:r w:rsidRPr="000A066E">
              <w:rPr>
                <w:b/>
              </w:rPr>
              <w:t>IHO Reference</w:t>
            </w:r>
          </w:p>
        </w:tc>
        <w:tc>
          <w:tcPr>
            <w:tcW w:w="2382" w:type="dxa"/>
            <w:shd w:val="clear" w:color="auto" w:fill="CCFFCC"/>
            <w:vAlign w:val="center"/>
          </w:tcPr>
          <w:p w14:paraId="1DD882D5"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150C9C6C" w14:textId="66268159" w:rsidR="00D9584F" w:rsidRPr="004065B1" w:rsidRDefault="00D9584F" w:rsidP="00D9584F"/>
        </w:tc>
      </w:tr>
      <w:tr w:rsidR="00D9584F" w14:paraId="16961EE7" w14:textId="77777777" w:rsidTr="00D9584F">
        <w:trPr>
          <w:tblHeader/>
        </w:trPr>
        <w:tc>
          <w:tcPr>
            <w:tcW w:w="9526" w:type="dxa"/>
            <w:gridSpan w:val="4"/>
            <w:shd w:val="clear" w:color="auto" w:fill="CCFFCC"/>
            <w:vAlign w:val="center"/>
          </w:tcPr>
          <w:p w14:paraId="7BA8D23B" w14:textId="77777777" w:rsidR="00D9584F" w:rsidRDefault="00D9584F" w:rsidP="00D9584F">
            <w:r w:rsidRPr="000A066E">
              <w:rPr>
                <w:b/>
              </w:rPr>
              <w:t>Test description</w:t>
            </w:r>
          </w:p>
        </w:tc>
      </w:tr>
      <w:tr w:rsidR="00D9584F" w14:paraId="772183A6" w14:textId="77777777" w:rsidTr="00D9584F">
        <w:trPr>
          <w:tblHeader/>
        </w:trPr>
        <w:tc>
          <w:tcPr>
            <w:tcW w:w="9526" w:type="dxa"/>
            <w:gridSpan w:val="4"/>
            <w:vAlign w:val="center"/>
          </w:tcPr>
          <w:p w14:paraId="182C50B9" w14:textId="77777777" w:rsidR="00D9584F" w:rsidRPr="00E6095F" w:rsidRDefault="00D9584F" w:rsidP="00D9584F">
            <w:pPr>
              <w:rPr>
                <w:i/>
              </w:rPr>
            </w:pPr>
            <w:r w:rsidRPr="00E6095F">
              <w:rPr>
                <w:i/>
              </w:rPr>
              <w:t>True motion operation.</w:t>
            </w:r>
          </w:p>
        </w:tc>
      </w:tr>
      <w:tr w:rsidR="00D9584F" w14:paraId="19521D2F" w14:textId="77777777" w:rsidTr="00D9584F">
        <w:trPr>
          <w:tblHeader/>
        </w:trPr>
        <w:tc>
          <w:tcPr>
            <w:tcW w:w="9526" w:type="dxa"/>
            <w:gridSpan w:val="4"/>
            <w:shd w:val="clear" w:color="auto" w:fill="CCFFCC"/>
            <w:vAlign w:val="center"/>
          </w:tcPr>
          <w:p w14:paraId="5BC46B38" w14:textId="77777777" w:rsidR="00D9584F" w:rsidRPr="004065B1" w:rsidRDefault="00D9584F" w:rsidP="00D9584F">
            <w:r w:rsidRPr="000A066E">
              <w:rPr>
                <w:b/>
              </w:rPr>
              <w:t>Setup</w:t>
            </w:r>
          </w:p>
        </w:tc>
      </w:tr>
      <w:tr w:rsidR="00D9584F" w14:paraId="07EA29C8" w14:textId="77777777" w:rsidTr="00D9584F">
        <w:trPr>
          <w:tblHeader/>
        </w:trPr>
        <w:tc>
          <w:tcPr>
            <w:tcW w:w="9526" w:type="dxa"/>
            <w:gridSpan w:val="4"/>
            <w:vAlign w:val="center"/>
          </w:tcPr>
          <w:p w14:paraId="770277DF" w14:textId="77777777" w:rsidR="00A20642" w:rsidRDefault="00D9584F" w:rsidP="00A20642">
            <w:r w:rsidRPr="00E6095F">
              <w:rPr>
                <w:i/>
              </w:rPr>
              <w:t>As for</w:t>
            </w:r>
            <w:r w:rsidR="00A20642">
              <w:rPr>
                <w:i/>
              </w:rPr>
              <w:t xml:space="preserve"> </w:t>
            </w:r>
            <w:proofErr w:type="spellStart"/>
            <w:r w:rsidR="00A20642">
              <w:t>ModeOrientation</w:t>
            </w:r>
            <w:proofErr w:type="spellEnd"/>
          </w:p>
          <w:p w14:paraId="7E3665BE" w14:textId="34BD97C1" w:rsidR="00D9584F" w:rsidRPr="00E6095F" w:rsidRDefault="00D9584F" w:rsidP="00D9584F">
            <w:pPr>
              <w:rPr>
                <w:i/>
              </w:rPr>
            </w:pPr>
          </w:p>
        </w:tc>
      </w:tr>
      <w:tr w:rsidR="00D9584F" w14:paraId="7B7EEAF0" w14:textId="77777777" w:rsidTr="00D9584F">
        <w:trPr>
          <w:tblHeader/>
        </w:trPr>
        <w:tc>
          <w:tcPr>
            <w:tcW w:w="9526" w:type="dxa"/>
            <w:gridSpan w:val="4"/>
            <w:shd w:val="clear" w:color="auto" w:fill="CCFFCC"/>
            <w:vAlign w:val="center"/>
          </w:tcPr>
          <w:p w14:paraId="3D518598" w14:textId="77777777" w:rsidR="00D9584F" w:rsidRPr="004065B1" w:rsidRDefault="00D9584F" w:rsidP="00D9584F">
            <w:r w:rsidRPr="000A066E">
              <w:rPr>
                <w:b/>
              </w:rPr>
              <w:t>Action</w:t>
            </w:r>
          </w:p>
        </w:tc>
      </w:tr>
      <w:tr w:rsidR="00D9584F" w14:paraId="69D1CA80" w14:textId="77777777" w:rsidTr="00D9584F">
        <w:trPr>
          <w:tblHeader/>
        </w:trPr>
        <w:tc>
          <w:tcPr>
            <w:tcW w:w="9526" w:type="dxa"/>
            <w:gridSpan w:val="4"/>
            <w:vAlign w:val="center"/>
          </w:tcPr>
          <w:p w14:paraId="4F07E768" w14:textId="77777777" w:rsidR="00D9584F" w:rsidRPr="00E6095F" w:rsidRDefault="00D9584F" w:rsidP="002164D3">
            <w:pPr>
              <w:jc w:val="left"/>
              <w:rPr>
                <w:i/>
              </w:rPr>
            </w:pPr>
            <w:r w:rsidRPr="00E6095F">
              <w:rPr>
                <w:i/>
              </w:rPr>
              <w:t>Ensure that true motion is provided.</w:t>
            </w:r>
          </w:p>
          <w:p w14:paraId="7D45621C" w14:textId="77777777" w:rsidR="00D9584F" w:rsidRPr="00E6095F" w:rsidRDefault="00D9584F" w:rsidP="002164D3">
            <w:pPr>
              <w:jc w:val="left"/>
              <w:rPr>
                <w:i/>
              </w:rPr>
            </w:pPr>
            <w:r w:rsidRPr="00E6095F">
              <w:rPr>
                <w:i/>
              </w:rPr>
              <w:t>Reset the display and check that the generation of the neighbouring area takes place automatically at a distance selected by the Mariner.</w:t>
            </w:r>
          </w:p>
        </w:tc>
      </w:tr>
      <w:tr w:rsidR="00D9584F" w14:paraId="66364CB9" w14:textId="77777777" w:rsidTr="00D9584F">
        <w:trPr>
          <w:tblHeader/>
        </w:trPr>
        <w:tc>
          <w:tcPr>
            <w:tcW w:w="9526" w:type="dxa"/>
            <w:gridSpan w:val="4"/>
            <w:shd w:val="clear" w:color="auto" w:fill="CCFFCC"/>
            <w:vAlign w:val="center"/>
          </w:tcPr>
          <w:p w14:paraId="305273EE" w14:textId="77777777" w:rsidR="00D9584F" w:rsidRPr="004065B1" w:rsidRDefault="00D9584F" w:rsidP="00D9584F">
            <w:r w:rsidRPr="000A066E">
              <w:rPr>
                <w:b/>
              </w:rPr>
              <w:t>Results</w:t>
            </w:r>
          </w:p>
        </w:tc>
      </w:tr>
      <w:tr w:rsidR="00D9584F" w14:paraId="0ABA6142" w14:textId="77777777" w:rsidTr="00D9584F">
        <w:trPr>
          <w:tblHeader/>
        </w:trPr>
        <w:tc>
          <w:tcPr>
            <w:tcW w:w="9526" w:type="dxa"/>
            <w:gridSpan w:val="4"/>
            <w:vAlign w:val="center"/>
          </w:tcPr>
          <w:p w14:paraId="4C2A3830" w14:textId="77777777" w:rsidR="00D9584F" w:rsidRPr="00E6095F" w:rsidRDefault="00D9584F" w:rsidP="00D9584F">
            <w:pPr>
              <w:jc w:val="left"/>
              <w:rPr>
                <w:i/>
              </w:rPr>
            </w:pPr>
            <w:r w:rsidRPr="00E6095F">
              <w:rPr>
                <w:i/>
              </w:rPr>
              <w:t>Confirm that true motion operation is provided and that the generation of the neighbouring area takes place automatically at a distance selected by the Mariner.</w:t>
            </w:r>
          </w:p>
        </w:tc>
      </w:tr>
    </w:tbl>
    <w:p w14:paraId="2B31CFF5"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9584F" w14:paraId="55632602" w14:textId="77777777" w:rsidTr="00D9584F">
        <w:trPr>
          <w:trHeight w:val="454"/>
          <w:tblHeader/>
        </w:trPr>
        <w:tc>
          <w:tcPr>
            <w:tcW w:w="2381" w:type="dxa"/>
            <w:shd w:val="clear" w:color="auto" w:fill="CCFFCC"/>
            <w:vAlign w:val="center"/>
          </w:tcPr>
          <w:p w14:paraId="3103BF93" w14:textId="77777777" w:rsidR="00D9584F" w:rsidRPr="004065B1" w:rsidRDefault="00D9584F" w:rsidP="00D9584F">
            <w:r w:rsidRPr="000A066E">
              <w:rPr>
                <w:b/>
              </w:rPr>
              <w:t>Test Reference</w:t>
            </w:r>
          </w:p>
        </w:tc>
        <w:tc>
          <w:tcPr>
            <w:tcW w:w="2381" w:type="dxa"/>
            <w:shd w:val="clear" w:color="auto" w:fill="CCFFCC"/>
            <w:vAlign w:val="center"/>
          </w:tcPr>
          <w:p w14:paraId="77D92E82" w14:textId="3A6274CD" w:rsidR="00D9584F" w:rsidRPr="004065B1" w:rsidRDefault="002E1A67" w:rsidP="00D9584F">
            <w:r>
              <w:t>ModeOrientation3</w:t>
            </w:r>
          </w:p>
        </w:tc>
        <w:tc>
          <w:tcPr>
            <w:tcW w:w="2382" w:type="dxa"/>
            <w:shd w:val="clear" w:color="auto" w:fill="CCFFCC"/>
            <w:vAlign w:val="center"/>
          </w:tcPr>
          <w:p w14:paraId="61DA35B3" w14:textId="77777777" w:rsidR="00D9584F" w:rsidRPr="004065B1" w:rsidRDefault="00D9584F" w:rsidP="00D9584F">
            <w:r w:rsidRPr="000A066E">
              <w:rPr>
                <w:b/>
              </w:rPr>
              <w:t>IHO Reference</w:t>
            </w:r>
          </w:p>
        </w:tc>
        <w:tc>
          <w:tcPr>
            <w:tcW w:w="2382" w:type="dxa"/>
            <w:shd w:val="clear" w:color="auto" w:fill="CCFFCC"/>
            <w:vAlign w:val="center"/>
          </w:tcPr>
          <w:p w14:paraId="7CCE8875"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C-4.2</w:t>
            </w:r>
          </w:p>
          <w:p w14:paraId="0B4AF344" w14:textId="6E27BBB4" w:rsidR="00D9584F" w:rsidRPr="004065B1" w:rsidRDefault="00D9584F" w:rsidP="00D9584F"/>
        </w:tc>
      </w:tr>
      <w:tr w:rsidR="00D9584F" w14:paraId="7BE9DF88" w14:textId="77777777" w:rsidTr="00D9584F">
        <w:trPr>
          <w:tblHeader/>
        </w:trPr>
        <w:tc>
          <w:tcPr>
            <w:tcW w:w="9526" w:type="dxa"/>
            <w:gridSpan w:val="4"/>
            <w:shd w:val="clear" w:color="auto" w:fill="CCFFCC"/>
            <w:vAlign w:val="center"/>
          </w:tcPr>
          <w:p w14:paraId="57B5FE4E" w14:textId="77777777" w:rsidR="00D9584F" w:rsidRDefault="00D9584F" w:rsidP="00D9584F">
            <w:r w:rsidRPr="000A066E">
              <w:rPr>
                <w:b/>
              </w:rPr>
              <w:t>Test description</w:t>
            </w:r>
          </w:p>
        </w:tc>
      </w:tr>
      <w:tr w:rsidR="00D9584F" w14:paraId="401004DE" w14:textId="77777777" w:rsidTr="00D9584F">
        <w:trPr>
          <w:tblHeader/>
        </w:trPr>
        <w:tc>
          <w:tcPr>
            <w:tcW w:w="9526" w:type="dxa"/>
            <w:gridSpan w:val="4"/>
            <w:vAlign w:val="center"/>
          </w:tcPr>
          <w:p w14:paraId="56316582" w14:textId="77777777" w:rsidR="00D9584F" w:rsidRPr="00E6095F" w:rsidRDefault="00D9584F" w:rsidP="00D9584F">
            <w:pPr>
              <w:rPr>
                <w:i/>
              </w:rPr>
            </w:pPr>
            <w:r w:rsidRPr="00E6095F">
              <w:rPr>
                <w:i/>
              </w:rPr>
              <w:t>Manual adjustment of chart display area and own ship position.</w:t>
            </w:r>
          </w:p>
        </w:tc>
      </w:tr>
      <w:tr w:rsidR="00D9584F" w14:paraId="6E2C3EF8" w14:textId="77777777" w:rsidTr="00D9584F">
        <w:trPr>
          <w:tblHeader/>
        </w:trPr>
        <w:tc>
          <w:tcPr>
            <w:tcW w:w="9526" w:type="dxa"/>
            <w:gridSpan w:val="4"/>
            <w:shd w:val="clear" w:color="auto" w:fill="CCFFCC"/>
            <w:vAlign w:val="center"/>
          </w:tcPr>
          <w:p w14:paraId="41978DEB" w14:textId="77777777" w:rsidR="00D9584F" w:rsidRPr="004065B1" w:rsidRDefault="00D9584F" w:rsidP="00D9584F">
            <w:r w:rsidRPr="000A066E">
              <w:rPr>
                <w:b/>
              </w:rPr>
              <w:t>Setup</w:t>
            </w:r>
          </w:p>
        </w:tc>
      </w:tr>
      <w:tr w:rsidR="00D9584F" w14:paraId="586CA3AC" w14:textId="77777777" w:rsidTr="00D9584F">
        <w:trPr>
          <w:tblHeader/>
        </w:trPr>
        <w:tc>
          <w:tcPr>
            <w:tcW w:w="9526" w:type="dxa"/>
            <w:gridSpan w:val="4"/>
            <w:vAlign w:val="center"/>
          </w:tcPr>
          <w:p w14:paraId="356B93E7" w14:textId="77777777" w:rsidR="00A20642" w:rsidRDefault="00D9584F" w:rsidP="00A20642">
            <w:r w:rsidRPr="00E6095F">
              <w:rPr>
                <w:i/>
              </w:rPr>
              <w:t xml:space="preserve">As for </w:t>
            </w:r>
            <w:proofErr w:type="spellStart"/>
            <w:r w:rsidR="00A20642">
              <w:t>ModeOrientation</w:t>
            </w:r>
            <w:proofErr w:type="spellEnd"/>
          </w:p>
          <w:p w14:paraId="32789EB0" w14:textId="7B15CF52" w:rsidR="00D9584F" w:rsidRPr="00E6095F" w:rsidRDefault="00D9584F" w:rsidP="00D9584F">
            <w:pPr>
              <w:rPr>
                <w:i/>
              </w:rPr>
            </w:pPr>
          </w:p>
        </w:tc>
      </w:tr>
      <w:tr w:rsidR="00D9584F" w14:paraId="73DA6D6E" w14:textId="77777777" w:rsidTr="00D9584F">
        <w:trPr>
          <w:tblHeader/>
        </w:trPr>
        <w:tc>
          <w:tcPr>
            <w:tcW w:w="9526" w:type="dxa"/>
            <w:gridSpan w:val="4"/>
            <w:shd w:val="clear" w:color="auto" w:fill="CCFFCC"/>
            <w:vAlign w:val="center"/>
          </w:tcPr>
          <w:p w14:paraId="5ACFE03D" w14:textId="77777777" w:rsidR="00D9584F" w:rsidRPr="004065B1" w:rsidRDefault="00D9584F" w:rsidP="00D9584F">
            <w:r w:rsidRPr="000A066E">
              <w:rPr>
                <w:b/>
              </w:rPr>
              <w:t>Action</w:t>
            </w:r>
          </w:p>
        </w:tc>
      </w:tr>
      <w:tr w:rsidR="00D9584F" w14:paraId="54499B5E" w14:textId="77777777" w:rsidTr="00D9584F">
        <w:trPr>
          <w:tblHeader/>
        </w:trPr>
        <w:tc>
          <w:tcPr>
            <w:tcW w:w="9526" w:type="dxa"/>
            <w:gridSpan w:val="4"/>
            <w:vAlign w:val="center"/>
          </w:tcPr>
          <w:p w14:paraId="1DA51D08" w14:textId="77777777" w:rsidR="00D9584F" w:rsidRPr="00E6095F" w:rsidRDefault="00D9584F" w:rsidP="00D9584F">
            <w:pPr>
              <w:rPr>
                <w:i/>
              </w:rPr>
            </w:pPr>
            <w:r w:rsidRPr="00E6095F">
              <w:rPr>
                <w:i/>
              </w:rPr>
              <w:t>Manually adjust the chart display area.</w:t>
            </w:r>
          </w:p>
          <w:p w14:paraId="62579059" w14:textId="77777777" w:rsidR="00D9584F" w:rsidRPr="00E6095F" w:rsidRDefault="00D9584F" w:rsidP="00D9584F">
            <w:pPr>
              <w:rPr>
                <w:i/>
              </w:rPr>
            </w:pPr>
            <w:r w:rsidRPr="00E6095F">
              <w:rPr>
                <w:i/>
              </w:rPr>
              <w:t>Change the position of own ship relative to the edge of the display.</w:t>
            </w:r>
          </w:p>
        </w:tc>
      </w:tr>
      <w:tr w:rsidR="00D9584F" w14:paraId="21D6D1BC" w14:textId="77777777" w:rsidTr="00D9584F">
        <w:trPr>
          <w:tblHeader/>
        </w:trPr>
        <w:tc>
          <w:tcPr>
            <w:tcW w:w="9526" w:type="dxa"/>
            <w:gridSpan w:val="4"/>
            <w:shd w:val="clear" w:color="auto" w:fill="CCFFCC"/>
            <w:vAlign w:val="center"/>
          </w:tcPr>
          <w:p w14:paraId="26DA5AB6" w14:textId="77777777" w:rsidR="00D9584F" w:rsidRPr="004065B1" w:rsidRDefault="00D9584F" w:rsidP="00D9584F">
            <w:r w:rsidRPr="000A066E">
              <w:rPr>
                <w:b/>
              </w:rPr>
              <w:t>Results</w:t>
            </w:r>
          </w:p>
        </w:tc>
      </w:tr>
      <w:tr w:rsidR="00D9584F" w14:paraId="24790991" w14:textId="77777777" w:rsidTr="00D9584F">
        <w:trPr>
          <w:tblHeader/>
        </w:trPr>
        <w:tc>
          <w:tcPr>
            <w:tcW w:w="9526" w:type="dxa"/>
            <w:gridSpan w:val="4"/>
            <w:vAlign w:val="center"/>
          </w:tcPr>
          <w:p w14:paraId="4938D610" w14:textId="77777777" w:rsidR="00D9584F" w:rsidRPr="00E6095F" w:rsidRDefault="00D9584F" w:rsidP="00D9584F">
            <w:pPr>
              <w:jc w:val="left"/>
              <w:rPr>
                <w:i/>
              </w:rPr>
            </w:pPr>
            <w:r w:rsidRPr="00E6095F">
              <w:rPr>
                <w:i/>
              </w:rPr>
              <w:t>Confirm that it is possible to change manually the chart area and the position of own ship relative to the edge of the display.</w:t>
            </w:r>
          </w:p>
        </w:tc>
      </w:tr>
    </w:tbl>
    <w:p w14:paraId="5270CCC7" w14:textId="77777777" w:rsidR="00D9584F" w:rsidRDefault="00D9584F" w:rsidP="00D9584F"/>
    <w:p w14:paraId="4C6CC49C" w14:textId="77777777" w:rsidR="00F156D5" w:rsidRDefault="00F156D5" w:rsidP="00D9584F">
      <w:r>
        <w:br w:type="page"/>
      </w:r>
    </w:p>
    <w:p w14:paraId="4BFB6D19" w14:textId="77777777" w:rsidR="00D9584F" w:rsidRDefault="00D9584F" w:rsidP="00D9584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96A9583" w14:textId="77777777" w:rsidTr="00273E6E">
        <w:trPr>
          <w:trHeight w:val="454"/>
          <w:tblHeader/>
        </w:trPr>
        <w:tc>
          <w:tcPr>
            <w:tcW w:w="2381" w:type="dxa"/>
            <w:shd w:val="clear" w:color="auto" w:fill="CCFFCC"/>
            <w:vAlign w:val="center"/>
          </w:tcPr>
          <w:p w14:paraId="0795366C" w14:textId="77777777" w:rsidR="00F156D5" w:rsidRPr="004065B1" w:rsidRDefault="00F156D5" w:rsidP="00273E6E">
            <w:r w:rsidRPr="000A066E">
              <w:rPr>
                <w:b/>
              </w:rPr>
              <w:t>Test Reference</w:t>
            </w:r>
          </w:p>
        </w:tc>
        <w:tc>
          <w:tcPr>
            <w:tcW w:w="2381" w:type="dxa"/>
            <w:shd w:val="clear" w:color="auto" w:fill="CCFFCC"/>
            <w:vAlign w:val="center"/>
          </w:tcPr>
          <w:p w14:paraId="025574A7" w14:textId="3E1989F7" w:rsidR="00F156D5" w:rsidRPr="004065B1" w:rsidRDefault="002E1A67" w:rsidP="00273E6E">
            <w:proofErr w:type="spellStart"/>
            <w:r>
              <w:t>NoDataAvailable</w:t>
            </w:r>
            <w:proofErr w:type="spellEnd"/>
          </w:p>
        </w:tc>
        <w:tc>
          <w:tcPr>
            <w:tcW w:w="2382" w:type="dxa"/>
            <w:shd w:val="clear" w:color="auto" w:fill="CCFFCC"/>
            <w:vAlign w:val="center"/>
          </w:tcPr>
          <w:p w14:paraId="2368CC9D" w14:textId="77777777" w:rsidR="00F156D5" w:rsidRPr="004065B1" w:rsidRDefault="00F156D5" w:rsidP="00273E6E">
            <w:r w:rsidRPr="000A066E">
              <w:rPr>
                <w:b/>
              </w:rPr>
              <w:t>IHO Reference</w:t>
            </w:r>
          </w:p>
        </w:tc>
        <w:tc>
          <w:tcPr>
            <w:tcW w:w="2382" w:type="dxa"/>
            <w:shd w:val="clear" w:color="auto" w:fill="CCFFCC"/>
            <w:vAlign w:val="center"/>
          </w:tcPr>
          <w:p w14:paraId="5C314B20" w14:textId="77777777" w:rsidR="00FE7D68" w:rsidRDefault="00FE7D68" w:rsidP="00FE7D68">
            <w:pPr>
              <w:widowControl/>
              <w:spacing w:line="240" w:lineRule="auto"/>
              <w:rPr>
                <w:rFonts w:ascii="Calibri" w:hAnsi="Calibri" w:cs="Calibri"/>
                <w:snapToGrid/>
                <w:color w:val="000000"/>
                <w:sz w:val="22"/>
                <w:szCs w:val="22"/>
              </w:rPr>
            </w:pPr>
            <w:r>
              <w:rPr>
                <w:rFonts w:ascii="Calibri" w:hAnsi="Calibri" w:cs="Calibri"/>
                <w:color w:val="000000"/>
                <w:sz w:val="22"/>
                <w:szCs w:val="22"/>
              </w:rPr>
              <w:t>S-98 C-9.4</w:t>
            </w:r>
          </w:p>
          <w:p w14:paraId="067E6162" w14:textId="74CE9980" w:rsidR="00F156D5" w:rsidRPr="004065B1" w:rsidRDefault="00F156D5" w:rsidP="00273E6E"/>
        </w:tc>
      </w:tr>
      <w:tr w:rsidR="00F156D5" w14:paraId="38DEADFF" w14:textId="77777777" w:rsidTr="00273E6E">
        <w:trPr>
          <w:tblHeader/>
        </w:trPr>
        <w:tc>
          <w:tcPr>
            <w:tcW w:w="9526" w:type="dxa"/>
            <w:gridSpan w:val="4"/>
            <w:shd w:val="clear" w:color="auto" w:fill="CCFFCC"/>
            <w:vAlign w:val="center"/>
          </w:tcPr>
          <w:p w14:paraId="48F6A32C" w14:textId="77777777" w:rsidR="00F156D5" w:rsidRDefault="00F156D5" w:rsidP="00273E6E">
            <w:r w:rsidRPr="000A066E">
              <w:rPr>
                <w:b/>
              </w:rPr>
              <w:t>Test description</w:t>
            </w:r>
          </w:p>
        </w:tc>
      </w:tr>
      <w:tr w:rsidR="00F156D5" w14:paraId="2CB26C00" w14:textId="77777777" w:rsidTr="00273E6E">
        <w:trPr>
          <w:tblHeader/>
        </w:trPr>
        <w:tc>
          <w:tcPr>
            <w:tcW w:w="9526" w:type="dxa"/>
            <w:gridSpan w:val="4"/>
            <w:vAlign w:val="center"/>
          </w:tcPr>
          <w:p w14:paraId="51C5CF66" w14:textId="77777777" w:rsidR="00F156D5" w:rsidRPr="00A358C9" w:rsidRDefault="00F156D5" w:rsidP="00273E6E">
            <w:pPr>
              <w:rPr>
                <w:i/>
              </w:rPr>
            </w:pPr>
            <w:r w:rsidRPr="00A358C9">
              <w:rPr>
                <w:i/>
              </w:rPr>
              <w:t>No ENC data available.</w:t>
            </w:r>
          </w:p>
        </w:tc>
      </w:tr>
      <w:tr w:rsidR="00F156D5" w14:paraId="3943146C" w14:textId="77777777" w:rsidTr="00273E6E">
        <w:trPr>
          <w:tblHeader/>
        </w:trPr>
        <w:tc>
          <w:tcPr>
            <w:tcW w:w="9526" w:type="dxa"/>
            <w:gridSpan w:val="4"/>
            <w:shd w:val="clear" w:color="auto" w:fill="CCFFCC"/>
            <w:vAlign w:val="center"/>
          </w:tcPr>
          <w:p w14:paraId="53E5FDB6" w14:textId="77777777" w:rsidR="00F156D5" w:rsidRPr="004065B1" w:rsidRDefault="00F156D5" w:rsidP="00273E6E">
            <w:r w:rsidRPr="000A066E">
              <w:rPr>
                <w:b/>
              </w:rPr>
              <w:t>Setup</w:t>
            </w:r>
          </w:p>
        </w:tc>
      </w:tr>
      <w:tr w:rsidR="00F156D5" w14:paraId="2A06BF69" w14:textId="77777777" w:rsidTr="00273E6E">
        <w:trPr>
          <w:tblHeader/>
        </w:trPr>
        <w:tc>
          <w:tcPr>
            <w:tcW w:w="9526" w:type="dxa"/>
            <w:gridSpan w:val="4"/>
            <w:vAlign w:val="center"/>
          </w:tcPr>
          <w:p w14:paraId="5F8A77B7" w14:textId="77777777" w:rsidR="00A20642" w:rsidRDefault="00F156D5" w:rsidP="00A20642">
            <w:r w:rsidRPr="00A358C9">
              <w:rPr>
                <w:i/>
              </w:rPr>
              <w:t xml:space="preserve">As for </w:t>
            </w:r>
            <w:proofErr w:type="spellStart"/>
            <w:r w:rsidR="00A20642">
              <w:t>ModeOrientation</w:t>
            </w:r>
            <w:proofErr w:type="spellEnd"/>
          </w:p>
          <w:p w14:paraId="5D733CE3" w14:textId="5E1F9B9E" w:rsidR="00F156D5" w:rsidRPr="00A358C9" w:rsidRDefault="00F156D5" w:rsidP="00F156D5">
            <w:pPr>
              <w:rPr>
                <w:i/>
              </w:rPr>
            </w:pPr>
          </w:p>
          <w:p w14:paraId="28F3BF83" w14:textId="020EDFEF" w:rsidR="00F156D5" w:rsidRPr="00A358C9" w:rsidRDefault="00F156D5" w:rsidP="00F156D5">
            <w:pPr>
              <w:rPr>
                <w:i/>
              </w:rPr>
            </w:pPr>
            <w:r w:rsidRPr="00A358C9">
              <w:rPr>
                <w:i/>
              </w:rPr>
              <w:t xml:space="preserve">Ship position as follows: 32°27.88’S </w:t>
            </w:r>
            <w:r w:rsidR="00E70490">
              <w:rPr>
                <w:i/>
              </w:rPr>
              <w:t xml:space="preserve"> </w:t>
            </w:r>
            <w:r w:rsidRPr="00A358C9">
              <w:rPr>
                <w:i/>
              </w:rPr>
              <w:t>061°20.66’E (an area with no ENC)</w:t>
            </w:r>
          </w:p>
        </w:tc>
      </w:tr>
      <w:tr w:rsidR="00F156D5" w14:paraId="2BA32882" w14:textId="77777777" w:rsidTr="00273E6E">
        <w:trPr>
          <w:tblHeader/>
        </w:trPr>
        <w:tc>
          <w:tcPr>
            <w:tcW w:w="9526" w:type="dxa"/>
            <w:gridSpan w:val="4"/>
            <w:shd w:val="clear" w:color="auto" w:fill="CCFFCC"/>
            <w:vAlign w:val="center"/>
          </w:tcPr>
          <w:p w14:paraId="5FE9E92C" w14:textId="77777777" w:rsidR="00F156D5" w:rsidRPr="004065B1" w:rsidRDefault="00F156D5" w:rsidP="00273E6E">
            <w:r w:rsidRPr="000A066E">
              <w:rPr>
                <w:b/>
              </w:rPr>
              <w:t>Action</w:t>
            </w:r>
          </w:p>
        </w:tc>
      </w:tr>
      <w:tr w:rsidR="00F156D5" w14:paraId="5011DDBD" w14:textId="77777777" w:rsidTr="00273E6E">
        <w:trPr>
          <w:tblHeader/>
        </w:trPr>
        <w:tc>
          <w:tcPr>
            <w:tcW w:w="9526" w:type="dxa"/>
            <w:gridSpan w:val="4"/>
            <w:vAlign w:val="center"/>
          </w:tcPr>
          <w:p w14:paraId="2D55CFCE" w14:textId="77777777" w:rsidR="00F156D5" w:rsidRPr="00A358C9" w:rsidRDefault="00F156D5" w:rsidP="00273E6E">
            <w:pPr>
              <w:rPr>
                <w:i/>
              </w:rPr>
            </w:pPr>
            <w:r w:rsidRPr="00A358C9">
              <w:rPr>
                <w:i/>
              </w:rPr>
              <w:t>Observe the display.</w:t>
            </w:r>
          </w:p>
        </w:tc>
      </w:tr>
      <w:tr w:rsidR="00F156D5" w14:paraId="06CF610C" w14:textId="77777777" w:rsidTr="00273E6E">
        <w:trPr>
          <w:tblHeader/>
        </w:trPr>
        <w:tc>
          <w:tcPr>
            <w:tcW w:w="9526" w:type="dxa"/>
            <w:gridSpan w:val="4"/>
            <w:shd w:val="clear" w:color="auto" w:fill="CCFFCC"/>
            <w:vAlign w:val="center"/>
          </w:tcPr>
          <w:p w14:paraId="58747593" w14:textId="77777777" w:rsidR="00F156D5" w:rsidRPr="004065B1" w:rsidRDefault="00F156D5" w:rsidP="00273E6E">
            <w:r w:rsidRPr="000A066E">
              <w:rPr>
                <w:b/>
              </w:rPr>
              <w:t>Results</w:t>
            </w:r>
          </w:p>
        </w:tc>
      </w:tr>
      <w:tr w:rsidR="00F156D5" w14:paraId="680BD74D" w14:textId="77777777" w:rsidTr="00273E6E">
        <w:trPr>
          <w:tblHeader/>
        </w:trPr>
        <w:tc>
          <w:tcPr>
            <w:tcW w:w="9526" w:type="dxa"/>
            <w:gridSpan w:val="4"/>
            <w:vAlign w:val="center"/>
          </w:tcPr>
          <w:p w14:paraId="5CCAB843" w14:textId="77777777" w:rsidR="00F156D5" w:rsidRPr="00A358C9" w:rsidRDefault="00F156D5" w:rsidP="00273E6E">
            <w:pPr>
              <w:jc w:val="left"/>
              <w:rPr>
                <w:i/>
              </w:rPr>
            </w:pPr>
            <w:r w:rsidRPr="00A358C9">
              <w:rPr>
                <w:i/>
              </w:rPr>
              <w:t>Confirm that a “No ENC available” indication is provided.</w:t>
            </w:r>
          </w:p>
        </w:tc>
      </w:tr>
    </w:tbl>
    <w:p w14:paraId="294F9392" w14:textId="77777777" w:rsidR="00F156D5" w:rsidRDefault="00F156D5" w:rsidP="00F156D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F156D5" w14:paraId="31AB344E" w14:textId="77777777" w:rsidTr="00273E6E">
        <w:trPr>
          <w:trHeight w:val="454"/>
          <w:tblHeader/>
        </w:trPr>
        <w:tc>
          <w:tcPr>
            <w:tcW w:w="2381" w:type="dxa"/>
            <w:shd w:val="clear" w:color="auto" w:fill="CCFFCC"/>
            <w:vAlign w:val="center"/>
          </w:tcPr>
          <w:p w14:paraId="6CDCFF69" w14:textId="77777777" w:rsidR="00F156D5" w:rsidRPr="004065B1" w:rsidRDefault="00F156D5" w:rsidP="00273E6E">
            <w:r w:rsidRPr="000A066E">
              <w:rPr>
                <w:b/>
              </w:rPr>
              <w:t>Test Reference</w:t>
            </w:r>
          </w:p>
        </w:tc>
        <w:tc>
          <w:tcPr>
            <w:tcW w:w="2381" w:type="dxa"/>
            <w:shd w:val="clear" w:color="auto" w:fill="CCFFCC"/>
            <w:vAlign w:val="center"/>
          </w:tcPr>
          <w:p w14:paraId="753F41E6" w14:textId="1FBDEED0" w:rsidR="00F156D5" w:rsidRPr="004065B1" w:rsidRDefault="002E1A67" w:rsidP="00273E6E">
            <w:proofErr w:type="spellStart"/>
            <w:r>
              <w:t>NonNorthUp</w:t>
            </w:r>
            <w:proofErr w:type="spellEnd"/>
          </w:p>
        </w:tc>
        <w:tc>
          <w:tcPr>
            <w:tcW w:w="2382" w:type="dxa"/>
            <w:shd w:val="clear" w:color="auto" w:fill="CCFFCC"/>
            <w:vAlign w:val="center"/>
          </w:tcPr>
          <w:p w14:paraId="16CFFDFB" w14:textId="77777777" w:rsidR="00F156D5" w:rsidRPr="004065B1" w:rsidRDefault="00F156D5" w:rsidP="00273E6E">
            <w:r w:rsidRPr="000A066E">
              <w:rPr>
                <w:b/>
              </w:rPr>
              <w:t>IHO Reference</w:t>
            </w:r>
          </w:p>
        </w:tc>
        <w:tc>
          <w:tcPr>
            <w:tcW w:w="2382" w:type="dxa"/>
            <w:shd w:val="clear" w:color="auto" w:fill="CCFFCC"/>
            <w:vAlign w:val="center"/>
          </w:tcPr>
          <w:p w14:paraId="0037C9B9"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C-10.4</w:t>
            </w:r>
          </w:p>
          <w:p w14:paraId="444F4F8A" w14:textId="547F6FC9" w:rsidR="00F156D5" w:rsidRPr="004065B1" w:rsidRDefault="00F156D5" w:rsidP="00273E6E"/>
        </w:tc>
      </w:tr>
      <w:tr w:rsidR="00F156D5" w14:paraId="461BDF1C" w14:textId="77777777" w:rsidTr="00273E6E">
        <w:trPr>
          <w:tblHeader/>
        </w:trPr>
        <w:tc>
          <w:tcPr>
            <w:tcW w:w="9526" w:type="dxa"/>
            <w:gridSpan w:val="4"/>
            <w:shd w:val="clear" w:color="auto" w:fill="CCFFCC"/>
            <w:vAlign w:val="center"/>
          </w:tcPr>
          <w:p w14:paraId="10025FA4" w14:textId="77777777" w:rsidR="00F156D5" w:rsidRDefault="00F156D5" w:rsidP="00273E6E">
            <w:r w:rsidRPr="000A066E">
              <w:rPr>
                <w:b/>
              </w:rPr>
              <w:t>Test description</w:t>
            </w:r>
          </w:p>
        </w:tc>
      </w:tr>
      <w:tr w:rsidR="00F156D5" w14:paraId="778EC324" w14:textId="77777777" w:rsidTr="00273E6E">
        <w:trPr>
          <w:tblHeader/>
        </w:trPr>
        <w:tc>
          <w:tcPr>
            <w:tcW w:w="9526" w:type="dxa"/>
            <w:gridSpan w:val="4"/>
            <w:vAlign w:val="center"/>
          </w:tcPr>
          <w:p w14:paraId="364B086B" w14:textId="77777777" w:rsidR="00F156D5" w:rsidRPr="00A358C9" w:rsidRDefault="00F156D5" w:rsidP="00273E6E">
            <w:pPr>
              <w:rPr>
                <w:i/>
              </w:rPr>
            </w:pPr>
            <w:r w:rsidRPr="00A358C9">
              <w:rPr>
                <w:i/>
              </w:rPr>
              <w:t>Display in non ‘north-up’ orientation.</w:t>
            </w:r>
          </w:p>
        </w:tc>
      </w:tr>
      <w:tr w:rsidR="00F156D5" w14:paraId="6A9C4CE3" w14:textId="77777777" w:rsidTr="00273E6E">
        <w:trPr>
          <w:tblHeader/>
        </w:trPr>
        <w:tc>
          <w:tcPr>
            <w:tcW w:w="9526" w:type="dxa"/>
            <w:gridSpan w:val="4"/>
            <w:shd w:val="clear" w:color="auto" w:fill="CCFFCC"/>
            <w:vAlign w:val="center"/>
          </w:tcPr>
          <w:p w14:paraId="3AE126DA" w14:textId="77777777" w:rsidR="00F156D5" w:rsidRPr="004065B1" w:rsidRDefault="00F156D5" w:rsidP="00273E6E">
            <w:r w:rsidRPr="000A066E">
              <w:rPr>
                <w:b/>
              </w:rPr>
              <w:t>Setup</w:t>
            </w:r>
          </w:p>
        </w:tc>
      </w:tr>
      <w:tr w:rsidR="00F156D5" w14:paraId="420878E8" w14:textId="77777777" w:rsidTr="00273E6E">
        <w:trPr>
          <w:tblHeader/>
        </w:trPr>
        <w:tc>
          <w:tcPr>
            <w:tcW w:w="9526" w:type="dxa"/>
            <w:gridSpan w:val="4"/>
            <w:vAlign w:val="center"/>
          </w:tcPr>
          <w:p w14:paraId="47C3CFE1" w14:textId="77777777" w:rsidR="00A20642" w:rsidRDefault="00F156D5" w:rsidP="00A20642">
            <w:r w:rsidRPr="00A358C9">
              <w:rPr>
                <w:i/>
              </w:rPr>
              <w:t xml:space="preserve">As for </w:t>
            </w:r>
            <w:proofErr w:type="spellStart"/>
            <w:r w:rsidR="00A20642">
              <w:t>ModeOrientation</w:t>
            </w:r>
            <w:proofErr w:type="spellEnd"/>
          </w:p>
          <w:p w14:paraId="093E9C8D" w14:textId="3E0AC960" w:rsidR="00F156D5" w:rsidRPr="00A358C9" w:rsidRDefault="00F156D5" w:rsidP="00F156D5">
            <w:pPr>
              <w:rPr>
                <w:i/>
              </w:rPr>
            </w:pPr>
          </w:p>
        </w:tc>
      </w:tr>
      <w:tr w:rsidR="00F156D5" w14:paraId="2D77BBCA" w14:textId="77777777" w:rsidTr="00273E6E">
        <w:trPr>
          <w:tblHeader/>
        </w:trPr>
        <w:tc>
          <w:tcPr>
            <w:tcW w:w="9526" w:type="dxa"/>
            <w:gridSpan w:val="4"/>
            <w:shd w:val="clear" w:color="auto" w:fill="CCFFCC"/>
            <w:vAlign w:val="center"/>
          </w:tcPr>
          <w:p w14:paraId="5A133226" w14:textId="77777777" w:rsidR="00F156D5" w:rsidRPr="004065B1" w:rsidRDefault="00F156D5" w:rsidP="00273E6E">
            <w:r w:rsidRPr="000A066E">
              <w:rPr>
                <w:b/>
              </w:rPr>
              <w:t>Action</w:t>
            </w:r>
          </w:p>
        </w:tc>
      </w:tr>
      <w:tr w:rsidR="00F156D5" w14:paraId="7B95E775" w14:textId="77777777" w:rsidTr="00273E6E">
        <w:trPr>
          <w:tblHeader/>
        </w:trPr>
        <w:tc>
          <w:tcPr>
            <w:tcW w:w="9526" w:type="dxa"/>
            <w:gridSpan w:val="4"/>
            <w:vAlign w:val="center"/>
          </w:tcPr>
          <w:p w14:paraId="656C0202" w14:textId="77777777" w:rsidR="00F156D5" w:rsidRPr="00A358C9" w:rsidRDefault="00F156D5" w:rsidP="002164D3">
            <w:pPr>
              <w:jc w:val="left"/>
              <w:rPr>
                <w:i/>
              </w:rPr>
            </w:pPr>
            <w:r w:rsidRPr="00A358C9">
              <w:rPr>
                <w:i/>
              </w:rPr>
              <w:t xml:space="preserve">For each bearing-stabilised orientation other than ‘north-up’ that may be provided, confirm by analytical evaluation that for turning rates between 0 </w:t>
            </w:r>
            <w:proofErr w:type="spellStart"/>
            <w:r w:rsidRPr="00A358C9">
              <w:rPr>
                <w:i/>
              </w:rPr>
              <w:t>deg</w:t>
            </w:r>
            <w:proofErr w:type="spellEnd"/>
            <w:r w:rsidRPr="00A358C9">
              <w:rPr>
                <w:i/>
              </w:rPr>
              <w:t xml:space="preserve">/s and 20 </w:t>
            </w:r>
            <w:proofErr w:type="spellStart"/>
            <w:r w:rsidRPr="00A358C9">
              <w:rPr>
                <w:i/>
              </w:rPr>
              <w:t>deg</w:t>
            </w:r>
            <w:proofErr w:type="spellEnd"/>
            <w:r w:rsidRPr="00A358C9">
              <w:rPr>
                <w:i/>
              </w:rPr>
              <w:t>/s the displayed chart symbols and text do not re-orient more often than 2 times per second and remain legible if they do not remain fixed.</w:t>
            </w:r>
          </w:p>
        </w:tc>
      </w:tr>
      <w:tr w:rsidR="00F156D5" w14:paraId="07C9F9D1" w14:textId="77777777" w:rsidTr="00273E6E">
        <w:trPr>
          <w:tblHeader/>
        </w:trPr>
        <w:tc>
          <w:tcPr>
            <w:tcW w:w="9526" w:type="dxa"/>
            <w:gridSpan w:val="4"/>
            <w:shd w:val="clear" w:color="auto" w:fill="CCFFCC"/>
            <w:vAlign w:val="center"/>
          </w:tcPr>
          <w:p w14:paraId="40DD6073" w14:textId="77777777" w:rsidR="00F156D5" w:rsidRPr="004065B1" w:rsidRDefault="00F156D5" w:rsidP="00273E6E">
            <w:r w:rsidRPr="000A066E">
              <w:rPr>
                <w:b/>
              </w:rPr>
              <w:t>Results</w:t>
            </w:r>
          </w:p>
        </w:tc>
      </w:tr>
      <w:tr w:rsidR="00F156D5" w14:paraId="040535CF" w14:textId="77777777" w:rsidTr="00273E6E">
        <w:trPr>
          <w:tblHeader/>
        </w:trPr>
        <w:tc>
          <w:tcPr>
            <w:tcW w:w="9526" w:type="dxa"/>
            <w:gridSpan w:val="4"/>
            <w:vAlign w:val="center"/>
          </w:tcPr>
          <w:p w14:paraId="6A8178D3" w14:textId="29BBF192" w:rsidR="00F156D5" w:rsidRPr="00A358C9" w:rsidRDefault="00F156D5" w:rsidP="00273E6E">
            <w:pPr>
              <w:jc w:val="left"/>
              <w:rPr>
                <w:i/>
              </w:rPr>
            </w:pPr>
            <w:r w:rsidRPr="00A358C9">
              <w:rPr>
                <w:i/>
              </w:rPr>
              <w:t xml:space="preserve">Confirm that the displayed symbols and text do not re-orient more often than 2 times per second and remain legible. </w:t>
            </w:r>
            <w:r w:rsidR="00A358C9">
              <w:rPr>
                <w:i/>
              </w:rPr>
              <w:t>The symbols and text may remaining</w:t>
            </w:r>
            <w:r w:rsidRPr="00A358C9">
              <w:rPr>
                <w:i/>
              </w:rPr>
              <w:t xml:space="preserve"> fixed and in this case will not</w:t>
            </w:r>
            <w:r w:rsidR="00E70490">
              <w:rPr>
                <w:i/>
              </w:rPr>
              <w:t xml:space="preserve"> </w:t>
            </w:r>
            <w:r w:rsidRPr="00A358C9">
              <w:rPr>
                <w:i/>
              </w:rPr>
              <w:t>re-orientate.</w:t>
            </w:r>
          </w:p>
        </w:tc>
      </w:tr>
    </w:tbl>
    <w:p w14:paraId="56EE030A" w14:textId="77777777" w:rsidR="00D9584F" w:rsidRDefault="00D9584F" w:rsidP="006B07D1"/>
    <w:p w14:paraId="03F7835C" w14:textId="77777777" w:rsidR="00CF2F67" w:rsidRDefault="00CF2F67" w:rsidP="00E30B8F">
      <w:pPr>
        <w:pStyle w:val="Heading2"/>
      </w:pPr>
      <w:bookmarkStart w:id="1289" w:name="_Toc152748592"/>
      <w:r>
        <w:t>Display of scale bar</w:t>
      </w:r>
      <w:bookmarkEnd w:id="1289"/>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FEFCD73" w14:textId="77777777" w:rsidTr="008A1BCC">
        <w:trPr>
          <w:trHeight w:val="454"/>
          <w:tblHeader/>
        </w:trPr>
        <w:tc>
          <w:tcPr>
            <w:tcW w:w="2381" w:type="dxa"/>
            <w:shd w:val="clear" w:color="auto" w:fill="CCFFCC"/>
            <w:vAlign w:val="center"/>
          </w:tcPr>
          <w:p w14:paraId="4977030A" w14:textId="77777777" w:rsidR="00CF2F67" w:rsidRPr="004065B1" w:rsidRDefault="00CF2F67" w:rsidP="008A1BCC">
            <w:r w:rsidRPr="000A066E">
              <w:rPr>
                <w:b/>
              </w:rPr>
              <w:t>Test Reference</w:t>
            </w:r>
          </w:p>
        </w:tc>
        <w:tc>
          <w:tcPr>
            <w:tcW w:w="2381" w:type="dxa"/>
            <w:shd w:val="clear" w:color="auto" w:fill="CCFFCC"/>
            <w:vAlign w:val="center"/>
          </w:tcPr>
          <w:p w14:paraId="75BC6D52" w14:textId="1FC38D2F" w:rsidR="00CF2F67" w:rsidRPr="004065B1" w:rsidRDefault="002E1A67" w:rsidP="008A1BCC">
            <w:proofErr w:type="spellStart"/>
            <w:r>
              <w:t>ScaleBar</w:t>
            </w:r>
            <w:proofErr w:type="spellEnd"/>
          </w:p>
        </w:tc>
        <w:tc>
          <w:tcPr>
            <w:tcW w:w="2382" w:type="dxa"/>
            <w:shd w:val="clear" w:color="auto" w:fill="CCFFCC"/>
            <w:vAlign w:val="center"/>
          </w:tcPr>
          <w:p w14:paraId="58BAE90F" w14:textId="77777777" w:rsidR="00CF2F67" w:rsidRPr="004065B1" w:rsidRDefault="00CF2F67" w:rsidP="008A1BCC">
            <w:r w:rsidRPr="000A066E">
              <w:rPr>
                <w:b/>
              </w:rPr>
              <w:t>IHO Reference</w:t>
            </w:r>
          </w:p>
        </w:tc>
        <w:tc>
          <w:tcPr>
            <w:tcW w:w="2382" w:type="dxa"/>
            <w:shd w:val="clear" w:color="auto" w:fill="CCFFCC"/>
            <w:vAlign w:val="center"/>
          </w:tcPr>
          <w:p w14:paraId="1CEC1437"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C-12.9.1</w:t>
            </w:r>
          </w:p>
          <w:p w14:paraId="158BD179" w14:textId="2B7C6D5D" w:rsidR="00CF2F67" w:rsidRPr="004065B1" w:rsidRDefault="00CF2F67" w:rsidP="001752C8"/>
        </w:tc>
      </w:tr>
      <w:tr w:rsidR="00CF2F67" w14:paraId="09DFF6F5" w14:textId="77777777" w:rsidTr="008A1BCC">
        <w:trPr>
          <w:tblHeader/>
        </w:trPr>
        <w:tc>
          <w:tcPr>
            <w:tcW w:w="9526" w:type="dxa"/>
            <w:gridSpan w:val="4"/>
            <w:shd w:val="clear" w:color="auto" w:fill="CCFFCC"/>
            <w:vAlign w:val="center"/>
          </w:tcPr>
          <w:p w14:paraId="1DA97AFD" w14:textId="77777777" w:rsidR="00CF2F67" w:rsidRDefault="00CF2F67" w:rsidP="008A1BCC">
            <w:r w:rsidRPr="000A066E">
              <w:rPr>
                <w:b/>
              </w:rPr>
              <w:t>Test description</w:t>
            </w:r>
          </w:p>
        </w:tc>
      </w:tr>
      <w:tr w:rsidR="00CF2F67" w14:paraId="76085F8F" w14:textId="77777777" w:rsidTr="008A1BCC">
        <w:trPr>
          <w:tblHeader/>
        </w:trPr>
        <w:tc>
          <w:tcPr>
            <w:tcW w:w="9526" w:type="dxa"/>
            <w:gridSpan w:val="4"/>
            <w:vAlign w:val="center"/>
          </w:tcPr>
          <w:p w14:paraId="7011CD92" w14:textId="77777777" w:rsidR="00CF2F67" w:rsidRPr="00A358C9" w:rsidRDefault="00F156D5" w:rsidP="008A1BCC">
            <w:pPr>
              <w:rPr>
                <w:i/>
              </w:rPr>
            </w:pPr>
            <w:r w:rsidRPr="00A358C9">
              <w:rPr>
                <w:i/>
              </w:rPr>
              <w:t>Display of scale bar at appropriate scales.</w:t>
            </w:r>
          </w:p>
        </w:tc>
      </w:tr>
      <w:tr w:rsidR="00CF2F67" w14:paraId="4CD24B9B" w14:textId="77777777" w:rsidTr="008A1BCC">
        <w:trPr>
          <w:tblHeader/>
        </w:trPr>
        <w:tc>
          <w:tcPr>
            <w:tcW w:w="9526" w:type="dxa"/>
            <w:gridSpan w:val="4"/>
            <w:shd w:val="clear" w:color="auto" w:fill="CCFFCC"/>
            <w:vAlign w:val="center"/>
          </w:tcPr>
          <w:p w14:paraId="3A46E52A" w14:textId="77777777" w:rsidR="00CF2F67" w:rsidRPr="004065B1" w:rsidRDefault="00CF2F67" w:rsidP="008A1BCC">
            <w:r w:rsidRPr="000A066E">
              <w:rPr>
                <w:b/>
              </w:rPr>
              <w:t>Setup</w:t>
            </w:r>
          </w:p>
        </w:tc>
      </w:tr>
      <w:tr w:rsidR="00CF2F67" w14:paraId="7E6B95B3" w14:textId="77777777" w:rsidTr="008A1BCC">
        <w:trPr>
          <w:tblHeader/>
        </w:trPr>
        <w:tc>
          <w:tcPr>
            <w:tcW w:w="9526" w:type="dxa"/>
            <w:gridSpan w:val="4"/>
            <w:vAlign w:val="center"/>
          </w:tcPr>
          <w:p w14:paraId="3AAB60DC" w14:textId="2A2F31C7" w:rsidR="00F156D5" w:rsidRPr="00A358C9" w:rsidRDefault="00F156D5" w:rsidP="00F156D5">
            <w:pPr>
              <w:rPr>
                <w:i/>
              </w:rPr>
            </w:pPr>
            <w:r w:rsidRPr="00A358C9">
              <w:rPr>
                <w:i/>
              </w:rPr>
              <w:t>Load</w:t>
            </w:r>
            <w:r w:rsidR="00B153DA">
              <w:rPr>
                <w:i/>
              </w:rPr>
              <w:t xml:space="preserve"> exchange set </w:t>
            </w:r>
            <w:proofErr w:type="spellStart"/>
            <w:r w:rsidR="00B153DA">
              <w:rPr>
                <w:b/>
                <w:bCs/>
                <w:i/>
              </w:rPr>
              <w:t>PowerUp</w:t>
            </w:r>
            <w:proofErr w:type="spellEnd"/>
            <w:r w:rsidR="00B153DA">
              <w:rPr>
                <w:b/>
                <w:bCs/>
                <w:i/>
              </w:rPr>
              <w:t xml:space="preserve"> </w:t>
            </w:r>
            <w:r w:rsidRPr="00A358C9">
              <w:rPr>
                <w:i/>
              </w:rPr>
              <w:t xml:space="preserve"> </w:t>
            </w:r>
          </w:p>
          <w:p w14:paraId="5BAFB2CF" w14:textId="084B056A" w:rsidR="00CF2F67" w:rsidRPr="00A358C9" w:rsidRDefault="00F156D5"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39616F53" w14:textId="77777777" w:rsidTr="008A1BCC">
        <w:trPr>
          <w:tblHeader/>
        </w:trPr>
        <w:tc>
          <w:tcPr>
            <w:tcW w:w="9526" w:type="dxa"/>
            <w:gridSpan w:val="4"/>
            <w:shd w:val="clear" w:color="auto" w:fill="CCFFCC"/>
            <w:vAlign w:val="center"/>
          </w:tcPr>
          <w:p w14:paraId="005AE074" w14:textId="77777777" w:rsidR="00CF2F67" w:rsidRPr="004065B1" w:rsidRDefault="00CF2F67" w:rsidP="008A1BCC">
            <w:r w:rsidRPr="000A066E">
              <w:rPr>
                <w:b/>
              </w:rPr>
              <w:t>Action</w:t>
            </w:r>
          </w:p>
        </w:tc>
      </w:tr>
      <w:tr w:rsidR="00CF2F67" w14:paraId="7EF6DB7F" w14:textId="77777777" w:rsidTr="008A1BCC">
        <w:trPr>
          <w:tblHeader/>
        </w:trPr>
        <w:tc>
          <w:tcPr>
            <w:tcW w:w="9526" w:type="dxa"/>
            <w:gridSpan w:val="4"/>
            <w:vAlign w:val="center"/>
          </w:tcPr>
          <w:p w14:paraId="69F88AEF" w14:textId="54B7B2CB" w:rsidR="00CF2F67" w:rsidRPr="00A358C9" w:rsidRDefault="00F156D5" w:rsidP="00E70490">
            <w:pPr>
              <w:rPr>
                <w:i/>
              </w:rPr>
            </w:pPr>
            <w:r w:rsidRPr="00A358C9">
              <w:rPr>
                <w:i/>
              </w:rPr>
              <w:t>Zoom to a display scale greater than 1:80</w:t>
            </w:r>
            <w:r w:rsidR="00E70490">
              <w:rPr>
                <w:i/>
              </w:rPr>
              <w:t xml:space="preserve"> </w:t>
            </w:r>
            <w:r w:rsidRPr="00A358C9">
              <w:rPr>
                <w:i/>
              </w:rPr>
              <w:t>000 (such as 1:25</w:t>
            </w:r>
            <w:r w:rsidR="00E70490">
              <w:rPr>
                <w:i/>
              </w:rPr>
              <w:t xml:space="preserve"> </w:t>
            </w:r>
            <w:r w:rsidRPr="00A358C9">
              <w:rPr>
                <w:i/>
              </w:rPr>
              <w:t>000), observe the display.</w:t>
            </w:r>
          </w:p>
        </w:tc>
      </w:tr>
      <w:tr w:rsidR="00CF2F67" w14:paraId="0A00A6B5" w14:textId="77777777" w:rsidTr="008A1BCC">
        <w:trPr>
          <w:tblHeader/>
        </w:trPr>
        <w:tc>
          <w:tcPr>
            <w:tcW w:w="9526" w:type="dxa"/>
            <w:gridSpan w:val="4"/>
            <w:shd w:val="clear" w:color="auto" w:fill="CCFFCC"/>
            <w:vAlign w:val="center"/>
          </w:tcPr>
          <w:p w14:paraId="5F4F8DD2" w14:textId="77777777" w:rsidR="00CF2F67" w:rsidRPr="004065B1" w:rsidRDefault="00CF2F67" w:rsidP="008A1BCC">
            <w:r w:rsidRPr="000A066E">
              <w:rPr>
                <w:b/>
              </w:rPr>
              <w:t>Results</w:t>
            </w:r>
          </w:p>
        </w:tc>
      </w:tr>
      <w:tr w:rsidR="00CF2F67" w14:paraId="0ED05E8D" w14:textId="77777777" w:rsidTr="008A1BCC">
        <w:trPr>
          <w:tblHeader/>
        </w:trPr>
        <w:tc>
          <w:tcPr>
            <w:tcW w:w="9526" w:type="dxa"/>
            <w:gridSpan w:val="4"/>
            <w:vAlign w:val="center"/>
          </w:tcPr>
          <w:p w14:paraId="56081311" w14:textId="77777777" w:rsidR="00CF2F67" w:rsidRPr="00A358C9" w:rsidRDefault="00F156D5" w:rsidP="008A1BCC">
            <w:pPr>
              <w:jc w:val="left"/>
              <w:rPr>
                <w:i/>
              </w:rPr>
            </w:pPr>
            <w:r w:rsidRPr="00A358C9">
              <w:rPr>
                <w:i/>
              </w:rPr>
              <w:t>Confirm that a scale bar is displayed. Also confirm that the scale bar is displayed between 2mm and 4mm from the left side of the chart display area.</w:t>
            </w:r>
          </w:p>
        </w:tc>
      </w:tr>
    </w:tbl>
    <w:p w14:paraId="6AC805DC" w14:textId="77777777" w:rsidR="00CF2F67" w:rsidRDefault="00CF2F67" w:rsidP="00CF2F67"/>
    <w:p w14:paraId="1695C36F" w14:textId="77777777" w:rsidR="00CF2F67" w:rsidRDefault="00CF2F67" w:rsidP="00E30B8F">
      <w:pPr>
        <w:pStyle w:val="Heading2"/>
      </w:pPr>
      <w:bookmarkStart w:id="1290" w:name="_Toc152748593"/>
      <w:r>
        <w:t>Display of latitude bar</w:t>
      </w:r>
      <w:bookmarkEnd w:id="129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21BFA21C" w14:textId="77777777" w:rsidTr="008A1BCC">
        <w:trPr>
          <w:trHeight w:val="454"/>
          <w:tblHeader/>
        </w:trPr>
        <w:tc>
          <w:tcPr>
            <w:tcW w:w="2381" w:type="dxa"/>
            <w:shd w:val="clear" w:color="auto" w:fill="CCFFCC"/>
            <w:vAlign w:val="center"/>
          </w:tcPr>
          <w:p w14:paraId="0A772C34" w14:textId="77777777" w:rsidR="00CF2F67" w:rsidRPr="004065B1" w:rsidRDefault="00CF2F67" w:rsidP="008A1BCC">
            <w:r w:rsidRPr="000A066E">
              <w:rPr>
                <w:b/>
              </w:rPr>
              <w:t>Test Reference</w:t>
            </w:r>
          </w:p>
        </w:tc>
        <w:tc>
          <w:tcPr>
            <w:tcW w:w="2381" w:type="dxa"/>
            <w:shd w:val="clear" w:color="auto" w:fill="CCFFCC"/>
            <w:vAlign w:val="center"/>
          </w:tcPr>
          <w:p w14:paraId="18E7872F" w14:textId="353AF048" w:rsidR="00CF2F67" w:rsidRPr="004065B1" w:rsidRDefault="002E1A67" w:rsidP="008A1BCC">
            <w:proofErr w:type="spellStart"/>
            <w:r>
              <w:t>LatitudeBar</w:t>
            </w:r>
            <w:proofErr w:type="spellEnd"/>
          </w:p>
        </w:tc>
        <w:tc>
          <w:tcPr>
            <w:tcW w:w="2382" w:type="dxa"/>
            <w:shd w:val="clear" w:color="auto" w:fill="CCFFCC"/>
            <w:vAlign w:val="center"/>
          </w:tcPr>
          <w:p w14:paraId="0539C3B6" w14:textId="77777777" w:rsidR="00CF2F67" w:rsidRPr="004065B1" w:rsidRDefault="00CF2F67" w:rsidP="008A1BCC">
            <w:r w:rsidRPr="000A066E">
              <w:rPr>
                <w:b/>
              </w:rPr>
              <w:t>IHO Reference</w:t>
            </w:r>
          </w:p>
        </w:tc>
        <w:tc>
          <w:tcPr>
            <w:tcW w:w="2382" w:type="dxa"/>
            <w:shd w:val="clear" w:color="auto" w:fill="CCFFCC"/>
            <w:vAlign w:val="center"/>
          </w:tcPr>
          <w:p w14:paraId="0FE35908"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C-12.9.1</w:t>
            </w:r>
          </w:p>
          <w:p w14:paraId="1415C1FC" w14:textId="42642A2E" w:rsidR="00CF2F67" w:rsidRPr="004065B1" w:rsidRDefault="00CF2F67" w:rsidP="008A1BCC"/>
        </w:tc>
      </w:tr>
      <w:tr w:rsidR="00CF2F67" w14:paraId="4FB7F707" w14:textId="77777777" w:rsidTr="008A1BCC">
        <w:trPr>
          <w:tblHeader/>
        </w:trPr>
        <w:tc>
          <w:tcPr>
            <w:tcW w:w="9526" w:type="dxa"/>
            <w:gridSpan w:val="4"/>
            <w:shd w:val="clear" w:color="auto" w:fill="CCFFCC"/>
            <w:vAlign w:val="center"/>
          </w:tcPr>
          <w:p w14:paraId="4FBAE38A" w14:textId="77777777" w:rsidR="00CF2F67" w:rsidRDefault="00CF2F67" w:rsidP="008A1BCC">
            <w:r w:rsidRPr="000A066E">
              <w:rPr>
                <w:b/>
              </w:rPr>
              <w:t>Test description</w:t>
            </w:r>
          </w:p>
        </w:tc>
      </w:tr>
      <w:tr w:rsidR="00CF2F67" w14:paraId="3428BAF8" w14:textId="77777777" w:rsidTr="008A1BCC">
        <w:trPr>
          <w:tblHeader/>
        </w:trPr>
        <w:tc>
          <w:tcPr>
            <w:tcW w:w="9526" w:type="dxa"/>
            <w:gridSpan w:val="4"/>
            <w:vAlign w:val="center"/>
          </w:tcPr>
          <w:p w14:paraId="5F8CB5D6" w14:textId="77777777" w:rsidR="00CF2F67" w:rsidRPr="00A358C9" w:rsidRDefault="00D32A6E" w:rsidP="008A1BCC">
            <w:pPr>
              <w:rPr>
                <w:i/>
              </w:rPr>
            </w:pPr>
            <w:r w:rsidRPr="00A358C9">
              <w:rPr>
                <w:i/>
              </w:rPr>
              <w:t>Display of latitude bar at appropriate scales.</w:t>
            </w:r>
          </w:p>
        </w:tc>
      </w:tr>
      <w:tr w:rsidR="00CF2F67" w14:paraId="322879DF" w14:textId="77777777" w:rsidTr="008A1BCC">
        <w:trPr>
          <w:tblHeader/>
        </w:trPr>
        <w:tc>
          <w:tcPr>
            <w:tcW w:w="9526" w:type="dxa"/>
            <w:gridSpan w:val="4"/>
            <w:shd w:val="clear" w:color="auto" w:fill="CCFFCC"/>
            <w:vAlign w:val="center"/>
          </w:tcPr>
          <w:p w14:paraId="199988F9" w14:textId="77777777" w:rsidR="00CF2F67" w:rsidRPr="004065B1" w:rsidRDefault="00CF2F67" w:rsidP="008A1BCC">
            <w:r w:rsidRPr="000A066E">
              <w:rPr>
                <w:b/>
              </w:rPr>
              <w:t>Setup</w:t>
            </w:r>
          </w:p>
        </w:tc>
      </w:tr>
      <w:tr w:rsidR="00CF2F67" w14:paraId="74B954FB" w14:textId="77777777" w:rsidTr="008A1BCC">
        <w:trPr>
          <w:tblHeader/>
        </w:trPr>
        <w:tc>
          <w:tcPr>
            <w:tcW w:w="9526" w:type="dxa"/>
            <w:gridSpan w:val="4"/>
            <w:vAlign w:val="center"/>
          </w:tcPr>
          <w:p w14:paraId="55D82971" w14:textId="6F955A8F" w:rsidR="00D32A6E" w:rsidRPr="00A358C9" w:rsidRDefault="00B153DA" w:rsidP="00D32A6E">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60BAAE30" w14:textId="156D9E4C" w:rsidR="00CF2F67" w:rsidRPr="00A358C9" w:rsidRDefault="00D32A6E" w:rsidP="00E70490">
            <w:pPr>
              <w:rPr>
                <w:i/>
              </w:rPr>
            </w:pPr>
            <w:r w:rsidRPr="00A358C9">
              <w:rPr>
                <w:i/>
              </w:rPr>
              <w:t xml:space="preserve">Set </w:t>
            </w:r>
            <w:r w:rsidR="007D0469">
              <w:rPr>
                <w:i/>
              </w:rPr>
              <w:t>Display Category</w:t>
            </w:r>
            <w:r w:rsidRPr="00A358C9">
              <w:rPr>
                <w:i/>
              </w:rPr>
              <w:t xml:space="preserve"> B</w:t>
            </w:r>
            <w:r w:rsidR="00E70490">
              <w:rPr>
                <w:i/>
              </w:rPr>
              <w:t>ase Display</w:t>
            </w:r>
            <w:r w:rsidRPr="00A358C9">
              <w:rPr>
                <w:i/>
              </w:rPr>
              <w:t>.</w:t>
            </w:r>
          </w:p>
        </w:tc>
      </w:tr>
      <w:tr w:rsidR="00CF2F67" w14:paraId="21CA01F1" w14:textId="77777777" w:rsidTr="008A1BCC">
        <w:trPr>
          <w:tblHeader/>
        </w:trPr>
        <w:tc>
          <w:tcPr>
            <w:tcW w:w="9526" w:type="dxa"/>
            <w:gridSpan w:val="4"/>
            <w:shd w:val="clear" w:color="auto" w:fill="CCFFCC"/>
            <w:vAlign w:val="center"/>
          </w:tcPr>
          <w:p w14:paraId="04FE1075" w14:textId="77777777" w:rsidR="00CF2F67" w:rsidRPr="004065B1" w:rsidRDefault="00CF2F67" w:rsidP="008A1BCC">
            <w:r w:rsidRPr="000A066E">
              <w:rPr>
                <w:b/>
              </w:rPr>
              <w:t>Action</w:t>
            </w:r>
          </w:p>
        </w:tc>
      </w:tr>
      <w:tr w:rsidR="00CF2F67" w14:paraId="26B9D69A" w14:textId="77777777" w:rsidTr="008A1BCC">
        <w:trPr>
          <w:tblHeader/>
        </w:trPr>
        <w:tc>
          <w:tcPr>
            <w:tcW w:w="9526" w:type="dxa"/>
            <w:gridSpan w:val="4"/>
            <w:vAlign w:val="center"/>
          </w:tcPr>
          <w:p w14:paraId="5DB93F2F" w14:textId="2B642A79" w:rsidR="00CF2F67" w:rsidRPr="00A358C9" w:rsidRDefault="00D32A6E" w:rsidP="00E70490">
            <w:pPr>
              <w:rPr>
                <w:i/>
              </w:rPr>
            </w:pPr>
            <w:r w:rsidRPr="00A358C9">
              <w:rPr>
                <w:i/>
              </w:rPr>
              <w:lastRenderedPageBreak/>
              <w:t>Zoom to a display scale less than 1:80</w:t>
            </w:r>
            <w:r w:rsidR="00E70490">
              <w:rPr>
                <w:i/>
              </w:rPr>
              <w:t xml:space="preserve"> </w:t>
            </w:r>
            <w:r w:rsidRPr="00A358C9">
              <w:rPr>
                <w:i/>
              </w:rPr>
              <w:t>000 (such as 1:300</w:t>
            </w:r>
            <w:r w:rsidR="00E70490">
              <w:rPr>
                <w:i/>
              </w:rPr>
              <w:t xml:space="preserve"> </w:t>
            </w:r>
            <w:r w:rsidRPr="00A358C9">
              <w:rPr>
                <w:i/>
              </w:rPr>
              <w:t>000), observe the display.</w:t>
            </w:r>
          </w:p>
        </w:tc>
      </w:tr>
      <w:tr w:rsidR="00CF2F67" w14:paraId="0DC9582C" w14:textId="77777777" w:rsidTr="008A1BCC">
        <w:trPr>
          <w:tblHeader/>
        </w:trPr>
        <w:tc>
          <w:tcPr>
            <w:tcW w:w="9526" w:type="dxa"/>
            <w:gridSpan w:val="4"/>
            <w:shd w:val="clear" w:color="auto" w:fill="CCFFCC"/>
            <w:vAlign w:val="center"/>
          </w:tcPr>
          <w:p w14:paraId="426A9455" w14:textId="77777777" w:rsidR="00CF2F67" w:rsidRPr="004065B1" w:rsidRDefault="00CF2F67" w:rsidP="008A1BCC">
            <w:r w:rsidRPr="000A066E">
              <w:rPr>
                <w:b/>
              </w:rPr>
              <w:t>Results</w:t>
            </w:r>
          </w:p>
        </w:tc>
      </w:tr>
      <w:tr w:rsidR="00CF2F67" w14:paraId="72D48F0F" w14:textId="77777777" w:rsidTr="008A1BCC">
        <w:trPr>
          <w:tblHeader/>
        </w:trPr>
        <w:tc>
          <w:tcPr>
            <w:tcW w:w="9526" w:type="dxa"/>
            <w:gridSpan w:val="4"/>
            <w:vAlign w:val="center"/>
          </w:tcPr>
          <w:p w14:paraId="00485AEB" w14:textId="77777777" w:rsidR="00CF2F67" w:rsidRPr="00A358C9" w:rsidRDefault="00D32A6E" w:rsidP="008A1BCC">
            <w:pPr>
              <w:jc w:val="left"/>
              <w:rPr>
                <w:i/>
              </w:rPr>
            </w:pPr>
            <w:r w:rsidRPr="00A358C9">
              <w:rPr>
                <w:i/>
              </w:rPr>
              <w:t>Confirm that a latitude bar is displayed. Also confirm that the scale bar is displayed between 2mm and 4mm from the left side of the chart display area.</w:t>
            </w:r>
          </w:p>
        </w:tc>
      </w:tr>
    </w:tbl>
    <w:p w14:paraId="5F811A4D" w14:textId="77777777" w:rsidR="00CF2F67" w:rsidRDefault="00CF2F67" w:rsidP="00CF2F67"/>
    <w:p w14:paraId="76DADAC1" w14:textId="4FC013CA" w:rsidR="00CF2F67" w:rsidRDefault="00B153DA" w:rsidP="00E30B8F">
      <w:pPr>
        <w:pStyle w:val="Heading2"/>
      </w:pPr>
      <w:bookmarkStart w:id="1291" w:name="_Toc152748594"/>
      <w:r>
        <w:t xml:space="preserve">Feature </w:t>
      </w:r>
      <w:r w:rsidR="00CF2F67">
        <w:t>information</w:t>
      </w:r>
      <w:bookmarkEnd w:id="129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68B5E677" w14:textId="77777777" w:rsidTr="008A1BCC">
        <w:trPr>
          <w:trHeight w:val="454"/>
          <w:tblHeader/>
        </w:trPr>
        <w:tc>
          <w:tcPr>
            <w:tcW w:w="2381" w:type="dxa"/>
            <w:shd w:val="clear" w:color="auto" w:fill="CCFFCC"/>
            <w:vAlign w:val="center"/>
          </w:tcPr>
          <w:p w14:paraId="450715B3" w14:textId="77777777" w:rsidR="00CF2F67" w:rsidRPr="004065B1" w:rsidRDefault="00CF2F67" w:rsidP="008A1BCC">
            <w:r w:rsidRPr="000A066E">
              <w:rPr>
                <w:b/>
              </w:rPr>
              <w:t>Test Reference</w:t>
            </w:r>
          </w:p>
        </w:tc>
        <w:tc>
          <w:tcPr>
            <w:tcW w:w="2381" w:type="dxa"/>
            <w:shd w:val="clear" w:color="auto" w:fill="CCFFCC"/>
            <w:vAlign w:val="center"/>
          </w:tcPr>
          <w:p w14:paraId="3BD849F8" w14:textId="450115C0" w:rsidR="00CF2F67" w:rsidRPr="004065B1" w:rsidRDefault="00E5187A" w:rsidP="008A1BCC">
            <w:r>
              <w:t>FeatureInformation</w:t>
            </w:r>
            <w:r w:rsidR="002E1A67">
              <w:t>1</w:t>
            </w:r>
          </w:p>
        </w:tc>
        <w:tc>
          <w:tcPr>
            <w:tcW w:w="2382" w:type="dxa"/>
            <w:shd w:val="clear" w:color="auto" w:fill="CCFFCC"/>
            <w:vAlign w:val="center"/>
          </w:tcPr>
          <w:p w14:paraId="739A960B" w14:textId="77777777" w:rsidR="00CF2F67" w:rsidRPr="004065B1" w:rsidRDefault="00CF2F67" w:rsidP="008A1BCC">
            <w:r w:rsidRPr="000A066E">
              <w:rPr>
                <w:b/>
              </w:rPr>
              <w:t>IHO Reference</w:t>
            </w:r>
          </w:p>
        </w:tc>
        <w:tc>
          <w:tcPr>
            <w:tcW w:w="2382" w:type="dxa"/>
            <w:shd w:val="clear" w:color="auto" w:fill="CCFFCC"/>
            <w:vAlign w:val="center"/>
          </w:tcPr>
          <w:p w14:paraId="4CE56874"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0C7B13DE" w14:textId="77777777" w:rsidR="00CF2F67" w:rsidRPr="004065B1" w:rsidRDefault="00CF2F67" w:rsidP="001752C8"/>
        </w:tc>
      </w:tr>
      <w:tr w:rsidR="00CF2F67" w14:paraId="222FE649" w14:textId="77777777" w:rsidTr="008A1BCC">
        <w:trPr>
          <w:tblHeader/>
        </w:trPr>
        <w:tc>
          <w:tcPr>
            <w:tcW w:w="9526" w:type="dxa"/>
            <w:gridSpan w:val="4"/>
            <w:shd w:val="clear" w:color="auto" w:fill="CCFFCC"/>
            <w:vAlign w:val="center"/>
          </w:tcPr>
          <w:p w14:paraId="255753A0" w14:textId="77777777" w:rsidR="00CF2F67" w:rsidRDefault="00CF2F67" w:rsidP="008A1BCC">
            <w:r w:rsidRPr="000A066E">
              <w:rPr>
                <w:b/>
              </w:rPr>
              <w:t>Test description</w:t>
            </w:r>
          </w:p>
        </w:tc>
      </w:tr>
      <w:tr w:rsidR="00CF2F67" w14:paraId="4727C9FC" w14:textId="77777777" w:rsidTr="008A1BCC">
        <w:trPr>
          <w:tblHeader/>
        </w:trPr>
        <w:tc>
          <w:tcPr>
            <w:tcW w:w="9526" w:type="dxa"/>
            <w:gridSpan w:val="4"/>
            <w:vAlign w:val="center"/>
          </w:tcPr>
          <w:p w14:paraId="22A24B19" w14:textId="77777777" w:rsidR="00CF2F67" w:rsidRPr="00A358C9" w:rsidRDefault="00D32A6E" w:rsidP="008A1BCC">
            <w:pPr>
              <w:rPr>
                <w:i/>
              </w:rPr>
            </w:pPr>
            <w:r w:rsidRPr="00A358C9">
              <w:rPr>
                <w:i/>
              </w:rPr>
              <w:t>General rules for cursor pick report</w:t>
            </w:r>
          </w:p>
        </w:tc>
      </w:tr>
      <w:tr w:rsidR="00CF2F67" w14:paraId="34716182" w14:textId="77777777" w:rsidTr="008A1BCC">
        <w:trPr>
          <w:tblHeader/>
        </w:trPr>
        <w:tc>
          <w:tcPr>
            <w:tcW w:w="9526" w:type="dxa"/>
            <w:gridSpan w:val="4"/>
            <w:shd w:val="clear" w:color="auto" w:fill="CCFFCC"/>
            <w:vAlign w:val="center"/>
          </w:tcPr>
          <w:p w14:paraId="5C7CA276" w14:textId="77777777" w:rsidR="00CF2F67" w:rsidRPr="004065B1" w:rsidRDefault="00CF2F67" w:rsidP="008A1BCC">
            <w:r w:rsidRPr="000A066E">
              <w:rPr>
                <w:b/>
              </w:rPr>
              <w:t>Setup</w:t>
            </w:r>
          </w:p>
        </w:tc>
      </w:tr>
      <w:tr w:rsidR="00CF2F67" w14:paraId="025F0FBE" w14:textId="77777777" w:rsidTr="008A1BCC">
        <w:trPr>
          <w:tblHeader/>
        </w:trPr>
        <w:tc>
          <w:tcPr>
            <w:tcW w:w="9526" w:type="dxa"/>
            <w:gridSpan w:val="4"/>
            <w:vAlign w:val="center"/>
          </w:tcPr>
          <w:p w14:paraId="152DF992" w14:textId="197A35E2" w:rsidR="00BE2CA5" w:rsidRPr="00BE2CA5" w:rsidRDefault="00B153DA" w:rsidP="00BE2CA5">
            <w:pPr>
              <w:rPr>
                <w:i/>
              </w:rPr>
            </w:pPr>
            <w:r w:rsidRPr="00A358C9">
              <w:rPr>
                <w:i/>
              </w:rPr>
              <w:t>Load</w:t>
            </w:r>
            <w:r>
              <w:rPr>
                <w:i/>
              </w:rPr>
              <w:t xml:space="preserve"> exchange set </w:t>
            </w:r>
            <w:proofErr w:type="spellStart"/>
            <w:r>
              <w:rPr>
                <w:b/>
                <w:bCs/>
                <w:i/>
              </w:rPr>
              <w:t>PowerUp</w:t>
            </w:r>
            <w:proofErr w:type="spellEnd"/>
            <w:r>
              <w:rPr>
                <w:b/>
                <w:bCs/>
                <w:i/>
              </w:rPr>
              <w:t xml:space="preserve"> </w:t>
            </w:r>
            <w:r w:rsidRPr="00A358C9">
              <w:rPr>
                <w:i/>
              </w:rPr>
              <w:t xml:space="preserve"> </w:t>
            </w:r>
          </w:p>
          <w:p w14:paraId="7CB68D7E" w14:textId="66DD293B" w:rsidR="00CF2F67" w:rsidRPr="00A358C9" w:rsidRDefault="00BE2CA5" w:rsidP="00BE2CA5">
            <w:pPr>
              <w:rPr>
                <w:i/>
              </w:rPr>
            </w:pPr>
            <w:r w:rsidRPr="00BE2CA5">
              <w:rPr>
                <w:i/>
              </w:rPr>
              <w:t xml:space="preserve">Select </w:t>
            </w:r>
            <w:r w:rsidR="00DE09B9">
              <w:rPr>
                <w:i/>
              </w:rPr>
              <w:t>Display Category</w:t>
            </w:r>
            <w:r w:rsidRPr="00BE2CA5">
              <w:rPr>
                <w:i/>
              </w:rPr>
              <w:t xml:space="preserve"> Other</w:t>
            </w:r>
            <w:r w:rsidR="00DE5F53">
              <w:rPr>
                <w:i/>
              </w:rPr>
              <w:t>.</w:t>
            </w:r>
          </w:p>
        </w:tc>
      </w:tr>
      <w:tr w:rsidR="00CF2F67" w14:paraId="4EB22170" w14:textId="77777777" w:rsidTr="008A1BCC">
        <w:trPr>
          <w:tblHeader/>
        </w:trPr>
        <w:tc>
          <w:tcPr>
            <w:tcW w:w="9526" w:type="dxa"/>
            <w:gridSpan w:val="4"/>
            <w:shd w:val="clear" w:color="auto" w:fill="CCFFCC"/>
            <w:vAlign w:val="center"/>
          </w:tcPr>
          <w:p w14:paraId="13EB8DF8" w14:textId="77777777" w:rsidR="00CF2F67" w:rsidRPr="004065B1" w:rsidRDefault="00CF2F67" w:rsidP="008A1BCC">
            <w:r w:rsidRPr="000A066E">
              <w:rPr>
                <w:b/>
              </w:rPr>
              <w:t>Action</w:t>
            </w:r>
          </w:p>
        </w:tc>
      </w:tr>
      <w:tr w:rsidR="00CF2F67" w14:paraId="152157A5" w14:textId="77777777" w:rsidTr="008A1BCC">
        <w:trPr>
          <w:tblHeader/>
        </w:trPr>
        <w:tc>
          <w:tcPr>
            <w:tcW w:w="9526" w:type="dxa"/>
            <w:gridSpan w:val="4"/>
            <w:vAlign w:val="center"/>
          </w:tcPr>
          <w:p w14:paraId="22B994F7" w14:textId="0071D967" w:rsidR="00D32A6E" w:rsidRPr="00A358C9" w:rsidRDefault="00D32A6E" w:rsidP="00D32A6E">
            <w:pPr>
              <w:rPr>
                <w:i/>
              </w:rPr>
            </w:pPr>
            <w:r w:rsidRPr="00A358C9">
              <w:rPr>
                <w:i/>
              </w:rPr>
              <w:t xml:space="preserve">1. Select several </w:t>
            </w:r>
            <w:r w:rsidR="00B153DA">
              <w:rPr>
                <w:i/>
              </w:rPr>
              <w:t>features</w:t>
            </w:r>
            <w:r w:rsidR="00B153DA" w:rsidRPr="00A358C9">
              <w:rPr>
                <w:i/>
              </w:rPr>
              <w:t xml:space="preserve"> </w:t>
            </w:r>
            <w:r w:rsidRPr="00A358C9">
              <w:rPr>
                <w:i/>
              </w:rPr>
              <w:t>of</w:t>
            </w:r>
          </w:p>
          <w:p w14:paraId="449481F3" w14:textId="77777777" w:rsidR="00D32A6E" w:rsidRPr="00A358C9" w:rsidRDefault="00D32A6E" w:rsidP="00D32A6E">
            <w:pPr>
              <w:rPr>
                <w:i/>
              </w:rPr>
            </w:pPr>
            <w:r w:rsidRPr="00A358C9">
              <w:rPr>
                <w:i/>
              </w:rPr>
              <w:t>- depth area;</w:t>
            </w:r>
          </w:p>
          <w:p w14:paraId="104A264A" w14:textId="77777777" w:rsidR="00D32A6E" w:rsidRPr="00A358C9" w:rsidRDefault="00D32A6E" w:rsidP="00D32A6E">
            <w:pPr>
              <w:rPr>
                <w:i/>
              </w:rPr>
            </w:pPr>
            <w:r w:rsidRPr="00A358C9">
              <w:rPr>
                <w:i/>
              </w:rPr>
              <w:t>- restricted area;</w:t>
            </w:r>
          </w:p>
          <w:p w14:paraId="07ABA4A7" w14:textId="77777777" w:rsidR="00D32A6E" w:rsidRPr="00A358C9" w:rsidRDefault="00D32A6E" w:rsidP="00D32A6E">
            <w:pPr>
              <w:rPr>
                <w:i/>
              </w:rPr>
            </w:pPr>
            <w:r w:rsidRPr="00A358C9">
              <w:rPr>
                <w:i/>
              </w:rPr>
              <w:t>- sea area;</w:t>
            </w:r>
          </w:p>
          <w:p w14:paraId="5ED83DE2" w14:textId="77777777" w:rsidR="00D32A6E" w:rsidRPr="00A358C9" w:rsidRDefault="00D32A6E" w:rsidP="00D32A6E">
            <w:pPr>
              <w:rPr>
                <w:i/>
              </w:rPr>
            </w:pPr>
            <w:r w:rsidRPr="00A358C9">
              <w:rPr>
                <w:i/>
              </w:rPr>
              <w:t>- depth contour;</w:t>
            </w:r>
          </w:p>
          <w:p w14:paraId="28CAEF2E" w14:textId="77777777" w:rsidR="00D32A6E" w:rsidRPr="00A358C9" w:rsidRDefault="00D32A6E" w:rsidP="00D32A6E">
            <w:pPr>
              <w:rPr>
                <w:i/>
              </w:rPr>
            </w:pPr>
            <w:r w:rsidRPr="00A358C9">
              <w:rPr>
                <w:i/>
              </w:rPr>
              <w:t>- ferry route;</w:t>
            </w:r>
          </w:p>
          <w:p w14:paraId="0C4676A7" w14:textId="77777777" w:rsidR="00D32A6E" w:rsidRPr="00A358C9" w:rsidRDefault="00D32A6E" w:rsidP="00D32A6E">
            <w:pPr>
              <w:rPr>
                <w:i/>
              </w:rPr>
            </w:pPr>
            <w:r w:rsidRPr="00A358C9">
              <w:rPr>
                <w:i/>
              </w:rPr>
              <w:t>- recommended track;</w:t>
            </w:r>
          </w:p>
          <w:p w14:paraId="0642AE54" w14:textId="4FBAE3FA" w:rsidR="00D32A6E" w:rsidRPr="00A358C9" w:rsidRDefault="00D32A6E" w:rsidP="00D32A6E">
            <w:pPr>
              <w:rPr>
                <w:i/>
              </w:rPr>
            </w:pPr>
            <w:r w:rsidRPr="00A358C9">
              <w:rPr>
                <w:i/>
              </w:rPr>
              <w:t>- buoy (</w:t>
            </w:r>
            <w:r w:rsidR="00DE5F53">
              <w:rPr>
                <w:i/>
              </w:rPr>
              <w:t>for example</w:t>
            </w:r>
            <w:r w:rsidRPr="00A358C9">
              <w:rPr>
                <w:i/>
              </w:rPr>
              <w:t xml:space="preserve"> buoy and light at 32°29.50’S  061°00.46’E);</w:t>
            </w:r>
          </w:p>
          <w:p w14:paraId="47266ED5" w14:textId="77777777" w:rsidR="00D32A6E" w:rsidRPr="00A358C9" w:rsidRDefault="00D32A6E" w:rsidP="00D32A6E">
            <w:pPr>
              <w:rPr>
                <w:i/>
              </w:rPr>
            </w:pPr>
            <w:r w:rsidRPr="00A358C9">
              <w:rPr>
                <w:i/>
              </w:rPr>
              <w:t>- light;</w:t>
            </w:r>
          </w:p>
          <w:p w14:paraId="2876C290" w14:textId="77777777" w:rsidR="00D32A6E" w:rsidRPr="00A358C9" w:rsidRDefault="00D32A6E" w:rsidP="00D32A6E">
            <w:pPr>
              <w:rPr>
                <w:i/>
              </w:rPr>
            </w:pPr>
            <w:r w:rsidRPr="00A358C9">
              <w:rPr>
                <w:i/>
              </w:rPr>
              <w:t>- wreck.</w:t>
            </w:r>
          </w:p>
          <w:p w14:paraId="6F12D857" w14:textId="2AADF4AC" w:rsidR="00D32A6E" w:rsidRPr="00A358C9" w:rsidRDefault="00D32A6E" w:rsidP="00D32A6E">
            <w:pPr>
              <w:rPr>
                <w:i/>
              </w:rPr>
            </w:pPr>
            <w:r w:rsidRPr="00A358C9">
              <w:rPr>
                <w:i/>
              </w:rPr>
              <w:t xml:space="preserve">2. Observe </w:t>
            </w:r>
            <w:r w:rsidR="00B153DA">
              <w:rPr>
                <w:i/>
              </w:rPr>
              <w:t>feature</w:t>
            </w:r>
            <w:r w:rsidR="00B153DA" w:rsidRPr="00A358C9">
              <w:rPr>
                <w:i/>
              </w:rPr>
              <w:t xml:space="preserve"> </w:t>
            </w:r>
            <w:r w:rsidRPr="00A358C9">
              <w:rPr>
                <w:i/>
              </w:rPr>
              <w:t>information</w:t>
            </w:r>
            <w:r w:rsidR="00DE5F53">
              <w:rPr>
                <w:i/>
              </w:rPr>
              <w:t>.</w:t>
            </w:r>
          </w:p>
          <w:p w14:paraId="41026D21" w14:textId="6E90436C" w:rsidR="00CF2F67" w:rsidRPr="00A358C9" w:rsidRDefault="00D32A6E" w:rsidP="00D32A6E">
            <w:pPr>
              <w:rPr>
                <w:i/>
              </w:rPr>
            </w:pPr>
            <w:r w:rsidRPr="00A358C9">
              <w:rPr>
                <w:i/>
              </w:rPr>
              <w:t xml:space="preserve">3. Remove </w:t>
            </w:r>
            <w:r w:rsidR="00B153DA">
              <w:rPr>
                <w:i/>
              </w:rPr>
              <w:t>feature</w:t>
            </w:r>
            <w:r w:rsidR="00B153DA" w:rsidRPr="00A358C9">
              <w:rPr>
                <w:i/>
              </w:rPr>
              <w:t xml:space="preserve"> </w:t>
            </w:r>
            <w:r w:rsidRPr="00A358C9">
              <w:rPr>
                <w:i/>
              </w:rPr>
              <w:t>information from display.</w:t>
            </w:r>
          </w:p>
        </w:tc>
      </w:tr>
      <w:tr w:rsidR="00CF2F67" w14:paraId="22406E93" w14:textId="77777777" w:rsidTr="008A1BCC">
        <w:trPr>
          <w:tblHeader/>
        </w:trPr>
        <w:tc>
          <w:tcPr>
            <w:tcW w:w="9526" w:type="dxa"/>
            <w:gridSpan w:val="4"/>
            <w:shd w:val="clear" w:color="auto" w:fill="CCFFCC"/>
            <w:vAlign w:val="center"/>
          </w:tcPr>
          <w:p w14:paraId="3B2C0173" w14:textId="77777777" w:rsidR="00CF2F67" w:rsidRPr="004065B1" w:rsidRDefault="00CF2F67" w:rsidP="008A1BCC">
            <w:r w:rsidRPr="000A066E">
              <w:rPr>
                <w:b/>
              </w:rPr>
              <w:t>Results</w:t>
            </w:r>
          </w:p>
        </w:tc>
      </w:tr>
      <w:tr w:rsidR="00CF2F67" w14:paraId="48791857" w14:textId="77777777" w:rsidTr="008A1BCC">
        <w:trPr>
          <w:tblHeader/>
        </w:trPr>
        <w:tc>
          <w:tcPr>
            <w:tcW w:w="9526" w:type="dxa"/>
            <w:gridSpan w:val="4"/>
            <w:vAlign w:val="center"/>
          </w:tcPr>
          <w:p w14:paraId="1CDEB00E" w14:textId="77777777" w:rsidR="00D32A6E" w:rsidRPr="00A358C9" w:rsidRDefault="00D32A6E" w:rsidP="00D32A6E">
            <w:pPr>
              <w:jc w:val="left"/>
              <w:rPr>
                <w:i/>
              </w:rPr>
            </w:pPr>
            <w:r w:rsidRPr="00A358C9">
              <w:rPr>
                <w:i/>
              </w:rPr>
              <w:t>1. The following rules shall be applied to the pick report:</w:t>
            </w:r>
          </w:p>
          <w:p w14:paraId="2614DAD6" w14:textId="16E4BE8B" w:rsidR="00D32A6E" w:rsidRPr="00A358C9" w:rsidRDefault="00D32A6E">
            <w:pPr>
              <w:numPr>
                <w:ilvl w:val="0"/>
                <w:numId w:val="10"/>
              </w:numPr>
              <w:jc w:val="left"/>
              <w:rPr>
                <w:i/>
              </w:rPr>
            </w:pPr>
            <w:r w:rsidRPr="00A358C9">
              <w:rPr>
                <w:i/>
              </w:rPr>
              <w:t>Full S-</w:t>
            </w:r>
            <w:r w:rsidR="00B153DA">
              <w:rPr>
                <w:i/>
              </w:rPr>
              <w:t>100</w:t>
            </w:r>
            <w:r w:rsidRPr="00A358C9">
              <w:rPr>
                <w:i/>
              </w:rPr>
              <w:t xml:space="preserve"> </w:t>
            </w:r>
            <w:r w:rsidR="00B153DA">
              <w:rPr>
                <w:i/>
              </w:rPr>
              <w:t>Feature</w:t>
            </w:r>
            <w:r w:rsidRPr="00A358C9">
              <w:rPr>
                <w:i/>
              </w:rPr>
              <w:t xml:space="preserve"> and Attribute names shall be displayed.</w:t>
            </w:r>
          </w:p>
          <w:p w14:paraId="091BFDBE" w14:textId="77777777" w:rsidR="00D32A6E" w:rsidRPr="00A358C9" w:rsidRDefault="00D32A6E">
            <w:pPr>
              <w:numPr>
                <w:ilvl w:val="0"/>
                <w:numId w:val="10"/>
              </w:numPr>
              <w:jc w:val="left"/>
              <w:rPr>
                <w:i/>
              </w:rPr>
            </w:pPr>
            <w:r w:rsidRPr="00A358C9">
              <w:rPr>
                <w:i/>
              </w:rPr>
              <w:t>Enumerate value names shall be displayed. Enumerate attribute numbers should not be displayed.</w:t>
            </w:r>
          </w:p>
          <w:p w14:paraId="11E205C4" w14:textId="11C3AF31" w:rsidR="00D32A6E" w:rsidRPr="00A358C9" w:rsidRDefault="00D32A6E">
            <w:pPr>
              <w:numPr>
                <w:ilvl w:val="0"/>
                <w:numId w:val="10"/>
              </w:numPr>
              <w:jc w:val="left"/>
              <w:rPr>
                <w:i/>
              </w:rPr>
            </w:pPr>
            <w:r w:rsidRPr="00A358C9">
              <w:rPr>
                <w:i/>
              </w:rPr>
              <w:t xml:space="preserve">There shall not be any padding of attribute values, </w:t>
            </w:r>
            <w:r w:rsidR="00DE5F53">
              <w:rPr>
                <w:i/>
              </w:rPr>
              <w:t>for example</w:t>
            </w:r>
            <w:r w:rsidRPr="00A358C9">
              <w:rPr>
                <w:i/>
              </w:rPr>
              <w:t xml:space="preserve"> a height of 10 </w:t>
            </w:r>
            <w:r w:rsidR="00E66884">
              <w:rPr>
                <w:i/>
              </w:rPr>
              <w:t>m</w:t>
            </w:r>
            <w:r w:rsidRPr="00A358C9">
              <w:rPr>
                <w:i/>
              </w:rPr>
              <w:t xml:space="preserve"> shall not be padded to 10.000000 </w:t>
            </w:r>
            <w:r w:rsidR="00E66884">
              <w:rPr>
                <w:i/>
              </w:rPr>
              <w:t>m</w:t>
            </w:r>
            <w:r w:rsidRPr="00A358C9">
              <w:rPr>
                <w:i/>
              </w:rPr>
              <w:t xml:space="preserve"> as this could potentially confuse or mislead the Mariner.</w:t>
            </w:r>
          </w:p>
          <w:p w14:paraId="2703FC55" w14:textId="77777777" w:rsidR="00D32A6E" w:rsidRPr="00A358C9" w:rsidRDefault="00D32A6E">
            <w:pPr>
              <w:numPr>
                <w:ilvl w:val="0"/>
                <w:numId w:val="10"/>
              </w:numPr>
              <w:jc w:val="left"/>
              <w:rPr>
                <w:i/>
              </w:rPr>
            </w:pPr>
            <w:r w:rsidRPr="00A358C9">
              <w:rPr>
                <w:i/>
              </w:rPr>
              <w:t>Units of measure shall be included after all attribute values which are weights or measures.</w:t>
            </w:r>
          </w:p>
          <w:p w14:paraId="6CA9C861" w14:textId="004E33CD" w:rsidR="00CF2F67" w:rsidRPr="00A358C9" w:rsidRDefault="00CF2F67" w:rsidP="00357E05">
            <w:pPr>
              <w:jc w:val="left"/>
              <w:rPr>
                <w:i/>
              </w:rPr>
            </w:pPr>
          </w:p>
        </w:tc>
      </w:tr>
    </w:tbl>
    <w:p w14:paraId="68A7990B"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32A6E" w14:paraId="32B848D5" w14:textId="77777777" w:rsidTr="00273E6E">
        <w:trPr>
          <w:tblHeader/>
        </w:trPr>
        <w:tc>
          <w:tcPr>
            <w:tcW w:w="9526" w:type="dxa"/>
            <w:vAlign w:val="center"/>
          </w:tcPr>
          <w:p w14:paraId="2A7186E2" w14:textId="38F4E370" w:rsidR="008E4368" w:rsidRPr="00A358C9" w:rsidRDefault="008E4368">
            <w:pPr>
              <w:numPr>
                <w:ilvl w:val="0"/>
                <w:numId w:val="10"/>
              </w:numPr>
              <w:jc w:val="left"/>
              <w:rPr>
                <w:i/>
              </w:rPr>
            </w:pPr>
            <w:r w:rsidRPr="00A358C9">
              <w:rPr>
                <w:i/>
              </w:rPr>
              <w:t xml:space="preserve">The pick report shall only return information about the </w:t>
            </w:r>
            <w:r w:rsidR="005512DF">
              <w:rPr>
                <w:i/>
              </w:rPr>
              <w:t>feature</w:t>
            </w:r>
            <w:r w:rsidRPr="00A358C9">
              <w:rPr>
                <w:i/>
              </w:rPr>
              <w:t xml:space="preserve">s present on the ECDIS display. This means all </w:t>
            </w:r>
            <w:r w:rsidR="005512DF">
              <w:rPr>
                <w:i/>
              </w:rPr>
              <w:t>feature</w:t>
            </w:r>
            <w:r w:rsidRPr="00A358C9">
              <w:rPr>
                <w:i/>
              </w:rPr>
              <w:t xml:space="preserve">s in the viewing layers enabled even if those </w:t>
            </w:r>
            <w:r w:rsidR="005512DF">
              <w:rPr>
                <w:i/>
              </w:rPr>
              <w:t>feature</w:t>
            </w:r>
            <w:r w:rsidRPr="00A358C9">
              <w:rPr>
                <w:i/>
              </w:rPr>
              <w:t xml:space="preserve">s have no resultant display. For example the meta </w:t>
            </w:r>
            <w:r w:rsidR="005512DF">
              <w:rPr>
                <w:i/>
              </w:rPr>
              <w:t>feature</w:t>
            </w:r>
            <w:r w:rsidRPr="00A358C9">
              <w:rPr>
                <w:i/>
              </w:rPr>
              <w:t xml:space="preserve"> M_</w:t>
            </w:r>
            <w:r w:rsidRPr="00206A10">
              <w:rPr>
                <w:i/>
                <w:highlight w:val="yellow"/>
                <w:rPrChange w:id="1292" w:author="jonathan pritchard" w:date="2023-12-08T17:22:00Z">
                  <w:rPr>
                    <w:i/>
                  </w:rPr>
                </w:rPrChange>
              </w:rPr>
              <w:t>SREL</w:t>
            </w:r>
            <w:r w:rsidRPr="00A358C9">
              <w:rPr>
                <w:i/>
              </w:rPr>
              <w:t xml:space="preserve"> has no display but should be detailed in the pick report.</w:t>
            </w:r>
          </w:p>
          <w:p w14:paraId="4C4F5080" w14:textId="33CB405C" w:rsidR="00B153DA" w:rsidRDefault="008E4368">
            <w:pPr>
              <w:numPr>
                <w:ilvl w:val="0"/>
                <w:numId w:val="10"/>
              </w:numPr>
              <w:jc w:val="left"/>
              <w:rPr>
                <w:i/>
              </w:rPr>
            </w:pPr>
            <w:r w:rsidRPr="00A358C9">
              <w:rPr>
                <w:i/>
              </w:rPr>
              <w:t xml:space="preserve">Cursor enquiry shall extend to the spatial </w:t>
            </w:r>
            <w:r w:rsidR="005512DF">
              <w:rPr>
                <w:i/>
              </w:rPr>
              <w:t>feature</w:t>
            </w:r>
            <w:r w:rsidRPr="00A358C9">
              <w:rPr>
                <w:i/>
              </w:rPr>
              <w:t xml:space="preserve">, which carries accuracy attributes </w:t>
            </w:r>
            <w:proofErr w:type="spellStart"/>
            <w:r w:rsidR="003B7860">
              <w:rPr>
                <w:i/>
              </w:rPr>
              <w:t>Quaklity</w:t>
            </w:r>
            <w:proofErr w:type="spellEnd"/>
            <w:r w:rsidR="003B7860">
              <w:rPr>
                <w:i/>
              </w:rPr>
              <w:t xml:space="preserve"> of Position</w:t>
            </w:r>
            <w:r w:rsidRPr="00A358C9">
              <w:rPr>
                <w:i/>
              </w:rPr>
              <w:t xml:space="preserve"> and </w:t>
            </w:r>
            <w:r w:rsidR="003B7860">
              <w:rPr>
                <w:i/>
              </w:rPr>
              <w:t>Positional Accuracy</w:t>
            </w:r>
            <w:r w:rsidRPr="00A358C9">
              <w:rPr>
                <w:i/>
              </w:rPr>
              <w:t xml:space="preserve">. </w:t>
            </w:r>
          </w:p>
          <w:p w14:paraId="03DA3477" w14:textId="13A9E4CB" w:rsidR="008E4368" w:rsidRPr="003B7860" w:rsidRDefault="008E4368">
            <w:pPr>
              <w:numPr>
                <w:ilvl w:val="0"/>
                <w:numId w:val="10"/>
              </w:numPr>
              <w:jc w:val="left"/>
              <w:rPr>
                <w:i/>
              </w:rPr>
            </w:pPr>
            <w:r w:rsidRPr="003B7860">
              <w:rPr>
                <w:i/>
              </w:rPr>
              <w:t xml:space="preserve">It shall include </w:t>
            </w:r>
            <w:r w:rsidR="003B7860" w:rsidRPr="003B7860">
              <w:rPr>
                <w:i/>
              </w:rPr>
              <w:t xml:space="preserve">feature association information </w:t>
            </w:r>
            <w:r w:rsidRPr="003B7860">
              <w:rPr>
                <w:i/>
              </w:rPr>
              <w:t>which carry additional information</w:t>
            </w:r>
            <w:r w:rsidR="003B7860" w:rsidRPr="003B7860">
              <w:rPr>
                <w:i/>
              </w:rPr>
              <w:t xml:space="preserve"> and related </w:t>
            </w:r>
            <w:r w:rsidR="003B7860">
              <w:rPr>
                <w:i/>
              </w:rPr>
              <w:t>attribution, e.g</w:t>
            </w:r>
            <w:r w:rsidR="00241A9C">
              <w:rPr>
                <w:i/>
              </w:rPr>
              <w:t>.</w:t>
            </w:r>
            <w:r w:rsidR="003B7860">
              <w:rPr>
                <w:i/>
              </w:rPr>
              <w:t xml:space="preserve"> </w:t>
            </w:r>
          </w:p>
          <w:p w14:paraId="651B74B9" w14:textId="0D659861" w:rsidR="008E4368" w:rsidRPr="00A358C9" w:rsidRDefault="008E4368" w:rsidP="008E4368">
            <w:pPr>
              <w:jc w:val="left"/>
              <w:rPr>
                <w:i/>
              </w:rPr>
            </w:pPr>
            <w:r w:rsidRPr="00A358C9">
              <w:rPr>
                <w:i/>
              </w:rPr>
              <w:t xml:space="preserve">2. Text associated with chart </w:t>
            </w:r>
            <w:r w:rsidR="005512DF">
              <w:rPr>
                <w:i/>
              </w:rPr>
              <w:t>feature</w:t>
            </w:r>
            <w:r w:rsidRPr="00A358C9">
              <w:rPr>
                <w:i/>
              </w:rPr>
              <w:t>s must be removed from the display.</w:t>
            </w:r>
          </w:p>
          <w:p w14:paraId="6959BF96" w14:textId="77777777" w:rsidR="008E4368" w:rsidRPr="00A358C9" w:rsidRDefault="008E4368" w:rsidP="008E4368">
            <w:pPr>
              <w:jc w:val="left"/>
              <w:rPr>
                <w:i/>
              </w:rPr>
            </w:pPr>
          </w:p>
          <w:p w14:paraId="3317CA4A" w14:textId="77777777" w:rsidR="00D32A6E" w:rsidRPr="00A358C9" w:rsidRDefault="008E4368" w:rsidP="008E4368">
            <w:pPr>
              <w:jc w:val="left"/>
              <w:rPr>
                <w:i/>
              </w:rPr>
            </w:pPr>
            <w:r w:rsidRPr="00A358C9">
              <w:rPr>
                <w:i/>
              </w:rPr>
              <w:t>Note: The text and background colour of pick report is specified by the OEM</w:t>
            </w:r>
          </w:p>
        </w:tc>
      </w:tr>
    </w:tbl>
    <w:p w14:paraId="62CEE5F3" w14:textId="77777777" w:rsidR="00D32A6E" w:rsidRDefault="00D32A6E"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1C474DA0" w14:textId="77777777" w:rsidTr="00273E6E">
        <w:trPr>
          <w:trHeight w:val="454"/>
          <w:tblHeader/>
        </w:trPr>
        <w:tc>
          <w:tcPr>
            <w:tcW w:w="2381" w:type="dxa"/>
            <w:shd w:val="clear" w:color="auto" w:fill="CCFFCC"/>
            <w:vAlign w:val="center"/>
          </w:tcPr>
          <w:p w14:paraId="36587B90" w14:textId="77777777" w:rsidR="008E4368" w:rsidRPr="004065B1" w:rsidRDefault="008E4368" w:rsidP="00273E6E">
            <w:r w:rsidRPr="000A066E">
              <w:rPr>
                <w:b/>
              </w:rPr>
              <w:t>Test Reference</w:t>
            </w:r>
          </w:p>
        </w:tc>
        <w:tc>
          <w:tcPr>
            <w:tcW w:w="2381" w:type="dxa"/>
            <w:shd w:val="clear" w:color="auto" w:fill="CCFFCC"/>
            <w:vAlign w:val="center"/>
          </w:tcPr>
          <w:p w14:paraId="7B890672" w14:textId="0D5B5981" w:rsidR="008E4368" w:rsidRPr="004065B1" w:rsidRDefault="002E1A67" w:rsidP="00273E6E">
            <w:r>
              <w:t>FeatureInformation2</w:t>
            </w:r>
          </w:p>
        </w:tc>
        <w:tc>
          <w:tcPr>
            <w:tcW w:w="2382" w:type="dxa"/>
            <w:shd w:val="clear" w:color="auto" w:fill="CCFFCC"/>
            <w:vAlign w:val="center"/>
          </w:tcPr>
          <w:p w14:paraId="52C93A06" w14:textId="77777777" w:rsidR="008E4368" w:rsidRPr="004065B1" w:rsidRDefault="008E4368" w:rsidP="00273E6E">
            <w:r w:rsidRPr="000A066E">
              <w:rPr>
                <w:b/>
              </w:rPr>
              <w:t>IHO Reference</w:t>
            </w:r>
          </w:p>
        </w:tc>
        <w:tc>
          <w:tcPr>
            <w:tcW w:w="2382" w:type="dxa"/>
            <w:shd w:val="clear" w:color="auto" w:fill="CCFFCC"/>
            <w:vAlign w:val="center"/>
          </w:tcPr>
          <w:p w14:paraId="14AC17FF"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527637CB" w14:textId="0E5A21C0" w:rsidR="008E4368" w:rsidRPr="004065B1" w:rsidRDefault="008E4368" w:rsidP="008E4368"/>
        </w:tc>
      </w:tr>
      <w:tr w:rsidR="008E4368" w14:paraId="363AF9A0" w14:textId="77777777" w:rsidTr="00273E6E">
        <w:trPr>
          <w:tblHeader/>
        </w:trPr>
        <w:tc>
          <w:tcPr>
            <w:tcW w:w="9526" w:type="dxa"/>
            <w:gridSpan w:val="4"/>
            <w:shd w:val="clear" w:color="auto" w:fill="CCFFCC"/>
            <w:vAlign w:val="center"/>
          </w:tcPr>
          <w:p w14:paraId="7679B5A9" w14:textId="77777777" w:rsidR="008E4368" w:rsidRDefault="008E4368" w:rsidP="00273E6E">
            <w:r w:rsidRPr="000A066E">
              <w:rPr>
                <w:b/>
              </w:rPr>
              <w:t>Test description</w:t>
            </w:r>
          </w:p>
        </w:tc>
      </w:tr>
      <w:tr w:rsidR="008E4368" w14:paraId="5091A53C" w14:textId="77777777" w:rsidTr="00273E6E">
        <w:trPr>
          <w:tblHeader/>
        </w:trPr>
        <w:tc>
          <w:tcPr>
            <w:tcW w:w="9526" w:type="dxa"/>
            <w:gridSpan w:val="4"/>
            <w:vAlign w:val="center"/>
          </w:tcPr>
          <w:p w14:paraId="0F8731E4" w14:textId="77777777" w:rsidR="008E4368" w:rsidRPr="00A358C9" w:rsidRDefault="008E4368" w:rsidP="00273E6E">
            <w:pPr>
              <w:rPr>
                <w:i/>
              </w:rPr>
            </w:pPr>
            <w:r w:rsidRPr="00A358C9">
              <w:rPr>
                <w:i/>
              </w:rPr>
              <w:t>Pick report descriptions and sorting</w:t>
            </w:r>
          </w:p>
        </w:tc>
      </w:tr>
      <w:tr w:rsidR="008E4368" w14:paraId="149721FA" w14:textId="77777777" w:rsidTr="00273E6E">
        <w:trPr>
          <w:tblHeader/>
        </w:trPr>
        <w:tc>
          <w:tcPr>
            <w:tcW w:w="9526" w:type="dxa"/>
            <w:gridSpan w:val="4"/>
            <w:shd w:val="clear" w:color="auto" w:fill="CCFFCC"/>
            <w:vAlign w:val="center"/>
          </w:tcPr>
          <w:p w14:paraId="7E7CCB7B" w14:textId="77777777" w:rsidR="008E4368" w:rsidRPr="004065B1" w:rsidRDefault="008E4368" w:rsidP="00273E6E">
            <w:r w:rsidRPr="000A066E">
              <w:rPr>
                <w:b/>
              </w:rPr>
              <w:t>Setup</w:t>
            </w:r>
          </w:p>
        </w:tc>
      </w:tr>
      <w:tr w:rsidR="008E4368" w14:paraId="4B09667D" w14:textId="77777777" w:rsidTr="00273E6E">
        <w:trPr>
          <w:tblHeader/>
        </w:trPr>
        <w:tc>
          <w:tcPr>
            <w:tcW w:w="9526" w:type="dxa"/>
            <w:gridSpan w:val="4"/>
            <w:vAlign w:val="center"/>
          </w:tcPr>
          <w:p w14:paraId="04FF23B4" w14:textId="77777777" w:rsidR="008E4368" w:rsidRPr="00A358C9" w:rsidRDefault="008E4368" w:rsidP="00273E6E">
            <w:pPr>
              <w:rPr>
                <w:i/>
              </w:rPr>
            </w:pPr>
            <w:r w:rsidRPr="00A358C9">
              <w:rPr>
                <w:i/>
              </w:rPr>
              <w:t>As for test 4.4 a)</w:t>
            </w:r>
          </w:p>
        </w:tc>
      </w:tr>
      <w:tr w:rsidR="008E4368" w14:paraId="1B31565B" w14:textId="77777777" w:rsidTr="00273E6E">
        <w:trPr>
          <w:tblHeader/>
        </w:trPr>
        <w:tc>
          <w:tcPr>
            <w:tcW w:w="9526" w:type="dxa"/>
            <w:gridSpan w:val="4"/>
            <w:shd w:val="clear" w:color="auto" w:fill="CCFFCC"/>
            <w:vAlign w:val="center"/>
          </w:tcPr>
          <w:p w14:paraId="42ADA8CB" w14:textId="77777777" w:rsidR="008E4368" w:rsidRPr="004065B1" w:rsidRDefault="008E4368" w:rsidP="00273E6E">
            <w:r w:rsidRPr="000A066E">
              <w:rPr>
                <w:b/>
              </w:rPr>
              <w:t>Action</w:t>
            </w:r>
          </w:p>
        </w:tc>
      </w:tr>
      <w:tr w:rsidR="008E4368" w14:paraId="4CEA9ADB" w14:textId="77777777" w:rsidTr="00273E6E">
        <w:trPr>
          <w:tblHeader/>
        </w:trPr>
        <w:tc>
          <w:tcPr>
            <w:tcW w:w="9526" w:type="dxa"/>
            <w:gridSpan w:val="4"/>
            <w:vAlign w:val="center"/>
          </w:tcPr>
          <w:p w14:paraId="4ECA9608" w14:textId="6D05813F" w:rsidR="008E4368" w:rsidRPr="00A358C9" w:rsidRDefault="008E4368" w:rsidP="00273E6E">
            <w:pPr>
              <w:rPr>
                <w:i/>
              </w:rPr>
            </w:pPr>
            <w:r w:rsidRPr="00A358C9">
              <w:rPr>
                <w:i/>
              </w:rPr>
              <w:t xml:space="preserve">Select several </w:t>
            </w:r>
            <w:r w:rsidR="005512DF">
              <w:rPr>
                <w:i/>
              </w:rPr>
              <w:t>feature</w:t>
            </w:r>
            <w:r w:rsidRPr="00A358C9">
              <w:rPr>
                <w:i/>
              </w:rPr>
              <w:t>s as mentioned in 4.4a)</w:t>
            </w:r>
          </w:p>
        </w:tc>
      </w:tr>
      <w:tr w:rsidR="008E4368" w14:paraId="3F0E6E55" w14:textId="77777777" w:rsidTr="00273E6E">
        <w:trPr>
          <w:tblHeader/>
        </w:trPr>
        <w:tc>
          <w:tcPr>
            <w:tcW w:w="9526" w:type="dxa"/>
            <w:gridSpan w:val="4"/>
            <w:shd w:val="clear" w:color="auto" w:fill="CCFFCC"/>
            <w:vAlign w:val="center"/>
          </w:tcPr>
          <w:p w14:paraId="5F439740" w14:textId="77777777" w:rsidR="008E4368" w:rsidRPr="004065B1" w:rsidRDefault="008E4368" w:rsidP="00273E6E">
            <w:r w:rsidRPr="000A066E">
              <w:rPr>
                <w:b/>
              </w:rPr>
              <w:lastRenderedPageBreak/>
              <w:t>Results</w:t>
            </w:r>
          </w:p>
        </w:tc>
      </w:tr>
      <w:tr w:rsidR="008E4368" w14:paraId="0AAB9A7D" w14:textId="77777777" w:rsidTr="00273E6E">
        <w:trPr>
          <w:tblHeader/>
        </w:trPr>
        <w:tc>
          <w:tcPr>
            <w:tcW w:w="9526" w:type="dxa"/>
            <w:gridSpan w:val="4"/>
            <w:vAlign w:val="center"/>
          </w:tcPr>
          <w:p w14:paraId="27AB84ED" w14:textId="700DBE8A" w:rsidR="008E4368" w:rsidRPr="00A358C9" w:rsidRDefault="008E4368">
            <w:pPr>
              <w:numPr>
                <w:ilvl w:val="0"/>
                <w:numId w:val="12"/>
              </w:numPr>
              <w:jc w:val="left"/>
              <w:rPr>
                <w:i/>
              </w:rPr>
            </w:pPr>
            <w:r w:rsidRPr="00A358C9">
              <w:rPr>
                <w:i/>
              </w:rPr>
              <w:t xml:space="preserve">A plain language explanation of each symbol shall be used as included in </w:t>
            </w:r>
            <w:r w:rsidR="002E1A67">
              <w:rPr>
                <w:i/>
              </w:rPr>
              <w:t>portrayal catalogue</w:t>
            </w:r>
            <w:r w:rsidRPr="00A358C9">
              <w:rPr>
                <w:i/>
              </w:rPr>
              <w:t xml:space="preserve"> to provide quick and understandable information which is not always obvious from the </w:t>
            </w:r>
            <w:r w:rsidR="002E1A67">
              <w:rPr>
                <w:i/>
              </w:rPr>
              <w:t>feature</w:t>
            </w:r>
            <w:r w:rsidRPr="00A358C9">
              <w:rPr>
                <w:i/>
              </w:rPr>
              <w:t xml:space="preserve"> class and attribute information.</w:t>
            </w:r>
          </w:p>
          <w:p w14:paraId="7A174DF6" w14:textId="77777777" w:rsidR="008E4368" w:rsidRPr="00A358C9" w:rsidRDefault="008E4368">
            <w:pPr>
              <w:numPr>
                <w:ilvl w:val="0"/>
                <w:numId w:val="12"/>
              </w:numPr>
              <w:jc w:val="left"/>
              <w:rPr>
                <w:i/>
              </w:rPr>
            </w:pPr>
            <w:r w:rsidRPr="00A358C9">
              <w:rPr>
                <w:i/>
              </w:rPr>
              <w:t>Attribute values provided in addition to the above explanation shall be connected to their meaning, and the definitions shall also be available.</w:t>
            </w:r>
          </w:p>
          <w:p w14:paraId="6B16DCB6" w14:textId="2B28AC98" w:rsidR="008E4368" w:rsidRPr="00A358C9" w:rsidRDefault="008E4368">
            <w:pPr>
              <w:numPr>
                <w:ilvl w:val="0"/>
                <w:numId w:val="12"/>
              </w:numPr>
              <w:jc w:val="left"/>
              <w:rPr>
                <w:i/>
              </w:rPr>
            </w:pPr>
            <w:r w:rsidRPr="00A358C9">
              <w:rPr>
                <w:i/>
              </w:rPr>
              <w:t xml:space="preserve">The </w:t>
            </w:r>
            <w:r w:rsidR="002E1A67">
              <w:rPr>
                <w:i/>
              </w:rPr>
              <w:t>feature</w:t>
            </w:r>
            <w:r w:rsidRPr="00A358C9">
              <w:rPr>
                <w:i/>
              </w:rPr>
              <w:t xml:space="preserve"> information shall be sorted by the drawing priority of the </w:t>
            </w:r>
            <w:r w:rsidR="005512DF">
              <w:rPr>
                <w:i/>
              </w:rPr>
              <w:t>feature</w:t>
            </w:r>
            <w:r w:rsidRPr="00A358C9">
              <w:rPr>
                <w:i/>
              </w:rPr>
              <w:t xml:space="preserve"> as defined in the </w:t>
            </w:r>
            <w:r w:rsidR="002E1A67">
              <w:rPr>
                <w:i/>
              </w:rPr>
              <w:t>portrayal catalogue</w:t>
            </w:r>
            <w:r w:rsidRPr="00A358C9">
              <w:rPr>
                <w:i/>
              </w:rPr>
              <w:t xml:space="preserve">. When the drawing priority of </w:t>
            </w:r>
            <w:r w:rsidR="002E1A67">
              <w:rPr>
                <w:i/>
              </w:rPr>
              <w:t>features</w:t>
            </w:r>
            <w:r w:rsidRPr="00A358C9">
              <w:rPr>
                <w:i/>
              </w:rPr>
              <w:t xml:space="preserve"> is equal, the geometric primitive shall be used to order the information (points followed by </w:t>
            </w:r>
            <w:r w:rsidR="002E1A67">
              <w:rPr>
                <w:i/>
              </w:rPr>
              <w:t>curves</w:t>
            </w:r>
            <w:r w:rsidRPr="00A358C9">
              <w:rPr>
                <w:i/>
              </w:rPr>
              <w:t xml:space="preserve"> and finally </w:t>
            </w:r>
            <w:r w:rsidR="002E1A67">
              <w:rPr>
                <w:i/>
              </w:rPr>
              <w:t>surfaces</w:t>
            </w:r>
            <w:r w:rsidRPr="00A358C9">
              <w:rPr>
                <w:i/>
              </w:rPr>
              <w:t>).</w:t>
            </w:r>
          </w:p>
          <w:p w14:paraId="671E262E" w14:textId="77777777" w:rsidR="008E4368" w:rsidRPr="00A358C9" w:rsidRDefault="008E4368">
            <w:pPr>
              <w:numPr>
                <w:ilvl w:val="0"/>
                <w:numId w:val="12"/>
              </w:numPr>
              <w:jc w:val="left"/>
              <w:rPr>
                <w:i/>
              </w:rPr>
            </w:pPr>
            <w:r w:rsidRPr="00A358C9">
              <w:rPr>
                <w:i/>
              </w:rPr>
              <w:t>Check that the content displayed in the pick report is configurable by the user.</w:t>
            </w:r>
          </w:p>
        </w:tc>
      </w:tr>
    </w:tbl>
    <w:p w14:paraId="745276D6" w14:textId="64F914A1" w:rsidR="008E4368" w:rsidRDefault="008E4368" w:rsidP="008E4368"/>
    <w:p w14:paraId="5B020C0E"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8E4368" w14:paraId="6A6CFEB0" w14:textId="77777777" w:rsidTr="00273E6E">
        <w:trPr>
          <w:trHeight w:val="454"/>
          <w:tblHeader/>
        </w:trPr>
        <w:tc>
          <w:tcPr>
            <w:tcW w:w="2381" w:type="dxa"/>
            <w:shd w:val="clear" w:color="auto" w:fill="CCFFCC"/>
            <w:vAlign w:val="center"/>
          </w:tcPr>
          <w:p w14:paraId="1AA5F03F" w14:textId="77777777" w:rsidR="008E4368" w:rsidRPr="004065B1" w:rsidRDefault="008E4368" w:rsidP="00273E6E">
            <w:r w:rsidRPr="000A066E">
              <w:rPr>
                <w:b/>
              </w:rPr>
              <w:t>Test Reference</w:t>
            </w:r>
          </w:p>
        </w:tc>
        <w:tc>
          <w:tcPr>
            <w:tcW w:w="2381" w:type="dxa"/>
            <w:shd w:val="clear" w:color="auto" w:fill="CCFFCC"/>
            <w:vAlign w:val="center"/>
          </w:tcPr>
          <w:p w14:paraId="6AFE6824" w14:textId="1100AC71" w:rsidR="008E4368" w:rsidRPr="004065B1" w:rsidRDefault="002E1A67" w:rsidP="00273E6E">
            <w:r>
              <w:t>FeatureInformation3</w:t>
            </w:r>
          </w:p>
        </w:tc>
        <w:tc>
          <w:tcPr>
            <w:tcW w:w="2382" w:type="dxa"/>
            <w:shd w:val="clear" w:color="auto" w:fill="CCFFCC"/>
            <w:vAlign w:val="center"/>
          </w:tcPr>
          <w:p w14:paraId="3CEE2351" w14:textId="77777777" w:rsidR="008E4368" w:rsidRPr="004065B1" w:rsidRDefault="008E4368" w:rsidP="00273E6E">
            <w:r w:rsidRPr="000A066E">
              <w:rPr>
                <w:b/>
              </w:rPr>
              <w:t>IHO Reference</w:t>
            </w:r>
          </w:p>
        </w:tc>
        <w:tc>
          <w:tcPr>
            <w:tcW w:w="2382" w:type="dxa"/>
            <w:shd w:val="clear" w:color="auto" w:fill="CCFFCC"/>
            <w:vAlign w:val="center"/>
          </w:tcPr>
          <w:p w14:paraId="3E01C33F"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C-9.1.4</w:t>
            </w:r>
          </w:p>
          <w:p w14:paraId="16CDA62E" w14:textId="61E4233F" w:rsidR="008E4368" w:rsidRPr="004065B1" w:rsidRDefault="008E4368" w:rsidP="008E4368"/>
        </w:tc>
      </w:tr>
      <w:tr w:rsidR="008E4368" w14:paraId="5507FACF" w14:textId="77777777" w:rsidTr="00273E6E">
        <w:trPr>
          <w:tblHeader/>
        </w:trPr>
        <w:tc>
          <w:tcPr>
            <w:tcW w:w="9526" w:type="dxa"/>
            <w:gridSpan w:val="4"/>
            <w:shd w:val="clear" w:color="auto" w:fill="CCFFCC"/>
            <w:vAlign w:val="center"/>
          </w:tcPr>
          <w:p w14:paraId="727386D1" w14:textId="77777777" w:rsidR="008E4368" w:rsidRDefault="008E4368" w:rsidP="00273E6E">
            <w:r w:rsidRPr="000A066E">
              <w:rPr>
                <w:b/>
              </w:rPr>
              <w:t>Test description</w:t>
            </w:r>
          </w:p>
        </w:tc>
      </w:tr>
      <w:tr w:rsidR="008E4368" w14:paraId="294CA58C" w14:textId="77777777" w:rsidTr="00273E6E">
        <w:trPr>
          <w:tblHeader/>
        </w:trPr>
        <w:tc>
          <w:tcPr>
            <w:tcW w:w="9526" w:type="dxa"/>
            <w:gridSpan w:val="4"/>
            <w:vAlign w:val="center"/>
          </w:tcPr>
          <w:p w14:paraId="2E2DACD8" w14:textId="4B38A2EB" w:rsidR="008E4368" w:rsidRPr="00A358C9" w:rsidRDefault="008E4368" w:rsidP="00273E6E">
            <w:pPr>
              <w:rPr>
                <w:i/>
              </w:rPr>
            </w:pPr>
            <w:r w:rsidRPr="00A358C9">
              <w:rPr>
                <w:i/>
              </w:rPr>
              <w:t>User defined cursor pick parameters</w:t>
            </w:r>
            <w:r w:rsidR="000707F1">
              <w:rPr>
                <w:i/>
              </w:rPr>
              <w:t xml:space="preserve">, if available </w:t>
            </w:r>
          </w:p>
        </w:tc>
      </w:tr>
      <w:tr w:rsidR="008E4368" w14:paraId="19EDF571" w14:textId="77777777" w:rsidTr="00273E6E">
        <w:trPr>
          <w:tblHeader/>
        </w:trPr>
        <w:tc>
          <w:tcPr>
            <w:tcW w:w="9526" w:type="dxa"/>
            <w:gridSpan w:val="4"/>
            <w:shd w:val="clear" w:color="auto" w:fill="CCFFCC"/>
            <w:vAlign w:val="center"/>
          </w:tcPr>
          <w:p w14:paraId="7C77C5D8" w14:textId="77777777" w:rsidR="008E4368" w:rsidRPr="004065B1" w:rsidRDefault="008E4368" w:rsidP="00273E6E">
            <w:r w:rsidRPr="000A066E">
              <w:rPr>
                <w:b/>
              </w:rPr>
              <w:t>Setup</w:t>
            </w:r>
          </w:p>
        </w:tc>
      </w:tr>
      <w:tr w:rsidR="008E4368" w14:paraId="34199081" w14:textId="77777777" w:rsidTr="00273E6E">
        <w:trPr>
          <w:tblHeader/>
        </w:trPr>
        <w:tc>
          <w:tcPr>
            <w:tcW w:w="9526" w:type="dxa"/>
            <w:gridSpan w:val="4"/>
            <w:vAlign w:val="center"/>
          </w:tcPr>
          <w:p w14:paraId="58EDC132" w14:textId="77777777" w:rsidR="008E4368" w:rsidRPr="00A358C9" w:rsidRDefault="008E4368" w:rsidP="008E4368">
            <w:pPr>
              <w:rPr>
                <w:i/>
              </w:rPr>
            </w:pPr>
            <w:r w:rsidRPr="00A358C9">
              <w:rPr>
                <w:i/>
              </w:rPr>
              <w:t>As for test 4.4 a)</w:t>
            </w:r>
          </w:p>
        </w:tc>
      </w:tr>
      <w:tr w:rsidR="008E4368" w14:paraId="70E3F588" w14:textId="77777777" w:rsidTr="00273E6E">
        <w:trPr>
          <w:tblHeader/>
        </w:trPr>
        <w:tc>
          <w:tcPr>
            <w:tcW w:w="9526" w:type="dxa"/>
            <w:gridSpan w:val="4"/>
            <w:shd w:val="clear" w:color="auto" w:fill="CCFFCC"/>
            <w:vAlign w:val="center"/>
          </w:tcPr>
          <w:p w14:paraId="53C96992" w14:textId="77777777" w:rsidR="008E4368" w:rsidRPr="004065B1" w:rsidRDefault="008E4368" w:rsidP="00273E6E">
            <w:r w:rsidRPr="000A066E">
              <w:rPr>
                <w:b/>
              </w:rPr>
              <w:t>Action</w:t>
            </w:r>
          </w:p>
        </w:tc>
      </w:tr>
      <w:tr w:rsidR="008E4368" w14:paraId="5D24CD8A" w14:textId="77777777" w:rsidTr="00273E6E">
        <w:trPr>
          <w:tblHeader/>
        </w:trPr>
        <w:tc>
          <w:tcPr>
            <w:tcW w:w="9526" w:type="dxa"/>
            <w:gridSpan w:val="4"/>
            <w:vAlign w:val="center"/>
          </w:tcPr>
          <w:p w14:paraId="744F4708" w14:textId="77777777" w:rsidR="008E4368" w:rsidRPr="00A358C9" w:rsidRDefault="008E4368" w:rsidP="008E4368">
            <w:pPr>
              <w:rPr>
                <w:i/>
              </w:rPr>
            </w:pPr>
            <w:r w:rsidRPr="00A358C9">
              <w:rPr>
                <w:i/>
              </w:rPr>
              <w:t>1. Configure the cursor pick parameter as available.</w:t>
            </w:r>
          </w:p>
          <w:p w14:paraId="2064FC03" w14:textId="7EC33AC4" w:rsidR="008E4368" w:rsidRPr="00A358C9" w:rsidRDefault="008E4368" w:rsidP="008E4368">
            <w:pPr>
              <w:rPr>
                <w:i/>
              </w:rPr>
            </w:pPr>
            <w:r w:rsidRPr="00A358C9">
              <w:rPr>
                <w:i/>
              </w:rPr>
              <w:t xml:space="preserve">2. Select several </w:t>
            </w:r>
            <w:r w:rsidR="005512DF">
              <w:rPr>
                <w:i/>
              </w:rPr>
              <w:t>feature</w:t>
            </w:r>
            <w:r w:rsidRPr="00A358C9">
              <w:rPr>
                <w:i/>
              </w:rPr>
              <w:t>s as mentioned in 4.4a)</w:t>
            </w:r>
          </w:p>
        </w:tc>
      </w:tr>
      <w:tr w:rsidR="008E4368" w14:paraId="31ADB65D" w14:textId="77777777" w:rsidTr="00273E6E">
        <w:trPr>
          <w:tblHeader/>
        </w:trPr>
        <w:tc>
          <w:tcPr>
            <w:tcW w:w="9526" w:type="dxa"/>
            <w:gridSpan w:val="4"/>
            <w:shd w:val="clear" w:color="auto" w:fill="CCFFCC"/>
            <w:vAlign w:val="center"/>
          </w:tcPr>
          <w:p w14:paraId="67EE07CA" w14:textId="77777777" w:rsidR="008E4368" w:rsidRPr="004065B1" w:rsidRDefault="008E4368" w:rsidP="00273E6E">
            <w:r w:rsidRPr="000A066E">
              <w:rPr>
                <w:b/>
              </w:rPr>
              <w:t>Results</w:t>
            </w:r>
          </w:p>
        </w:tc>
      </w:tr>
      <w:tr w:rsidR="008E4368" w14:paraId="0AD3D7A4" w14:textId="77777777" w:rsidTr="00273E6E">
        <w:trPr>
          <w:tblHeader/>
        </w:trPr>
        <w:tc>
          <w:tcPr>
            <w:tcW w:w="9526" w:type="dxa"/>
            <w:gridSpan w:val="4"/>
            <w:vAlign w:val="center"/>
          </w:tcPr>
          <w:p w14:paraId="7039C96D" w14:textId="65EA4632" w:rsidR="008E4368" w:rsidRPr="00A358C9" w:rsidRDefault="008E4368" w:rsidP="008E4368">
            <w:pPr>
              <w:jc w:val="left"/>
              <w:rPr>
                <w:i/>
              </w:rPr>
            </w:pPr>
            <w:r w:rsidRPr="00A358C9">
              <w:rPr>
                <w:i/>
              </w:rPr>
              <w:t xml:space="preserve">1. The cursor pick parameters </w:t>
            </w:r>
            <w:r w:rsidR="000707F1">
              <w:rPr>
                <w:i/>
              </w:rPr>
              <w:t>may</w:t>
            </w:r>
            <w:r w:rsidR="000707F1" w:rsidRPr="00A358C9">
              <w:rPr>
                <w:i/>
              </w:rPr>
              <w:t xml:space="preserve"> </w:t>
            </w:r>
            <w:r w:rsidRPr="00A358C9">
              <w:rPr>
                <w:i/>
              </w:rPr>
              <w:t>be configurable by the user and available for presentation.</w:t>
            </w:r>
          </w:p>
          <w:p w14:paraId="73F14AEA" w14:textId="77777777" w:rsidR="008E4368" w:rsidRPr="00A358C9" w:rsidRDefault="008E4368" w:rsidP="008E4368">
            <w:pPr>
              <w:jc w:val="left"/>
              <w:rPr>
                <w:i/>
              </w:rPr>
            </w:pPr>
            <w:r w:rsidRPr="00A358C9">
              <w:rPr>
                <w:i/>
              </w:rPr>
              <w:t>2. The content of the pick report shall be presented as configured.</w:t>
            </w:r>
          </w:p>
        </w:tc>
      </w:tr>
    </w:tbl>
    <w:p w14:paraId="7C045FF4" w14:textId="77777777" w:rsidR="008E4368" w:rsidRDefault="008E4368" w:rsidP="00CF2F67"/>
    <w:p w14:paraId="4EE20861" w14:textId="77777777" w:rsidR="008E4368" w:rsidRDefault="008E4368" w:rsidP="00CF2F67">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1980"/>
        <w:gridCol w:w="401"/>
        <w:gridCol w:w="2150"/>
        <w:gridCol w:w="232"/>
        <w:gridCol w:w="2382"/>
      </w:tblGrid>
      <w:tr w:rsidR="008E4368" w14:paraId="082EA608" w14:textId="77777777" w:rsidTr="00416770">
        <w:trPr>
          <w:trHeight w:val="454"/>
          <w:tblHeader/>
        </w:trPr>
        <w:tc>
          <w:tcPr>
            <w:tcW w:w="2381" w:type="dxa"/>
            <w:gridSpan w:val="2"/>
            <w:shd w:val="clear" w:color="auto" w:fill="CCFFCC"/>
            <w:vAlign w:val="center"/>
          </w:tcPr>
          <w:p w14:paraId="50684B14" w14:textId="77777777" w:rsidR="008E4368" w:rsidRPr="004065B1" w:rsidRDefault="008E4368" w:rsidP="00273E6E">
            <w:r w:rsidRPr="000A066E">
              <w:rPr>
                <w:b/>
              </w:rPr>
              <w:lastRenderedPageBreak/>
              <w:t>Test Reference</w:t>
            </w:r>
          </w:p>
        </w:tc>
        <w:tc>
          <w:tcPr>
            <w:tcW w:w="2381" w:type="dxa"/>
            <w:gridSpan w:val="2"/>
            <w:shd w:val="clear" w:color="auto" w:fill="CCFFCC"/>
            <w:vAlign w:val="center"/>
          </w:tcPr>
          <w:p w14:paraId="4C150FF0" w14:textId="29873EFC" w:rsidR="008E4368" w:rsidRPr="004065B1" w:rsidRDefault="002E1A67" w:rsidP="00273E6E">
            <w:r>
              <w:t>FeatureInformation4</w:t>
            </w:r>
          </w:p>
        </w:tc>
        <w:tc>
          <w:tcPr>
            <w:tcW w:w="2382" w:type="dxa"/>
            <w:gridSpan w:val="2"/>
            <w:shd w:val="clear" w:color="auto" w:fill="CCFFCC"/>
            <w:vAlign w:val="center"/>
          </w:tcPr>
          <w:p w14:paraId="5F114393" w14:textId="77777777" w:rsidR="008E4368" w:rsidRPr="004065B1" w:rsidRDefault="008E4368" w:rsidP="00273E6E">
            <w:r w:rsidRPr="000A066E">
              <w:rPr>
                <w:b/>
              </w:rPr>
              <w:t>IHO Reference</w:t>
            </w:r>
          </w:p>
        </w:tc>
        <w:tc>
          <w:tcPr>
            <w:tcW w:w="2382" w:type="dxa"/>
            <w:shd w:val="clear" w:color="auto" w:fill="CCFFCC"/>
            <w:vAlign w:val="center"/>
          </w:tcPr>
          <w:p w14:paraId="345A52FE" w14:textId="77777777" w:rsidR="008E4368" w:rsidRPr="004065B1" w:rsidRDefault="008E4368" w:rsidP="00273E6E">
            <w:r>
              <w:t>S-52 10.8.5</w:t>
            </w:r>
          </w:p>
        </w:tc>
      </w:tr>
      <w:tr w:rsidR="008E4368" w14:paraId="34669D33" w14:textId="77777777" w:rsidTr="00416770">
        <w:trPr>
          <w:tblHeader/>
        </w:trPr>
        <w:tc>
          <w:tcPr>
            <w:tcW w:w="9526" w:type="dxa"/>
            <w:gridSpan w:val="7"/>
            <w:shd w:val="clear" w:color="auto" w:fill="CCFFCC"/>
            <w:vAlign w:val="center"/>
          </w:tcPr>
          <w:p w14:paraId="00A42686" w14:textId="77777777" w:rsidR="008E4368" w:rsidRDefault="008E4368" w:rsidP="00273E6E">
            <w:r w:rsidRPr="000A066E">
              <w:rPr>
                <w:b/>
              </w:rPr>
              <w:t>Test description</w:t>
            </w:r>
          </w:p>
        </w:tc>
      </w:tr>
      <w:tr w:rsidR="008E4368" w14:paraId="5C3419A0" w14:textId="77777777" w:rsidTr="00416770">
        <w:trPr>
          <w:tblHeader/>
        </w:trPr>
        <w:tc>
          <w:tcPr>
            <w:tcW w:w="9526" w:type="dxa"/>
            <w:gridSpan w:val="7"/>
            <w:vAlign w:val="center"/>
          </w:tcPr>
          <w:p w14:paraId="5FA9820C" w14:textId="56E05377" w:rsidR="008E4368" w:rsidRPr="00A358C9" w:rsidRDefault="008E4368" w:rsidP="008E4368">
            <w:pPr>
              <w:rPr>
                <w:i/>
              </w:rPr>
            </w:pPr>
            <w:r w:rsidRPr="00A358C9">
              <w:rPr>
                <w:i/>
              </w:rPr>
              <w:t xml:space="preserve">Hover-over function for </w:t>
            </w:r>
            <w:r w:rsidR="002E1A67">
              <w:rPr>
                <w:i/>
              </w:rPr>
              <w:t>feature</w:t>
            </w:r>
            <w:r w:rsidRPr="00A358C9">
              <w:rPr>
                <w:i/>
              </w:rPr>
              <w:t xml:space="preserve"> information (optional)</w:t>
            </w:r>
          </w:p>
          <w:p w14:paraId="04EEE782" w14:textId="2FFAF3E1" w:rsidR="008E4368" w:rsidRPr="00A358C9" w:rsidRDefault="008E4368" w:rsidP="008E4368">
            <w:pPr>
              <w:rPr>
                <w:i/>
              </w:rPr>
            </w:pPr>
            <w:r w:rsidRPr="00A358C9">
              <w:rPr>
                <w:i/>
              </w:rPr>
              <w:t xml:space="preserve">Test shall only be performed if a hover-over function for </w:t>
            </w:r>
            <w:r w:rsidR="005512DF">
              <w:rPr>
                <w:i/>
              </w:rPr>
              <w:t>feature</w:t>
            </w:r>
            <w:r w:rsidRPr="00A358C9">
              <w:rPr>
                <w:i/>
              </w:rPr>
              <w:t xml:space="preserve"> information is provided.</w:t>
            </w:r>
          </w:p>
        </w:tc>
      </w:tr>
      <w:tr w:rsidR="008E4368" w14:paraId="74BC354F" w14:textId="77777777" w:rsidTr="00416770">
        <w:trPr>
          <w:tblHeader/>
        </w:trPr>
        <w:tc>
          <w:tcPr>
            <w:tcW w:w="9526" w:type="dxa"/>
            <w:gridSpan w:val="7"/>
            <w:shd w:val="clear" w:color="auto" w:fill="CCFFCC"/>
            <w:vAlign w:val="center"/>
          </w:tcPr>
          <w:p w14:paraId="55C80031" w14:textId="77777777" w:rsidR="008E4368" w:rsidRPr="004065B1" w:rsidRDefault="008E4368" w:rsidP="00273E6E">
            <w:r w:rsidRPr="000A066E">
              <w:rPr>
                <w:b/>
              </w:rPr>
              <w:t>Setup</w:t>
            </w:r>
          </w:p>
        </w:tc>
      </w:tr>
      <w:tr w:rsidR="008E4368" w14:paraId="4713DF5B" w14:textId="77777777" w:rsidTr="00416770">
        <w:trPr>
          <w:tblHeader/>
        </w:trPr>
        <w:tc>
          <w:tcPr>
            <w:tcW w:w="9526" w:type="dxa"/>
            <w:gridSpan w:val="7"/>
            <w:vAlign w:val="center"/>
          </w:tcPr>
          <w:p w14:paraId="73560BE9" w14:textId="77777777" w:rsidR="008E4368" w:rsidRPr="00A358C9" w:rsidRDefault="008E4368" w:rsidP="00273E6E">
            <w:pPr>
              <w:rPr>
                <w:i/>
              </w:rPr>
            </w:pPr>
            <w:r w:rsidRPr="00A358C9">
              <w:rPr>
                <w:i/>
              </w:rPr>
              <w:t>As for test 4.4 a)</w:t>
            </w:r>
          </w:p>
        </w:tc>
      </w:tr>
      <w:tr w:rsidR="008E4368" w14:paraId="3F84546E" w14:textId="77777777" w:rsidTr="00416770">
        <w:trPr>
          <w:tblHeader/>
        </w:trPr>
        <w:tc>
          <w:tcPr>
            <w:tcW w:w="9526" w:type="dxa"/>
            <w:gridSpan w:val="7"/>
            <w:tcBorders>
              <w:bottom w:val="single" w:sz="4" w:space="0" w:color="auto"/>
            </w:tcBorders>
            <w:shd w:val="clear" w:color="auto" w:fill="CCFFCC"/>
            <w:vAlign w:val="center"/>
          </w:tcPr>
          <w:p w14:paraId="606C8DAF" w14:textId="77777777" w:rsidR="008E4368" w:rsidRPr="004065B1" w:rsidRDefault="008E4368" w:rsidP="00273E6E">
            <w:r w:rsidRPr="000A066E">
              <w:rPr>
                <w:b/>
              </w:rPr>
              <w:t>Action</w:t>
            </w:r>
          </w:p>
        </w:tc>
      </w:tr>
      <w:tr w:rsidR="008E4368" w14:paraId="71EC6EDF" w14:textId="77777777" w:rsidTr="00416770">
        <w:trPr>
          <w:tblHeader/>
        </w:trPr>
        <w:tc>
          <w:tcPr>
            <w:tcW w:w="9526" w:type="dxa"/>
            <w:gridSpan w:val="7"/>
            <w:tcBorders>
              <w:top w:val="single" w:sz="4" w:space="0" w:color="auto"/>
              <w:left w:val="single" w:sz="4" w:space="0" w:color="auto"/>
              <w:bottom w:val="nil"/>
              <w:right w:val="single" w:sz="4" w:space="0" w:color="auto"/>
            </w:tcBorders>
            <w:vAlign w:val="center"/>
          </w:tcPr>
          <w:p w14:paraId="52A7E257" w14:textId="77777777" w:rsidR="008E4368" w:rsidRPr="00A358C9" w:rsidRDefault="008E4368" w:rsidP="008E4368">
            <w:pPr>
              <w:rPr>
                <w:i/>
              </w:rPr>
            </w:pPr>
            <w:r w:rsidRPr="00A358C9">
              <w:rPr>
                <w:i/>
              </w:rPr>
              <w:t>1. Configure the hover-over function OFF.</w:t>
            </w:r>
          </w:p>
          <w:p w14:paraId="0DA31068" w14:textId="238A915C" w:rsidR="008E4368" w:rsidRPr="00A358C9" w:rsidRDefault="008E4368" w:rsidP="008E4368">
            <w:pPr>
              <w:rPr>
                <w:i/>
              </w:rPr>
            </w:pPr>
            <w:r w:rsidRPr="00A358C9">
              <w:rPr>
                <w:i/>
              </w:rPr>
              <w:t xml:space="preserve">2. Move cursor to one of the </w:t>
            </w:r>
            <w:r w:rsidR="005512DF">
              <w:rPr>
                <w:i/>
              </w:rPr>
              <w:t>feature</w:t>
            </w:r>
            <w:r w:rsidRPr="00A358C9">
              <w:rPr>
                <w:i/>
              </w:rPr>
              <w:t xml:space="preserve">s in the table below and to </w:t>
            </w:r>
            <w:r w:rsidR="002E1A67">
              <w:rPr>
                <w:i/>
              </w:rPr>
              <w:t>feature</w:t>
            </w:r>
            <w:r w:rsidRPr="00A358C9">
              <w:rPr>
                <w:i/>
              </w:rPr>
              <w:t xml:space="preserve">s where additional information is available or date dependent </w:t>
            </w:r>
            <w:r w:rsidR="002E1A67">
              <w:rPr>
                <w:i/>
              </w:rPr>
              <w:t>feature</w:t>
            </w:r>
            <w:r w:rsidRPr="00A358C9">
              <w:rPr>
                <w:i/>
              </w:rPr>
              <w:t>s:</w:t>
            </w:r>
          </w:p>
          <w:p w14:paraId="43B90F5E" w14:textId="77777777" w:rsidR="008E4368" w:rsidRPr="00A358C9" w:rsidRDefault="008E4368" w:rsidP="008E4368">
            <w:pPr>
              <w:rPr>
                <w:i/>
              </w:rPr>
            </w:pPr>
            <w:r w:rsidRPr="00A358C9">
              <w:rPr>
                <w:i/>
              </w:rPr>
              <w:t>3. Configure the hover-over function ON.</w:t>
            </w:r>
          </w:p>
          <w:p w14:paraId="2D8F5BB9" w14:textId="10566E6E" w:rsidR="008E4368" w:rsidRPr="00A358C9" w:rsidRDefault="008E4368" w:rsidP="008E4368">
            <w:pPr>
              <w:rPr>
                <w:i/>
              </w:rPr>
            </w:pPr>
            <w:r w:rsidRPr="00A358C9">
              <w:rPr>
                <w:i/>
              </w:rPr>
              <w:t xml:space="preserve">4. Move cursor to one of the </w:t>
            </w:r>
            <w:r w:rsidR="002E1A67">
              <w:rPr>
                <w:i/>
              </w:rPr>
              <w:t>feature</w:t>
            </w:r>
            <w:r w:rsidRPr="00A358C9">
              <w:rPr>
                <w:i/>
              </w:rPr>
              <w:t>s mentioned in 2.</w:t>
            </w:r>
          </w:p>
          <w:p w14:paraId="6FBE8220" w14:textId="02226491" w:rsidR="008E4368" w:rsidRPr="00A358C9" w:rsidRDefault="008E4368" w:rsidP="008E4368">
            <w:pPr>
              <w:rPr>
                <w:i/>
              </w:rPr>
            </w:pPr>
            <w:r w:rsidRPr="00A358C9">
              <w:rPr>
                <w:i/>
              </w:rPr>
              <w:t xml:space="preserve">5. Move cursor to any other </w:t>
            </w:r>
            <w:r w:rsidR="002E1A67">
              <w:rPr>
                <w:i/>
              </w:rPr>
              <w:t>feature</w:t>
            </w:r>
            <w:r w:rsidRPr="00A358C9">
              <w:rPr>
                <w:i/>
              </w:rPr>
              <w:t>s.</w:t>
            </w:r>
          </w:p>
          <w:p w14:paraId="7A92EF1F" w14:textId="77777777" w:rsidR="008E4368" w:rsidRPr="00A358C9" w:rsidRDefault="008E4368" w:rsidP="008E4368">
            <w:pPr>
              <w:rPr>
                <w:i/>
              </w:rPr>
            </w:pPr>
          </w:p>
        </w:tc>
      </w:tr>
      <w:tr w:rsidR="00416770" w14:paraId="6C725289" w14:textId="77777777" w:rsidTr="00416770">
        <w:trPr>
          <w:trHeight w:val="30"/>
          <w:tblHeader/>
        </w:trPr>
        <w:tc>
          <w:tcPr>
            <w:tcW w:w="250" w:type="dxa"/>
            <w:vMerge w:val="restart"/>
            <w:tcBorders>
              <w:top w:val="nil"/>
              <w:left w:val="single" w:sz="4" w:space="0" w:color="auto"/>
              <w:bottom w:val="nil"/>
              <w:right w:val="single" w:sz="4" w:space="0" w:color="auto"/>
            </w:tcBorders>
            <w:shd w:val="clear" w:color="auto" w:fill="auto"/>
            <w:vAlign w:val="center"/>
          </w:tcPr>
          <w:p w14:paraId="16664F89" w14:textId="77777777" w:rsidR="00416770" w:rsidRPr="00416770" w:rsidRDefault="00416770" w:rsidP="00416770">
            <w:pPr>
              <w:jc w:val="left"/>
            </w:pPr>
          </w:p>
        </w:tc>
        <w:tc>
          <w:tcPr>
            <w:tcW w:w="4111" w:type="dxa"/>
            <w:gridSpan w:val="2"/>
            <w:tcBorders>
              <w:top w:val="single" w:sz="4" w:space="0" w:color="auto"/>
              <w:left w:val="single" w:sz="4" w:space="0" w:color="auto"/>
            </w:tcBorders>
            <w:shd w:val="clear" w:color="auto" w:fill="FFFF99"/>
            <w:vAlign w:val="center"/>
          </w:tcPr>
          <w:p w14:paraId="6E05EB3F" w14:textId="77777777" w:rsidR="00416770" w:rsidRPr="00677408" w:rsidRDefault="00416770" w:rsidP="00273E6E">
            <w:pPr>
              <w:rPr>
                <w:b/>
              </w:rPr>
            </w:pPr>
            <w:r w:rsidRPr="00677408">
              <w:rPr>
                <w:b/>
              </w:rPr>
              <w:t>Features</w:t>
            </w:r>
          </w:p>
        </w:tc>
        <w:tc>
          <w:tcPr>
            <w:tcW w:w="2551" w:type="dxa"/>
            <w:gridSpan w:val="2"/>
            <w:tcBorders>
              <w:top w:val="single" w:sz="4" w:space="0" w:color="auto"/>
              <w:right w:val="single" w:sz="4" w:space="0" w:color="auto"/>
            </w:tcBorders>
            <w:shd w:val="clear" w:color="auto" w:fill="FFFF99"/>
            <w:vAlign w:val="center"/>
          </w:tcPr>
          <w:p w14:paraId="741EBDBB" w14:textId="606E94F0" w:rsidR="00416770" w:rsidRPr="00014F65" w:rsidRDefault="00416770" w:rsidP="00273E6E">
            <w:pPr>
              <w:rPr>
                <w:b/>
              </w:rPr>
            </w:pPr>
            <w:r w:rsidRPr="00014F65">
              <w:rPr>
                <w:b/>
              </w:rPr>
              <w:t>S-</w:t>
            </w:r>
            <w:r w:rsidR="00B153DA" w:rsidRPr="00014F65">
              <w:rPr>
                <w:b/>
              </w:rPr>
              <w:t>101</w:t>
            </w:r>
            <w:r w:rsidRPr="00014F65">
              <w:rPr>
                <w:b/>
              </w:rPr>
              <w:t xml:space="preserve"> Acronym</w:t>
            </w:r>
          </w:p>
        </w:tc>
        <w:tc>
          <w:tcPr>
            <w:tcW w:w="2614" w:type="dxa"/>
            <w:gridSpan w:val="2"/>
            <w:vMerge w:val="restart"/>
            <w:tcBorders>
              <w:top w:val="nil"/>
              <w:left w:val="single" w:sz="4" w:space="0" w:color="auto"/>
              <w:bottom w:val="nil"/>
              <w:right w:val="single" w:sz="4" w:space="0" w:color="auto"/>
            </w:tcBorders>
            <w:vAlign w:val="center"/>
          </w:tcPr>
          <w:p w14:paraId="5A6193DC" w14:textId="77777777" w:rsidR="00416770" w:rsidRPr="00014F65" w:rsidRDefault="00416770" w:rsidP="00273E6E"/>
        </w:tc>
      </w:tr>
      <w:tr w:rsidR="00416770" w14:paraId="7A9CA7A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8D53605" w14:textId="77777777" w:rsidR="00416770" w:rsidRDefault="00416770" w:rsidP="00273E6E"/>
        </w:tc>
        <w:tc>
          <w:tcPr>
            <w:tcW w:w="4111" w:type="dxa"/>
            <w:gridSpan w:val="2"/>
            <w:tcBorders>
              <w:left w:val="single" w:sz="4" w:space="0" w:color="auto"/>
            </w:tcBorders>
            <w:vAlign w:val="center"/>
          </w:tcPr>
          <w:p w14:paraId="26865F85" w14:textId="77777777" w:rsidR="00416770" w:rsidRPr="00911F6B" w:rsidRDefault="00416770" w:rsidP="00273E6E">
            <w:pPr>
              <w:rPr>
                <w:i/>
              </w:rPr>
            </w:pPr>
            <w:r w:rsidRPr="00357E05">
              <w:rPr>
                <w:i/>
              </w:rPr>
              <w:t>Lights</w:t>
            </w:r>
          </w:p>
        </w:tc>
        <w:tc>
          <w:tcPr>
            <w:tcW w:w="2551" w:type="dxa"/>
            <w:gridSpan w:val="2"/>
            <w:tcBorders>
              <w:right w:val="single" w:sz="4" w:space="0" w:color="auto"/>
            </w:tcBorders>
            <w:vAlign w:val="center"/>
          </w:tcPr>
          <w:p w14:paraId="0C0B34FB" w14:textId="44880903" w:rsidR="00416770" w:rsidRPr="00206A10" w:rsidRDefault="00014F65" w:rsidP="00273E6E">
            <w:pPr>
              <w:rPr>
                <w:b/>
                <w:bCs/>
                <w:i/>
                <w:highlight w:val="yellow"/>
                <w:rPrChange w:id="1293" w:author="jonathan pritchard" w:date="2023-12-08T17:22:00Z">
                  <w:rPr>
                    <w:i/>
                  </w:rPr>
                </w:rPrChange>
              </w:rPr>
            </w:pPr>
            <w:proofErr w:type="spellStart"/>
            <w:r w:rsidRPr="00206A10">
              <w:rPr>
                <w:b/>
                <w:bCs/>
                <w:i/>
                <w:highlight w:val="yellow"/>
                <w:rPrChange w:id="1294" w:author="jonathan pritchard" w:date="2023-12-08T17:22:00Z">
                  <w:rPr>
                    <w:i/>
                  </w:rPr>
                </w:rPrChange>
              </w:rPr>
              <w:t>AllRoundLight</w:t>
            </w:r>
            <w:proofErr w:type="spellEnd"/>
          </w:p>
        </w:tc>
        <w:tc>
          <w:tcPr>
            <w:tcW w:w="2614" w:type="dxa"/>
            <w:gridSpan w:val="2"/>
            <w:vMerge/>
            <w:tcBorders>
              <w:left w:val="single" w:sz="4" w:space="0" w:color="auto"/>
              <w:bottom w:val="nil"/>
              <w:right w:val="single" w:sz="4" w:space="0" w:color="auto"/>
            </w:tcBorders>
            <w:vAlign w:val="center"/>
          </w:tcPr>
          <w:p w14:paraId="24FC357C" w14:textId="77777777" w:rsidR="00416770" w:rsidRPr="00014F65" w:rsidRDefault="00416770" w:rsidP="00273E6E"/>
        </w:tc>
      </w:tr>
      <w:tr w:rsidR="00416770" w14:paraId="04EEBE7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6D8375C" w14:textId="77777777" w:rsidR="00416770" w:rsidRDefault="00416770" w:rsidP="00273E6E"/>
        </w:tc>
        <w:tc>
          <w:tcPr>
            <w:tcW w:w="4111" w:type="dxa"/>
            <w:gridSpan w:val="2"/>
            <w:tcBorders>
              <w:left w:val="single" w:sz="4" w:space="0" w:color="auto"/>
            </w:tcBorders>
            <w:vAlign w:val="center"/>
          </w:tcPr>
          <w:p w14:paraId="0FD0BD22" w14:textId="77777777" w:rsidR="00416770" w:rsidRPr="00911F6B" w:rsidRDefault="00416770" w:rsidP="00273E6E">
            <w:pPr>
              <w:rPr>
                <w:i/>
              </w:rPr>
            </w:pPr>
            <w:r w:rsidRPr="00911F6B">
              <w:rPr>
                <w:i/>
              </w:rPr>
              <w:t>Beacon, cardinal</w:t>
            </w:r>
          </w:p>
        </w:tc>
        <w:tc>
          <w:tcPr>
            <w:tcW w:w="2551" w:type="dxa"/>
            <w:gridSpan w:val="2"/>
            <w:tcBorders>
              <w:right w:val="single" w:sz="4" w:space="0" w:color="auto"/>
            </w:tcBorders>
            <w:vAlign w:val="center"/>
          </w:tcPr>
          <w:p w14:paraId="55F48CBA" w14:textId="31CE8C29" w:rsidR="00416770" w:rsidRPr="00206A10" w:rsidRDefault="00014F65" w:rsidP="00273E6E">
            <w:pPr>
              <w:rPr>
                <w:b/>
                <w:bCs/>
                <w:i/>
                <w:highlight w:val="yellow"/>
                <w:rPrChange w:id="1295" w:author="jonathan pritchard" w:date="2023-12-08T17:22:00Z">
                  <w:rPr>
                    <w:i/>
                  </w:rPr>
                </w:rPrChange>
              </w:rPr>
            </w:pPr>
            <w:proofErr w:type="spellStart"/>
            <w:r w:rsidRPr="00206A10">
              <w:rPr>
                <w:b/>
                <w:bCs/>
                <w:i/>
                <w:highlight w:val="yellow"/>
                <w:rPrChange w:id="1296" w:author="jonathan pritchard" w:date="2023-12-08T17:22:00Z">
                  <w:rPr>
                    <w:i/>
                  </w:rPr>
                </w:rPrChange>
              </w:rPr>
              <w:t>BuoyCardinal</w:t>
            </w:r>
            <w:proofErr w:type="spellEnd"/>
          </w:p>
        </w:tc>
        <w:tc>
          <w:tcPr>
            <w:tcW w:w="2614" w:type="dxa"/>
            <w:gridSpan w:val="2"/>
            <w:vMerge/>
            <w:tcBorders>
              <w:left w:val="single" w:sz="4" w:space="0" w:color="auto"/>
              <w:bottom w:val="nil"/>
              <w:right w:val="single" w:sz="4" w:space="0" w:color="auto"/>
            </w:tcBorders>
            <w:vAlign w:val="center"/>
          </w:tcPr>
          <w:p w14:paraId="21C7B16F" w14:textId="77777777" w:rsidR="00416770" w:rsidRPr="00014F65" w:rsidRDefault="00416770" w:rsidP="00273E6E"/>
        </w:tc>
      </w:tr>
      <w:tr w:rsidR="00416770" w14:paraId="3D93A94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60D146C" w14:textId="77777777" w:rsidR="00416770" w:rsidRDefault="00416770" w:rsidP="00273E6E"/>
        </w:tc>
        <w:tc>
          <w:tcPr>
            <w:tcW w:w="4111" w:type="dxa"/>
            <w:gridSpan w:val="2"/>
            <w:tcBorders>
              <w:left w:val="single" w:sz="4" w:space="0" w:color="auto"/>
            </w:tcBorders>
            <w:vAlign w:val="center"/>
          </w:tcPr>
          <w:p w14:paraId="4ED55A7C" w14:textId="77777777" w:rsidR="00416770" w:rsidRPr="00911F6B" w:rsidRDefault="00416770" w:rsidP="00273E6E">
            <w:pPr>
              <w:rPr>
                <w:i/>
              </w:rPr>
            </w:pPr>
            <w:r w:rsidRPr="00911F6B">
              <w:rPr>
                <w:i/>
              </w:rPr>
              <w:t>Beacon, isolated danger</w:t>
            </w:r>
          </w:p>
        </w:tc>
        <w:tc>
          <w:tcPr>
            <w:tcW w:w="2551" w:type="dxa"/>
            <w:gridSpan w:val="2"/>
            <w:tcBorders>
              <w:right w:val="single" w:sz="4" w:space="0" w:color="auto"/>
            </w:tcBorders>
            <w:vAlign w:val="center"/>
          </w:tcPr>
          <w:p w14:paraId="69FD2C6C" w14:textId="5BE3D317" w:rsidR="00416770" w:rsidRPr="00206A10" w:rsidRDefault="00014F65" w:rsidP="00273E6E">
            <w:pPr>
              <w:rPr>
                <w:b/>
                <w:bCs/>
                <w:i/>
                <w:highlight w:val="yellow"/>
                <w:rPrChange w:id="1297" w:author="jonathan pritchard" w:date="2023-12-08T17:22:00Z">
                  <w:rPr>
                    <w:i/>
                  </w:rPr>
                </w:rPrChange>
              </w:rPr>
            </w:pPr>
            <w:proofErr w:type="spellStart"/>
            <w:r w:rsidRPr="00206A10">
              <w:rPr>
                <w:b/>
                <w:bCs/>
                <w:i/>
                <w:highlight w:val="yellow"/>
                <w:rPrChange w:id="1298" w:author="jonathan pritchard" w:date="2023-12-08T17:22:00Z">
                  <w:rPr>
                    <w:i/>
                  </w:rPr>
                </w:rPrChange>
              </w:rPr>
              <w:t>BuoyIsolatedDAnger</w:t>
            </w:r>
            <w:proofErr w:type="spellEnd"/>
          </w:p>
        </w:tc>
        <w:tc>
          <w:tcPr>
            <w:tcW w:w="2614" w:type="dxa"/>
            <w:gridSpan w:val="2"/>
            <w:vMerge/>
            <w:tcBorders>
              <w:left w:val="single" w:sz="4" w:space="0" w:color="auto"/>
              <w:bottom w:val="nil"/>
              <w:right w:val="single" w:sz="4" w:space="0" w:color="auto"/>
            </w:tcBorders>
            <w:vAlign w:val="center"/>
          </w:tcPr>
          <w:p w14:paraId="309E2239" w14:textId="77777777" w:rsidR="00416770" w:rsidRPr="00014F65" w:rsidRDefault="00416770" w:rsidP="00273E6E"/>
        </w:tc>
      </w:tr>
      <w:tr w:rsidR="00416770" w14:paraId="1CC7F343"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4D17742" w14:textId="77777777" w:rsidR="00416770" w:rsidRDefault="00416770" w:rsidP="00273E6E"/>
        </w:tc>
        <w:tc>
          <w:tcPr>
            <w:tcW w:w="4111" w:type="dxa"/>
            <w:gridSpan w:val="2"/>
            <w:tcBorders>
              <w:left w:val="single" w:sz="4" w:space="0" w:color="auto"/>
            </w:tcBorders>
            <w:vAlign w:val="center"/>
          </w:tcPr>
          <w:p w14:paraId="52D90BD9" w14:textId="77777777" w:rsidR="00416770" w:rsidRPr="00911F6B" w:rsidRDefault="00416770" w:rsidP="00273E6E">
            <w:pPr>
              <w:rPr>
                <w:i/>
              </w:rPr>
            </w:pPr>
            <w:r w:rsidRPr="00911F6B">
              <w:rPr>
                <w:i/>
              </w:rPr>
              <w:t>Beacon, lateral</w:t>
            </w:r>
          </w:p>
        </w:tc>
        <w:tc>
          <w:tcPr>
            <w:tcW w:w="2551" w:type="dxa"/>
            <w:gridSpan w:val="2"/>
            <w:tcBorders>
              <w:right w:val="single" w:sz="4" w:space="0" w:color="auto"/>
            </w:tcBorders>
            <w:vAlign w:val="center"/>
          </w:tcPr>
          <w:p w14:paraId="6BA85ABF" w14:textId="4E25FD29" w:rsidR="00416770" w:rsidRPr="00206A10" w:rsidRDefault="00014F65" w:rsidP="00273E6E">
            <w:pPr>
              <w:rPr>
                <w:b/>
                <w:bCs/>
                <w:i/>
                <w:highlight w:val="yellow"/>
                <w:rPrChange w:id="1299" w:author="jonathan pritchard" w:date="2023-12-08T17:22:00Z">
                  <w:rPr>
                    <w:i/>
                  </w:rPr>
                </w:rPrChange>
              </w:rPr>
            </w:pPr>
            <w:proofErr w:type="spellStart"/>
            <w:r w:rsidRPr="00206A10">
              <w:rPr>
                <w:b/>
                <w:bCs/>
                <w:i/>
                <w:highlight w:val="yellow"/>
                <w:rPrChange w:id="1300" w:author="jonathan pritchard" w:date="2023-12-08T17:22:00Z">
                  <w:rPr>
                    <w:i/>
                  </w:rPr>
                </w:rPrChange>
              </w:rPr>
              <w:t>BeaconLateral</w:t>
            </w:r>
            <w:proofErr w:type="spellEnd"/>
          </w:p>
        </w:tc>
        <w:tc>
          <w:tcPr>
            <w:tcW w:w="2614" w:type="dxa"/>
            <w:gridSpan w:val="2"/>
            <w:vMerge/>
            <w:tcBorders>
              <w:left w:val="single" w:sz="4" w:space="0" w:color="auto"/>
              <w:bottom w:val="nil"/>
              <w:right w:val="single" w:sz="4" w:space="0" w:color="auto"/>
            </w:tcBorders>
            <w:vAlign w:val="center"/>
          </w:tcPr>
          <w:p w14:paraId="34AE4633" w14:textId="77777777" w:rsidR="00416770" w:rsidRPr="00014F65" w:rsidRDefault="00416770" w:rsidP="00273E6E"/>
        </w:tc>
      </w:tr>
      <w:tr w:rsidR="00416770" w14:paraId="5EAADB7E"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DCC17EC" w14:textId="77777777" w:rsidR="00416770" w:rsidRDefault="00416770" w:rsidP="00273E6E"/>
        </w:tc>
        <w:tc>
          <w:tcPr>
            <w:tcW w:w="4111" w:type="dxa"/>
            <w:gridSpan w:val="2"/>
            <w:tcBorders>
              <w:left w:val="single" w:sz="4" w:space="0" w:color="auto"/>
            </w:tcBorders>
            <w:vAlign w:val="center"/>
          </w:tcPr>
          <w:p w14:paraId="59BE969E" w14:textId="77777777" w:rsidR="00416770" w:rsidRPr="00911F6B" w:rsidRDefault="00416770" w:rsidP="00273E6E">
            <w:pPr>
              <w:rPr>
                <w:i/>
              </w:rPr>
            </w:pPr>
            <w:r w:rsidRPr="00911F6B">
              <w:rPr>
                <w:i/>
              </w:rPr>
              <w:t>Beacon, safe water</w:t>
            </w:r>
          </w:p>
        </w:tc>
        <w:tc>
          <w:tcPr>
            <w:tcW w:w="2551" w:type="dxa"/>
            <w:gridSpan w:val="2"/>
            <w:tcBorders>
              <w:right w:val="single" w:sz="4" w:space="0" w:color="auto"/>
            </w:tcBorders>
            <w:vAlign w:val="center"/>
          </w:tcPr>
          <w:p w14:paraId="7FA51C16" w14:textId="226DE5A3" w:rsidR="00416770" w:rsidRPr="00206A10" w:rsidRDefault="00014F65" w:rsidP="00273E6E">
            <w:pPr>
              <w:rPr>
                <w:b/>
                <w:bCs/>
                <w:i/>
                <w:highlight w:val="yellow"/>
                <w:rPrChange w:id="1301" w:author="jonathan pritchard" w:date="2023-12-08T17:22:00Z">
                  <w:rPr>
                    <w:i/>
                  </w:rPr>
                </w:rPrChange>
              </w:rPr>
            </w:pPr>
            <w:proofErr w:type="spellStart"/>
            <w:r w:rsidRPr="00206A10">
              <w:rPr>
                <w:b/>
                <w:bCs/>
                <w:i/>
                <w:highlight w:val="yellow"/>
                <w:rPrChange w:id="1302" w:author="jonathan pritchard" w:date="2023-12-08T17:22:00Z">
                  <w:rPr>
                    <w:i/>
                  </w:rPr>
                </w:rPrChange>
              </w:rPr>
              <w:t>BeaconSafeWater</w:t>
            </w:r>
            <w:proofErr w:type="spellEnd"/>
          </w:p>
        </w:tc>
        <w:tc>
          <w:tcPr>
            <w:tcW w:w="2614" w:type="dxa"/>
            <w:gridSpan w:val="2"/>
            <w:vMerge/>
            <w:tcBorders>
              <w:left w:val="single" w:sz="4" w:space="0" w:color="auto"/>
              <w:bottom w:val="nil"/>
              <w:right w:val="single" w:sz="4" w:space="0" w:color="auto"/>
            </w:tcBorders>
            <w:vAlign w:val="center"/>
          </w:tcPr>
          <w:p w14:paraId="7C337F62" w14:textId="77777777" w:rsidR="00416770" w:rsidRPr="00014F65" w:rsidRDefault="00416770" w:rsidP="00273E6E"/>
        </w:tc>
      </w:tr>
      <w:tr w:rsidR="00416770" w14:paraId="5F4B8E3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5BB36B94" w14:textId="77777777" w:rsidR="00416770" w:rsidRDefault="00416770" w:rsidP="00273E6E"/>
        </w:tc>
        <w:tc>
          <w:tcPr>
            <w:tcW w:w="4111" w:type="dxa"/>
            <w:gridSpan w:val="2"/>
            <w:tcBorders>
              <w:left w:val="single" w:sz="4" w:space="0" w:color="auto"/>
            </w:tcBorders>
            <w:vAlign w:val="center"/>
          </w:tcPr>
          <w:p w14:paraId="0D3301CF" w14:textId="77777777" w:rsidR="00416770" w:rsidRPr="00911F6B" w:rsidRDefault="00416770" w:rsidP="00273E6E">
            <w:pPr>
              <w:rPr>
                <w:i/>
              </w:rPr>
            </w:pPr>
            <w:r w:rsidRPr="00911F6B">
              <w:rPr>
                <w:i/>
              </w:rPr>
              <w:t>Beacon, special purpose/general</w:t>
            </w:r>
          </w:p>
        </w:tc>
        <w:tc>
          <w:tcPr>
            <w:tcW w:w="2551" w:type="dxa"/>
            <w:gridSpan w:val="2"/>
            <w:tcBorders>
              <w:right w:val="single" w:sz="4" w:space="0" w:color="auto"/>
            </w:tcBorders>
            <w:vAlign w:val="center"/>
          </w:tcPr>
          <w:p w14:paraId="78D90B08" w14:textId="6D0F6C96" w:rsidR="00416770" w:rsidRPr="00206A10" w:rsidRDefault="00014F65" w:rsidP="00273E6E">
            <w:pPr>
              <w:rPr>
                <w:b/>
                <w:bCs/>
                <w:i/>
                <w:highlight w:val="yellow"/>
                <w:rPrChange w:id="1303" w:author="jonathan pritchard" w:date="2023-12-08T17:22:00Z">
                  <w:rPr>
                    <w:i/>
                  </w:rPr>
                </w:rPrChange>
              </w:rPr>
            </w:pPr>
            <w:proofErr w:type="spellStart"/>
            <w:r w:rsidRPr="00206A10">
              <w:rPr>
                <w:b/>
                <w:bCs/>
                <w:i/>
                <w:highlight w:val="yellow"/>
                <w:rPrChange w:id="1304" w:author="jonathan pritchard" w:date="2023-12-08T17:22:00Z">
                  <w:rPr>
                    <w:i/>
                  </w:rPr>
                </w:rPrChange>
              </w:rPr>
              <w:t>BeaconSpecialPurpose</w:t>
            </w:r>
            <w:proofErr w:type="spellEnd"/>
          </w:p>
        </w:tc>
        <w:tc>
          <w:tcPr>
            <w:tcW w:w="2614" w:type="dxa"/>
            <w:gridSpan w:val="2"/>
            <w:vMerge/>
            <w:tcBorders>
              <w:left w:val="single" w:sz="4" w:space="0" w:color="auto"/>
              <w:bottom w:val="nil"/>
              <w:right w:val="single" w:sz="4" w:space="0" w:color="auto"/>
            </w:tcBorders>
            <w:vAlign w:val="center"/>
          </w:tcPr>
          <w:p w14:paraId="398931E2" w14:textId="77777777" w:rsidR="00416770" w:rsidRPr="00014F65" w:rsidRDefault="00416770" w:rsidP="00273E6E"/>
        </w:tc>
      </w:tr>
      <w:tr w:rsidR="00416770" w14:paraId="1883D669"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709C532F" w14:textId="77777777" w:rsidR="00416770" w:rsidRDefault="00416770" w:rsidP="00273E6E"/>
        </w:tc>
        <w:tc>
          <w:tcPr>
            <w:tcW w:w="4111" w:type="dxa"/>
            <w:gridSpan w:val="2"/>
            <w:tcBorders>
              <w:left w:val="single" w:sz="4" w:space="0" w:color="auto"/>
            </w:tcBorders>
            <w:vAlign w:val="center"/>
          </w:tcPr>
          <w:p w14:paraId="3830258A" w14:textId="77777777" w:rsidR="00416770" w:rsidRPr="00911F6B" w:rsidRDefault="00416770" w:rsidP="00273E6E">
            <w:pPr>
              <w:rPr>
                <w:i/>
              </w:rPr>
            </w:pPr>
            <w:r w:rsidRPr="00911F6B">
              <w:rPr>
                <w:i/>
              </w:rPr>
              <w:t>Buoy, cardinal</w:t>
            </w:r>
          </w:p>
        </w:tc>
        <w:tc>
          <w:tcPr>
            <w:tcW w:w="2551" w:type="dxa"/>
            <w:gridSpan w:val="2"/>
            <w:tcBorders>
              <w:right w:val="single" w:sz="4" w:space="0" w:color="auto"/>
            </w:tcBorders>
            <w:vAlign w:val="center"/>
          </w:tcPr>
          <w:p w14:paraId="2A1CF587" w14:textId="03C5B68C" w:rsidR="00416770" w:rsidRPr="00206A10" w:rsidRDefault="00416770" w:rsidP="00273E6E">
            <w:pPr>
              <w:rPr>
                <w:b/>
                <w:bCs/>
                <w:i/>
                <w:highlight w:val="yellow"/>
                <w:rPrChange w:id="1305" w:author="jonathan pritchard" w:date="2023-12-08T17:22:00Z">
                  <w:rPr>
                    <w:i/>
                  </w:rPr>
                </w:rPrChange>
              </w:rPr>
            </w:pPr>
            <w:proofErr w:type="spellStart"/>
            <w:r w:rsidRPr="00206A10">
              <w:rPr>
                <w:b/>
                <w:bCs/>
                <w:i/>
                <w:highlight w:val="yellow"/>
                <w:rPrChange w:id="1306" w:author="jonathan pritchard" w:date="2023-12-08T17:22:00Z">
                  <w:rPr>
                    <w:i/>
                  </w:rPr>
                </w:rPrChange>
              </w:rPr>
              <w:t>B</w:t>
            </w:r>
            <w:r w:rsidR="00014F65" w:rsidRPr="00206A10">
              <w:rPr>
                <w:b/>
                <w:bCs/>
                <w:i/>
                <w:highlight w:val="yellow"/>
                <w:rPrChange w:id="1307" w:author="jonathan pritchard" w:date="2023-12-08T17:22:00Z">
                  <w:rPr>
                    <w:i/>
                  </w:rPr>
                </w:rPrChange>
              </w:rPr>
              <w:t>uoyCardinal</w:t>
            </w:r>
            <w:proofErr w:type="spellEnd"/>
          </w:p>
        </w:tc>
        <w:tc>
          <w:tcPr>
            <w:tcW w:w="2614" w:type="dxa"/>
            <w:gridSpan w:val="2"/>
            <w:vMerge/>
            <w:tcBorders>
              <w:left w:val="single" w:sz="4" w:space="0" w:color="auto"/>
              <w:bottom w:val="nil"/>
              <w:right w:val="single" w:sz="4" w:space="0" w:color="auto"/>
            </w:tcBorders>
            <w:vAlign w:val="center"/>
          </w:tcPr>
          <w:p w14:paraId="34040014" w14:textId="77777777" w:rsidR="00416770" w:rsidRPr="00014F65" w:rsidRDefault="00416770" w:rsidP="00273E6E"/>
        </w:tc>
      </w:tr>
      <w:tr w:rsidR="00416770" w14:paraId="1FD45E5F"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14C53724" w14:textId="77777777" w:rsidR="00416770" w:rsidRDefault="00416770" w:rsidP="00273E6E"/>
        </w:tc>
        <w:tc>
          <w:tcPr>
            <w:tcW w:w="4111" w:type="dxa"/>
            <w:gridSpan w:val="2"/>
            <w:tcBorders>
              <w:left w:val="single" w:sz="4" w:space="0" w:color="auto"/>
            </w:tcBorders>
            <w:vAlign w:val="center"/>
          </w:tcPr>
          <w:p w14:paraId="6CE10E02" w14:textId="77777777" w:rsidR="00416770" w:rsidRPr="00911F6B" w:rsidRDefault="00416770" w:rsidP="00273E6E">
            <w:pPr>
              <w:rPr>
                <w:i/>
              </w:rPr>
            </w:pPr>
            <w:r w:rsidRPr="00911F6B">
              <w:rPr>
                <w:i/>
              </w:rPr>
              <w:t>Buoy, installation</w:t>
            </w:r>
          </w:p>
        </w:tc>
        <w:tc>
          <w:tcPr>
            <w:tcW w:w="2551" w:type="dxa"/>
            <w:gridSpan w:val="2"/>
            <w:tcBorders>
              <w:right w:val="single" w:sz="4" w:space="0" w:color="auto"/>
            </w:tcBorders>
            <w:vAlign w:val="center"/>
          </w:tcPr>
          <w:p w14:paraId="10E349D5" w14:textId="303674B9" w:rsidR="00416770" w:rsidRPr="00206A10" w:rsidRDefault="00014F65" w:rsidP="00273E6E">
            <w:pPr>
              <w:rPr>
                <w:b/>
                <w:bCs/>
                <w:i/>
                <w:highlight w:val="yellow"/>
                <w:rPrChange w:id="1308" w:author="jonathan pritchard" w:date="2023-12-08T17:22:00Z">
                  <w:rPr>
                    <w:i/>
                  </w:rPr>
                </w:rPrChange>
              </w:rPr>
            </w:pPr>
            <w:r w:rsidRPr="00206A10">
              <w:rPr>
                <w:b/>
                <w:bCs/>
                <w:i/>
                <w:highlight w:val="yellow"/>
                <w:rPrChange w:id="1309" w:author="jonathan pritchard" w:date="2023-12-08T17:22:00Z">
                  <w:rPr>
                    <w:i/>
                  </w:rPr>
                </w:rPrChange>
              </w:rPr>
              <w:t>BuoyInstallation</w:t>
            </w:r>
          </w:p>
        </w:tc>
        <w:tc>
          <w:tcPr>
            <w:tcW w:w="2614" w:type="dxa"/>
            <w:gridSpan w:val="2"/>
            <w:vMerge/>
            <w:tcBorders>
              <w:left w:val="single" w:sz="4" w:space="0" w:color="auto"/>
              <w:bottom w:val="nil"/>
              <w:right w:val="single" w:sz="4" w:space="0" w:color="auto"/>
            </w:tcBorders>
            <w:vAlign w:val="center"/>
          </w:tcPr>
          <w:p w14:paraId="7A942174" w14:textId="77777777" w:rsidR="00416770" w:rsidRPr="00014F65" w:rsidRDefault="00416770" w:rsidP="00273E6E"/>
        </w:tc>
      </w:tr>
      <w:tr w:rsidR="00416770" w14:paraId="50DD226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31352679" w14:textId="77777777" w:rsidR="00416770" w:rsidRDefault="00416770" w:rsidP="00273E6E"/>
        </w:tc>
        <w:tc>
          <w:tcPr>
            <w:tcW w:w="4111" w:type="dxa"/>
            <w:gridSpan w:val="2"/>
            <w:tcBorders>
              <w:left w:val="single" w:sz="4" w:space="0" w:color="auto"/>
            </w:tcBorders>
            <w:vAlign w:val="center"/>
          </w:tcPr>
          <w:p w14:paraId="5F11C021" w14:textId="77777777" w:rsidR="00416770" w:rsidRPr="00911F6B" w:rsidRDefault="00416770" w:rsidP="00273E6E">
            <w:pPr>
              <w:rPr>
                <w:i/>
              </w:rPr>
            </w:pPr>
            <w:r w:rsidRPr="00911F6B">
              <w:rPr>
                <w:i/>
              </w:rPr>
              <w:t>Buoy, isolated danger</w:t>
            </w:r>
          </w:p>
        </w:tc>
        <w:tc>
          <w:tcPr>
            <w:tcW w:w="2551" w:type="dxa"/>
            <w:gridSpan w:val="2"/>
            <w:tcBorders>
              <w:right w:val="single" w:sz="4" w:space="0" w:color="auto"/>
            </w:tcBorders>
            <w:vAlign w:val="center"/>
          </w:tcPr>
          <w:p w14:paraId="47049977" w14:textId="3428A690" w:rsidR="00416770" w:rsidRPr="00206A10" w:rsidRDefault="00014F65" w:rsidP="00273E6E">
            <w:pPr>
              <w:rPr>
                <w:b/>
                <w:bCs/>
                <w:i/>
                <w:highlight w:val="yellow"/>
                <w:rPrChange w:id="1310" w:author="jonathan pritchard" w:date="2023-12-08T17:22:00Z">
                  <w:rPr>
                    <w:i/>
                  </w:rPr>
                </w:rPrChange>
              </w:rPr>
            </w:pPr>
            <w:proofErr w:type="spellStart"/>
            <w:r w:rsidRPr="00206A10">
              <w:rPr>
                <w:b/>
                <w:bCs/>
                <w:i/>
                <w:highlight w:val="yellow"/>
                <w:rPrChange w:id="1311" w:author="jonathan pritchard" w:date="2023-12-08T17:22:00Z">
                  <w:rPr>
                    <w:i/>
                  </w:rPr>
                </w:rPrChange>
              </w:rPr>
              <w:t>BuoyIsolatedDanger</w:t>
            </w:r>
            <w:proofErr w:type="spellEnd"/>
          </w:p>
        </w:tc>
        <w:tc>
          <w:tcPr>
            <w:tcW w:w="2614" w:type="dxa"/>
            <w:gridSpan w:val="2"/>
            <w:vMerge/>
            <w:tcBorders>
              <w:left w:val="single" w:sz="4" w:space="0" w:color="auto"/>
              <w:bottom w:val="nil"/>
              <w:right w:val="single" w:sz="4" w:space="0" w:color="auto"/>
            </w:tcBorders>
            <w:vAlign w:val="center"/>
          </w:tcPr>
          <w:p w14:paraId="16803E27" w14:textId="77777777" w:rsidR="00416770" w:rsidRPr="00014F65" w:rsidRDefault="00416770" w:rsidP="00273E6E"/>
        </w:tc>
      </w:tr>
      <w:tr w:rsidR="00416770" w14:paraId="4F9B01CD"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4E7E9BA5" w14:textId="77777777" w:rsidR="00416770" w:rsidRDefault="00416770" w:rsidP="00273E6E"/>
        </w:tc>
        <w:tc>
          <w:tcPr>
            <w:tcW w:w="4111" w:type="dxa"/>
            <w:gridSpan w:val="2"/>
            <w:tcBorders>
              <w:left w:val="single" w:sz="4" w:space="0" w:color="auto"/>
            </w:tcBorders>
            <w:vAlign w:val="center"/>
          </w:tcPr>
          <w:p w14:paraId="6A25DFEE" w14:textId="77777777" w:rsidR="00416770" w:rsidRPr="00911F6B" w:rsidRDefault="00416770" w:rsidP="00273E6E">
            <w:pPr>
              <w:rPr>
                <w:i/>
              </w:rPr>
            </w:pPr>
            <w:r w:rsidRPr="00911F6B">
              <w:rPr>
                <w:i/>
              </w:rPr>
              <w:t>Buoy, lateral</w:t>
            </w:r>
          </w:p>
        </w:tc>
        <w:tc>
          <w:tcPr>
            <w:tcW w:w="2551" w:type="dxa"/>
            <w:gridSpan w:val="2"/>
            <w:tcBorders>
              <w:right w:val="single" w:sz="4" w:space="0" w:color="auto"/>
            </w:tcBorders>
            <w:vAlign w:val="center"/>
          </w:tcPr>
          <w:p w14:paraId="4A0CA93E" w14:textId="168AB57C" w:rsidR="00416770" w:rsidRPr="00206A10" w:rsidRDefault="00014F65" w:rsidP="00273E6E">
            <w:pPr>
              <w:rPr>
                <w:b/>
                <w:bCs/>
                <w:i/>
                <w:highlight w:val="yellow"/>
                <w:rPrChange w:id="1312" w:author="jonathan pritchard" w:date="2023-12-08T17:22:00Z">
                  <w:rPr>
                    <w:i/>
                  </w:rPr>
                </w:rPrChange>
              </w:rPr>
            </w:pPr>
            <w:proofErr w:type="spellStart"/>
            <w:r w:rsidRPr="00206A10">
              <w:rPr>
                <w:b/>
                <w:bCs/>
                <w:i/>
                <w:highlight w:val="yellow"/>
                <w:rPrChange w:id="1313" w:author="jonathan pritchard" w:date="2023-12-08T17:22:00Z">
                  <w:rPr>
                    <w:i/>
                  </w:rPr>
                </w:rPrChange>
              </w:rPr>
              <w:t>BuoyLateral</w:t>
            </w:r>
            <w:proofErr w:type="spellEnd"/>
          </w:p>
        </w:tc>
        <w:tc>
          <w:tcPr>
            <w:tcW w:w="2614" w:type="dxa"/>
            <w:gridSpan w:val="2"/>
            <w:vMerge/>
            <w:tcBorders>
              <w:left w:val="single" w:sz="4" w:space="0" w:color="auto"/>
              <w:bottom w:val="nil"/>
              <w:right w:val="single" w:sz="4" w:space="0" w:color="auto"/>
            </w:tcBorders>
            <w:vAlign w:val="center"/>
          </w:tcPr>
          <w:p w14:paraId="62C58C0F" w14:textId="77777777" w:rsidR="00416770" w:rsidRPr="00014F65" w:rsidRDefault="00416770" w:rsidP="00273E6E"/>
        </w:tc>
      </w:tr>
      <w:tr w:rsidR="00416770" w14:paraId="18F507E4"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8A0F3F6" w14:textId="77777777" w:rsidR="00416770" w:rsidRDefault="00416770" w:rsidP="00273E6E"/>
        </w:tc>
        <w:tc>
          <w:tcPr>
            <w:tcW w:w="4111" w:type="dxa"/>
            <w:gridSpan w:val="2"/>
            <w:tcBorders>
              <w:left w:val="single" w:sz="4" w:space="0" w:color="auto"/>
            </w:tcBorders>
            <w:vAlign w:val="center"/>
          </w:tcPr>
          <w:p w14:paraId="21BBD9B8" w14:textId="77777777" w:rsidR="00416770" w:rsidRPr="00911F6B" w:rsidRDefault="00416770" w:rsidP="00273E6E">
            <w:pPr>
              <w:rPr>
                <w:i/>
              </w:rPr>
            </w:pPr>
            <w:r w:rsidRPr="00911F6B">
              <w:rPr>
                <w:i/>
              </w:rPr>
              <w:t>Buoy, safe water</w:t>
            </w:r>
          </w:p>
        </w:tc>
        <w:tc>
          <w:tcPr>
            <w:tcW w:w="2551" w:type="dxa"/>
            <w:gridSpan w:val="2"/>
            <w:tcBorders>
              <w:right w:val="single" w:sz="4" w:space="0" w:color="auto"/>
            </w:tcBorders>
            <w:vAlign w:val="center"/>
          </w:tcPr>
          <w:p w14:paraId="3E9C27E8" w14:textId="62612159" w:rsidR="00416770" w:rsidRPr="00206A10" w:rsidRDefault="00014F65" w:rsidP="00273E6E">
            <w:pPr>
              <w:rPr>
                <w:b/>
                <w:bCs/>
                <w:i/>
                <w:highlight w:val="yellow"/>
                <w:rPrChange w:id="1314" w:author="jonathan pritchard" w:date="2023-12-08T17:22:00Z">
                  <w:rPr>
                    <w:i/>
                  </w:rPr>
                </w:rPrChange>
              </w:rPr>
            </w:pPr>
            <w:proofErr w:type="spellStart"/>
            <w:r w:rsidRPr="00206A10">
              <w:rPr>
                <w:b/>
                <w:bCs/>
                <w:i/>
                <w:highlight w:val="yellow"/>
                <w:rPrChange w:id="1315" w:author="jonathan pritchard" w:date="2023-12-08T17:22:00Z">
                  <w:rPr>
                    <w:i/>
                  </w:rPr>
                </w:rPrChange>
              </w:rPr>
              <w:t>BuoySafeWater</w:t>
            </w:r>
            <w:proofErr w:type="spellEnd"/>
          </w:p>
        </w:tc>
        <w:tc>
          <w:tcPr>
            <w:tcW w:w="2614" w:type="dxa"/>
            <w:gridSpan w:val="2"/>
            <w:vMerge/>
            <w:tcBorders>
              <w:left w:val="single" w:sz="4" w:space="0" w:color="auto"/>
              <w:bottom w:val="nil"/>
              <w:right w:val="single" w:sz="4" w:space="0" w:color="auto"/>
            </w:tcBorders>
            <w:vAlign w:val="center"/>
          </w:tcPr>
          <w:p w14:paraId="07B3D4BD" w14:textId="77777777" w:rsidR="00416770" w:rsidRPr="00014F65" w:rsidRDefault="00416770" w:rsidP="00273E6E"/>
        </w:tc>
      </w:tr>
      <w:tr w:rsidR="00416770" w14:paraId="36763437"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0B3C7645" w14:textId="77777777" w:rsidR="00416770" w:rsidRDefault="00416770" w:rsidP="00273E6E"/>
        </w:tc>
        <w:tc>
          <w:tcPr>
            <w:tcW w:w="4111" w:type="dxa"/>
            <w:gridSpan w:val="2"/>
            <w:tcBorders>
              <w:left w:val="single" w:sz="4" w:space="0" w:color="auto"/>
            </w:tcBorders>
            <w:vAlign w:val="center"/>
          </w:tcPr>
          <w:p w14:paraId="2991F0A3" w14:textId="77777777" w:rsidR="00416770" w:rsidRPr="00911F6B" w:rsidRDefault="00416770" w:rsidP="00273E6E">
            <w:pPr>
              <w:rPr>
                <w:i/>
              </w:rPr>
            </w:pPr>
            <w:r w:rsidRPr="00911F6B">
              <w:rPr>
                <w:i/>
              </w:rPr>
              <w:t>Buoy, special purpose/general</w:t>
            </w:r>
          </w:p>
        </w:tc>
        <w:tc>
          <w:tcPr>
            <w:tcW w:w="2551" w:type="dxa"/>
            <w:gridSpan w:val="2"/>
            <w:tcBorders>
              <w:right w:val="single" w:sz="4" w:space="0" w:color="auto"/>
            </w:tcBorders>
            <w:vAlign w:val="center"/>
          </w:tcPr>
          <w:p w14:paraId="5EC96033" w14:textId="4349423A" w:rsidR="00416770" w:rsidRPr="00206A10" w:rsidRDefault="00014F65" w:rsidP="00273E6E">
            <w:pPr>
              <w:rPr>
                <w:b/>
                <w:bCs/>
                <w:i/>
                <w:highlight w:val="yellow"/>
                <w:rPrChange w:id="1316" w:author="jonathan pritchard" w:date="2023-12-08T17:22:00Z">
                  <w:rPr>
                    <w:i/>
                  </w:rPr>
                </w:rPrChange>
              </w:rPr>
            </w:pPr>
            <w:proofErr w:type="spellStart"/>
            <w:r w:rsidRPr="00206A10">
              <w:rPr>
                <w:b/>
                <w:bCs/>
                <w:i/>
                <w:highlight w:val="yellow"/>
                <w:rPrChange w:id="1317" w:author="jonathan pritchard" w:date="2023-12-08T17:22:00Z">
                  <w:rPr>
                    <w:i/>
                  </w:rPr>
                </w:rPrChange>
              </w:rPr>
              <w:t>BuoySpecialPurpose</w:t>
            </w:r>
            <w:proofErr w:type="spellEnd"/>
          </w:p>
        </w:tc>
        <w:tc>
          <w:tcPr>
            <w:tcW w:w="2614" w:type="dxa"/>
            <w:gridSpan w:val="2"/>
            <w:vMerge/>
            <w:tcBorders>
              <w:left w:val="single" w:sz="4" w:space="0" w:color="auto"/>
              <w:bottom w:val="nil"/>
              <w:right w:val="single" w:sz="4" w:space="0" w:color="auto"/>
            </w:tcBorders>
            <w:vAlign w:val="center"/>
          </w:tcPr>
          <w:p w14:paraId="6E7C6D33" w14:textId="77777777" w:rsidR="00416770" w:rsidRPr="00014F65" w:rsidRDefault="00416770" w:rsidP="00273E6E"/>
        </w:tc>
      </w:tr>
      <w:tr w:rsidR="00416770" w14:paraId="001411CB" w14:textId="77777777" w:rsidTr="00416770">
        <w:trPr>
          <w:trHeight w:val="20"/>
          <w:tblHeader/>
        </w:trPr>
        <w:tc>
          <w:tcPr>
            <w:tcW w:w="250" w:type="dxa"/>
            <w:vMerge/>
            <w:tcBorders>
              <w:top w:val="nil"/>
              <w:left w:val="single" w:sz="4" w:space="0" w:color="auto"/>
              <w:bottom w:val="nil"/>
              <w:right w:val="single" w:sz="4" w:space="0" w:color="auto"/>
            </w:tcBorders>
            <w:shd w:val="clear" w:color="auto" w:fill="auto"/>
          </w:tcPr>
          <w:p w14:paraId="6FBDF107" w14:textId="77777777" w:rsidR="00416770" w:rsidRDefault="00416770" w:rsidP="00273E6E"/>
        </w:tc>
        <w:tc>
          <w:tcPr>
            <w:tcW w:w="4111" w:type="dxa"/>
            <w:gridSpan w:val="2"/>
            <w:tcBorders>
              <w:left w:val="single" w:sz="4" w:space="0" w:color="auto"/>
            </w:tcBorders>
            <w:vAlign w:val="center"/>
          </w:tcPr>
          <w:p w14:paraId="64D48B95" w14:textId="77777777" w:rsidR="00416770" w:rsidRPr="00911F6B" w:rsidRDefault="00416770" w:rsidP="00273E6E">
            <w:pPr>
              <w:rPr>
                <w:i/>
              </w:rPr>
            </w:pPr>
            <w:r w:rsidRPr="00911F6B">
              <w:rPr>
                <w:i/>
              </w:rPr>
              <w:t>Landmarks</w:t>
            </w:r>
          </w:p>
        </w:tc>
        <w:tc>
          <w:tcPr>
            <w:tcW w:w="2551" w:type="dxa"/>
            <w:gridSpan w:val="2"/>
            <w:tcBorders>
              <w:right w:val="single" w:sz="4" w:space="0" w:color="auto"/>
            </w:tcBorders>
            <w:vAlign w:val="center"/>
          </w:tcPr>
          <w:p w14:paraId="48FBBEA7" w14:textId="6C7E7E50" w:rsidR="00416770" w:rsidRPr="00206A10" w:rsidRDefault="00014F65" w:rsidP="00273E6E">
            <w:pPr>
              <w:rPr>
                <w:b/>
                <w:bCs/>
                <w:i/>
                <w:highlight w:val="yellow"/>
                <w:rPrChange w:id="1318" w:author="jonathan pritchard" w:date="2023-12-08T17:22:00Z">
                  <w:rPr>
                    <w:i/>
                  </w:rPr>
                </w:rPrChange>
              </w:rPr>
            </w:pPr>
            <w:r w:rsidRPr="00206A10">
              <w:rPr>
                <w:b/>
                <w:bCs/>
                <w:i/>
                <w:highlight w:val="yellow"/>
                <w:rPrChange w:id="1319" w:author="jonathan pritchard" w:date="2023-12-08T17:22:00Z">
                  <w:rPr>
                    <w:i/>
                  </w:rPr>
                </w:rPrChange>
              </w:rPr>
              <w:t>Landmark</w:t>
            </w:r>
          </w:p>
        </w:tc>
        <w:tc>
          <w:tcPr>
            <w:tcW w:w="2614" w:type="dxa"/>
            <w:gridSpan w:val="2"/>
            <w:vMerge/>
            <w:tcBorders>
              <w:left w:val="single" w:sz="4" w:space="0" w:color="auto"/>
              <w:bottom w:val="nil"/>
              <w:right w:val="single" w:sz="4" w:space="0" w:color="auto"/>
            </w:tcBorders>
            <w:vAlign w:val="center"/>
          </w:tcPr>
          <w:p w14:paraId="7CCDD93E" w14:textId="77777777" w:rsidR="00416770" w:rsidRPr="00014F65" w:rsidRDefault="00416770" w:rsidP="00273E6E"/>
        </w:tc>
      </w:tr>
      <w:tr w:rsidR="00416770" w14:paraId="6FADB81E" w14:textId="77777777" w:rsidTr="00416770">
        <w:trPr>
          <w:tblHeader/>
        </w:trPr>
        <w:tc>
          <w:tcPr>
            <w:tcW w:w="9526" w:type="dxa"/>
            <w:gridSpan w:val="7"/>
            <w:tcBorders>
              <w:top w:val="nil"/>
              <w:left w:val="single" w:sz="4" w:space="0" w:color="auto"/>
              <w:bottom w:val="single" w:sz="4" w:space="0" w:color="auto"/>
              <w:right w:val="single" w:sz="4" w:space="0" w:color="auto"/>
            </w:tcBorders>
            <w:vAlign w:val="center"/>
          </w:tcPr>
          <w:p w14:paraId="1CFB4C60" w14:textId="77777777" w:rsidR="00416770" w:rsidRDefault="00416770" w:rsidP="00273E6E"/>
        </w:tc>
      </w:tr>
      <w:tr w:rsidR="00416770" w14:paraId="424109A8" w14:textId="77777777" w:rsidTr="00416770">
        <w:trPr>
          <w:tblHeader/>
        </w:trPr>
        <w:tc>
          <w:tcPr>
            <w:tcW w:w="9526" w:type="dxa"/>
            <w:gridSpan w:val="7"/>
            <w:tcBorders>
              <w:top w:val="single" w:sz="4" w:space="0" w:color="auto"/>
            </w:tcBorders>
            <w:shd w:val="clear" w:color="auto" w:fill="CCFFCC"/>
            <w:vAlign w:val="center"/>
          </w:tcPr>
          <w:p w14:paraId="767D5C0B" w14:textId="77777777" w:rsidR="00416770" w:rsidRPr="004065B1" w:rsidRDefault="00416770" w:rsidP="00273E6E">
            <w:r w:rsidRPr="000A066E">
              <w:rPr>
                <w:b/>
              </w:rPr>
              <w:t>Results</w:t>
            </w:r>
          </w:p>
        </w:tc>
      </w:tr>
      <w:tr w:rsidR="00416770" w14:paraId="149EF087" w14:textId="77777777" w:rsidTr="00273E6E">
        <w:trPr>
          <w:tblHeader/>
        </w:trPr>
        <w:tc>
          <w:tcPr>
            <w:tcW w:w="9526" w:type="dxa"/>
            <w:gridSpan w:val="7"/>
            <w:vAlign w:val="center"/>
          </w:tcPr>
          <w:p w14:paraId="541C4F04" w14:textId="77777777" w:rsidR="00416770" w:rsidRPr="00A358C9" w:rsidRDefault="00416770" w:rsidP="00273E6E">
            <w:pPr>
              <w:jc w:val="left"/>
              <w:rPr>
                <w:i/>
              </w:rPr>
            </w:pPr>
            <w:r w:rsidRPr="00A358C9">
              <w:rPr>
                <w:i/>
              </w:rPr>
              <w:t>1. It shall be possible to switch OFF the hover-over function.</w:t>
            </w:r>
          </w:p>
          <w:p w14:paraId="5D103640" w14:textId="3E5E739F" w:rsidR="00416770" w:rsidRPr="00A358C9" w:rsidRDefault="00416770" w:rsidP="00273E6E">
            <w:pPr>
              <w:jc w:val="left"/>
              <w:rPr>
                <w:i/>
              </w:rPr>
            </w:pPr>
            <w:r w:rsidRPr="00A358C9">
              <w:rPr>
                <w:i/>
              </w:rPr>
              <w:t xml:space="preserve">2. There shall be no information of chart </w:t>
            </w:r>
            <w:r w:rsidR="002E1A67">
              <w:rPr>
                <w:i/>
              </w:rPr>
              <w:t>feature</w:t>
            </w:r>
            <w:r w:rsidRPr="00A358C9">
              <w:rPr>
                <w:i/>
              </w:rPr>
              <w:t>s displayed when hovering over it.</w:t>
            </w:r>
          </w:p>
          <w:p w14:paraId="51FE215F" w14:textId="77777777" w:rsidR="00416770" w:rsidRPr="00A358C9" w:rsidRDefault="00416770" w:rsidP="00273E6E">
            <w:pPr>
              <w:jc w:val="left"/>
              <w:rPr>
                <w:i/>
              </w:rPr>
            </w:pPr>
            <w:r w:rsidRPr="00A358C9">
              <w:rPr>
                <w:i/>
              </w:rPr>
              <w:t>3. It shall be possible to switch ON the hover-over function.</w:t>
            </w:r>
          </w:p>
          <w:p w14:paraId="1D531779" w14:textId="67739DCA" w:rsidR="00416770" w:rsidRPr="00A358C9" w:rsidRDefault="00416770" w:rsidP="00273E6E">
            <w:pPr>
              <w:jc w:val="left"/>
              <w:rPr>
                <w:i/>
              </w:rPr>
            </w:pPr>
            <w:r w:rsidRPr="00A358C9">
              <w:rPr>
                <w:i/>
              </w:rPr>
              <w:t xml:space="preserve">4. Important information of chart </w:t>
            </w:r>
            <w:r w:rsidR="002E1A67">
              <w:rPr>
                <w:i/>
              </w:rPr>
              <w:t>feature</w:t>
            </w:r>
            <w:r w:rsidRPr="00A358C9">
              <w:rPr>
                <w:i/>
              </w:rPr>
              <w:t>s shall be displayed when hovering over it.</w:t>
            </w:r>
          </w:p>
          <w:p w14:paraId="17B84E42" w14:textId="1C52F2FB" w:rsidR="00416770" w:rsidRPr="00A358C9" w:rsidRDefault="00416770" w:rsidP="00273E6E">
            <w:pPr>
              <w:jc w:val="left"/>
              <w:rPr>
                <w:i/>
              </w:rPr>
            </w:pPr>
            <w:r w:rsidRPr="00A358C9">
              <w:rPr>
                <w:i/>
              </w:rPr>
              <w:t xml:space="preserve">5. When hovering over other chart </w:t>
            </w:r>
            <w:r w:rsidR="002E1A67">
              <w:rPr>
                <w:i/>
              </w:rPr>
              <w:t>feature</w:t>
            </w:r>
            <w:r w:rsidRPr="00A358C9">
              <w:rPr>
                <w:i/>
              </w:rPr>
              <w:t>s no information shall be displayed.</w:t>
            </w:r>
          </w:p>
        </w:tc>
      </w:tr>
    </w:tbl>
    <w:p w14:paraId="307E2783" w14:textId="05E7CE96" w:rsidR="00416770" w:rsidRDefault="00416770" w:rsidP="008E4368"/>
    <w:p w14:paraId="28ECFA3B" w14:textId="77777777" w:rsidR="00B153DA" w:rsidRDefault="00B153DA" w:rsidP="008E436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4223A8CC" w14:textId="77777777" w:rsidTr="00273E6E">
        <w:trPr>
          <w:trHeight w:val="454"/>
          <w:tblHeader/>
        </w:trPr>
        <w:tc>
          <w:tcPr>
            <w:tcW w:w="2381" w:type="dxa"/>
            <w:shd w:val="clear" w:color="auto" w:fill="CCFFCC"/>
            <w:vAlign w:val="center"/>
          </w:tcPr>
          <w:p w14:paraId="72BE9677" w14:textId="77777777" w:rsidR="00677408" w:rsidRPr="004065B1" w:rsidRDefault="00677408" w:rsidP="00273E6E">
            <w:r w:rsidRPr="000A066E">
              <w:rPr>
                <w:b/>
              </w:rPr>
              <w:t>Test Reference</w:t>
            </w:r>
          </w:p>
        </w:tc>
        <w:tc>
          <w:tcPr>
            <w:tcW w:w="2381" w:type="dxa"/>
            <w:shd w:val="clear" w:color="auto" w:fill="CCFFCC"/>
            <w:vAlign w:val="center"/>
          </w:tcPr>
          <w:p w14:paraId="149F572F" w14:textId="3BED8696" w:rsidR="00677408" w:rsidRPr="004065B1" w:rsidRDefault="002E1A67" w:rsidP="00273E6E">
            <w:r>
              <w:t>FeatureInformation5</w:t>
            </w:r>
          </w:p>
        </w:tc>
        <w:tc>
          <w:tcPr>
            <w:tcW w:w="2382" w:type="dxa"/>
            <w:shd w:val="clear" w:color="auto" w:fill="CCFFCC"/>
            <w:vAlign w:val="center"/>
          </w:tcPr>
          <w:p w14:paraId="3FE0549B" w14:textId="77777777" w:rsidR="00677408" w:rsidRPr="004065B1" w:rsidRDefault="00677408" w:rsidP="00273E6E">
            <w:r w:rsidRPr="000A066E">
              <w:rPr>
                <w:b/>
              </w:rPr>
              <w:t>IHO Reference</w:t>
            </w:r>
          </w:p>
        </w:tc>
        <w:tc>
          <w:tcPr>
            <w:tcW w:w="2382" w:type="dxa"/>
            <w:shd w:val="clear" w:color="auto" w:fill="CCFFCC"/>
            <w:vAlign w:val="center"/>
          </w:tcPr>
          <w:p w14:paraId="15E1F136" w14:textId="77777777" w:rsidR="00E721A4" w:rsidRDefault="00E721A4" w:rsidP="00E721A4">
            <w:pPr>
              <w:widowControl/>
              <w:spacing w:line="240" w:lineRule="auto"/>
              <w:rPr>
                <w:rFonts w:ascii="Calibri" w:hAnsi="Calibri" w:cs="Calibri"/>
                <w:snapToGrid/>
                <w:color w:val="000000"/>
                <w:sz w:val="22"/>
                <w:szCs w:val="22"/>
              </w:rPr>
            </w:pPr>
            <w:r>
              <w:rPr>
                <w:rFonts w:ascii="Calibri" w:hAnsi="Calibri" w:cs="Calibri"/>
                <w:color w:val="000000"/>
                <w:sz w:val="22"/>
                <w:szCs w:val="22"/>
              </w:rPr>
              <w:t>S-98 C-12.6.2</w:t>
            </w:r>
          </w:p>
          <w:p w14:paraId="1C1A906F" w14:textId="22510A0D" w:rsidR="00677408" w:rsidRPr="004065B1" w:rsidRDefault="00677408" w:rsidP="00273E6E"/>
        </w:tc>
      </w:tr>
      <w:tr w:rsidR="00677408" w:rsidRPr="00D9116A" w14:paraId="052D9F76" w14:textId="77777777" w:rsidTr="00273E6E">
        <w:trPr>
          <w:tblHeader/>
        </w:trPr>
        <w:tc>
          <w:tcPr>
            <w:tcW w:w="9526" w:type="dxa"/>
            <w:gridSpan w:val="4"/>
            <w:shd w:val="clear" w:color="auto" w:fill="CCFFCC"/>
            <w:vAlign w:val="center"/>
          </w:tcPr>
          <w:p w14:paraId="6D0F75F8" w14:textId="77777777" w:rsidR="00677408" w:rsidRDefault="00677408" w:rsidP="00273E6E">
            <w:r w:rsidRPr="000A066E">
              <w:rPr>
                <w:b/>
              </w:rPr>
              <w:t>Test description</w:t>
            </w:r>
          </w:p>
        </w:tc>
      </w:tr>
      <w:tr w:rsidR="00677408" w14:paraId="439AE684" w14:textId="77777777" w:rsidTr="00273E6E">
        <w:trPr>
          <w:tblHeader/>
        </w:trPr>
        <w:tc>
          <w:tcPr>
            <w:tcW w:w="9526" w:type="dxa"/>
            <w:gridSpan w:val="4"/>
            <w:vAlign w:val="center"/>
          </w:tcPr>
          <w:p w14:paraId="424B28CA" w14:textId="77777777" w:rsidR="00677408" w:rsidRPr="00A358C9" w:rsidRDefault="00677408" w:rsidP="00677408">
            <w:pPr>
              <w:rPr>
                <w:i/>
              </w:rPr>
            </w:pPr>
            <w:r w:rsidRPr="00A358C9">
              <w:rPr>
                <w:i/>
              </w:rPr>
              <w:t>Presentation of unknown attributes</w:t>
            </w:r>
          </w:p>
          <w:p w14:paraId="5868ACB1" w14:textId="7BD23A2B" w:rsidR="00677408" w:rsidRPr="00A358C9" w:rsidRDefault="00677408" w:rsidP="00677408">
            <w:pPr>
              <w:rPr>
                <w:i/>
              </w:rPr>
            </w:pPr>
            <w:r w:rsidRPr="00A358C9">
              <w:rPr>
                <w:i/>
              </w:rPr>
              <w:t xml:space="preserve">There is no generic special presentation for unknown attributes. Some presentations may indicate question mark, but that is because something mandatory is missing for the </w:t>
            </w:r>
            <w:r w:rsidR="002E1A67">
              <w:rPr>
                <w:i/>
              </w:rPr>
              <w:t>feature</w:t>
            </w:r>
            <w:r w:rsidRPr="00A358C9">
              <w:rPr>
                <w:i/>
              </w:rPr>
              <w:t>.  The main purpose of this test is to check</w:t>
            </w:r>
          </w:p>
          <w:p w14:paraId="42B5DDF0" w14:textId="04CE5237" w:rsidR="00677408" w:rsidRPr="00A358C9" w:rsidRDefault="00677408" w:rsidP="00677408">
            <w:pPr>
              <w:rPr>
                <w:i/>
              </w:rPr>
            </w:pPr>
            <w:r w:rsidRPr="00A358C9">
              <w:rPr>
                <w:i/>
              </w:rPr>
              <w:t xml:space="preserve">that ECDIS is able to accept ENC </w:t>
            </w:r>
            <w:r w:rsidR="00B153DA">
              <w:rPr>
                <w:i/>
              </w:rPr>
              <w:t>datasets</w:t>
            </w:r>
            <w:r w:rsidR="00B153DA" w:rsidRPr="00A358C9">
              <w:rPr>
                <w:i/>
              </w:rPr>
              <w:t xml:space="preserve"> </w:t>
            </w:r>
            <w:r w:rsidRPr="00A358C9">
              <w:rPr>
                <w:i/>
              </w:rPr>
              <w:t>which contain unknown attributes.  The real use case is when ECDIS is not upgraded for latest IHO standard and therefore the</w:t>
            </w:r>
          </w:p>
          <w:p w14:paraId="56101FA5" w14:textId="77777777" w:rsidR="00677408" w:rsidRPr="00A358C9" w:rsidRDefault="00677408" w:rsidP="00677408">
            <w:pPr>
              <w:rPr>
                <w:i/>
              </w:rPr>
            </w:pPr>
            <w:r w:rsidRPr="00A358C9">
              <w:rPr>
                <w:i/>
              </w:rPr>
              <w:t>ECDIS does not understand all attributes.</w:t>
            </w:r>
          </w:p>
        </w:tc>
      </w:tr>
      <w:tr w:rsidR="00677408" w14:paraId="57F3B4F1" w14:textId="77777777" w:rsidTr="00273E6E">
        <w:trPr>
          <w:tblHeader/>
        </w:trPr>
        <w:tc>
          <w:tcPr>
            <w:tcW w:w="9526" w:type="dxa"/>
            <w:gridSpan w:val="4"/>
            <w:shd w:val="clear" w:color="auto" w:fill="CCFFCC"/>
            <w:vAlign w:val="center"/>
          </w:tcPr>
          <w:p w14:paraId="288A2D2C" w14:textId="77777777" w:rsidR="00677408" w:rsidRPr="004065B1" w:rsidRDefault="00677408" w:rsidP="00273E6E">
            <w:r w:rsidRPr="000A066E">
              <w:rPr>
                <w:b/>
              </w:rPr>
              <w:t>Setup</w:t>
            </w:r>
          </w:p>
        </w:tc>
      </w:tr>
      <w:tr w:rsidR="00677408" w14:paraId="6325BBAB" w14:textId="77777777" w:rsidTr="00273E6E">
        <w:trPr>
          <w:tblHeader/>
        </w:trPr>
        <w:tc>
          <w:tcPr>
            <w:tcW w:w="9526" w:type="dxa"/>
            <w:gridSpan w:val="4"/>
            <w:vAlign w:val="center"/>
          </w:tcPr>
          <w:p w14:paraId="3B717817" w14:textId="595C8ED2" w:rsidR="00677408" w:rsidRPr="00A358C9" w:rsidRDefault="00677408" w:rsidP="00677408">
            <w:pPr>
              <w:rPr>
                <w:i/>
              </w:rPr>
            </w:pPr>
            <w:r w:rsidRPr="00A358C9">
              <w:rPr>
                <w:i/>
              </w:rPr>
              <w:t xml:space="preserve">Load </w:t>
            </w:r>
            <w:r w:rsidR="00B153DA">
              <w:rPr>
                <w:i/>
              </w:rPr>
              <w:t xml:space="preserve">the exchange set </w:t>
            </w:r>
            <w:proofErr w:type="spellStart"/>
            <w:r w:rsidR="00B153DA">
              <w:rPr>
                <w:b/>
                <w:bCs/>
                <w:i/>
              </w:rPr>
              <w:t>InvalidFeatures</w:t>
            </w:r>
            <w:proofErr w:type="spellEnd"/>
            <w:r w:rsidR="00B153DA">
              <w:rPr>
                <w:b/>
                <w:bCs/>
                <w:i/>
              </w:rPr>
              <w:t xml:space="preserve"> </w:t>
            </w:r>
            <w:r w:rsidR="00B153DA">
              <w:rPr>
                <w:i/>
              </w:rPr>
              <w:t>dataset 101AA00I</w:t>
            </w:r>
            <w:r w:rsidRPr="00A358C9">
              <w:rPr>
                <w:i/>
              </w:rPr>
              <w:t xml:space="preserve">NVOB.000 </w:t>
            </w:r>
            <w:r w:rsidR="00B153DA">
              <w:rPr>
                <w:i/>
              </w:rPr>
              <w:t>:</w:t>
            </w:r>
          </w:p>
          <w:p w14:paraId="0B18CB79" w14:textId="6793E8B1" w:rsidR="00677408" w:rsidRPr="00E012C8" w:rsidRDefault="00677408">
            <w:pPr>
              <w:pStyle w:val="ListParagraph"/>
              <w:numPr>
                <w:ilvl w:val="0"/>
                <w:numId w:val="31"/>
              </w:numPr>
              <w:rPr>
                <w:i/>
              </w:rPr>
            </w:pPr>
            <w:r w:rsidRPr="00E012C8">
              <w:rPr>
                <w:i/>
              </w:rPr>
              <w:t xml:space="preserve">Select </w:t>
            </w:r>
            <w:r w:rsidR="00DE09B9" w:rsidRPr="00E012C8">
              <w:rPr>
                <w:i/>
              </w:rPr>
              <w:t>Display Category</w:t>
            </w:r>
            <w:r w:rsidRPr="00E012C8">
              <w:rPr>
                <w:i/>
              </w:rPr>
              <w:t xml:space="preserve"> Other</w:t>
            </w:r>
          </w:p>
          <w:p w14:paraId="51428E83" w14:textId="3052CA29" w:rsidR="00677408" w:rsidRPr="00E012C8" w:rsidRDefault="00677408">
            <w:pPr>
              <w:pStyle w:val="ListParagraph"/>
              <w:numPr>
                <w:ilvl w:val="0"/>
                <w:numId w:val="31"/>
              </w:numPr>
              <w:rPr>
                <w:i/>
              </w:rPr>
            </w:pPr>
            <w:r w:rsidRPr="00E012C8">
              <w:rPr>
                <w:i/>
              </w:rPr>
              <w:t xml:space="preserve">Set the </w:t>
            </w:r>
            <w:r w:rsidR="0069033B" w:rsidRPr="00E012C8">
              <w:rPr>
                <w:i/>
              </w:rPr>
              <w:t xml:space="preserve">Safety Contour </w:t>
            </w:r>
            <w:r w:rsidRPr="00E012C8">
              <w:rPr>
                <w:i/>
              </w:rPr>
              <w:t>value to 0 m</w:t>
            </w:r>
          </w:p>
          <w:p w14:paraId="01622238" w14:textId="77777777" w:rsidR="00677408" w:rsidRPr="00E012C8" w:rsidRDefault="00677408">
            <w:pPr>
              <w:pStyle w:val="ListParagraph"/>
              <w:numPr>
                <w:ilvl w:val="0"/>
                <w:numId w:val="31"/>
              </w:numPr>
              <w:rPr>
                <w:i/>
              </w:rPr>
            </w:pPr>
            <w:r w:rsidRPr="00E012C8">
              <w:rPr>
                <w:i/>
              </w:rPr>
              <w:t>Select Symbolized Boundaries</w:t>
            </w:r>
          </w:p>
          <w:p w14:paraId="776119BF" w14:textId="7A28E06E" w:rsidR="00677408" w:rsidRPr="00E012C8" w:rsidRDefault="00677408">
            <w:pPr>
              <w:pStyle w:val="ListParagraph"/>
              <w:numPr>
                <w:ilvl w:val="0"/>
                <w:numId w:val="31"/>
              </w:numPr>
              <w:rPr>
                <w:i/>
              </w:rPr>
            </w:pPr>
            <w:r w:rsidRPr="00E012C8">
              <w:rPr>
                <w:i/>
              </w:rPr>
              <w:t>Select Paper chart symbols</w:t>
            </w:r>
          </w:p>
        </w:tc>
      </w:tr>
    </w:tbl>
    <w:p w14:paraId="399D7A58" w14:textId="77777777" w:rsidR="00677408" w:rsidRDefault="00677408" w:rsidP="00677408"/>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56438AA8" w14:textId="77777777" w:rsidTr="00273E6E">
        <w:trPr>
          <w:tblHeader/>
        </w:trPr>
        <w:tc>
          <w:tcPr>
            <w:tcW w:w="9526" w:type="dxa"/>
            <w:shd w:val="clear" w:color="auto" w:fill="CCFFCC"/>
            <w:vAlign w:val="center"/>
          </w:tcPr>
          <w:p w14:paraId="696B5909" w14:textId="77777777" w:rsidR="00677408" w:rsidRPr="004065B1" w:rsidRDefault="00677408" w:rsidP="002164D3">
            <w:pPr>
              <w:keepNext/>
              <w:keepLines/>
            </w:pPr>
            <w:r w:rsidRPr="000A066E">
              <w:rPr>
                <w:b/>
              </w:rPr>
              <w:lastRenderedPageBreak/>
              <w:t>Action</w:t>
            </w:r>
          </w:p>
        </w:tc>
      </w:tr>
      <w:tr w:rsidR="00677408" w14:paraId="2A952724" w14:textId="77777777" w:rsidTr="00273E6E">
        <w:trPr>
          <w:tblHeader/>
        </w:trPr>
        <w:tc>
          <w:tcPr>
            <w:tcW w:w="9526" w:type="dxa"/>
            <w:vAlign w:val="center"/>
          </w:tcPr>
          <w:p w14:paraId="782B2772" w14:textId="4EE003ED" w:rsidR="00677408" w:rsidRPr="00A358C9" w:rsidRDefault="00677408" w:rsidP="00273E6E">
            <w:pPr>
              <w:rPr>
                <w:i/>
              </w:rPr>
            </w:pPr>
            <w:r w:rsidRPr="00A358C9">
              <w:rPr>
                <w:i/>
              </w:rPr>
              <w:t xml:space="preserve">Select chart </w:t>
            </w:r>
            <w:r w:rsidR="00B153DA">
              <w:rPr>
                <w:i/>
              </w:rPr>
              <w:t>features</w:t>
            </w:r>
            <w:r w:rsidR="00B153DA" w:rsidRPr="00A358C9">
              <w:rPr>
                <w:i/>
              </w:rPr>
              <w:t xml:space="preserve"> </w:t>
            </w:r>
            <w:r w:rsidRPr="00A358C9">
              <w:rPr>
                <w:i/>
              </w:rPr>
              <w:t>with unknown attribute for cursor pick report.</w:t>
            </w:r>
          </w:p>
        </w:tc>
      </w:tr>
      <w:tr w:rsidR="00677408" w14:paraId="4C192BF9" w14:textId="77777777" w:rsidTr="00C901D1">
        <w:trPr>
          <w:tblHeader/>
        </w:trPr>
        <w:tc>
          <w:tcPr>
            <w:tcW w:w="9526" w:type="dxa"/>
            <w:tcBorders>
              <w:bottom w:val="single" w:sz="4" w:space="0" w:color="auto"/>
            </w:tcBorders>
            <w:shd w:val="clear" w:color="auto" w:fill="CCFFCC"/>
            <w:vAlign w:val="center"/>
          </w:tcPr>
          <w:p w14:paraId="370B6B1E" w14:textId="77777777" w:rsidR="00677408" w:rsidRPr="004065B1" w:rsidRDefault="00677408" w:rsidP="00273E6E">
            <w:r w:rsidRPr="000A066E">
              <w:rPr>
                <w:b/>
              </w:rPr>
              <w:t>Results</w:t>
            </w:r>
          </w:p>
        </w:tc>
      </w:tr>
      <w:tr w:rsidR="00677408" w14:paraId="2BA3B822" w14:textId="77777777" w:rsidTr="00C901D1">
        <w:trPr>
          <w:tblHeader/>
        </w:trPr>
        <w:tc>
          <w:tcPr>
            <w:tcW w:w="9526" w:type="dxa"/>
            <w:tcBorders>
              <w:bottom w:val="nil"/>
            </w:tcBorders>
            <w:vAlign w:val="center"/>
          </w:tcPr>
          <w:p w14:paraId="7CB8D3A2" w14:textId="0465E41D" w:rsidR="00677408" w:rsidRPr="00A358C9" w:rsidRDefault="00677408" w:rsidP="00677408">
            <w:pPr>
              <w:jc w:val="left"/>
              <w:rPr>
                <w:i/>
              </w:rPr>
            </w:pPr>
            <w:r w:rsidRPr="00A358C9">
              <w:rPr>
                <w:i/>
              </w:rPr>
              <w:t xml:space="preserve">Check ENC symbols shown in the ECDIS against the corresponding graphical plot. Select one by one each of 6 </w:t>
            </w:r>
            <w:r w:rsidR="002E1A67">
              <w:rPr>
                <w:i/>
              </w:rPr>
              <w:t>feature</w:t>
            </w:r>
            <w:r w:rsidRPr="00A358C9">
              <w:rPr>
                <w:i/>
              </w:rPr>
              <w:t>s for cursor pick report.</w:t>
            </w:r>
          </w:p>
          <w:p w14:paraId="599BE86F" w14:textId="77777777" w:rsidR="00677408" w:rsidRPr="00A358C9" w:rsidRDefault="00677408" w:rsidP="00677408">
            <w:pPr>
              <w:jc w:val="left"/>
              <w:rPr>
                <w:i/>
              </w:rPr>
            </w:pPr>
            <w:r w:rsidRPr="00A358C9">
              <w:rPr>
                <w:i/>
              </w:rPr>
              <w:t>The result of cursor pick shall be</w:t>
            </w:r>
          </w:p>
          <w:p w14:paraId="4D30CA75" w14:textId="77777777" w:rsidR="00677408" w:rsidRPr="00A358C9" w:rsidRDefault="00677408" w:rsidP="00677408">
            <w:pPr>
              <w:jc w:val="left"/>
              <w:rPr>
                <w:i/>
              </w:rPr>
            </w:pPr>
            <w:r w:rsidRPr="00A358C9">
              <w:rPr>
                <w:i/>
              </w:rPr>
              <w:t>a) Wreck with attribute Water level effect (covers and uncovers)</w:t>
            </w:r>
          </w:p>
          <w:p w14:paraId="63D3C610" w14:textId="77777777" w:rsidR="00677408" w:rsidRPr="00A358C9" w:rsidRDefault="00677408" w:rsidP="00677408">
            <w:pPr>
              <w:jc w:val="left"/>
              <w:rPr>
                <w:i/>
              </w:rPr>
            </w:pPr>
            <w:r w:rsidRPr="00A358C9">
              <w:rPr>
                <w:i/>
              </w:rPr>
              <w:t>b) Obstruction with attribute Value of sounding (no value)</w:t>
            </w:r>
          </w:p>
          <w:p w14:paraId="4E6252AA" w14:textId="77777777" w:rsidR="00677408" w:rsidRPr="00A358C9" w:rsidRDefault="00677408" w:rsidP="00677408">
            <w:pPr>
              <w:jc w:val="left"/>
              <w:rPr>
                <w:i/>
              </w:rPr>
            </w:pPr>
            <w:r w:rsidRPr="00A358C9">
              <w:rPr>
                <w:i/>
              </w:rPr>
              <w:t>c) Restricted area without any attribute</w:t>
            </w:r>
          </w:p>
          <w:p w14:paraId="2D0A3174" w14:textId="77777777" w:rsidR="00677408" w:rsidRPr="00A358C9" w:rsidRDefault="00677408" w:rsidP="00677408">
            <w:pPr>
              <w:jc w:val="left"/>
              <w:rPr>
                <w:i/>
              </w:rPr>
            </w:pPr>
            <w:r w:rsidRPr="00A358C9">
              <w:rPr>
                <w:i/>
              </w:rPr>
              <w:t xml:space="preserve">d) Buoy, cardinal with attributes Buoy shape (spar (spindle)), Category of cardinal mark (north cardinal mark) and </w:t>
            </w:r>
            <w:proofErr w:type="spellStart"/>
            <w:r w:rsidRPr="00A358C9">
              <w:rPr>
                <w:i/>
              </w:rPr>
              <w:t>Color</w:t>
            </w:r>
            <w:proofErr w:type="spellEnd"/>
            <w:r w:rsidRPr="00A358C9">
              <w:rPr>
                <w:i/>
              </w:rPr>
              <w:t xml:space="preserve"> pattern (horizontal stripes)</w:t>
            </w:r>
          </w:p>
          <w:p w14:paraId="7B1805FB" w14:textId="77777777" w:rsidR="00677408" w:rsidRPr="00A358C9" w:rsidRDefault="00677408" w:rsidP="00677408">
            <w:pPr>
              <w:jc w:val="left"/>
              <w:rPr>
                <w:i/>
              </w:rPr>
            </w:pPr>
            <w:r w:rsidRPr="00A358C9">
              <w:rPr>
                <w:i/>
              </w:rPr>
              <w:t>e) Cable, submarine without any attribute</w:t>
            </w:r>
          </w:p>
          <w:p w14:paraId="63AA5C07" w14:textId="77777777" w:rsidR="00677408" w:rsidRPr="00A358C9" w:rsidRDefault="00677408" w:rsidP="00677408">
            <w:pPr>
              <w:jc w:val="left"/>
              <w:rPr>
                <w:i/>
              </w:rPr>
            </w:pPr>
            <w:r w:rsidRPr="00A358C9">
              <w:rPr>
                <w:i/>
              </w:rPr>
              <w:t>f) Silo/Tank without any attribute</w:t>
            </w:r>
          </w:p>
          <w:p w14:paraId="19995D79" w14:textId="77777777" w:rsidR="00416770" w:rsidRPr="00A358C9" w:rsidRDefault="00416770" w:rsidP="00677408">
            <w:pPr>
              <w:jc w:val="left"/>
              <w:rPr>
                <w:i/>
              </w:rPr>
            </w:pPr>
          </w:p>
        </w:tc>
      </w:tr>
      <w:tr w:rsidR="00677408" w14:paraId="056CC587" w14:textId="77777777" w:rsidTr="00C901D1">
        <w:trPr>
          <w:tblHeader/>
        </w:trPr>
        <w:tc>
          <w:tcPr>
            <w:tcW w:w="9526" w:type="dxa"/>
            <w:tcBorders>
              <w:top w:val="nil"/>
            </w:tcBorders>
            <w:vAlign w:val="center"/>
          </w:tcPr>
          <w:p w14:paraId="2BBAD2D5" w14:textId="77777777" w:rsidR="00677408" w:rsidRDefault="0018522C" w:rsidP="00677408">
            <w:pPr>
              <w:jc w:val="center"/>
            </w:pPr>
            <w:r>
              <w:rPr>
                <w:noProof/>
                <w:lang w:eastAsia="en-GB"/>
              </w:rPr>
              <w:drawing>
                <wp:inline distT="0" distB="0" distL="0" distR="0" wp14:anchorId="3E83EA92" wp14:editId="65ECA5FB">
                  <wp:extent cx="5134062" cy="1177910"/>
                  <wp:effectExtent l="0" t="0" r="0" b="3810"/>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150433" cy="1181666"/>
                          </a:xfrm>
                          <a:prstGeom prst="rect">
                            <a:avLst/>
                          </a:prstGeom>
                          <a:noFill/>
                          <a:ln>
                            <a:noFill/>
                          </a:ln>
                        </pic:spPr>
                      </pic:pic>
                    </a:graphicData>
                  </a:graphic>
                </wp:inline>
              </w:drawing>
            </w:r>
          </w:p>
          <w:p w14:paraId="58962229" w14:textId="77777777" w:rsidR="004955AC" w:rsidRPr="00A44E51" w:rsidRDefault="004955AC" w:rsidP="004955AC">
            <w:pPr>
              <w:jc w:val="left"/>
              <w:rPr>
                <w:b/>
                <w:i/>
              </w:rPr>
            </w:pPr>
            <w:proofErr w:type="spellStart"/>
            <w:r>
              <w:rPr>
                <w:b/>
                <w:i/>
              </w:rPr>
              <w:t>tbd</w:t>
            </w:r>
            <w:proofErr w:type="spellEnd"/>
          </w:p>
          <w:p w14:paraId="42DBCDA3" w14:textId="239F277E" w:rsidR="004955AC" w:rsidRDefault="004955AC" w:rsidP="00677408">
            <w:pPr>
              <w:jc w:val="center"/>
            </w:pPr>
          </w:p>
        </w:tc>
      </w:tr>
    </w:tbl>
    <w:p w14:paraId="38E28151" w14:textId="77777777" w:rsidR="008E4368" w:rsidRDefault="008E4368"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77408" w14:paraId="17ADF4E4" w14:textId="77777777" w:rsidTr="003C57A2">
        <w:trPr>
          <w:trHeight w:val="454"/>
          <w:tblHeader/>
        </w:trPr>
        <w:tc>
          <w:tcPr>
            <w:tcW w:w="2381" w:type="dxa"/>
            <w:shd w:val="clear" w:color="auto" w:fill="CCFFCC"/>
            <w:vAlign w:val="center"/>
          </w:tcPr>
          <w:p w14:paraId="6487DFE2" w14:textId="77777777" w:rsidR="00677408" w:rsidRPr="004065B1" w:rsidRDefault="00677408" w:rsidP="00273E6E">
            <w:r w:rsidRPr="000A066E">
              <w:rPr>
                <w:b/>
              </w:rPr>
              <w:t>Test Reference</w:t>
            </w:r>
          </w:p>
        </w:tc>
        <w:tc>
          <w:tcPr>
            <w:tcW w:w="2381" w:type="dxa"/>
            <w:shd w:val="clear" w:color="auto" w:fill="CCFFCC"/>
            <w:vAlign w:val="center"/>
          </w:tcPr>
          <w:p w14:paraId="4BA4CAAD" w14:textId="5AE7BD59" w:rsidR="00677408" w:rsidRPr="004065B1" w:rsidRDefault="006305E9" w:rsidP="00273E6E">
            <w:proofErr w:type="spellStart"/>
            <w:r>
              <w:t>TidalStreamPanelData</w:t>
            </w:r>
            <w:proofErr w:type="spellEnd"/>
          </w:p>
        </w:tc>
        <w:tc>
          <w:tcPr>
            <w:tcW w:w="2382" w:type="dxa"/>
            <w:shd w:val="clear" w:color="auto" w:fill="CCFFCC"/>
            <w:vAlign w:val="center"/>
          </w:tcPr>
          <w:p w14:paraId="0C002611" w14:textId="77777777" w:rsidR="00677408" w:rsidRPr="004065B1" w:rsidRDefault="00677408" w:rsidP="00273E6E">
            <w:r w:rsidRPr="000A066E">
              <w:rPr>
                <w:b/>
              </w:rPr>
              <w:t>IHO Reference</w:t>
            </w:r>
          </w:p>
        </w:tc>
        <w:tc>
          <w:tcPr>
            <w:tcW w:w="2382" w:type="dxa"/>
            <w:shd w:val="clear" w:color="auto" w:fill="CCFFCC"/>
            <w:vAlign w:val="center"/>
          </w:tcPr>
          <w:p w14:paraId="7CC11E22" w14:textId="0F094321" w:rsidR="00677408" w:rsidRPr="004065B1" w:rsidRDefault="006305E9" w:rsidP="00273E6E">
            <w:r>
              <w:t>S-98</w:t>
            </w:r>
            <w:r w:rsidR="00E5187A">
              <w:t xml:space="preserve"> Annex C C15.4</w:t>
            </w:r>
          </w:p>
        </w:tc>
      </w:tr>
      <w:tr w:rsidR="00677408" w14:paraId="02DCA437" w14:textId="77777777" w:rsidTr="003C57A2">
        <w:trPr>
          <w:tblHeader/>
        </w:trPr>
        <w:tc>
          <w:tcPr>
            <w:tcW w:w="9526" w:type="dxa"/>
            <w:gridSpan w:val="4"/>
            <w:shd w:val="clear" w:color="auto" w:fill="CCFFCC"/>
            <w:vAlign w:val="center"/>
          </w:tcPr>
          <w:p w14:paraId="07989018" w14:textId="77777777" w:rsidR="00677408" w:rsidRDefault="00677408" w:rsidP="00273E6E">
            <w:r w:rsidRPr="000A066E">
              <w:rPr>
                <w:b/>
              </w:rPr>
              <w:t>Test description</w:t>
            </w:r>
          </w:p>
        </w:tc>
      </w:tr>
      <w:tr w:rsidR="00677408" w14:paraId="0F185C70" w14:textId="77777777" w:rsidTr="003C57A2">
        <w:trPr>
          <w:tblHeader/>
        </w:trPr>
        <w:tc>
          <w:tcPr>
            <w:tcW w:w="9526" w:type="dxa"/>
            <w:gridSpan w:val="4"/>
            <w:vAlign w:val="center"/>
          </w:tcPr>
          <w:p w14:paraId="65948DFF" w14:textId="45AECDBF" w:rsidR="00677408" w:rsidRPr="00A358C9" w:rsidRDefault="00677408" w:rsidP="00273E6E">
            <w:pPr>
              <w:rPr>
                <w:i/>
              </w:rPr>
            </w:pPr>
            <w:r w:rsidRPr="00A358C9">
              <w:rPr>
                <w:i/>
              </w:rPr>
              <w:t>Display of tidal stream panel</w:t>
            </w:r>
            <w:r w:rsidR="006305E9">
              <w:rPr>
                <w:i/>
              </w:rPr>
              <w:t xml:space="preserve"> Data</w:t>
            </w:r>
          </w:p>
        </w:tc>
      </w:tr>
      <w:tr w:rsidR="00677408" w14:paraId="51346E4C" w14:textId="77777777" w:rsidTr="003C57A2">
        <w:trPr>
          <w:tblHeader/>
        </w:trPr>
        <w:tc>
          <w:tcPr>
            <w:tcW w:w="9526" w:type="dxa"/>
            <w:gridSpan w:val="4"/>
            <w:shd w:val="clear" w:color="auto" w:fill="CCFFCC"/>
            <w:vAlign w:val="center"/>
          </w:tcPr>
          <w:p w14:paraId="349EF547" w14:textId="77777777" w:rsidR="00677408" w:rsidRPr="004065B1" w:rsidRDefault="00677408" w:rsidP="00273E6E">
            <w:r w:rsidRPr="000A066E">
              <w:rPr>
                <w:b/>
              </w:rPr>
              <w:t>Setup</w:t>
            </w:r>
          </w:p>
        </w:tc>
      </w:tr>
      <w:tr w:rsidR="00677408" w14:paraId="17ABF890" w14:textId="77777777" w:rsidTr="003C57A2">
        <w:trPr>
          <w:tblHeader/>
        </w:trPr>
        <w:tc>
          <w:tcPr>
            <w:tcW w:w="9526" w:type="dxa"/>
            <w:gridSpan w:val="4"/>
            <w:vAlign w:val="center"/>
          </w:tcPr>
          <w:p w14:paraId="167167E8" w14:textId="7E798AAE" w:rsidR="00677408" w:rsidRPr="00E5187A" w:rsidRDefault="00677408" w:rsidP="00E5187A">
            <w:pPr>
              <w:rPr>
                <w:i/>
              </w:rPr>
            </w:pPr>
            <w:r w:rsidRPr="00A358C9">
              <w:rPr>
                <w:i/>
              </w:rPr>
              <w:t xml:space="preserve">Load </w:t>
            </w:r>
            <w:r w:rsidR="00E5187A">
              <w:rPr>
                <w:i/>
              </w:rPr>
              <w:t xml:space="preserve">exchange set </w:t>
            </w:r>
            <w:proofErr w:type="spellStart"/>
            <w:r w:rsidR="00E5187A">
              <w:rPr>
                <w:b/>
                <w:bCs/>
                <w:i/>
              </w:rPr>
              <w:t>PowerUp</w:t>
            </w:r>
            <w:proofErr w:type="spellEnd"/>
          </w:p>
        </w:tc>
      </w:tr>
      <w:tr w:rsidR="00677408" w14:paraId="24FB2F61" w14:textId="77777777" w:rsidTr="003C57A2">
        <w:trPr>
          <w:tblHeader/>
        </w:trPr>
        <w:tc>
          <w:tcPr>
            <w:tcW w:w="9526" w:type="dxa"/>
            <w:gridSpan w:val="4"/>
            <w:shd w:val="clear" w:color="auto" w:fill="CCFFCC"/>
            <w:vAlign w:val="center"/>
          </w:tcPr>
          <w:p w14:paraId="3B6B7884" w14:textId="77777777" w:rsidR="00677408" w:rsidRPr="004065B1" w:rsidRDefault="00677408" w:rsidP="00273E6E">
            <w:r w:rsidRPr="000A066E">
              <w:rPr>
                <w:b/>
              </w:rPr>
              <w:t>Action</w:t>
            </w:r>
          </w:p>
        </w:tc>
      </w:tr>
      <w:tr w:rsidR="00677408" w14:paraId="10618B9F" w14:textId="77777777" w:rsidTr="003C57A2">
        <w:trPr>
          <w:tblHeader/>
        </w:trPr>
        <w:tc>
          <w:tcPr>
            <w:tcW w:w="9526" w:type="dxa"/>
            <w:gridSpan w:val="4"/>
            <w:vAlign w:val="center"/>
          </w:tcPr>
          <w:p w14:paraId="53556465" w14:textId="1E5E884C" w:rsidR="00677408" w:rsidRPr="00A358C9" w:rsidRDefault="00677408" w:rsidP="00677408">
            <w:pPr>
              <w:rPr>
                <w:i/>
              </w:rPr>
            </w:pPr>
            <w:r w:rsidRPr="00A358C9">
              <w:rPr>
                <w:i/>
              </w:rPr>
              <w:t xml:space="preserve">1. Select an example of </w:t>
            </w:r>
            <w:proofErr w:type="spellStart"/>
            <w:r w:rsidR="00E5187A">
              <w:rPr>
                <w:i/>
              </w:rPr>
              <w:t>TidalStreamPanelData</w:t>
            </w:r>
            <w:proofErr w:type="spellEnd"/>
            <w:r w:rsidRPr="00A358C9">
              <w:rPr>
                <w:i/>
              </w:rPr>
              <w:t xml:space="preserve"> (tidal stream panel information)</w:t>
            </w:r>
          </w:p>
          <w:p w14:paraId="0DF94D76" w14:textId="3B6B494C" w:rsidR="00677408" w:rsidRPr="00A358C9" w:rsidRDefault="00677408" w:rsidP="00677408">
            <w:pPr>
              <w:rPr>
                <w:i/>
              </w:rPr>
            </w:pPr>
            <w:r w:rsidRPr="00A358C9">
              <w:rPr>
                <w:i/>
              </w:rPr>
              <w:t xml:space="preserve">1a. select </w:t>
            </w:r>
            <w:r w:rsidR="00E5187A">
              <w:rPr>
                <w:i/>
              </w:rPr>
              <w:t xml:space="preserve">the complex attribute </w:t>
            </w:r>
            <w:r w:rsidRPr="00A358C9">
              <w:rPr>
                <w:i/>
              </w:rPr>
              <w:t xml:space="preserve">tidal stream panel </w:t>
            </w:r>
            <w:r w:rsidR="00E5187A">
              <w:rPr>
                <w:i/>
              </w:rPr>
              <w:t xml:space="preserve">values </w:t>
            </w:r>
            <w:r w:rsidRPr="00A358C9">
              <w:rPr>
                <w:i/>
              </w:rPr>
              <w:t>at 32°31.45’S 60°56.35’E for</w:t>
            </w:r>
          </w:p>
          <w:p w14:paraId="301D6862" w14:textId="77777777" w:rsidR="00677408" w:rsidRPr="00A358C9" w:rsidRDefault="00677408" w:rsidP="00677408">
            <w:pPr>
              <w:rPr>
                <w:i/>
              </w:rPr>
            </w:pPr>
            <w:r w:rsidRPr="00A358C9">
              <w:rPr>
                <w:i/>
              </w:rPr>
              <w:t>display;</w:t>
            </w:r>
          </w:p>
          <w:p w14:paraId="733A3A23" w14:textId="0757F426" w:rsidR="00677408" w:rsidRPr="00A358C9" w:rsidRDefault="00677408" w:rsidP="00677408">
            <w:pPr>
              <w:rPr>
                <w:i/>
              </w:rPr>
            </w:pPr>
            <w:r w:rsidRPr="00A358C9">
              <w:rPr>
                <w:i/>
              </w:rPr>
              <w:t xml:space="preserve">2. Select an </w:t>
            </w:r>
            <w:r w:rsidRPr="00014F65">
              <w:rPr>
                <w:i/>
              </w:rPr>
              <w:t xml:space="preserve">example of </w:t>
            </w:r>
            <w:proofErr w:type="spellStart"/>
            <w:r w:rsidR="00014F65" w:rsidRPr="00014F65">
              <w:rPr>
                <w:i/>
              </w:rPr>
              <w:t>TidalAStreamPanelData</w:t>
            </w:r>
            <w:proofErr w:type="spellEnd"/>
            <w:r w:rsidRPr="00A358C9">
              <w:rPr>
                <w:i/>
              </w:rPr>
              <w:t xml:space="preserve"> (tidal stream prediction by harmonic methods)</w:t>
            </w:r>
          </w:p>
          <w:p w14:paraId="1BD535F2" w14:textId="41748399" w:rsidR="00677408" w:rsidRPr="00A358C9" w:rsidRDefault="00677408" w:rsidP="00677408">
            <w:pPr>
              <w:rPr>
                <w:i/>
              </w:rPr>
            </w:pPr>
            <w:r w:rsidRPr="00A358C9">
              <w:rPr>
                <w:i/>
              </w:rPr>
              <w:t xml:space="preserve">2a. select tidal stream prediction by harmonic methods </w:t>
            </w:r>
            <w:r w:rsidR="002E1A67">
              <w:rPr>
                <w:i/>
              </w:rPr>
              <w:t>feature</w:t>
            </w:r>
            <w:r w:rsidRPr="00A358C9">
              <w:rPr>
                <w:i/>
              </w:rPr>
              <w:t xml:space="preserve"> at 32°32.57’S 60°57.69’E for display;</w:t>
            </w:r>
          </w:p>
          <w:p w14:paraId="5D8347AC" w14:textId="77777777" w:rsidR="00677408" w:rsidRPr="00A358C9" w:rsidRDefault="00677408" w:rsidP="00677408">
            <w:pPr>
              <w:rPr>
                <w:i/>
              </w:rPr>
            </w:pPr>
            <w:r w:rsidRPr="00A358C9">
              <w:rPr>
                <w:i/>
              </w:rPr>
              <w:t>3. Repeat step 1 and 2 for different light conditions (DAY, DUSK, NIGHT).</w:t>
            </w:r>
          </w:p>
        </w:tc>
      </w:tr>
    </w:tbl>
    <w:p w14:paraId="09360917" w14:textId="77777777" w:rsidR="00BD0DAB" w:rsidRDefault="00BD0DAB" w:rsidP="00677408"/>
    <w:p w14:paraId="79075EEA" w14:textId="77777777" w:rsidR="00677408" w:rsidRDefault="00BD0DAB" w:rsidP="00677408">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677408" w14:paraId="36B5EA93" w14:textId="77777777" w:rsidTr="00E86E85">
        <w:trPr>
          <w:tblHeader/>
        </w:trPr>
        <w:tc>
          <w:tcPr>
            <w:tcW w:w="9526" w:type="dxa"/>
            <w:tcBorders>
              <w:bottom w:val="single" w:sz="4" w:space="0" w:color="auto"/>
            </w:tcBorders>
            <w:shd w:val="clear" w:color="auto" w:fill="CCFFCC"/>
            <w:vAlign w:val="center"/>
          </w:tcPr>
          <w:p w14:paraId="2AD1339D" w14:textId="77777777" w:rsidR="00677408" w:rsidRPr="004065B1" w:rsidRDefault="00677408" w:rsidP="00273E6E">
            <w:r w:rsidRPr="000A066E">
              <w:rPr>
                <w:b/>
              </w:rPr>
              <w:lastRenderedPageBreak/>
              <w:t>Results</w:t>
            </w:r>
          </w:p>
        </w:tc>
      </w:tr>
      <w:tr w:rsidR="00B153DA" w:rsidRPr="00B153DA" w14:paraId="193D0A5A" w14:textId="77777777" w:rsidTr="00E86E85">
        <w:trPr>
          <w:tblHeader/>
        </w:trPr>
        <w:tc>
          <w:tcPr>
            <w:tcW w:w="9526" w:type="dxa"/>
            <w:tcBorders>
              <w:top w:val="single" w:sz="4" w:space="0" w:color="auto"/>
              <w:left w:val="single" w:sz="4" w:space="0" w:color="auto"/>
              <w:bottom w:val="nil"/>
              <w:right w:val="single" w:sz="4" w:space="0" w:color="auto"/>
            </w:tcBorders>
            <w:vAlign w:val="center"/>
          </w:tcPr>
          <w:p w14:paraId="7BF4C963" w14:textId="77777777" w:rsidR="00677408" w:rsidRPr="00357E05" w:rsidRDefault="00BD0DAB" w:rsidP="00273E6E">
            <w:pPr>
              <w:jc w:val="left"/>
              <w:rPr>
                <w:i/>
              </w:rPr>
            </w:pPr>
            <w:r w:rsidRPr="00357E05">
              <w:rPr>
                <w:i/>
              </w:rPr>
              <w:t>1a. The data must be displayed in a way that it can be easily read and is logically presented, in a format as follows:</w:t>
            </w:r>
          </w:p>
          <w:p w14:paraId="78DEDFCF" w14:textId="1FE826FA" w:rsidR="00BD0DAB" w:rsidRPr="00E012C8" w:rsidRDefault="00E5187A" w:rsidP="00273E6E">
            <w:pPr>
              <w:jc w:val="left"/>
              <w:rPr>
                <w:i/>
                <w:color w:val="D9D9D9" w:themeColor="background1" w:themeShade="D9"/>
              </w:rPr>
            </w:pPr>
            <w:r w:rsidRPr="00E5187A">
              <w:rPr>
                <w:i/>
                <w:noProof/>
                <w:color w:val="D9D9D9" w:themeColor="background1" w:themeShade="D9"/>
                <w:lang w:eastAsia="en-GB"/>
              </w:rPr>
              <w:drawing>
                <wp:inline distT="0" distB="0" distL="0" distR="0" wp14:anchorId="22B170CA" wp14:editId="3C12B4E7">
                  <wp:extent cx="3456820" cy="26889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58476" cy="2690244"/>
                          </a:xfrm>
                          <a:prstGeom prst="rect">
                            <a:avLst/>
                          </a:prstGeom>
                          <a:noFill/>
                          <a:ln>
                            <a:noFill/>
                          </a:ln>
                        </pic:spPr>
                      </pic:pic>
                    </a:graphicData>
                  </a:graphic>
                </wp:inline>
              </w:drawing>
            </w:r>
          </w:p>
        </w:tc>
      </w:tr>
      <w:tr w:rsidR="00B153DA" w:rsidRPr="00B153DA" w14:paraId="4EFAC4E8" w14:textId="77777777" w:rsidTr="00E86E85">
        <w:trPr>
          <w:tblHeader/>
        </w:trPr>
        <w:tc>
          <w:tcPr>
            <w:tcW w:w="9526" w:type="dxa"/>
            <w:tcBorders>
              <w:top w:val="nil"/>
            </w:tcBorders>
            <w:vAlign w:val="center"/>
          </w:tcPr>
          <w:p w14:paraId="223C8C5F" w14:textId="1DB3B24E" w:rsidR="00D426DF" w:rsidRPr="00357E05" w:rsidRDefault="006B2E37" w:rsidP="00273E6E">
            <w:pPr>
              <w:jc w:val="left"/>
              <w:rPr>
                <w:b/>
                <w:bCs/>
                <w:i/>
                <w:color w:val="000000" w:themeColor="text1"/>
              </w:rPr>
            </w:pPr>
            <w:r w:rsidRPr="00357E05">
              <w:rPr>
                <w:b/>
                <w:bCs/>
                <w:i/>
                <w:color w:val="000000" w:themeColor="text1"/>
              </w:rPr>
              <w:t>TBD</w:t>
            </w:r>
          </w:p>
          <w:p w14:paraId="07E1EB89" w14:textId="0D36E17D" w:rsidR="00D426DF" w:rsidRPr="00357E05" w:rsidRDefault="00D426DF" w:rsidP="00273E6E">
            <w:pPr>
              <w:jc w:val="left"/>
              <w:rPr>
                <w:i/>
              </w:rPr>
            </w:pPr>
            <w:r w:rsidRPr="00357E05">
              <w:rPr>
                <w:i/>
              </w:rPr>
              <w:t xml:space="preserve">2a. The data must be displayed in a way that it can be easily read and is logically presented, </w:t>
            </w:r>
            <w:r w:rsidR="00BE2CA5" w:rsidRPr="00357E05">
              <w:rPr>
                <w:i/>
              </w:rPr>
              <w:t>in a format as follows:</w:t>
            </w:r>
          </w:p>
          <w:p w14:paraId="5AAD0D78" w14:textId="36E2440E" w:rsidR="00BE2CA5" w:rsidRPr="00E012C8" w:rsidRDefault="00BE2CA5" w:rsidP="00273E6E">
            <w:pPr>
              <w:jc w:val="left"/>
              <w:rPr>
                <w:i/>
                <w:color w:val="D9D9D9" w:themeColor="background1" w:themeShade="D9"/>
              </w:rPr>
            </w:pPr>
            <w:r w:rsidRPr="00E5187A">
              <w:rPr>
                <w:color w:val="D9D9D9" w:themeColor="background1" w:themeShade="D9"/>
              </w:rPr>
              <w:object w:dxaOrig="8884" w:dyaOrig="4537" w14:anchorId="3BEA97E0">
                <v:shape id="_x0000_i1025" type="#_x0000_t75" style="width:3in;height:111.05pt" o:ole="">
                  <v:imagedata r:id="rId178" o:title=""/>
                </v:shape>
                <o:OLEObject Type="Embed" ProgID="PBrush" ShapeID="_x0000_i1025" DrawAspect="Content" ObjectID="_1764324782" r:id="rId179"/>
              </w:object>
            </w:r>
          </w:p>
          <w:p w14:paraId="0115A424" w14:textId="77777777" w:rsidR="00D426DF" w:rsidRPr="00E012C8" w:rsidRDefault="00D426DF" w:rsidP="00273E6E">
            <w:pPr>
              <w:jc w:val="left"/>
              <w:rPr>
                <w:i/>
                <w:color w:val="D9D9D9" w:themeColor="background1" w:themeShade="D9"/>
              </w:rPr>
            </w:pPr>
          </w:p>
          <w:p w14:paraId="3646A37D" w14:textId="77777777" w:rsidR="00D426DF" w:rsidRPr="00E012C8" w:rsidRDefault="00D426DF" w:rsidP="00273E6E">
            <w:pPr>
              <w:jc w:val="left"/>
              <w:rPr>
                <w:i/>
                <w:color w:val="D9D9D9" w:themeColor="background1" w:themeShade="D9"/>
              </w:rPr>
            </w:pPr>
            <w:r w:rsidRPr="00357E05">
              <w:rPr>
                <w:i/>
              </w:rPr>
              <w:t>3. The data must be displayed as appropriate for the selected light condition (DAY, DUSK, NIGHT).</w:t>
            </w:r>
          </w:p>
        </w:tc>
      </w:tr>
    </w:tbl>
    <w:p w14:paraId="0560DD10" w14:textId="77777777" w:rsidR="00D426DF" w:rsidRDefault="00D426DF"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D06525" w14:paraId="703DA419" w14:textId="77777777" w:rsidTr="00273E6E">
        <w:trPr>
          <w:trHeight w:val="454"/>
          <w:tblHeader/>
        </w:trPr>
        <w:tc>
          <w:tcPr>
            <w:tcW w:w="2381" w:type="dxa"/>
            <w:shd w:val="clear" w:color="auto" w:fill="CCFFCC"/>
            <w:vAlign w:val="center"/>
          </w:tcPr>
          <w:p w14:paraId="700D6E0D" w14:textId="77777777" w:rsidR="00D06525" w:rsidRPr="004065B1" w:rsidRDefault="00D06525" w:rsidP="00273E6E">
            <w:r w:rsidRPr="000A066E">
              <w:rPr>
                <w:b/>
              </w:rPr>
              <w:t>Test Reference</w:t>
            </w:r>
          </w:p>
        </w:tc>
        <w:tc>
          <w:tcPr>
            <w:tcW w:w="2381" w:type="dxa"/>
            <w:shd w:val="clear" w:color="auto" w:fill="CCFFCC"/>
            <w:vAlign w:val="center"/>
          </w:tcPr>
          <w:p w14:paraId="4E43CE40" w14:textId="6BFC750F" w:rsidR="00D06525" w:rsidRPr="004065B1" w:rsidRDefault="00E5187A" w:rsidP="00D06525">
            <w:r>
              <w:t>SupplemnentaryFile2</w:t>
            </w:r>
          </w:p>
        </w:tc>
        <w:tc>
          <w:tcPr>
            <w:tcW w:w="2382" w:type="dxa"/>
            <w:shd w:val="clear" w:color="auto" w:fill="CCFFCC"/>
            <w:vAlign w:val="center"/>
          </w:tcPr>
          <w:p w14:paraId="1A4C4BE3" w14:textId="77777777" w:rsidR="00D06525" w:rsidRPr="004065B1" w:rsidRDefault="00D06525" w:rsidP="00273E6E">
            <w:r w:rsidRPr="000A066E">
              <w:rPr>
                <w:b/>
              </w:rPr>
              <w:t>IHO Reference</w:t>
            </w:r>
          </w:p>
        </w:tc>
        <w:tc>
          <w:tcPr>
            <w:tcW w:w="2382" w:type="dxa"/>
            <w:shd w:val="clear" w:color="auto" w:fill="CCFFCC"/>
            <w:vAlign w:val="center"/>
          </w:tcPr>
          <w:p w14:paraId="5AF7D1EF" w14:textId="63F1027F" w:rsidR="00D06525" w:rsidRPr="004065B1" w:rsidRDefault="00D06525" w:rsidP="00E5187A">
            <w:r>
              <w:t>S</w:t>
            </w:r>
            <w:r w:rsidR="00E5187A">
              <w:t>-98 Annex C C-10.5.2</w:t>
            </w:r>
          </w:p>
        </w:tc>
      </w:tr>
      <w:tr w:rsidR="00D06525" w14:paraId="6AA7CD33" w14:textId="77777777" w:rsidTr="00273E6E">
        <w:trPr>
          <w:tblHeader/>
        </w:trPr>
        <w:tc>
          <w:tcPr>
            <w:tcW w:w="9526" w:type="dxa"/>
            <w:gridSpan w:val="4"/>
            <w:shd w:val="clear" w:color="auto" w:fill="CCFFCC"/>
            <w:vAlign w:val="center"/>
          </w:tcPr>
          <w:p w14:paraId="07CD50F7" w14:textId="77777777" w:rsidR="00D06525" w:rsidRDefault="00D06525" w:rsidP="00273E6E">
            <w:r w:rsidRPr="000A066E">
              <w:rPr>
                <w:b/>
              </w:rPr>
              <w:t>Test description</w:t>
            </w:r>
          </w:p>
        </w:tc>
      </w:tr>
      <w:tr w:rsidR="00D06525" w14:paraId="112E2DBE" w14:textId="77777777" w:rsidTr="00273E6E">
        <w:trPr>
          <w:tblHeader/>
        </w:trPr>
        <w:tc>
          <w:tcPr>
            <w:tcW w:w="9526" w:type="dxa"/>
            <w:gridSpan w:val="4"/>
            <w:vAlign w:val="center"/>
          </w:tcPr>
          <w:p w14:paraId="42780394" w14:textId="7576ED5E" w:rsidR="00D06525" w:rsidRPr="00A358C9" w:rsidRDefault="00D06525" w:rsidP="00273E6E">
            <w:pPr>
              <w:rPr>
                <w:i/>
              </w:rPr>
            </w:pPr>
            <w:r w:rsidRPr="00A358C9">
              <w:rPr>
                <w:i/>
              </w:rPr>
              <w:t xml:space="preserve">Display of </w:t>
            </w:r>
            <w:r w:rsidR="00B153DA">
              <w:rPr>
                <w:i/>
              </w:rPr>
              <w:t>supplementary text fi</w:t>
            </w:r>
            <w:r w:rsidR="00E5187A">
              <w:rPr>
                <w:i/>
              </w:rPr>
              <w:t>le</w:t>
            </w:r>
          </w:p>
        </w:tc>
      </w:tr>
      <w:tr w:rsidR="00D06525" w14:paraId="3FD7917D" w14:textId="77777777" w:rsidTr="00273E6E">
        <w:trPr>
          <w:tblHeader/>
        </w:trPr>
        <w:tc>
          <w:tcPr>
            <w:tcW w:w="9526" w:type="dxa"/>
            <w:gridSpan w:val="4"/>
            <w:shd w:val="clear" w:color="auto" w:fill="CCFFCC"/>
            <w:vAlign w:val="center"/>
          </w:tcPr>
          <w:p w14:paraId="339D97DC" w14:textId="77777777" w:rsidR="00D06525" w:rsidRPr="004065B1" w:rsidRDefault="00D06525" w:rsidP="00273E6E">
            <w:r w:rsidRPr="000A066E">
              <w:rPr>
                <w:b/>
              </w:rPr>
              <w:t>Setup</w:t>
            </w:r>
          </w:p>
        </w:tc>
      </w:tr>
      <w:tr w:rsidR="00D06525" w14:paraId="191598C8" w14:textId="77777777" w:rsidTr="00273E6E">
        <w:trPr>
          <w:tblHeader/>
        </w:trPr>
        <w:tc>
          <w:tcPr>
            <w:tcW w:w="9526" w:type="dxa"/>
            <w:gridSpan w:val="4"/>
            <w:vAlign w:val="center"/>
          </w:tcPr>
          <w:p w14:paraId="4BF53596" w14:textId="1358E7BC" w:rsidR="00D06525" w:rsidRPr="00A358C9" w:rsidRDefault="00D06525" w:rsidP="00273E6E">
            <w:pPr>
              <w:rPr>
                <w:i/>
              </w:rPr>
            </w:pPr>
            <w:r w:rsidRPr="00A358C9">
              <w:rPr>
                <w:i/>
              </w:rPr>
              <w:t xml:space="preserve">As for test </w:t>
            </w:r>
            <w:proofErr w:type="spellStart"/>
            <w:r w:rsidR="00E5187A">
              <w:rPr>
                <w:i/>
              </w:rPr>
              <w:t>FeatureInformation</w:t>
            </w:r>
            <w:proofErr w:type="spellEnd"/>
          </w:p>
        </w:tc>
      </w:tr>
      <w:tr w:rsidR="00D06525" w14:paraId="5B189495" w14:textId="77777777" w:rsidTr="00273E6E">
        <w:trPr>
          <w:tblHeader/>
        </w:trPr>
        <w:tc>
          <w:tcPr>
            <w:tcW w:w="9526" w:type="dxa"/>
            <w:gridSpan w:val="4"/>
            <w:shd w:val="clear" w:color="auto" w:fill="CCFFCC"/>
            <w:vAlign w:val="center"/>
          </w:tcPr>
          <w:p w14:paraId="6C92E999" w14:textId="77777777" w:rsidR="00D06525" w:rsidRPr="004065B1" w:rsidRDefault="00D06525" w:rsidP="00273E6E">
            <w:r w:rsidRPr="000A066E">
              <w:rPr>
                <w:b/>
              </w:rPr>
              <w:t>Action</w:t>
            </w:r>
          </w:p>
        </w:tc>
      </w:tr>
      <w:tr w:rsidR="00D06525" w14:paraId="756E1048" w14:textId="77777777" w:rsidTr="00273E6E">
        <w:trPr>
          <w:tblHeader/>
        </w:trPr>
        <w:tc>
          <w:tcPr>
            <w:tcW w:w="9526" w:type="dxa"/>
            <w:gridSpan w:val="4"/>
            <w:vAlign w:val="center"/>
          </w:tcPr>
          <w:p w14:paraId="5908F7A9" w14:textId="51E629C7" w:rsidR="00D06525" w:rsidRPr="00A358C9" w:rsidRDefault="00D06525" w:rsidP="002164D3">
            <w:pPr>
              <w:jc w:val="left"/>
              <w:rPr>
                <w:i/>
              </w:rPr>
            </w:pPr>
            <w:r w:rsidRPr="00A358C9">
              <w:rPr>
                <w:i/>
              </w:rPr>
              <w:t xml:space="preserve">1. Select an example of a note encoded using </w:t>
            </w:r>
            <w:r w:rsidR="00E5187A">
              <w:rPr>
                <w:i/>
              </w:rPr>
              <w:t>information attributes</w:t>
            </w:r>
            <w:r w:rsidRPr="00A358C9">
              <w:rPr>
                <w:i/>
              </w:rPr>
              <w:t xml:space="preserve"> (</w:t>
            </w:r>
            <w:r w:rsidR="00E5187A">
              <w:rPr>
                <w:i/>
              </w:rPr>
              <w:t xml:space="preserve">for example </w:t>
            </w:r>
            <w:r w:rsidRPr="00A358C9">
              <w:rPr>
                <w:i/>
              </w:rPr>
              <w:t xml:space="preserve">caution area at approximately 32°34.74’S </w:t>
            </w:r>
            <w:r w:rsidR="003C57A2">
              <w:rPr>
                <w:i/>
              </w:rPr>
              <w:t xml:space="preserve"> </w:t>
            </w:r>
            <w:r w:rsidRPr="00A358C9">
              <w:rPr>
                <w:i/>
              </w:rPr>
              <w:t>061°08.92’E);</w:t>
            </w:r>
          </w:p>
          <w:p w14:paraId="4811FEF0" w14:textId="77777777" w:rsidR="00D06525" w:rsidRPr="00A358C9" w:rsidRDefault="00D06525" w:rsidP="00D06525">
            <w:pPr>
              <w:rPr>
                <w:i/>
              </w:rPr>
            </w:pPr>
            <w:r w:rsidRPr="00A358C9">
              <w:rPr>
                <w:i/>
              </w:rPr>
              <w:t>2. Repeat step 1 for different light conditions (DAY, DUSK, NIGHT).</w:t>
            </w:r>
          </w:p>
        </w:tc>
      </w:tr>
      <w:tr w:rsidR="00D06525" w14:paraId="5CBC9235" w14:textId="77777777" w:rsidTr="00273E6E">
        <w:trPr>
          <w:tblHeader/>
        </w:trPr>
        <w:tc>
          <w:tcPr>
            <w:tcW w:w="9526" w:type="dxa"/>
            <w:gridSpan w:val="4"/>
            <w:shd w:val="clear" w:color="auto" w:fill="CCFFCC"/>
            <w:vAlign w:val="center"/>
          </w:tcPr>
          <w:p w14:paraId="1A7384DB" w14:textId="77777777" w:rsidR="00D06525" w:rsidRPr="004065B1" w:rsidRDefault="00D06525" w:rsidP="00273E6E">
            <w:r w:rsidRPr="000A066E">
              <w:rPr>
                <w:b/>
              </w:rPr>
              <w:t>Results</w:t>
            </w:r>
          </w:p>
        </w:tc>
      </w:tr>
      <w:tr w:rsidR="00D06525" w14:paraId="66FEE4E7" w14:textId="77777777" w:rsidTr="00273E6E">
        <w:trPr>
          <w:tblHeader/>
        </w:trPr>
        <w:tc>
          <w:tcPr>
            <w:tcW w:w="9526" w:type="dxa"/>
            <w:gridSpan w:val="4"/>
            <w:vAlign w:val="center"/>
          </w:tcPr>
          <w:p w14:paraId="4941F47D" w14:textId="79231E7A" w:rsidR="00D06525" w:rsidRPr="00A358C9" w:rsidRDefault="00D06525" w:rsidP="00D06525">
            <w:pPr>
              <w:jc w:val="left"/>
              <w:rPr>
                <w:i/>
              </w:rPr>
            </w:pPr>
            <w:r w:rsidRPr="00A358C9">
              <w:rPr>
                <w:i/>
              </w:rPr>
              <w:t>1. The note must be displayed within the light level of the current display and in a way that it can be easily read, for example by displaying the note as it might appear on a paper chart (</w:t>
            </w:r>
            <w:r w:rsidR="003C57A2">
              <w:rPr>
                <w:i/>
              </w:rPr>
              <w:t>for example</w:t>
            </w:r>
            <w:r w:rsidRPr="00A358C9">
              <w:rPr>
                <w:i/>
              </w:rPr>
              <w:t xml:space="preserve"> content of </w:t>
            </w:r>
            <w:r w:rsidR="006B3BF3" w:rsidRPr="006B3BF3">
              <w:rPr>
                <w:i/>
              </w:rPr>
              <w:t>101AA00</w:t>
            </w:r>
            <w:r w:rsidRPr="00357E05">
              <w:rPr>
                <w:i/>
              </w:rPr>
              <w:t>GBIECTMP</w:t>
            </w:r>
            <w:r w:rsidRPr="00A358C9">
              <w:rPr>
                <w:i/>
              </w:rPr>
              <w:t>.TXT file as contained in the directory of loaded ENCs).</w:t>
            </w:r>
          </w:p>
          <w:p w14:paraId="5951E0C0" w14:textId="77777777" w:rsidR="00D06525" w:rsidRDefault="00D06525" w:rsidP="00D06525">
            <w:pPr>
              <w:jc w:val="left"/>
              <w:rPr>
                <w:i/>
              </w:rPr>
            </w:pPr>
            <w:r w:rsidRPr="00A358C9">
              <w:rPr>
                <w:i/>
              </w:rPr>
              <w:t>2. The note must be displayed as appropriate for the selected light condition (DAY, DUSK, NIGHT).</w:t>
            </w:r>
          </w:p>
          <w:p w14:paraId="024D3535" w14:textId="767B0DE0" w:rsidR="00E5187A" w:rsidRPr="00A358C9" w:rsidRDefault="00E5187A" w:rsidP="00D06525">
            <w:pPr>
              <w:jc w:val="left"/>
              <w:rPr>
                <w:i/>
              </w:rPr>
            </w:pPr>
            <w:r>
              <w:rPr>
                <w:i/>
              </w:rPr>
              <w:t xml:space="preserve">3. The content of the note must commence at the location specified by the </w:t>
            </w:r>
            <w:proofErr w:type="spellStart"/>
            <w:r>
              <w:rPr>
                <w:i/>
              </w:rPr>
              <w:t>fileLocator</w:t>
            </w:r>
            <w:proofErr w:type="spellEnd"/>
            <w:r>
              <w:rPr>
                <w:i/>
              </w:rPr>
              <w:t xml:space="preserve"> reference, as shown in the image </w:t>
            </w:r>
          </w:p>
        </w:tc>
      </w:tr>
    </w:tbl>
    <w:p w14:paraId="5BA06A07"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78EDD651" w14:textId="77777777" w:rsidTr="00D06525">
        <w:trPr>
          <w:tblHeader/>
        </w:trPr>
        <w:tc>
          <w:tcPr>
            <w:tcW w:w="9526" w:type="dxa"/>
            <w:tcBorders>
              <w:bottom w:val="nil"/>
            </w:tcBorders>
            <w:vAlign w:val="center"/>
          </w:tcPr>
          <w:p w14:paraId="341085E8" w14:textId="14F08C5F" w:rsidR="00D06525" w:rsidRDefault="004655D2" w:rsidP="00D06525">
            <w:pPr>
              <w:jc w:val="center"/>
            </w:pPr>
            <w:r w:rsidRPr="004655D2">
              <w:rPr>
                <w:noProof/>
                <w:lang w:eastAsia="en-GB"/>
              </w:rPr>
              <w:lastRenderedPageBreak/>
              <w:drawing>
                <wp:inline distT="0" distB="0" distL="0" distR="0" wp14:anchorId="274FAC09" wp14:editId="6DA50BED">
                  <wp:extent cx="5667555" cy="4261904"/>
                  <wp:effectExtent l="0" t="0" r="0" b="5715"/>
                  <wp:docPr id="1" name="Picture 1" descr="C:\msdokut\STANDARDIT\IHO\ENCWG\Drafting 4.0.2 after Mar2016\New picture originals 23mar2016\4.4g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dokut\STANDARDIT\IHO\ENCWG\Drafting 4.0.2 after Mar2016\New picture originals 23mar2016\4.4g picture 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78651" cy="4270248"/>
                          </a:xfrm>
                          <a:prstGeom prst="rect">
                            <a:avLst/>
                          </a:prstGeom>
                          <a:noFill/>
                          <a:ln>
                            <a:noFill/>
                          </a:ln>
                        </pic:spPr>
                      </pic:pic>
                    </a:graphicData>
                  </a:graphic>
                </wp:inline>
              </w:drawing>
            </w:r>
          </w:p>
        </w:tc>
      </w:tr>
      <w:tr w:rsidR="00D06525" w14:paraId="5C874BF6" w14:textId="77777777" w:rsidTr="00D06525">
        <w:trPr>
          <w:tblHeader/>
        </w:trPr>
        <w:tc>
          <w:tcPr>
            <w:tcW w:w="9526" w:type="dxa"/>
            <w:tcBorders>
              <w:top w:val="nil"/>
              <w:left w:val="single" w:sz="4" w:space="0" w:color="auto"/>
              <w:bottom w:val="nil"/>
              <w:right w:val="single" w:sz="4" w:space="0" w:color="auto"/>
            </w:tcBorders>
            <w:vAlign w:val="center"/>
          </w:tcPr>
          <w:p w14:paraId="3454907E" w14:textId="1975173E" w:rsidR="004955AC" w:rsidRPr="00A44E51" w:rsidRDefault="00D06525" w:rsidP="004955AC">
            <w:pPr>
              <w:jc w:val="left"/>
              <w:rPr>
                <w:b/>
                <w:i/>
              </w:rPr>
            </w:pPr>
            <w:r w:rsidRPr="00911F6B">
              <w:rPr>
                <w:i/>
              </w:rPr>
              <w:t xml:space="preserve">Example of Text </w:t>
            </w:r>
            <w:r w:rsidR="006B3BF3" w:rsidRPr="006B3BF3">
              <w:rPr>
                <w:i/>
              </w:rPr>
              <w:t>101AA00</w:t>
            </w:r>
            <w:r w:rsidRPr="00357E05">
              <w:rPr>
                <w:i/>
              </w:rPr>
              <w:t>IECTMP</w:t>
            </w:r>
            <w:r w:rsidRPr="00911F6B">
              <w:rPr>
                <w:i/>
              </w:rPr>
              <w:t xml:space="preserve">.TXT over cell </w:t>
            </w:r>
            <w:del w:id="1320" w:author="jonathan pritchard" w:date="2023-12-15T14:07:00Z">
              <w:r w:rsidR="00B153DA" w:rsidDel="003B0268">
                <w:rPr>
                  <w:i/>
                </w:rPr>
                <w:delText>101AA00</w:delText>
              </w:r>
              <w:r w:rsidRPr="00911F6B" w:rsidDel="003B0268">
                <w:rPr>
                  <w:i/>
                </w:rPr>
                <w:delText>X0000</w:delText>
              </w:r>
            </w:del>
            <w:ins w:id="1321" w:author="jonathan pritchard" w:date="2023-12-15T14:07:00Z">
              <w:r w:rsidR="003B0268">
                <w:rPr>
                  <w:i/>
                </w:rPr>
                <w:t>10100AA_X0000</w:t>
              </w:r>
            </w:ins>
            <w:r w:rsidRPr="00911F6B">
              <w:rPr>
                <w:i/>
              </w:rPr>
              <w:t>.000, Day palette</w:t>
            </w:r>
            <w:r w:rsidR="004955AC">
              <w:rPr>
                <w:i/>
              </w:rPr>
              <w:t xml:space="preserve"> </w:t>
            </w:r>
            <w:proofErr w:type="spellStart"/>
            <w:r w:rsidR="004955AC">
              <w:rPr>
                <w:b/>
                <w:i/>
              </w:rPr>
              <w:t>tbd</w:t>
            </w:r>
            <w:proofErr w:type="spellEnd"/>
          </w:p>
          <w:p w14:paraId="5743D4BD" w14:textId="4DA10A16" w:rsidR="00D06525" w:rsidRPr="00911F6B" w:rsidRDefault="00D06525" w:rsidP="00273E6E">
            <w:pPr>
              <w:jc w:val="left"/>
              <w:rPr>
                <w:i/>
              </w:rPr>
            </w:pPr>
          </w:p>
          <w:p w14:paraId="6045457A" w14:textId="77777777" w:rsidR="00D06525" w:rsidRDefault="00D06525" w:rsidP="00273E6E">
            <w:pPr>
              <w:jc w:val="left"/>
            </w:pPr>
          </w:p>
        </w:tc>
      </w:tr>
      <w:tr w:rsidR="00D06525" w14:paraId="5A62E6E0" w14:textId="77777777" w:rsidTr="00D06525">
        <w:trPr>
          <w:tblHeader/>
        </w:trPr>
        <w:tc>
          <w:tcPr>
            <w:tcW w:w="9526" w:type="dxa"/>
            <w:tcBorders>
              <w:top w:val="nil"/>
              <w:bottom w:val="nil"/>
            </w:tcBorders>
            <w:vAlign w:val="center"/>
          </w:tcPr>
          <w:p w14:paraId="4D79F2C2" w14:textId="7F92B64B" w:rsidR="00D06525" w:rsidRDefault="004655D2" w:rsidP="00D06525">
            <w:pPr>
              <w:jc w:val="center"/>
            </w:pPr>
            <w:r w:rsidRPr="004655D2">
              <w:rPr>
                <w:noProof/>
                <w:lang w:eastAsia="en-GB"/>
              </w:rPr>
              <w:drawing>
                <wp:inline distT="0" distB="0" distL="0" distR="0" wp14:anchorId="3A8E794F" wp14:editId="68FA60BE">
                  <wp:extent cx="5675977" cy="4264820"/>
                  <wp:effectExtent l="0" t="0" r="1270" b="2540"/>
                  <wp:docPr id="3" name="Picture 3" descr="C:\msdokut\STANDARDIT\IHO\ENCWG\Drafting 4.0.2 after Mar2016\New picture originals 23mar2016\4.4g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dokut\STANDARDIT\IHO\ENCWG\Drafting 4.0.2 after Mar2016\New picture originals 23mar2016\4.4g picture 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81630" cy="4269068"/>
                          </a:xfrm>
                          <a:prstGeom prst="rect">
                            <a:avLst/>
                          </a:prstGeom>
                          <a:noFill/>
                          <a:ln>
                            <a:noFill/>
                          </a:ln>
                        </pic:spPr>
                      </pic:pic>
                    </a:graphicData>
                  </a:graphic>
                </wp:inline>
              </w:drawing>
            </w:r>
          </w:p>
        </w:tc>
      </w:tr>
      <w:tr w:rsidR="00D06525" w14:paraId="73E1094E" w14:textId="77777777" w:rsidTr="00D06525">
        <w:trPr>
          <w:tblHeader/>
        </w:trPr>
        <w:tc>
          <w:tcPr>
            <w:tcW w:w="9526" w:type="dxa"/>
            <w:tcBorders>
              <w:top w:val="nil"/>
            </w:tcBorders>
            <w:vAlign w:val="center"/>
          </w:tcPr>
          <w:p w14:paraId="3E0F19D5" w14:textId="3C0975B3" w:rsidR="004955AC" w:rsidRPr="00A44E51" w:rsidRDefault="00D06525" w:rsidP="004955AC">
            <w:pPr>
              <w:jc w:val="left"/>
              <w:rPr>
                <w:b/>
                <w:i/>
              </w:rPr>
            </w:pPr>
            <w:r w:rsidRPr="00911F6B">
              <w:rPr>
                <w:i/>
              </w:rPr>
              <w:t xml:space="preserve">Example of Text GBIECTMP.TXT over cell </w:t>
            </w:r>
            <w:del w:id="1322" w:author="jonathan pritchard" w:date="2023-12-15T14:07:00Z">
              <w:r w:rsidR="00B153DA" w:rsidDel="003B0268">
                <w:rPr>
                  <w:i/>
                </w:rPr>
                <w:delText>101AA00</w:delText>
              </w:r>
              <w:r w:rsidRPr="00911F6B" w:rsidDel="003B0268">
                <w:rPr>
                  <w:i/>
                </w:rPr>
                <w:delText>X0000</w:delText>
              </w:r>
            </w:del>
            <w:ins w:id="1323" w:author="jonathan pritchard" w:date="2023-12-15T14:07:00Z">
              <w:r w:rsidR="003B0268">
                <w:rPr>
                  <w:i/>
                </w:rPr>
                <w:t>10100AA_X0000</w:t>
              </w:r>
            </w:ins>
            <w:r w:rsidRPr="00911F6B">
              <w:rPr>
                <w:i/>
              </w:rPr>
              <w:t>.000, Dusk palette</w:t>
            </w:r>
            <w:r w:rsidR="004955AC">
              <w:rPr>
                <w:i/>
              </w:rPr>
              <w:t xml:space="preserve"> </w:t>
            </w:r>
            <w:proofErr w:type="spellStart"/>
            <w:r w:rsidR="004955AC">
              <w:rPr>
                <w:b/>
                <w:i/>
              </w:rPr>
              <w:t>tbd</w:t>
            </w:r>
            <w:proofErr w:type="spellEnd"/>
          </w:p>
          <w:p w14:paraId="1F3FF685" w14:textId="06ECF7A0" w:rsidR="00D06525" w:rsidRPr="00911F6B" w:rsidRDefault="00D06525" w:rsidP="00273E6E">
            <w:pPr>
              <w:jc w:val="left"/>
              <w:rPr>
                <w:i/>
              </w:rPr>
            </w:pPr>
          </w:p>
        </w:tc>
      </w:tr>
    </w:tbl>
    <w:p w14:paraId="1B2EEFFF"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D06525" w14:paraId="5C987C30" w14:textId="77777777" w:rsidTr="00D06525">
        <w:trPr>
          <w:tblHeader/>
        </w:trPr>
        <w:tc>
          <w:tcPr>
            <w:tcW w:w="9526" w:type="dxa"/>
            <w:tcBorders>
              <w:bottom w:val="nil"/>
            </w:tcBorders>
            <w:vAlign w:val="center"/>
          </w:tcPr>
          <w:p w14:paraId="72B9CA72" w14:textId="70FB774C" w:rsidR="00D06525" w:rsidRDefault="004655D2" w:rsidP="00D06525">
            <w:pPr>
              <w:jc w:val="center"/>
            </w:pPr>
            <w:r w:rsidRPr="004655D2">
              <w:rPr>
                <w:noProof/>
                <w:lang w:eastAsia="en-GB"/>
              </w:rPr>
              <w:drawing>
                <wp:inline distT="0" distB="0" distL="0" distR="0" wp14:anchorId="55888ED4" wp14:editId="2C16971C">
                  <wp:extent cx="5725381" cy="4313171"/>
                  <wp:effectExtent l="0" t="0" r="8890" b="0"/>
                  <wp:docPr id="7" name="Picture 7" descr="C:\msdokut\STANDARDIT\IHO\ENCWG\Drafting 4.0.2 after Mar2016\New picture originals 23mar2016\4.4g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dokut\STANDARDIT\IHO\ENCWG\Drafting 4.0.2 after Mar2016\New picture originals 23mar2016\4.4g picture 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7160" cy="4322045"/>
                          </a:xfrm>
                          <a:prstGeom prst="rect">
                            <a:avLst/>
                          </a:prstGeom>
                          <a:noFill/>
                          <a:ln>
                            <a:noFill/>
                          </a:ln>
                        </pic:spPr>
                      </pic:pic>
                    </a:graphicData>
                  </a:graphic>
                </wp:inline>
              </w:drawing>
            </w:r>
          </w:p>
        </w:tc>
      </w:tr>
      <w:tr w:rsidR="00D06525" w14:paraId="35835943" w14:textId="77777777" w:rsidTr="00D06525">
        <w:trPr>
          <w:tblHeader/>
        </w:trPr>
        <w:tc>
          <w:tcPr>
            <w:tcW w:w="9526" w:type="dxa"/>
            <w:tcBorders>
              <w:top w:val="nil"/>
            </w:tcBorders>
            <w:vAlign w:val="center"/>
          </w:tcPr>
          <w:p w14:paraId="24C616C8" w14:textId="51F51524" w:rsidR="004955AC" w:rsidRPr="00A44E51" w:rsidRDefault="00D06525" w:rsidP="004955AC">
            <w:pPr>
              <w:jc w:val="left"/>
              <w:rPr>
                <w:b/>
                <w:i/>
              </w:rPr>
            </w:pPr>
            <w:r w:rsidRPr="00A358C9">
              <w:rPr>
                <w:i/>
              </w:rPr>
              <w:t>Example of Text</w:t>
            </w:r>
            <w:r w:rsidR="006B3BF3">
              <w:rPr>
                <w:i/>
              </w:rPr>
              <w:t xml:space="preserve"> 101AA00</w:t>
            </w:r>
            <w:r w:rsidRPr="00A358C9">
              <w:rPr>
                <w:i/>
              </w:rPr>
              <w:t xml:space="preserve">IECTMP.TXT over cell </w:t>
            </w:r>
            <w:del w:id="1324" w:author="jonathan pritchard" w:date="2023-12-15T14:07:00Z">
              <w:r w:rsidR="00B153DA" w:rsidDel="003B0268">
                <w:rPr>
                  <w:i/>
                </w:rPr>
                <w:delText>101AA00</w:delText>
              </w:r>
              <w:r w:rsidRPr="00A358C9" w:rsidDel="003B0268">
                <w:rPr>
                  <w:i/>
                </w:rPr>
                <w:delText>X0000</w:delText>
              </w:r>
            </w:del>
            <w:ins w:id="1325" w:author="jonathan pritchard" w:date="2023-12-15T14:07:00Z">
              <w:r w:rsidR="003B0268">
                <w:rPr>
                  <w:i/>
                </w:rPr>
                <w:t>10100AA_X0000</w:t>
              </w:r>
            </w:ins>
            <w:r w:rsidRPr="00A358C9">
              <w:rPr>
                <w:i/>
              </w:rPr>
              <w:t>.000, Night palette</w:t>
            </w:r>
            <w:r w:rsidR="004955AC">
              <w:rPr>
                <w:i/>
              </w:rPr>
              <w:t xml:space="preserve"> </w:t>
            </w:r>
            <w:proofErr w:type="spellStart"/>
            <w:r w:rsidR="004955AC">
              <w:rPr>
                <w:b/>
                <w:i/>
              </w:rPr>
              <w:t>tbd</w:t>
            </w:r>
            <w:proofErr w:type="spellEnd"/>
          </w:p>
          <w:p w14:paraId="60E1122E" w14:textId="4AB948D2" w:rsidR="00D06525" w:rsidRPr="00A358C9" w:rsidRDefault="00D06525" w:rsidP="00273E6E">
            <w:pPr>
              <w:jc w:val="left"/>
              <w:rPr>
                <w:i/>
              </w:rPr>
            </w:pPr>
          </w:p>
        </w:tc>
      </w:tr>
    </w:tbl>
    <w:p w14:paraId="0B041E0F" w14:textId="627287AC" w:rsidR="00AA4A2A" w:rsidRDefault="00AA4A2A" w:rsidP="00D06525"/>
    <w:p w14:paraId="5ECBAD6B" w14:textId="77777777" w:rsidR="0060442C" w:rsidRDefault="0060442C"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E5187A" w:rsidRPr="004065B1" w14:paraId="76C70E05" w14:textId="77777777" w:rsidTr="00357E05">
        <w:trPr>
          <w:trHeight w:val="454"/>
          <w:tblHeader/>
        </w:trPr>
        <w:tc>
          <w:tcPr>
            <w:tcW w:w="2381" w:type="dxa"/>
            <w:shd w:val="clear" w:color="auto" w:fill="CCFFCC"/>
            <w:vAlign w:val="center"/>
          </w:tcPr>
          <w:p w14:paraId="1DF5B85A" w14:textId="77777777" w:rsidR="00E5187A" w:rsidRPr="004065B1" w:rsidRDefault="00E5187A" w:rsidP="00280DEE">
            <w:r w:rsidRPr="000A066E">
              <w:rPr>
                <w:b/>
              </w:rPr>
              <w:t>Test Reference</w:t>
            </w:r>
          </w:p>
        </w:tc>
        <w:tc>
          <w:tcPr>
            <w:tcW w:w="2381" w:type="dxa"/>
            <w:shd w:val="clear" w:color="auto" w:fill="CCFFCC"/>
            <w:vAlign w:val="center"/>
          </w:tcPr>
          <w:p w14:paraId="76AE28C3" w14:textId="4276A051" w:rsidR="00E5187A" w:rsidRPr="004065B1" w:rsidRDefault="00E5187A" w:rsidP="00280DEE">
            <w:r>
              <w:t>SupplmentaryFile1</w:t>
            </w:r>
          </w:p>
        </w:tc>
        <w:tc>
          <w:tcPr>
            <w:tcW w:w="2382" w:type="dxa"/>
            <w:shd w:val="clear" w:color="auto" w:fill="CCFFCC"/>
            <w:vAlign w:val="center"/>
          </w:tcPr>
          <w:p w14:paraId="125EB967" w14:textId="77777777" w:rsidR="00E5187A" w:rsidRPr="004065B1" w:rsidRDefault="00E5187A" w:rsidP="00280DEE">
            <w:r w:rsidRPr="000A066E">
              <w:rPr>
                <w:b/>
              </w:rPr>
              <w:t>IHO Reference</w:t>
            </w:r>
          </w:p>
        </w:tc>
        <w:tc>
          <w:tcPr>
            <w:tcW w:w="2382" w:type="dxa"/>
            <w:shd w:val="clear" w:color="auto" w:fill="CCFFCC"/>
            <w:vAlign w:val="center"/>
          </w:tcPr>
          <w:p w14:paraId="04E8EC8A" w14:textId="49254C18" w:rsidR="00E5187A" w:rsidRPr="004065B1" w:rsidRDefault="00E5187A" w:rsidP="00280DEE"/>
        </w:tc>
      </w:tr>
      <w:tr w:rsidR="00E5187A" w14:paraId="2334EF41" w14:textId="77777777" w:rsidTr="00357E05">
        <w:trPr>
          <w:tblHeader/>
        </w:trPr>
        <w:tc>
          <w:tcPr>
            <w:tcW w:w="9526" w:type="dxa"/>
            <w:gridSpan w:val="4"/>
            <w:shd w:val="clear" w:color="auto" w:fill="CCFFCC"/>
            <w:vAlign w:val="center"/>
          </w:tcPr>
          <w:p w14:paraId="4D71D63E" w14:textId="77777777" w:rsidR="00E5187A" w:rsidRDefault="00E5187A" w:rsidP="00280DEE">
            <w:r w:rsidRPr="000A066E">
              <w:rPr>
                <w:b/>
              </w:rPr>
              <w:t>Test description</w:t>
            </w:r>
          </w:p>
        </w:tc>
      </w:tr>
      <w:tr w:rsidR="00E5187A" w:rsidRPr="00A358C9" w14:paraId="512B1616" w14:textId="77777777" w:rsidTr="00280DEE">
        <w:trPr>
          <w:tblHeader/>
        </w:trPr>
        <w:tc>
          <w:tcPr>
            <w:tcW w:w="9526" w:type="dxa"/>
            <w:gridSpan w:val="4"/>
            <w:vAlign w:val="center"/>
          </w:tcPr>
          <w:p w14:paraId="40CB4537" w14:textId="049B38E5" w:rsidR="00E5187A" w:rsidRPr="00A358C9" w:rsidRDefault="00E5187A" w:rsidP="00280DEE">
            <w:pPr>
              <w:rPr>
                <w:i/>
              </w:rPr>
            </w:pPr>
            <w:r w:rsidRPr="00A358C9">
              <w:rPr>
                <w:i/>
              </w:rPr>
              <w:t xml:space="preserve">Display of </w:t>
            </w:r>
            <w:r>
              <w:rPr>
                <w:i/>
              </w:rPr>
              <w:t>supplementary text file using file locator attributes</w:t>
            </w:r>
          </w:p>
        </w:tc>
      </w:tr>
      <w:tr w:rsidR="00E5187A" w:rsidRPr="004065B1" w14:paraId="4BC53B17" w14:textId="77777777" w:rsidTr="00357E05">
        <w:trPr>
          <w:tblHeader/>
        </w:trPr>
        <w:tc>
          <w:tcPr>
            <w:tcW w:w="9526" w:type="dxa"/>
            <w:gridSpan w:val="4"/>
            <w:shd w:val="clear" w:color="auto" w:fill="CCFFCC"/>
            <w:vAlign w:val="center"/>
          </w:tcPr>
          <w:p w14:paraId="7CFB324A" w14:textId="77777777" w:rsidR="00E5187A" w:rsidRPr="004065B1" w:rsidRDefault="00E5187A" w:rsidP="00280DEE">
            <w:r w:rsidRPr="000A066E">
              <w:rPr>
                <w:b/>
              </w:rPr>
              <w:t>Setup</w:t>
            </w:r>
          </w:p>
        </w:tc>
      </w:tr>
      <w:tr w:rsidR="00E5187A" w:rsidRPr="00A358C9" w14:paraId="7C2DADC3" w14:textId="77777777" w:rsidTr="00280DEE">
        <w:trPr>
          <w:tblHeader/>
        </w:trPr>
        <w:tc>
          <w:tcPr>
            <w:tcW w:w="9526" w:type="dxa"/>
            <w:gridSpan w:val="4"/>
            <w:vAlign w:val="center"/>
          </w:tcPr>
          <w:p w14:paraId="6878C515" w14:textId="36E514ED" w:rsidR="00E5187A" w:rsidRPr="00A358C9" w:rsidRDefault="00E5187A" w:rsidP="00280DEE">
            <w:pPr>
              <w:rPr>
                <w:i/>
              </w:rPr>
            </w:pPr>
            <w:r w:rsidRPr="00A358C9">
              <w:rPr>
                <w:i/>
              </w:rPr>
              <w:t xml:space="preserve">As for test </w:t>
            </w:r>
            <w:proofErr w:type="spellStart"/>
            <w:r w:rsidR="00416AF5">
              <w:rPr>
                <w:i/>
              </w:rPr>
              <w:t>FeatureInformation</w:t>
            </w:r>
            <w:proofErr w:type="spellEnd"/>
          </w:p>
        </w:tc>
      </w:tr>
      <w:tr w:rsidR="00E5187A" w:rsidRPr="004065B1" w14:paraId="08574E6C" w14:textId="77777777" w:rsidTr="00357E05">
        <w:trPr>
          <w:tblHeader/>
        </w:trPr>
        <w:tc>
          <w:tcPr>
            <w:tcW w:w="9526" w:type="dxa"/>
            <w:gridSpan w:val="4"/>
            <w:shd w:val="clear" w:color="auto" w:fill="CCFFCC"/>
            <w:vAlign w:val="center"/>
          </w:tcPr>
          <w:p w14:paraId="7F700AB2" w14:textId="77777777" w:rsidR="00E5187A" w:rsidRPr="004065B1" w:rsidRDefault="00E5187A" w:rsidP="00280DEE">
            <w:r w:rsidRPr="000A066E">
              <w:rPr>
                <w:b/>
              </w:rPr>
              <w:t>Action</w:t>
            </w:r>
          </w:p>
        </w:tc>
      </w:tr>
      <w:tr w:rsidR="00E5187A" w:rsidRPr="00A358C9" w14:paraId="78F5BE9B" w14:textId="77777777" w:rsidTr="00280DEE">
        <w:trPr>
          <w:tblHeader/>
        </w:trPr>
        <w:tc>
          <w:tcPr>
            <w:tcW w:w="9526" w:type="dxa"/>
            <w:gridSpan w:val="4"/>
            <w:vAlign w:val="center"/>
          </w:tcPr>
          <w:p w14:paraId="18682D2D" w14:textId="2839DDA1" w:rsidR="00E5187A" w:rsidRPr="00A358C9" w:rsidRDefault="00E5187A" w:rsidP="00280DEE">
            <w:pPr>
              <w:jc w:val="left"/>
              <w:rPr>
                <w:i/>
              </w:rPr>
            </w:pPr>
            <w:r w:rsidRPr="00A358C9">
              <w:rPr>
                <w:i/>
              </w:rPr>
              <w:t xml:space="preserve">1. Select an example of a note encoded using </w:t>
            </w:r>
            <w:r w:rsidR="006B3BF3">
              <w:rPr>
                <w:i/>
              </w:rPr>
              <w:t>text</w:t>
            </w:r>
            <w:r w:rsidR="006B3BF3" w:rsidRPr="00A358C9">
              <w:rPr>
                <w:i/>
              </w:rPr>
              <w:t xml:space="preserve"> </w:t>
            </w:r>
            <w:r w:rsidRPr="00A358C9">
              <w:rPr>
                <w:i/>
              </w:rPr>
              <w:t xml:space="preserve">(text description) (caution area at approximately 32°34.74’S </w:t>
            </w:r>
            <w:r>
              <w:rPr>
                <w:i/>
              </w:rPr>
              <w:t xml:space="preserve"> </w:t>
            </w:r>
            <w:r w:rsidRPr="00A358C9">
              <w:rPr>
                <w:i/>
              </w:rPr>
              <w:t>061°08.92’E);</w:t>
            </w:r>
          </w:p>
          <w:p w14:paraId="6F99C3B4" w14:textId="77777777" w:rsidR="00E5187A" w:rsidRPr="00A358C9" w:rsidRDefault="00E5187A" w:rsidP="00280DEE">
            <w:pPr>
              <w:rPr>
                <w:i/>
              </w:rPr>
            </w:pPr>
            <w:r w:rsidRPr="00A358C9">
              <w:rPr>
                <w:i/>
              </w:rPr>
              <w:t>2. Repeat step 1 for different light conditions (DAY, DUSK, NIGHT).</w:t>
            </w:r>
          </w:p>
        </w:tc>
      </w:tr>
      <w:tr w:rsidR="00E5187A" w:rsidRPr="004065B1" w14:paraId="013D2668" w14:textId="77777777" w:rsidTr="00357E05">
        <w:trPr>
          <w:tblHeader/>
        </w:trPr>
        <w:tc>
          <w:tcPr>
            <w:tcW w:w="9526" w:type="dxa"/>
            <w:gridSpan w:val="4"/>
            <w:shd w:val="clear" w:color="auto" w:fill="CCFFCC"/>
            <w:vAlign w:val="center"/>
          </w:tcPr>
          <w:p w14:paraId="069E4802" w14:textId="77777777" w:rsidR="00E5187A" w:rsidRPr="004065B1" w:rsidRDefault="00E5187A" w:rsidP="00280DEE">
            <w:r w:rsidRPr="000A066E">
              <w:rPr>
                <w:b/>
              </w:rPr>
              <w:t>Results</w:t>
            </w:r>
          </w:p>
        </w:tc>
      </w:tr>
      <w:tr w:rsidR="00E5187A" w:rsidRPr="00A358C9" w14:paraId="677C2B40" w14:textId="77777777" w:rsidTr="00280DEE">
        <w:trPr>
          <w:tblHeader/>
        </w:trPr>
        <w:tc>
          <w:tcPr>
            <w:tcW w:w="9526" w:type="dxa"/>
            <w:gridSpan w:val="4"/>
            <w:vAlign w:val="center"/>
          </w:tcPr>
          <w:p w14:paraId="4D81E8A1" w14:textId="4EF83CCF" w:rsidR="00E5187A" w:rsidRPr="00A358C9" w:rsidRDefault="00E5187A" w:rsidP="00E5187A">
            <w:pPr>
              <w:jc w:val="left"/>
              <w:rPr>
                <w:i/>
              </w:rPr>
            </w:pPr>
            <w:r w:rsidRPr="00A358C9">
              <w:rPr>
                <w:i/>
              </w:rPr>
              <w:t>1. The note must be displayed within the light level of the current display and in a way that it can be easily read, for example by displaying the note as it might appear on a paper chart (</w:t>
            </w:r>
            <w:r>
              <w:rPr>
                <w:i/>
              </w:rPr>
              <w:t>for example</w:t>
            </w:r>
            <w:r w:rsidRPr="00A358C9">
              <w:rPr>
                <w:i/>
              </w:rPr>
              <w:t xml:space="preserve"> content of </w:t>
            </w:r>
            <w:r w:rsidR="006B3BF3" w:rsidRPr="006B3BF3">
              <w:rPr>
                <w:i/>
              </w:rPr>
              <w:t>101AA00</w:t>
            </w:r>
            <w:r w:rsidRPr="00357E05">
              <w:rPr>
                <w:i/>
              </w:rPr>
              <w:t>IECTMP</w:t>
            </w:r>
            <w:r w:rsidRPr="00A358C9">
              <w:rPr>
                <w:i/>
              </w:rPr>
              <w:t>.TXT file as contained in the directory of loaded ENCs).</w:t>
            </w:r>
          </w:p>
          <w:p w14:paraId="0BC6349E" w14:textId="77777777" w:rsidR="00E5187A" w:rsidRDefault="00E5187A" w:rsidP="00E5187A">
            <w:pPr>
              <w:jc w:val="left"/>
              <w:rPr>
                <w:i/>
              </w:rPr>
            </w:pPr>
            <w:r w:rsidRPr="00A358C9">
              <w:rPr>
                <w:i/>
              </w:rPr>
              <w:t>2. The note must be displayed as appropriate for the selected light condition (DAY, DUSK, NIGHT).</w:t>
            </w:r>
          </w:p>
          <w:p w14:paraId="21B99454" w14:textId="4DDD59DB" w:rsidR="00E5187A" w:rsidRPr="00A358C9" w:rsidRDefault="00E5187A" w:rsidP="00E5187A">
            <w:pPr>
              <w:jc w:val="left"/>
              <w:rPr>
                <w:i/>
              </w:rPr>
            </w:pPr>
            <w:r>
              <w:rPr>
                <w:i/>
              </w:rPr>
              <w:t xml:space="preserve">3. The content of the note must commence at the location specified by the </w:t>
            </w:r>
            <w:proofErr w:type="spellStart"/>
            <w:r>
              <w:rPr>
                <w:i/>
              </w:rPr>
              <w:t>fileLocator</w:t>
            </w:r>
            <w:proofErr w:type="spellEnd"/>
            <w:r>
              <w:rPr>
                <w:i/>
              </w:rPr>
              <w:t xml:space="preserve"> reference, as shown in the image</w:t>
            </w:r>
          </w:p>
        </w:tc>
      </w:tr>
      <w:tr w:rsidR="00E5187A" w:rsidRPr="00A358C9" w14:paraId="1E5254B4" w14:textId="77777777" w:rsidTr="00280DEE">
        <w:trPr>
          <w:tblHeader/>
        </w:trPr>
        <w:tc>
          <w:tcPr>
            <w:tcW w:w="9526" w:type="dxa"/>
            <w:gridSpan w:val="4"/>
            <w:vAlign w:val="center"/>
          </w:tcPr>
          <w:p w14:paraId="22547D29" w14:textId="52C32DDE" w:rsidR="00E5187A" w:rsidRPr="00E5187A" w:rsidRDefault="00E5187A" w:rsidP="00E5187A">
            <w:pPr>
              <w:jc w:val="left"/>
              <w:rPr>
                <w:b/>
                <w:bCs/>
                <w:i/>
              </w:rPr>
            </w:pPr>
            <w:r>
              <w:rPr>
                <w:b/>
                <w:bCs/>
                <w:i/>
              </w:rPr>
              <w:t xml:space="preserve">IMG:  </w:t>
            </w:r>
            <w:proofErr w:type="spellStart"/>
            <w:r>
              <w:rPr>
                <w:b/>
                <w:bCs/>
                <w:i/>
              </w:rPr>
              <w:t>fileLocator</w:t>
            </w:r>
            <w:proofErr w:type="spellEnd"/>
            <w:r>
              <w:rPr>
                <w:b/>
                <w:bCs/>
                <w:i/>
              </w:rPr>
              <w:t xml:space="preserve"> attributes.</w:t>
            </w:r>
          </w:p>
        </w:tc>
      </w:tr>
    </w:tbl>
    <w:p w14:paraId="4055283E" w14:textId="77777777" w:rsidR="00E5187A" w:rsidRDefault="00E5187A">
      <w:pPr>
        <w:widowControl/>
        <w:spacing w:line="240" w:lineRule="auto"/>
        <w:jc w:val="left"/>
      </w:pPr>
    </w:p>
    <w:p w14:paraId="3801DA33" w14:textId="2F2F301A" w:rsidR="00AA4A2A" w:rsidRDefault="00AA4A2A">
      <w:pPr>
        <w:widowControl/>
        <w:spacing w:line="240" w:lineRule="auto"/>
        <w:jc w:val="left"/>
      </w:pPr>
      <w:r>
        <w:br w:type="page"/>
      </w:r>
    </w:p>
    <w:p w14:paraId="3A1CAB92" w14:textId="77777777" w:rsidR="00D06525" w:rsidRDefault="00D06525" w:rsidP="00D06525"/>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0449F" w14:paraId="5D2551A2" w14:textId="77777777" w:rsidTr="004655D2">
        <w:trPr>
          <w:trHeight w:val="454"/>
          <w:tblHeader/>
        </w:trPr>
        <w:tc>
          <w:tcPr>
            <w:tcW w:w="2381" w:type="dxa"/>
            <w:shd w:val="clear" w:color="auto" w:fill="CCFFCC"/>
            <w:vAlign w:val="center"/>
          </w:tcPr>
          <w:p w14:paraId="78EEE018" w14:textId="77777777" w:rsidR="00C0449F" w:rsidRPr="004065B1" w:rsidRDefault="00C0449F" w:rsidP="00273E6E">
            <w:r w:rsidRPr="000A066E">
              <w:rPr>
                <w:b/>
              </w:rPr>
              <w:t>Test Reference</w:t>
            </w:r>
          </w:p>
        </w:tc>
        <w:tc>
          <w:tcPr>
            <w:tcW w:w="2381" w:type="dxa"/>
            <w:shd w:val="clear" w:color="auto" w:fill="CCFFCC"/>
            <w:vAlign w:val="center"/>
          </w:tcPr>
          <w:p w14:paraId="7F17F3AC" w14:textId="06347158" w:rsidR="00C0449F" w:rsidRPr="004065B1" w:rsidRDefault="00416AF5" w:rsidP="00273E6E">
            <w:proofErr w:type="spellStart"/>
            <w:r>
              <w:t>PictorialRepresentation</w:t>
            </w:r>
            <w:proofErr w:type="spellEnd"/>
          </w:p>
        </w:tc>
        <w:tc>
          <w:tcPr>
            <w:tcW w:w="2382" w:type="dxa"/>
            <w:shd w:val="clear" w:color="auto" w:fill="CCFFCC"/>
            <w:vAlign w:val="center"/>
          </w:tcPr>
          <w:p w14:paraId="54EC1088" w14:textId="77777777" w:rsidR="00C0449F" w:rsidRPr="004065B1" w:rsidRDefault="00C0449F" w:rsidP="00273E6E">
            <w:r w:rsidRPr="000A066E">
              <w:rPr>
                <w:b/>
              </w:rPr>
              <w:t>IHO Reference</w:t>
            </w:r>
          </w:p>
        </w:tc>
        <w:tc>
          <w:tcPr>
            <w:tcW w:w="2382" w:type="dxa"/>
            <w:shd w:val="clear" w:color="auto" w:fill="CCFFCC"/>
            <w:vAlign w:val="center"/>
          </w:tcPr>
          <w:p w14:paraId="4EA28471" w14:textId="77777777" w:rsidR="00B10E10" w:rsidRDefault="00B10E10" w:rsidP="00B10E10">
            <w:pPr>
              <w:widowControl/>
              <w:spacing w:line="240" w:lineRule="auto"/>
              <w:rPr>
                <w:rFonts w:ascii="Calibri" w:hAnsi="Calibri" w:cs="Calibri"/>
                <w:snapToGrid/>
                <w:color w:val="000000"/>
                <w:sz w:val="22"/>
                <w:szCs w:val="22"/>
              </w:rPr>
            </w:pPr>
            <w:r>
              <w:rPr>
                <w:rFonts w:ascii="Calibri" w:hAnsi="Calibri" w:cs="Calibri"/>
                <w:color w:val="000000"/>
                <w:sz w:val="22"/>
                <w:szCs w:val="22"/>
              </w:rPr>
              <w:t>S-98 C-11.6</w:t>
            </w:r>
          </w:p>
          <w:p w14:paraId="4E0CD3C7" w14:textId="2FF0E12D" w:rsidR="00C0449F" w:rsidRPr="004065B1" w:rsidRDefault="00C0449F" w:rsidP="00273E6E"/>
        </w:tc>
      </w:tr>
      <w:tr w:rsidR="00C0449F" w14:paraId="1960A6C2" w14:textId="77777777" w:rsidTr="004655D2">
        <w:trPr>
          <w:tblHeader/>
        </w:trPr>
        <w:tc>
          <w:tcPr>
            <w:tcW w:w="9526" w:type="dxa"/>
            <w:gridSpan w:val="4"/>
            <w:shd w:val="clear" w:color="auto" w:fill="CCFFCC"/>
            <w:vAlign w:val="center"/>
          </w:tcPr>
          <w:p w14:paraId="7BB9939B" w14:textId="77777777" w:rsidR="00C0449F" w:rsidRDefault="00C0449F" w:rsidP="00273E6E">
            <w:r w:rsidRPr="000A066E">
              <w:rPr>
                <w:b/>
              </w:rPr>
              <w:t>Test description</w:t>
            </w:r>
          </w:p>
        </w:tc>
      </w:tr>
      <w:tr w:rsidR="00C0449F" w14:paraId="50F1E7F2" w14:textId="77777777" w:rsidTr="004655D2">
        <w:trPr>
          <w:tblHeader/>
        </w:trPr>
        <w:tc>
          <w:tcPr>
            <w:tcW w:w="9526" w:type="dxa"/>
            <w:gridSpan w:val="4"/>
            <w:vAlign w:val="center"/>
          </w:tcPr>
          <w:p w14:paraId="2BEA2749" w14:textId="77777777" w:rsidR="00C0449F" w:rsidRPr="00A358C9" w:rsidRDefault="00C0449F" w:rsidP="00273E6E">
            <w:pPr>
              <w:rPr>
                <w:i/>
              </w:rPr>
            </w:pPr>
            <w:r w:rsidRPr="00A358C9">
              <w:rPr>
                <w:i/>
              </w:rPr>
              <w:t>Display of picture representation</w:t>
            </w:r>
          </w:p>
        </w:tc>
      </w:tr>
      <w:tr w:rsidR="00C0449F" w14:paraId="465B13AE" w14:textId="77777777" w:rsidTr="004655D2">
        <w:trPr>
          <w:tblHeader/>
        </w:trPr>
        <w:tc>
          <w:tcPr>
            <w:tcW w:w="9526" w:type="dxa"/>
            <w:gridSpan w:val="4"/>
            <w:shd w:val="clear" w:color="auto" w:fill="CCFFCC"/>
            <w:vAlign w:val="center"/>
          </w:tcPr>
          <w:p w14:paraId="6B5C133E" w14:textId="77777777" w:rsidR="00C0449F" w:rsidRPr="004065B1" w:rsidRDefault="00C0449F" w:rsidP="00273E6E">
            <w:r w:rsidRPr="000A066E">
              <w:rPr>
                <w:b/>
              </w:rPr>
              <w:t>Setup</w:t>
            </w:r>
          </w:p>
        </w:tc>
      </w:tr>
      <w:tr w:rsidR="00C0449F" w14:paraId="66A4CB7F" w14:textId="77777777" w:rsidTr="004655D2">
        <w:trPr>
          <w:tblHeader/>
        </w:trPr>
        <w:tc>
          <w:tcPr>
            <w:tcW w:w="9526" w:type="dxa"/>
            <w:gridSpan w:val="4"/>
            <w:vAlign w:val="center"/>
          </w:tcPr>
          <w:p w14:paraId="2F0ED241" w14:textId="305720EB" w:rsidR="00C0449F" w:rsidRPr="00A358C9" w:rsidRDefault="00C0449F" w:rsidP="00273E6E">
            <w:pPr>
              <w:rPr>
                <w:i/>
              </w:rPr>
            </w:pPr>
            <w:r w:rsidRPr="00A358C9">
              <w:rPr>
                <w:i/>
              </w:rPr>
              <w:t xml:space="preserve">As for test </w:t>
            </w:r>
            <w:proofErr w:type="spellStart"/>
            <w:r w:rsidR="00416AF5">
              <w:rPr>
                <w:i/>
              </w:rPr>
              <w:t>FeatureInformation</w:t>
            </w:r>
            <w:proofErr w:type="spellEnd"/>
          </w:p>
        </w:tc>
      </w:tr>
      <w:tr w:rsidR="00C0449F" w14:paraId="6AB102FC" w14:textId="77777777" w:rsidTr="004655D2">
        <w:trPr>
          <w:tblHeader/>
        </w:trPr>
        <w:tc>
          <w:tcPr>
            <w:tcW w:w="9526" w:type="dxa"/>
            <w:gridSpan w:val="4"/>
            <w:shd w:val="clear" w:color="auto" w:fill="CCFFCC"/>
            <w:vAlign w:val="center"/>
          </w:tcPr>
          <w:p w14:paraId="5B1FB6B4" w14:textId="77777777" w:rsidR="00C0449F" w:rsidRPr="004065B1" w:rsidRDefault="00C0449F" w:rsidP="00273E6E">
            <w:r w:rsidRPr="000A066E">
              <w:rPr>
                <w:b/>
              </w:rPr>
              <w:t>Action</w:t>
            </w:r>
          </w:p>
        </w:tc>
      </w:tr>
      <w:tr w:rsidR="00C0449F" w14:paraId="0C1B6D54" w14:textId="77777777" w:rsidTr="004655D2">
        <w:trPr>
          <w:tblHeader/>
        </w:trPr>
        <w:tc>
          <w:tcPr>
            <w:tcW w:w="9526" w:type="dxa"/>
            <w:gridSpan w:val="4"/>
            <w:vAlign w:val="center"/>
          </w:tcPr>
          <w:p w14:paraId="23CC7775" w14:textId="34C933C4" w:rsidR="00C0449F" w:rsidRPr="00A358C9" w:rsidRDefault="00C0449F" w:rsidP="00C0449F">
            <w:pPr>
              <w:rPr>
                <w:i/>
              </w:rPr>
            </w:pPr>
            <w:r w:rsidRPr="00A358C9">
              <w:rPr>
                <w:i/>
              </w:rPr>
              <w:t xml:space="preserve">1. Select an example of </w:t>
            </w:r>
            <w:r w:rsidR="00416AF5">
              <w:rPr>
                <w:i/>
              </w:rPr>
              <w:t xml:space="preserve">the attribute </w:t>
            </w:r>
            <w:proofErr w:type="spellStart"/>
            <w:r w:rsidR="00416AF5">
              <w:rPr>
                <w:i/>
              </w:rPr>
              <w:t>pictorialRepresentation</w:t>
            </w:r>
            <w:proofErr w:type="spellEnd"/>
          </w:p>
          <w:p w14:paraId="760F8B48" w14:textId="6CF7C57B" w:rsidR="00C0449F" w:rsidRPr="00A358C9" w:rsidRDefault="00C0449F" w:rsidP="00C0449F">
            <w:pPr>
              <w:rPr>
                <w:i/>
              </w:rPr>
            </w:pPr>
            <w:r w:rsidRPr="00A358C9">
              <w:rPr>
                <w:i/>
              </w:rPr>
              <w:t xml:space="preserve">1a. select landmark </w:t>
            </w:r>
            <w:r w:rsidR="002E1A67">
              <w:rPr>
                <w:i/>
              </w:rPr>
              <w:t>feature</w:t>
            </w:r>
            <w:r w:rsidRPr="00A358C9">
              <w:rPr>
                <w:i/>
              </w:rPr>
              <w:t xml:space="preserve"> at 32°31.95’S 60°54.34’E and select picture representation for display;</w:t>
            </w:r>
          </w:p>
          <w:p w14:paraId="4D5F49CF" w14:textId="14CBE5F1" w:rsidR="00C0449F" w:rsidRPr="00A358C9" w:rsidRDefault="00C0449F" w:rsidP="00C0449F">
            <w:pPr>
              <w:rPr>
                <w:i/>
              </w:rPr>
            </w:pPr>
            <w:r w:rsidRPr="00A358C9">
              <w:rPr>
                <w:i/>
              </w:rPr>
              <w:t xml:space="preserve">1b. select area </w:t>
            </w:r>
            <w:r w:rsidR="002E1A67">
              <w:rPr>
                <w:i/>
              </w:rPr>
              <w:t>feature</w:t>
            </w:r>
            <w:r w:rsidRPr="00A358C9">
              <w:rPr>
                <w:i/>
              </w:rPr>
              <w:t xml:space="preserve"> of 32°30.25’S 60°54.64’E with </w:t>
            </w:r>
            <w:proofErr w:type="spellStart"/>
            <w:r w:rsidR="00416AF5">
              <w:rPr>
                <w:i/>
              </w:rPr>
              <w:t>NauticalInformation</w:t>
            </w:r>
            <w:proofErr w:type="spellEnd"/>
            <w:r w:rsidRPr="00A358C9">
              <w:rPr>
                <w:i/>
              </w:rPr>
              <w:t xml:space="preserve"> and select picture representation for display;</w:t>
            </w:r>
          </w:p>
          <w:p w14:paraId="5B9F5F64" w14:textId="77777777" w:rsidR="00C0449F" w:rsidRPr="00A358C9" w:rsidRDefault="00C0449F" w:rsidP="00C0449F">
            <w:pPr>
              <w:rPr>
                <w:i/>
              </w:rPr>
            </w:pPr>
            <w:r w:rsidRPr="00A358C9">
              <w:rPr>
                <w:i/>
              </w:rPr>
              <w:t>2. Repeat step 1a and b for different light conditions (DAY, DUSK, NIGHT).</w:t>
            </w:r>
          </w:p>
        </w:tc>
      </w:tr>
      <w:tr w:rsidR="00C0449F" w14:paraId="46349339" w14:textId="77777777" w:rsidTr="004655D2">
        <w:trPr>
          <w:tblHeader/>
        </w:trPr>
        <w:tc>
          <w:tcPr>
            <w:tcW w:w="9526" w:type="dxa"/>
            <w:gridSpan w:val="4"/>
            <w:shd w:val="clear" w:color="auto" w:fill="CCFFCC"/>
            <w:vAlign w:val="center"/>
          </w:tcPr>
          <w:p w14:paraId="133DD582" w14:textId="77777777" w:rsidR="00C0449F" w:rsidRPr="004065B1" w:rsidRDefault="00C0449F" w:rsidP="00273E6E">
            <w:r w:rsidRPr="000A066E">
              <w:rPr>
                <w:b/>
              </w:rPr>
              <w:t>Results</w:t>
            </w:r>
          </w:p>
        </w:tc>
      </w:tr>
      <w:tr w:rsidR="00C0449F" w14:paraId="7F1696FD" w14:textId="77777777" w:rsidTr="004655D2">
        <w:trPr>
          <w:tblHeader/>
        </w:trPr>
        <w:tc>
          <w:tcPr>
            <w:tcW w:w="9526" w:type="dxa"/>
            <w:gridSpan w:val="4"/>
            <w:vAlign w:val="center"/>
          </w:tcPr>
          <w:p w14:paraId="6A00D7FB" w14:textId="46FB3CE9" w:rsidR="00C0449F" w:rsidRPr="006B3BF3" w:rsidRDefault="00C0449F" w:rsidP="00C0449F">
            <w:pPr>
              <w:jc w:val="left"/>
              <w:rPr>
                <w:i/>
              </w:rPr>
            </w:pPr>
            <w:r w:rsidRPr="00A358C9">
              <w:rPr>
                <w:i/>
              </w:rPr>
              <w:t xml:space="preserve">1a. The picture </w:t>
            </w:r>
            <w:r w:rsidR="006B3BF3" w:rsidRPr="006B3BF3">
              <w:rPr>
                <w:i/>
              </w:rPr>
              <w:t>101AA00</w:t>
            </w:r>
            <w:r w:rsidRPr="00357E05">
              <w:rPr>
                <w:i/>
              </w:rPr>
              <w:t>TESTPC.TIF</w:t>
            </w:r>
            <w:r w:rsidRPr="006B3BF3">
              <w:rPr>
                <w:i/>
              </w:rPr>
              <w:t xml:space="preserve"> must be displayed;</w:t>
            </w:r>
          </w:p>
          <w:p w14:paraId="3D6AB610" w14:textId="2F5C8E03" w:rsidR="00C0449F" w:rsidRPr="00A358C9" w:rsidRDefault="00C0449F" w:rsidP="00C0449F">
            <w:pPr>
              <w:jc w:val="left"/>
              <w:rPr>
                <w:i/>
              </w:rPr>
            </w:pPr>
            <w:r w:rsidRPr="006B3BF3">
              <w:rPr>
                <w:i/>
              </w:rPr>
              <w:t xml:space="preserve">1b. The picture </w:t>
            </w:r>
            <w:r w:rsidR="006B3BF3" w:rsidRPr="006B3BF3">
              <w:rPr>
                <w:i/>
              </w:rPr>
              <w:t>101AA00</w:t>
            </w:r>
            <w:r w:rsidRPr="00357E05">
              <w:rPr>
                <w:i/>
              </w:rPr>
              <w:t>X4000T.TIF</w:t>
            </w:r>
            <w:r w:rsidRPr="006B3BF3">
              <w:rPr>
                <w:i/>
              </w:rPr>
              <w:t xml:space="preserve"> must be displayed;</w:t>
            </w:r>
          </w:p>
          <w:p w14:paraId="41D763A5" w14:textId="77777777" w:rsidR="00C0449F" w:rsidRPr="00A358C9" w:rsidRDefault="00C0449F" w:rsidP="00C0449F">
            <w:pPr>
              <w:jc w:val="left"/>
              <w:rPr>
                <w:i/>
              </w:rPr>
            </w:pPr>
            <w:r w:rsidRPr="00A358C9">
              <w:rPr>
                <w:i/>
              </w:rPr>
              <w:t>2. The pictures must be displayed as appropriate for the selected light condition (DAY, DUSK, NIGHT). It shall not affect the user’s night vision.</w:t>
            </w:r>
          </w:p>
        </w:tc>
      </w:tr>
      <w:tr w:rsidR="00C0449F" w14:paraId="6D0A9828" w14:textId="77777777" w:rsidTr="004655D2">
        <w:trPr>
          <w:tblHeader/>
        </w:trPr>
        <w:tc>
          <w:tcPr>
            <w:tcW w:w="9526" w:type="dxa"/>
            <w:gridSpan w:val="4"/>
            <w:tcBorders>
              <w:bottom w:val="nil"/>
            </w:tcBorders>
            <w:vAlign w:val="center"/>
          </w:tcPr>
          <w:p w14:paraId="20AB7740" w14:textId="25FB211C" w:rsidR="00C0449F" w:rsidRDefault="00445B9F" w:rsidP="00273E6E">
            <w:pPr>
              <w:jc w:val="center"/>
            </w:pPr>
            <w:r w:rsidRPr="00445B9F">
              <w:rPr>
                <w:noProof/>
                <w:lang w:eastAsia="en-GB"/>
              </w:rPr>
              <w:drawing>
                <wp:inline distT="0" distB="0" distL="0" distR="0" wp14:anchorId="470A513C" wp14:editId="011664F0">
                  <wp:extent cx="5793295" cy="5900755"/>
                  <wp:effectExtent l="0" t="0" r="0" b="5080"/>
                  <wp:docPr id="55" name="Picture 55" descr="C:\msdokut\STANDARDIT\IHO\S64\Work 2016\Review Aug2016\New picture originals 16aug2016\4.4h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sdokut\STANDARDIT\IHO\S64\Work 2016\Review Aug2016\New picture originals 16aug2016\4.4h picture 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01289" cy="5908897"/>
                          </a:xfrm>
                          <a:prstGeom prst="rect">
                            <a:avLst/>
                          </a:prstGeom>
                          <a:noFill/>
                          <a:ln>
                            <a:noFill/>
                          </a:ln>
                        </pic:spPr>
                      </pic:pic>
                    </a:graphicData>
                  </a:graphic>
                </wp:inline>
              </w:drawing>
            </w:r>
          </w:p>
        </w:tc>
      </w:tr>
      <w:tr w:rsidR="00C0449F" w14:paraId="17419F05" w14:textId="77777777" w:rsidTr="004655D2">
        <w:trPr>
          <w:tblHeader/>
        </w:trPr>
        <w:tc>
          <w:tcPr>
            <w:tcW w:w="9526" w:type="dxa"/>
            <w:gridSpan w:val="4"/>
            <w:tcBorders>
              <w:top w:val="nil"/>
            </w:tcBorders>
            <w:vAlign w:val="center"/>
          </w:tcPr>
          <w:p w14:paraId="3BB701E5" w14:textId="4238D9FF"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A358C9">
              <w:rPr>
                <w:i/>
              </w:rPr>
              <w:t xml:space="preserve"> over cell </w:t>
            </w:r>
            <w:del w:id="1326" w:author="jonathan pritchard" w:date="2023-12-15T14:07:00Z">
              <w:r w:rsidR="0036728A" w:rsidDel="003B0268">
                <w:rPr>
                  <w:i/>
                </w:rPr>
                <w:delText>101AA00</w:delText>
              </w:r>
              <w:r w:rsidRPr="00A358C9" w:rsidDel="003B0268">
                <w:rPr>
                  <w:i/>
                </w:rPr>
                <w:delText>X0000</w:delText>
              </w:r>
            </w:del>
            <w:ins w:id="1327" w:author="jonathan pritchard" w:date="2023-12-15T14:07:00Z">
              <w:r w:rsidR="003B0268">
                <w:rPr>
                  <w:i/>
                </w:rPr>
                <w:t>10100AA_X0000</w:t>
              </w:r>
            </w:ins>
            <w:r w:rsidRPr="00A358C9">
              <w:rPr>
                <w:i/>
              </w:rPr>
              <w:t>.000, Day palette</w:t>
            </w:r>
            <w:r w:rsidR="004955AC">
              <w:rPr>
                <w:i/>
              </w:rPr>
              <w:t xml:space="preserve"> </w:t>
            </w:r>
            <w:proofErr w:type="spellStart"/>
            <w:r w:rsidR="004955AC">
              <w:rPr>
                <w:b/>
                <w:i/>
              </w:rPr>
              <w:t>tbd</w:t>
            </w:r>
            <w:proofErr w:type="spellEnd"/>
          </w:p>
          <w:p w14:paraId="4A7C226D" w14:textId="02F9E8EE" w:rsidR="00C0449F" w:rsidRPr="00A358C9" w:rsidRDefault="00C0449F" w:rsidP="00273E6E">
            <w:pPr>
              <w:jc w:val="left"/>
              <w:rPr>
                <w:i/>
              </w:rPr>
            </w:pPr>
          </w:p>
        </w:tc>
      </w:tr>
    </w:tbl>
    <w:p w14:paraId="4B7E3A1D"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3AFEA52F" w14:textId="77777777" w:rsidTr="00273E6E">
        <w:trPr>
          <w:tblHeader/>
        </w:trPr>
        <w:tc>
          <w:tcPr>
            <w:tcW w:w="9526" w:type="dxa"/>
            <w:tcBorders>
              <w:bottom w:val="nil"/>
            </w:tcBorders>
            <w:vAlign w:val="center"/>
          </w:tcPr>
          <w:p w14:paraId="44884653" w14:textId="362EC06D" w:rsidR="00C0449F" w:rsidRDefault="00445B9F" w:rsidP="00273E6E">
            <w:pPr>
              <w:jc w:val="center"/>
            </w:pPr>
            <w:r w:rsidRPr="00445B9F">
              <w:rPr>
                <w:noProof/>
                <w:lang w:eastAsia="en-GB"/>
              </w:rPr>
              <w:drawing>
                <wp:inline distT="0" distB="0" distL="0" distR="0" wp14:anchorId="61870924" wp14:editId="477BD6D8">
                  <wp:extent cx="5841564" cy="5797022"/>
                  <wp:effectExtent l="0" t="0" r="6985" b="0"/>
                  <wp:docPr id="56" name="Picture 56" descr="C:\msdokut\STANDARDIT\IHO\S64\Work 2016\Review Aug2016\New picture originals 16aug2016\4.4h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sdokut\STANDARDIT\IHO\S64\Work 2016\Review Aug2016\New picture originals 16aug2016\4.4h picture 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50095" cy="5805488"/>
                          </a:xfrm>
                          <a:prstGeom prst="rect">
                            <a:avLst/>
                          </a:prstGeom>
                          <a:noFill/>
                          <a:ln>
                            <a:noFill/>
                          </a:ln>
                        </pic:spPr>
                      </pic:pic>
                    </a:graphicData>
                  </a:graphic>
                </wp:inline>
              </w:drawing>
            </w:r>
          </w:p>
        </w:tc>
      </w:tr>
      <w:tr w:rsidR="00C0449F" w14:paraId="5321B6BF" w14:textId="77777777" w:rsidTr="00273E6E">
        <w:trPr>
          <w:tblHeader/>
        </w:trPr>
        <w:tc>
          <w:tcPr>
            <w:tcW w:w="9526" w:type="dxa"/>
            <w:tcBorders>
              <w:top w:val="nil"/>
            </w:tcBorders>
            <w:vAlign w:val="center"/>
          </w:tcPr>
          <w:p w14:paraId="244B54A4" w14:textId="1A0FF643"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del w:id="1328" w:author="jonathan pritchard" w:date="2023-12-15T14:07:00Z">
              <w:r w:rsidR="0036728A" w:rsidDel="003B0268">
                <w:rPr>
                  <w:i/>
                </w:rPr>
                <w:delText>101AA00</w:delText>
              </w:r>
              <w:r w:rsidRPr="00A358C9" w:rsidDel="003B0268">
                <w:rPr>
                  <w:i/>
                </w:rPr>
                <w:delText>X0000</w:delText>
              </w:r>
            </w:del>
            <w:ins w:id="1329" w:author="jonathan pritchard" w:date="2023-12-15T14:07:00Z">
              <w:r w:rsidR="003B0268">
                <w:rPr>
                  <w:i/>
                </w:rPr>
                <w:t>10100AA_X0000</w:t>
              </w:r>
            </w:ins>
            <w:r w:rsidRPr="00A358C9">
              <w:rPr>
                <w:i/>
              </w:rPr>
              <w:t>.000, Dusk palette</w:t>
            </w:r>
            <w:r w:rsidR="004955AC">
              <w:rPr>
                <w:i/>
              </w:rPr>
              <w:t xml:space="preserve"> </w:t>
            </w:r>
            <w:proofErr w:type="spellStart"/>
            <w:r w:rsidR="004955AC">
              <w:rPr>
                <w:b/>
                <w:i/>
              </w:rPr>
              <w:t>tbd</w:t>
            </w:r>
            <w:proofErr w:type="spellEnd"/>
          </w:p>
          <w:p w14:paraId="5613DD68" w14:textId="12F9D96B" w:rsidR="00C0449F" w:rsidRPr="00A358C9" w:rsidRDefault="00C0449F" w:rsidP="00273E6E">
            <w:pPr>
              <w:jc w:val="left"/>
              <w:rPr>
                <w:i/>
              </w:rPr>
            </w:pPr>
          </w:p>
        </w:tc>
      </w:tr>
    </w:tbl>
    <w:p w14:paraId="4F6CA0AB"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C0449F" w14:paraId="1AAB39A4" w14:textId="77777777" w:rsidTr="00273E6E">
        <w:trPr>
          <w:tblHeader/>
        </w:trPr>
        <w:tc>
          <w:tcPr>
            <w:tcW w:w="9526" w:type="dxa"/>
            <w:tcBorders>
              <w:bottom w:val="nil"/>
            </w:tcBorders>
            <w:vAlign w:val="center"/>
          </w:tcPr>
          <w:p w14:paraId="155C8D73" w14:textId="14B52837" w:rsidR="00C0449F" w:rsidRDefault="00445B9F" w:rsidP="00273E6E">
            <w:pPr>
              <w:jc w:val="center"/>
            </w:pPr>
            <w:r w:rsidRPr="00445B9F">
              <w:rPr>
                <w:noProof/>
                <w:lang w:eastAsia="en-GB"/>
              </w:rPr>
              <w:lastRenderedPageBreak/>
              <w:drawing>
                <wp:inline distT="0" distB="0" distL="0" distR="0" wp14:anchorId="7092D847" wp14:editId="500094D1">
                  <wp:extent cx="5901393" cy="5909333"/>
                  <wp:effectExtent l="0" t="0" r="4445" b="0"/>
                  <wp:docPr id="57" name="Picture 57" descr="C:\msdokut\STANDARDIT\IHO\S64\Work 2016\Review Aug2016\New picture originals 16aug2016\4.4h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sdokut\STANDARDIT\IHO\S64\Work 2016\Review Aug2016\New picture originals 16aug2016\4.4h picture 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07786" cy="5915735"/>
                          </a:xfrm>
                          <a:prstGeom prst="rect">
                            <a:avLst/>
                          </a:prstGeom>
                          <a:noFill/>
                          <a:ln>
                            <a:noFill/>
                          </a:ln>
                        </pic:spPr>
                      </pic:pic>
                    </a:graphicData>
                  </a:graphic>
                </wp:inline>
              </w:drawing>
            </w:r>
          </w:p>
        </w:tc>
      </w:tr>
      <w:tr w:rsidR="00C0449F" w14:paraId="603E1B8B" w14:textId="77777777" w:rsidTr="00273E6E">
        <w:trPr>
          <w:tblHeader/>
        </w:trPr>
        <w:tc>
          <w:tcPr>
            <w:tcW w:w="9526" w:type="dxa"/>
            <w:tcBorders>
              <w:top w:val="nil"/>
            </w:tcBorders>
            <w:vAlign w:val="center"/>
          </w:tcPr>
          <w:p w14:paraId="565368B2" w14:textId="71672E05" w:rsidR="004955AC" w:rsidRPr="00A44E51" w:rsidRDefault="00C0449F" w:rsidP="004955AC">
            <w:pPr>
              <w:jc w:val="left"/>
              <w:rPr>
                <w:b/>
                <w:i/>
              </w:rPr>
            </w:pPr>
            <w:r w:rsidRPr="00A358C9">
              <w:rPr>
                <w:i/>
              </w:rPr>
              <w:t xml:space="preserve">Example of Picture </w:t>
            </w:r>
            <w:r w:rsidR="006B3BF3" w:rsidRPr="006B3BF3">
              <w:rPr>
                <w:i/>
              </w:rPr>
              <w:t>101AA00</w:t>
            </w:r>
            <w:r w:rsidRPr="00357E05">
              <w:rPr>
                <w:i/>
              </w:rPr>
              <w:t>TESTPC.TIF</w:t>
            </w:r>
            <w:r w:rsidRPr="006B3BF3">
              <w:rPr>
                <w:i/>
              </w:rPr>
              <w:t xml:space="preserve"> over</w:t>
            </w:r>
            <w:r w:rsidRPr="00A358C9">
              <w:rPr>
                <w:i/>
              </w:rPr>
              <w:t xml:space="preserve"> cell </w:t>
            </w:r>
            <w:del w:id="1330" w:author="jonathan pritchard" w:date="2023-12-15T14:07:00Z">
              <w:r w:rsidR="0036728A" w:rsidDel="003B0268">
                <w:rPr>
                  <w:i/>
                </w:rPr>
                <w:delText>101AA00</w:delText>
              </w:r>
              <w:r w:rsidRPr="00A358C9" w:rsidDel="003B0268">
                <w:rPr>
                  <w:i/>
                </w:rPr>
                <w:delText>X0000</w:delText>
              </w:r>
            </w:del>
            <w:ins w:id="1331" w:author="jonathan pritchard" w:date="2023-12-15T14:07:00Z">
              <w:r w:rsidR="003B0268">
                <w:rPr>
                  <w:i/>
                </w:rPr>
                <w:t>10100AA_X0000</w:t>
              </w:r>
            </w:ins>
            <w:r w:rsidRPr="00A358C9">
              <w:rPr>
                <w:i/>
              </w:rPr>
              <w:t>.000, Night palette</w:t>
            </w:r>
            <w:r w:rsidR="004955AC">
              <w:rPr>
                <w:b/>
                <w:i/>
              </w:rPr>
              <w:t xml:space="preserve"> </w:t>
            </w:r>
            <w:proofErr w:type="spellStart"/>
            <w:r w:rsidR="004955AC">
              <w:rPr>
                <w:b/>
                <w:i/>
              </w:rPr>
              <w:t>tbd</w:t>
            </w:r>
            <w:proofErr w:type="spellEnd"/>
          </w:p>
          <w:p w14:paraId="35CEF948" w14:textId="1C2591C8" w:rsidR="00C0449F" w:rsidRPr="00A358C9" w:rsidRDefault="00C0449F" w:rsidP="00273E6E">
            <w:pPr>
              <w:jc w:val="left"/>
              <w:rPr>
                <w:i/>
              </w:rPr>
            </w:pPr>
          </w:p>
        </w:tc>
      </w:tr>
    </w:tbl>
    <w:p w14:paraId="49B37BE9" w14:textId="77777777" w:rsidR="00C0449F" w:rsidRDefault="00C0449F" w:rsidP="00C0449F"/>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6"/>
      </w:tblGrid>
      <w:tr w:rsidR="00C0449F" w14:paraId="393A977A" w14:textId="77777777" w:rsidTr="00273E6E">
        <w:trPr>
          <w:tblHeader/>
        </w:trPr>
        <w:tc>
          <w:tcPr>
            <w:tcW w:w="9526" w:type="dxa"/>
            <w:tcBorders>
              <w:bottom w:val="nil"/>
            </w:tcBorders>
            <w:vAlign w:val="center"/>
          </w:tcPr>
          <w:p w14:paraId="05A58060" w14:textId="50B019A7" w:rsidR="00C0449F" w:rsidRDefault="00445B9F" w:rsidP="00273E6E">
            <w:pPr>
              <w:jc w:val="center"/>
            </w:pPr>
            <w:r w:rsidRPr="00445B9F">
              <w:rPr>
                <w:noProof/>
                <w:lang w:eastAsia="en-GB"/>
              </w:rPr>
              <w:lastRenderedPageBreak/>
              <w:drawing>
                <wp:inline distT="0" distB="0" distL="0" distR="0" wp14:anchorId="2B077012" wp14:editId="45A219F1">
                  <wp:extent cx="5995190" cy="5443399"/>
                  <wp:effectExtent l="0" t="0" r="5715" b="5080"/>
                  <wp:docPr id="58" name="Picture 58" descr="C:\msdokut\STANDARDIT\IHO\S64\Work 2016\Review Aug2016\New picture originals 16aug2016\4.4h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sdokut\STANDARDIT\IHO\S64\Work 2016\Review Aug2016\New picture originals 16aug2016\4.4h picture 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492" cy="5448213"/>
                          </a:xfrm>
                          <a:prstGeom prst="rect">
                            <a:avLst/>
                          </a:prstGeom>
                          <a:noFill/>
                          <a:ln>
                            <a:noFill/>
                          </a:ln>
                        </pic:spPr>
                      </pic:pic>
                    </a:graphicData>
                  </a:graphic>
                </wp:inline>
              </w:drawing>
            </w:r>
          </w:p>
        </w:tc>
      </w:tr>
      <w:tr w:rsidR="00C0449F" w14:paraId="6B1B3FE5" w14:textId="77777777" w:rsidTr="00273E6E">
        <w:trPr>
          <w:tblHeader/>
        </w:trPr>
        <w:tc>
          <w:tcPr>
            <w:tcW w:w="9526" w:type="dxa"/>
            <w:tcBorders>
              <w:top w:val="nil"/>
            </w:tcBorders>
            <w:vAlign w:val="center"/>
          </w:tcPr>
          <w:p w14:paraId="29C07F57" w14:textId="1E5D732C" w:rsidR="004955AC" w:rsidRPr="00A44E51" w:rsidRDefault="00C0449F" w:rsidP="004955AC">
            <w:pPr>
              <w:jc w:val="left"/>
              <w:rPr>
                <w:b/>
                <w:i/>
              </w:rPr>
            </w:pPr>
            <w:r w:rsidRPr="00A358C9">
              <w:rPr>
                <w:i/>
              </w:rPr>
              <w:t xml:space="preserve">Example of Picture </w:t>
            </w:r>
            <w:r w:rsidR="006B3BF3">
              <w:rPr>
                <w:i/>
              </w:rPr>
              <w:t>101AA00</w:t>
            </w:r>
            <w:r w:rsidRPr="00A358C9">
              <w:rPr>
                <w:i/>
              </w:rPr>
              <w:t xml:space="preserve">X4000T.TIF over cell </w:t>
            </w:r>
            <w:del w:id="1332" w:author="jonathan pritchard" w:date="2023-12-15T14:07:00Z">
              <w:r w:rsidR="0036728A" w:rsidDel="003B0268">
                <w:rPr>
                  <w:i/>
                </w:rPr>
                <w:delText>101AA00</w:delText>
              </w:r>
              <w:r w:rsidRPr="00A358C9" w:rsidDel="003B0268">
                <w:rPr>
                  <w:i/>
                </w:rPr>
                <w:delText>X0000</w:delText>
              </w:r>
            </w:del>
            <w:ins w:id="1333" w:author="jonathan pritchard" w:date="2023-12-15T14:07:00Z">
              <w:r w:rsidR="003B0268">
                <w:rPr>
                  <w:i/>
                </w:rPr>
                <w:t>10100AA_X0000</w:t>
              </w:r>
            </w:ins>
            <w:r w:rsidRPr="00A358C9">
              <w:rPr>
                <w:i/>
              </w:rPr>
              <w:t>.000, Day palette</w:t>
            </w:r>
            <w:r w:rsidR="004955AC">
              <w:rPr>
                <w:b/>
                <w:i/>
              </w:rPr>
              <w:t xml:space="preserve"> </w:t>
            </w:r>
            <w:proofErr w:type="spellStart"/>
            <w:r w:rsidR="004955AC">
              <w:rPr>
                <w:b/>
                <w:i/>
              </w:rPr>
              <w:t>tbd</w:t>
            </w:r>
            <w:proofErr w:type="spellEnd"/>
          </w:p>
          <w:p w14:paraId="17D1EA6E" w14:textId="140C1E6E" w:rsidR="00C0449F" w:rsidRPr="00A358C9" w:rsidRDefault="00C0449F" w:rsidP="00273E6E">
            <w:pPr>
              <w:jc w:val="left"/>
              <w:rPr>
                <w:i/>
              </w:rPr>
            </w:pPr>
          </w:p>
        </w:tc>
      </w:tr>
    </w:tbl>
    <w:p w14:paraId="0F6F2E67" w14:textId="77777777" w:rsidR="00C0449F" w:rsidRDefault="00C0449F" w:rsidP="00CF2F67"/>
    <w:p w14:paraId="3753E2C9" w14:textId="77777777" w:rsidR="00CF2F67" w:rsidRDefault="008E4368" w:rsidP="00E30B8F">
      <w:pPr>
        <w:pStyle w:val="Heading2"/>
      </w:pPr>
      <w:r>
        <w:br w:type="page"/>
      </w:r>
      <w:bookmarkStart w:id="1334" w:name="_Toc152748595"/>
      <w:r w:rsidR="00CF2F67">
        <w:lastRenderedPageBreak/>
        <w:t>Radar and Plotting Information</w:t>
      </w:r>
      <w:bookmarkEnd w:id="1334"/>
    </w:p>
    <w:p w14:paraId="283009CB" w14:textId="52FEDCFB" w:rsidR="00E6163D" w:rsidRDefault="00E6163D" w:rsidP="00E6163D">
      <w:r w:rsidRPr="00E6163D">
        <w:t>Where the capability for displaying radar</w:t>
      </w:r>
      <w:r w:rsidR="000403E1">
        <w:t xml:space="preserve"> or</w:t>
      </w:r>
      <w:r w:rsidR="002B39B2">
        <w:t xml:space="preserve"> </w:t>
      </w:r>
      <w:r w:rsidRPr="00E6163D">
        <w:t>radar tracks is provided, in addition to the requirements of IEC 62288 for radar displays and presentation of target information, perform the following:</w:t>
      </w:r>
    </w:p>
    <w:p w14:paraId="55F4833E" w14:textId="77777777" w:rsidR="00E6163D" w:rsidRP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CF2F67" w14:paraId="175A8CC9" w14:textId="77777777" w:rsidTr="008A1BCC">
        <w:trPr>
          <w:trHeight w:val="454"/>
          <w:tblHeader/>
        </w:trPr>
        <w:tc>
          <w:tcPr>
            <w:tcW w:w="2381" w:type="dxa"/>
            <w:shd w:val="clear" w:color="auto" w:fill="CCFFCC"/>
            <w:vAlign w:val="center"/>
          </w:tcPr>
          <w:p w14:paraId="205BBAD7" w14:textId="77777777" w:rsidR="00CF2F67" w:rsidRPr="004065B1" w:rsidRDefault="00CF2F67" w:rsidP="008A1BCC">
            <w:r w:rsidRPr="000A066E">
              <w:rPr>
                <w:b/>
              </w:rPr>
              <w:t>Test Reference</w:t>
            </w:r>
          </w:p>
        </w:tc>
        <w:tc>
          <w:tcPr>
            <w:tcW w:w="2381" w:type="dxa"/>
            <w:shd w:val="clear" w:color="auto" w:fill="CCFFCC"/>
            <w:vAlign w:val="center"/>
          </w:tcPr>
          <w:p w14:paraId="7A1B915C" w14:textId="0B4227E4" w:rsidR="00CF2F67" w:rsidRPr="004065B1" w:rsidRDefault="00DC3BCA" w:rsidP="008A1BCC">
            <w:proofErr w:type="spellStart"/>
            <w:r>
              <w:t>RadarOverlay</w:t>
            </w:r>
            <w:proofErr w:type="spellEnd"/>
          </w:p>
        </w:tc>
        <w:tc>
          <w:tcPr>
            <w:tcW w:w="2382" w:type="dxa"/>
            <w:shd w:val="clear" w:color="auto" w:fill="CCFFCC"/>
            <w:vAlign w:val="center"/>
          </w:tcPr>
          <w:p w14:paraId="0EA46CA9" w14:textId="77777777" w:rsidR="00CF2F67" w:rsidRPr="004065B1" w:rsidRDefault="00CF2F67" w:rsidP="008A1BCC">
            <w:r w:rsidRPr="000A066E">
              <w:rPr>
                <w:b/>
              </w:rPr>
              <w:t>IHO Reference</w:t>
            </w:r>
          </w:p>
        </w:tc>
        <w:tc>
          <w:tcPr>
            <w:tcW w:w="2382" w:type="dxa"/>
            <w:shd w:val="clear" w:color="auto" w:fill="CCFFCC"/>
            <w:vAlign w:val="center"/>
          </w:tcPr>
          <w:p w14:paraId="259704AA" w14:textId="77777777" w:rsidR="00B10E10" w:rsidRDefault="00B10E10" w:rsidP="00B10E10">
            <w:pPr>
              <w:widowControl/>
              <w:spacing w:line="240" w:lineRule="auto"/>
              <w:rPr>
                <w:rFonts w:ascii="Calibri" w:hAnsi="Calibri" w:cs="Calibri"/>
                <w:snapToGrid/>
                <w:color w:val="000000"/>
                <w:sz w:val="22"/>
                <w:szCs w:val="22"/>
              </w:rPr>
            </w:pPr>
            <w:r>
              <w:rPr>
                <w:rFonts w:ascii="Calibri" w:hAnsi="Calibri" w:cs="Calibri"/>
                <w:color w:val="000000"/>
                <w:sz w:val="22"/>
                <w:szCs w:val="22"/>
              </w:rPr>
              <w:t>S-98 C-9.2.2</w:t>
            </w:r>
          </w:p>
          <w:p w14:paraId="54E95B25" w14:textId="04011F43" w:rsidR="00CF2F67" w:rsidRPr="004065B1" w:rsidRDefault="00CF2F67" w:rsidP="008A1BCC"/>
        </w:tc>
      </w:tr>
      <w:tr w:rsidR="00CF2F67" w14:paraId="795C43A6" w14:textId="77777777" w:rsidTr="008A1BCC">
        <w:trPr>
          <w:tblHeader/>
        </w:trPr>
        <w:tc>
          <w:tcPr>
            <w:tcW w:w="9526" w:type="dxa"/>
            <w:gridSpan w:val="4"/>
            <w:shd w:val="clear" w:color="auto" w:fill="CCFFCC"/>
            <w:vAlign w:val="center"/>
          </w:tcPr>
          <w:p w14:paraId="07D7B58B" w14:textId="77777777" w:rsidR="00CF2F67" w:rsidRDefault="00CF2F67" w:rsidP="008A1BCC">
            <w:r w:rsidRPr="000A066E">
              <w:rPr>
                <w:b/>
              </w:rPr>
              <w:t>Test description</w:t>
            </w:r>
          </w:p>
        </w:tc>
      </w:tr>
      <w:tr w:rsidR="00CF2F67" w14:paraId="7A694F36" w14:textId="77777777" w:rsidTr="008A1BCC">
        <w:trPr>
          <w:tblHeader/>
        </w:trPr>
        <w:tc>
          <w:tcPr>
            <w:tcW w:w="9526" w:type="dxa"/>
            <w:gridSpan w:val="4"/>
            <w:vAlign w:val="center"/>
          </w:tcPr>
          <w:p w14:paraId="639C334F" w14:textId="3A19011E" w:rsidR="00CF2F67" w:rsidRPr="00A358C9" w:rsidRDefault="00E6163D" w:rsidP="000403E1">
            <w:pPr>
              <w:rPr>
                <w:i/>
              </w:rPr>
            </w:pPr>
            <w:r w:rsidRPr="00A358C9">
              <w:rPr>
                <w:i/>
              </w:rPr>
              <w:t xml:space="preserve">Display of Radar overlays </w:t>
            </w:r>
            <w:r w:rsidRPr="006B3BF3">
              <w:rPr>
                <w:i/>
              </w:rPr>
              <w:t xml:space="preserve">with </w:t>
            </w:r>
            <w:r w:rsidR="006B3BF3">
              <w:rPr>
                <w:i/>
              </w:rPr>
              <w:t>System Database</w:t>
            </w:r>
            <w:r w:rsidRPr="00A358C9">
              <w:rPr>
                <w:i/>
              </w:rPr>
              <w:t xml:space="preserve"> information</w:t>
            </w:r>
            <w:r w:rsidR="00416AF5">
              <w:rPr>
                <w:i/>
              </w:rPr>
              <w:t xml:space="preserve"> </w:t>
            </w:r>
          </w:p>
        </w:tc>
      </w:tr>
      <w:tr w:rsidR="00CF2F67" w14:paraId="6152BFD3" w14:textId="77777777" w:rsidTr="008A1BCC">
        <w:trPr>
          <w:tblHeader/>
        </w:trPr>
        <w:tc>
          <w:tcPr>
            <w:tcW w:w="9526" w:type="dxa"/>
            <w:gridSpan w:val="4"/>
            <w:shd w:val="clear" w:color="auto" w:fill="CCFFCC"/>
            <w:vAlign w:val="center"/>
          </w:tcPr>
          <w:p w14:paraId="3510D1F0" w14:textId="77777777" w:rsidR="00CF2F67" w:rsidRPr="004065B1" w:rsidRDefault="00CF2F67" w:rsidP="008A1BCC">
            <w:r w:rsidRPr="000A066E">
              <w:rPr>
                <w:b/>
              </w:rPr>
              <w:t>Setup</w:t>
            </w:r>
          </w:p>
        </w:tc>
      </w:tr>
      <w:tr w:rsidR="00CF2F67" w14:paraId="0A5BE2F4" w14:textId="77777777" w:rsidTr="008A1BCC">
        <w:trPr>
          <w:tblHeader/>
        </w:trPr>
        <w:tc>
          <w:tcPr>
            <w:tcW w:w="9526" w:type="dxa"/>
            <w:gridSpan w:val="4"/>
            <w:vAlign w:val="center"/>
          </w:tcPr>
          <w:p w14:paraId="3E95E11D" w14:textId="5F3DACF6" w:rsidR="00E6163D" w:rsidRPr="00A358C9" w:rsidRDefault="00E6163D" w:rsidP="00E6163D">
            <w:pPr>
              <w:rPr>
                <w:i/>
              </w:rPr>
            </w:pPr>
            <w:r w:rsidRPr="00A358C9">
              <w:rPr>
                <w:i/>
              </w:rPr>
              <w:t xml:space="preserve">Load </w:t>
            </w:r>
            <w:r w:rsidR="0036728A">
              <w:rPr>
                <w:i/>
              </w:rPr>
              <w:t xml:space="preserve">exchange set </w:t>
            </w:r>
            <w:proofErr w:type="spellStart"/>
            <w:r w:rsidR="0036728A">
              <w:rPr>
                <w:b/>
                <w:bCs/>
                <w:i/>
              </w:rPr>
              <w:t>PowerUp</w:t>
            </w:r>
            <w:proofErr w:type="spellEnd"/>
            <w:r w:rsidR="0036728A">
              <w:rPr>
                <w:b/>
                <w:bCs/>
                <w:i/>
              </w:rPr>
              <w:t xml:space="preserve"> </w:t>
            </w:r>
          </w:p>
          <w:p w14:paraId="16E9D8C0" w14:textId="43AE26C0" w:rsidR="00E6163D" w:rsidRPr="00A358C9" w:rsidRDefault="00E6163D" w:rsidP="00E6163D">
            <w:pPr>
              <w:rPr>
                <w:i/>
              </w:rPr>
            </w:pPr>
            <w:r w:rsidRPr="00A358C9">
              <w:rPr>
                <w:i/>
              </w:rPr>
              <w:t xml:space="preserve">Display cell </w:t>
            </w:r>
            <w:del w:id="1335" w:author="jonathan pritchard" w:date="2023-12-15T14:09:00Z">
              <w:r w:rsidR="0036728A" w:rsidDel="003B0268">
                <w:rPr>
                  <w:i/>
                </w:rPr>
                <w:delText>101AA00X</w:delText>
              </w:r>
              <w:r w:rsidRPr="00A358C9" w:rsidDel="003B0268">
                <w:rPr>
                  <w:i/>
                </w:rPr>
                <w:delText>01NE</w:delText>
              </w:r>
            </w:del>
            <w:ins w:id="1336" w:author="jonathan pritchard" w:date="2023-12-15T14:09:00Z">
              <w:r w:rsidR="003B0268">
                <w:rPr>
                  <w:i/>
                </w:rPr>
                <w:t>10100AA_X01NE</w:t>
              </w:r>
            </w:ins>
            <w:r w:rsidRPr="00A358C9">
              <w:rPr>
                <w:i/>
              </w:rPr>
              <w:t xml:space="preserve"> at 3 NM range scale</w:t>
            </w:r>
          </w:p>
          <w:p w14:paraId="242CEE9B" w14:textId="469E4689" w:rsidR="00E6163D" w:rsidRPr="00E012C8" w:rsidRDefault="00E6163D">
            <w:pPr>
              <w:pStyle w:val="ListParagraph"/>
              <w:numPr>
                <w:ilvl w:val="0"/>
                <w:numId w:val="32"/>
              </w:numPr>
              <w:rPr>
                <w:i/>
              </w:rPr>
            </w:pPr>
            <w:r w:rsidRPr="00E012C8">
              <w:rPr>
                <w:i/>
              </w:rPr>
              <w:t xml:space="preserve">Select </w:t>
            </w:r>
            <w:r w:rsidR="0069033B" w:rsidRPr="00E012C8">
              <w:rPr>
                <w:i/>
              </w:rPr>
              <w:t xml:space="preserve">Safety Contour </w:t>
            </w:r>
            <w:r w:rsidR="00523203" w:rsidRPr="00E012C8">
              <w:rPr>
                <w:i/>
              </w:rPr>
              <w:t>value to</w:t>
            </w:r>
            <w:r w:rsidR="002B39B2" w:rsidRPr="00E012C8">
              <w:rPr>
                <w:i/>
              </w:rPr>
              <w:t xml:space="preserve"> </w:t>
            </w:r>
            <w:r w:rsidRPr="00E012C8">
              <w:rPr>
                <w:i/>
              </w:rPr>
              <w:t xml:space="preserve">8 </w:t>
            </w:r>
            <w:r w:rsidR="00E66884" w:rsidRPr="00E012C8">
              <w:rPr>
                <w:i/>
              </w:rPr>
              <w:t>m</w:t>
            </w:r>
          </w:p>
          <w:p w14:paraId="6ACA7444" w14:textId="5B13BB7D" w:rsidR="00E6163D" w:rsidRPr="00E012C8" w:rsidRDefault="00E6163D">
            <w:pPr>
              <w:pStyle w:val="ListParagraph"/>
              <w:numPr>
                <w:ilvl w:val="0"/>
                <w:numId w:val="32"/>
              </w:numPr>
              <w:rPr>
                <w:i/>
              </w:rPr>
            </w:pPr>
            <w:r w:rsidRPr="00E012C8">
              <w:rPr>
                <w:i/>
              </w:rPr>
              <w:t xml:space="preserve">Select </w:t>
            </w:r>
            <w:r w:rsidR="0069033B" w:rsidRPr="00E012C8">
              <w:rPr>
                <w:i/>
              </w:rPr>
              <w:t xml:space="preserve">Safety Depth </w:t>
            </w:r>
            <w:r w:rsidR="00523203" w:rsidRPr="00E012C8">
              <w:rPr>
                <w:i/>
              </w:rPr>
              <w:t>value to</w:t>
            </w:r>
            <w:r w:rsidR="002B39B2" w:rsidRPr="00E012C8">
              <w:rPr>
                <w:i/>
              </w:rPr>
              <w:t xml:space="preserve"> </w:t>
            </w:r>
            <w:r w:rsidRPr="00E012C8">
              <w:rPr>
                <w:i/>
              </w:rPr>
              <w:t xml:space="preserve">8 </w:t>
            </w:r>
            <w:r w:rsidR="00E66884" w:rsidRPr="00E012C8">
              <w:rPr>
                <w:i/>
              </w:rPr>
              <w:t>m</w:t>
            </w:r>
          </w:p>
          <w:p w14:paraId="73DB4B3D" w14:textId="77777777" w:rsidR="00E6163D" w:rsidRPr="00E012C8" w:rsidRDefault="00E6163D">
            <w:pPr>
              <w:pStyle w:val="ListParagraph"/>
              <w:numPr>
                <w:ilvl w:val="0"/>
                <w:numId w:val="32"/>
              </w:numPr>
              <w:rPr>
                <w:i/>
              </w:rPr>
            </w:pPr>
            <w:r w:rsidRPr="00E012C8">
              <w:rPr>
                <w:i/>
              </w:rPr>
              <w:t>Select Plain Boundaries</w:t>
            </w:r>
          </w:p>
          <w:p w14:paraId="3EE24AC9" w14:textId="77777777" w:rsidR="00CF2F67" w:rsidRPr="00E012C8" w:rsidRDefault="00E6163D">
            <w:pPr>
              <w:pStyle w:val="ListParagraph"/>
              <w:numPr>
                <w:ilvl w:val="0"/>
                <w:numId w:val="32"/>
              </w:numPr>
              <w:rPr>
                <w:i/>
              </w:rPr>
            </w:pPr>
            <w:r w:rsidRPr="00E012C8">
              <w:rPr>
                <w:i/>
              </w:rPr>
              <w:t>Select Paper chart symbols</w:t>
            </w:r>
          </w:p>
        </w:tc>
      </w:tr>
      <w:tr w:rsidR="00CF2F67" w14:paraId="64607BCC" w14:textId="77777777" w:rsidTr="008A1BCC">
        <w:trPr>
          <w:tblHeader/>
        </w:trPr>
        <w:tc>
          <w:tcPr>
            <w:tcW w:w="9526" w:type="dxa"/>
            <w:gridSpan w:val="4"/>
            <w:shd w:val="clear" w:color="auto" w:fill="CCFFCC"/>
            <w:vAlign w:val="center"/>
          </w:tcPr>
          <w:p w14:paraId="021E6DA1" w14:textId="77777777" w:rsidR="00CF2F67" w:rsidRPr="004065B1" w:rsidRDefault="00CF2F67" w:rsidP="008A1BCC">
            <w:r w:rsidRPr="000A066E">
              <w:rPr>
                <w:b/>
              </w:rPr>
              <w:t>Action</w:t>
            </w:r>
          </w:p>
        </w:tc>
      </w:tr>
      <w:tr w:rsidR="00CF2F67" w14:paraId="55242765" w14:textId="77777777" w:rsidTr="008A1BCC">
        <w:trPr>
          <w:tblHeader/>
        </w:trPr>
        <w:tc>
          <w:tcPr>
            <w:tcW w:w="9526" w:type="dxa"/>
            <w:gridSpan w:val="4"/>
            <w:vAlign w:val="center"/>
          </w:tcPr>
          <w:p w14:paraId="647A37CC" w14:textId="77777777" w:rsidR="00E6163D" w:rsidRPr="00A358C9" w:rsidRDefault="00E6163D" w:rsidP="00E6163D">
            <w:pPr>
              <w:rPr>
                <w:i/>
              </w:rPr>
            </w:pPr>
            <w:r w:rsidRPr="00A358C9">
              <w:rPr>
                <w:i/>
              </w:rPr>
              <w:t>Switch on the following (where available):</w:t>
            </w:r>
          </w:p>
          <w:p w14:paraId="3FBB7329" w14:textId="77777777" w:rsidR="00E6163D" w:rsidRPr="00A358C9" w:rsidRDefault="00E6163D">
            <w:pPr>
              <w:numPr>
                <w:ilvl w:val="0"/>
                <w:numId w:val="13"/>
              </w:numPr>
              <w:rPr>
                <w:i/>
              </w:rPr>
            </w:pPr>
            <w:r w:rsidRPr="00A358C9">
              <w:rPr>
                <w:i/>
              </w:rPr>
              <w:t>Radar image overlay</w:t>
            </w:r>
          </w:p>
          <w:p w14:paraId="153DD4DF" w14:textId="77777777" w:rsidR="00E6163D" w:rsidRPr="00A358C9" w:rsidRDefault="00E6163D">
            <w:pPr>
              <w:numPr>
                <w:ilvl w:val="0"/>
                <w:numId w:val="13"/>
              </w:numPr>
              <w:rPr>
                <w:i/>
              </w:rPr>
            </w:pPr>
            <w:r w:rsidRPr="00A358C9">
              <w:rPr>
                <w:i/>
              </w:rPr>
              <w:t>Radar tracked target information</w:t>
            </w:r>
          </w:p>
          <w:p w14:paraId="001C34D9" w14:textId="77777777" w:rsidR="00CF2F67" w:rsidRPr="00A358C9" w:rsidRDefault="00E6163D">
            <w:pPr>
              <w:numPr>
                <w:ilvl w:val="0"/>
                <w:numId w:val="13"/>
              </w:numPr>
              <w:rPr>
                <w:i/>
              </w:rPr>
            </w:pPr>
            <w:r w:rsidRPr="00A358C9">
              <w:rPr>
                <w:i/>
              </w:rPr>
              <w:t>AIS information</w:t>
            </w:r>
          </w:p>
        </w:tc>
      </w:tr>
      <w:tr w:rsidR="00CF2F67" w14:paraId="42BB601B" w14:textId="77777777" w:rsidTr="00C901D1">
        <w:trPr>
          <w:tblHeader/>
        </w:trPr>
        <w:tc>
          <w:tcPr>
            <w:tcW w:w="9526" w:type="dxa"/>
            <w:gridSpan w:val="4"/>
            <w:tcBorders>
              <w:bottom w:val="single" w:sz="4" w:space="0" w:color="auto"/>
            </w:tcBorders>
            <w:shd w:val="clear" w:color="auto" w:fill="CCFFCC"/>
            <w:vAlign w:val="center"/>
          </w:tcPr>
          <w:p w14:paraId="6708413B" w14:textId="77777777" w:rsidR="00CF2F67" w:rsidRPr="004065B1" w:rsidRDefault="00CF2F67" w:rsidP="008A1BCC">
            <w:r w:rsidRPr="000A066E">
              <w:rPr>
                <w:b/>
              </w:rPr>
              <w:t>Results</w:t>
            </w:r>
          </w:p>
        </w:tc>
      </w:tr>
      <w:tr w:rsidR="00CF2F67" w14:paraId="1D0599AB" w14:textId="77777777" w:rsidTr="00C901D1">
        <w:trPr>
          <w:tblHeader/>
        </w:trPr>
        <w:tc>
          <w:tcPr>
            <w:tcW w:w="9526" w:type="dxa"/>
            <w:gridSpan w:val="4"/>
            <w:tcBorders>
              <w:bottom w:val="nil"/>
            </w:tcBorders>
            <w:vAlign w:val="center"/>
          </w:tcPr>
          <w:p w14:paraId="55A1033A" w14:textId="53384DAC" w:rsidR="00CF2F67" w:rsidRPr="00A358C9" w:rsidRDefault="00E6163D" w:rsidP="00E6163D">
            <w:pPr>
              <w:jc w:val="left"/>
              <w:rPr>
                <w:i/>
              </w:rPr>
            </w:pPr>
            <w:r w:rsidRPr="00A358C9">
              <w:rPr>
                <w:i/>
              </w:rPr>
              <w:t xml:space="preserve">Confirm by observation that </w:t>
            </w:r>
            <w:r w:rsidRPr="006B3BF3">
              <w:rPr>
                <w:i/>
              </w:rPr>
              <w:t xml:space="preserve">same </w:t>
            </w:r>
            <w:r w:rsidR="006B3BF3">
              <w:rPr>
                <w:i/>
              </w:rPr>
              <w:t>System Database</w:t>
            </w:r>
            <w:r w:rsidR="006B3BF3" w:rsidRPr="00A358C9">
              <w:rPr>
                <w:i/>
              </w:rPr>
              <w:t xml:space="preserve"> </w:t>
            </w:r>
            <w:r w:rsidR="002E1A67" w:rsidRPr="006B3BF3">
              <w:rPr>
                <w:i/>
              </w:rPr>
              <w:t>feature</w:t>
            </w:r>
            <w:r w:rsidR="002B39B2" w:rsidRPr="006B3BF3">
              <w:rPr>
                <w:i/>
              </w:rPr>
              <w:t>s</w:t>
            </w:r>
            <w:r w:rsidRPr="006B3BF3">
              <w:rPr>
                <w:i/>
              </w:rPr>
              <w:t xml:space="preserve"> are under or over radar echoes as in the example pictures.  Note that some examples contain intentionally a lot of</w:t>
            </w:r>
            <w:r w:rsidR="002B39B2" w:rsidRPr="006B3BF3">
              <w:rPr>
                <w:i/>
              </w:rPr>
              <w:t xml:space="preserve"> </w:t>
            </w:r>
            <w:r w:rsidRPr="006B3BF3">
              <w:rPr>
                <w:i/>
              </w:rPr>
              <w:t xml:space="preserve">radar echo noise in order to give many examples of the </w:t>
            </w:r>
            <w:r w:rsidR="006B3BF3">
              <w:rPr>
                <w:i/>
              </w:rPr>
              <w:t>System Database</w:t>
            </w:r>
            <w:r w:rsidR="006B3BF3" w:rsidRPr="00A358C9">
              <w:rPr>
                <w:i/>
              </w:rPr>
              <w:t xml:space="preserve"> </w:t>
            </w:r>
            <w:r w:rsidR="002E1A67" w:rsidRPr="006B3BF3">
              <w:rPr>
                <w:i/>
              </w:rPr>
              <w:t>feature</w:t>
            </w:r>
            <w:r w:rsidRPr="006B3BF3">
              <w:rPr>
                <w:i/>
              </w:rPr>
              <w:t>s</w:t>
            </w:r>
            <w:r w:rsidRPr="00A358C9">
              <w:rPr>
                <w:i/>
              </w:rPr>
              <w:t xml:space="preserve"> which shall</w:t>
            </w:r>
            <w:r w:rsidR="002B39B2">
              <w:rPr>
                <w:i/>
              </w:rPr>
              <w:t xml:space="preserve"> </w:t>
            </w:r>
            <w:r w:rsidRPr="00A358C9">
              <w:rPr>
                <w:i/>
              </w:rPr>
              <w:t>be over or under radar echoes.</w:t>
            </w:r>
          </w:p>
        </w:tc>
      </w:tr>
      <w:tr w:rsidR="00E6163D" w14:paraId="3F5F31D8" w14:textId="77777777" w:rsidTr="002164D3">
        <w:trPr>
          <w:tblHeader/>
        </w:trPr>
        <w:tc>
          <w:tcPr>
            <w:tcW w:w="9526" w:type="dxa"/>
            <w:gridSpan w:val="4"/>
            <w:tcBorders>
              <w:top w:val="nil"/>
              <w:bottom w:val="nil"/>
            </w:tcBorders>
            <w:vAlign w:val="center"/>
          </w:tcPr>
          <w:p w14:paraId="7AE5078A" w14:textId="25EBE243" w:rsidR="00E6163D" w:rsidRDefault="00445B9F" w:rsidP="00673F49">
            <w:pPr>
              <w:jc w:val="center"/>
            </w:pPr>
            <w:r w:rsidRPr="00445B9F">
              <w:rPr>
                <w:noProof/>
                <w:lang w:eastAsia="en-GB"/>
              </w:rPr>
              <w:drawing>
                <wp:inline distT="0" distB="0" distL="0" distR="0" wp14:anchorId="0F40F1F8" wp14:editId="0C6A8522">
                  <wp:extent cx="5512279" cy="4669140"/>
                  <wp:effectExtent l="0" t="0" r="0" b="0"/>
                  <wp:docPr id="59" name="Picture 59" descr="C:\msdokut\STANDARDIT\IHO\S64\Work 2016\Review Aug2016\New picture originals 16aug2016\4.5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sdokut\STANDARDIT\IHO\S64\Work 2016\Review Aug2016\New picture originals 16aug2016\4.5 picture 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20400" cy="4676019"/>
                          </a:xfrm>
                          <a:prstGeom prst="rect">
                            <a:avLst/>
                          </a:prstGeom>
                          <a:noFill/>
                          <a:ln>
                            <a:noFill/>
                          </a:ln>
                        </pic:spPr>
                      </pic:pic>
                    </a:graphicData>
                  </a:graphic>
                </wp:inline>
              </w:drawing>
            </w:r>
          </w:p>
        </w:tc>
      </w:tr>
      <w:tr w:rsidR="00E6163D" w14:paraId="46989234" w14:textId="77777777" w:rsidTr="002164D3">
        <w:trPr>
          <w:tblHeader/>
        </w:trPr>
        <w:tc>
          <w:tcPr>
            <w:tcW w:w="9526" w:type="dxa"/>
            <w:gridSpan w:val="4"/>
            <w:tcBorders>
              <w:top w:val="nil"/>
            </w:tcBorders>
            <w:vAlign w:val="center"/>
          </w:tcPr>
          <w:p w14:paraId="6E60BA7A" w14:textId="0FDED6B4" w:rsidR="004955AC" w:rsidRPr="00A44E51" w:rsidRDefault="00E6163D" w:rsidP="004955AC">
            <w:pPr>
              <w:jc w:val="left"/>
              <w:rPr>
                <w:b/>
                <w:i/>
              </w:rPr>
            </w:pPr>
            <w:r w:rsidRPr="00A358C9">
              <w:rPr>
                <w:i/>
              </w:rPr>
              <w:t xml:space="preserve">Day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b/>
                <w:i/>
              </w:rPr>
              <w:t xml:space="preserve"> </w:t>
            </w:r>
            <w:proofErr w:type="spellStart"/>
            <w:r w:rsidR="004955AC">
              <w:rPr>
                <w:b/>
                <w:i/>
              </w:rPr>
              <w:t>tbd</w:t>
            </w:r>
            <w:proofErr w:type="spellEnd"/>
          </w:p>
          <w:p w14:paraId="4207F6EC" w14:textId="22112E1B" w:rsidR="00E6163D" w:rsidRPr="00A358C9" w:rsidRDefault="00E6163D" w:rsidP="00E6163D">
            <w:pPr>
              <w:jc w:val="left"/>
              <w:rPr>
                <w:i/>
              </w:rPr>
            </w:pPr>
          </w:p>
        </w:tc>
      </w:tr>
    </w:tbl>
    <w:p w14:paraId="662D9FE4" w14:textId="77777777" w:rsidR="00CF2F67" w:rsidRDefault="00CF2F67"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03C1E65A" w14:textId="77777777" w:rsidTr="00E6163D">
        <w:trPr>
          <w:tblHeader/>
        </w:trPr>
        <w:tc>
          <w:tcPr>
            <w:tcW w:w="9526" w:type="dxa"/>
            <w:tcBorders>
              <w:bottom w:val="nil"/>
            </w:tcBorders>
            <w:vAlign w:val="center"/>
          </w:tcPr>
          <w:p w14:paraId="7F5BE735" w14:textId="5834F39F" w:rsidR="00E6163D" w:rsidRDefault="00932857" w:rsidP="00673F49">
            <w:pPr>
              <w:jc w:val="center"/>
            </w:pPr>
            <w:r w:rsidRPr="00932857">
              <w:rPr>
                <w:noProof/>
                <w:lang w:eastAsia="en-GB"/>
              </w:rPr>
              <w:drawing>
                <wp:inline distT="0" distB="0" distL="0" distR="0" wp14:anchorId="0B204332" wp14:editId="77F587C4">
                  <wp:extent cx="5865962" cy="5017701"/>
                  <wp:effectExtent l="0" t="0" r="1905" b="0"/>
                  <wp:docPr id="263" name="Picture 263" descr="C:\msdokut\STANDARDIT\IHO\S64\Work 2016\Review Aug2016\New picture originals 16aug2016\4.5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sdokut\STANDARDIT\IHO\S64\Work 2016\Review Aug2016\New picture originals 16aug2016\4.5 picture 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88739" cy="5037184"/>
                          </a:xfrm>
                          <a:prstGeom prst="rect">
                            <a:avLst/>
                          </a:prstGeom>
                          <a:noFill/>
                          <a:ln>
                            <a:noFill/>
                          </a:ln>
                        </pic:spPr>
                      </pic:pic>
                    </a:graphicData>
                  </a:graphic>
                </wp:inline>
              </w:drawing>
            </w:r>
          </w:p>
        </w:tc>
      </w:tr>
      <w:tr w:rsidR="00E6163D" w14:paraId="09697F2E" w14:textId="77777777" w:rsidTr="00E6163D">
        <w:trPr>
          <w:tblHeader/>
        </w:trPr>
        <w:tc>
          <w:tcPr>
            <w:tcW w:w="9526" w:type="dxa"/>
            <w:tcBorders>
              <w:top w:val="nil"/>
            </w:tcBorders>
            <w:vAlign w:val="center"/>
          </w:tcPr>
          <w:p w14:paraId="72C64EC8" w14:textId="77777777" w:rsidR="004955AC" w:rsidRPr="00A44E51" w:rsidRDefault="00E6163D" w:rsidP="004955AC">
            <w:pPr>
              <w:jc w:val="left"/>
              <w:rPr>
                <w:b/>
                <w:i/>
              </w:rPr>
            </w:pPr>
            <w:r w:rsidRPr="00A358C9">
              <w:rPr>
                <w:i/>
              </w:rPr>
              <w:t xml:space="preserve">Dusk with radar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AEB52E" w14:textId="0BBE5B12" w:rsidR="00E6163D" w:rsidRPr="00A358C9" w:rsidRDefault="00E6163D" w:rsidP="00273E6E">
            <w:pPr>
              <w:jc w:val="left"/>
              <w:rPr>
                <w:i/>
              </w:rPr>
            </w:pPr>
          </w:p>
        </w:tc>
      </w:tr>
    </w:tbl>
    <w:p w14:paraId="2F40B68B" w14:textId="77777777" w:rsidR="00E6163D" w:rsidRDefault="00E6163D"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1D9C5058" w14:textId="77777777" w:rsidTr="00273E6E">
        <w:trPr>
          <w:tblHeader/>
        </w:trPr>
        <w:tc>
          <w:tcPr>
            <w:tcW w:w="9526" w:type="dxa"/>
            <w:tcBorders>
              <w:bottom w:val="nil"/>
            </w:tcBorders>
            <w:vAlign w:val="center"/>
          </w:tcPr>
          <w:p w14:paraId="60A7BA20" w14:textId="631518D2" w:rsidR="00E6163D" w:rsidRDefault="00932857" w:rsidP="00673F49">
            <w:pPr>
              <w:jc w:val="center"/>
            </w:pPr>
            <w:r w:rsidRPr="00932857">
              <w:rPr>
                <w:noProof/>
                <w:lang w:eastAsia="en-GB"/>
              </w:rPr>
              <w:lastRenderedPageBreak/>
              <w:drawing>
                <wp:inline distT="0" distB="0" distL="0" distR="0" wp14:anchorId="192027B6" wp14:editId="4038410F">
                  <wp:extent cx="5788325" cy="5026749"/>
                  <wp:effectExtent l="0" t="0" r="3175" b="2540"/>
                  <wp:docPr id="283" name="Picture 283" descr="C:\msdokut\STANDARDIT\IHO\S64\Work 2016\Review Aug2016\New picture originals 16aug2016\4.5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sdokut\STANDARDIT\IHO\S64\Work 2016\Review Aug2016\New picture originals 16aug2016\4.5 picture 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93091" cy="5030888"/>
                          </a:xfrm>
                          <a:prstGeom prst="rect">
                            <a:avLst/>
                          </a:prstGeom>
                          <a:noFill/>
                          <a:ln>
                            <a:noFill/>
                          </a:ln>
                        </pic:spPr>
                      </pic:pic>
                    </a:graphicData>
                  </a:graphic>
                </wp:inline>
              </w:drawing>
            </w:r>
          </w:p>
        </w:tc>
      </w:tr>
      <w:tr w:rsidR="00E6163D" w14:paraId="22894802" w14:textId="77777777" w:rsidTr="00273E6E">
        <w:trPr>
          <w:tblHeader/>
        </w:trPr>
        <w:tc>
          <w:tcPr>
            <w:tcW w:w="9526" w:type="dxa"/>
            <w:tcBorders>
              <w:top w:val="nil"/>
            </w:tcBorders>
            <w:vAlign w:val="center"/>
          </w:tcPr>
          <w:p w14:paraId="1BC7695A" w14:textId="77777777" w:rsidR="004955AC" w:rsidRPr="00A44E51" w:rsidRDefault="00E6163D" w:rsidP="004955AC">
            <w:pPr>
              <w:jc w:val="left"/>
              <w:rPr>
                <w:b/>
                <w:i/>
              </w:rPr>
            </w:pPr>
            <w:r w:rsidRPr="00A358C9">
              <w:rPr>
                <w:i/>
              </w:rPr>
              <w:t xml:space="preserve">Day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10C2F6F8" w14:textId="634C4A73" w:rsidR="00E6163D" w:rsidRPr="00A358C9" w:rsidRDefault="00E6163D" w:rsidP="00273E6E">
            <w:pPr>
              <w:jc w:val="left"/>
              <w:rPr>
                <w:i/>
              </w:rPr>
            </w:pPr>
          </w:p>
        </w:tc>
      </w:tr>
    </w:tbl>
    <w:p w14:paraId="079C4C3F"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4E37771C" w14:textId="77777777" w:rsidTr="00273E6E">
        <w:trPr>
          <w:tblHeader/>
        </w:trPr>
        <w:tc>
          <w:tcPr>
            <w:tcW w:w="9526" w:type="dxa"/>
            <w:tcBorders>
              <w:bottom w:val="nil"/>
            </w:tcBorders>
            <w:vAlign w:val="center"/>
          </w:tcPr>
          <w:p w14:paraId="1225C65C" w14:textId="693DB2EE" w:rsidR="00E6163D" w:rsidRDefault="00932857" w:rsidP="00673F49">
            <w:pPr>
              <w:jc w:val="center"/>
            </w:pPr>
            <w:r w:rsidRPr="00932857">
              <w:rPr>
                <w:noProof/>
                <w:lang w:eastAsia="en-GB"/>
              </w:rPr>
              <w:lastRenderedPageBreak/>
              <w:drawing>
                <wp:inline distT="0" distB="0" distL="0" distR="0" wp14:anchorId="6481919D" wp14:editId="64AEEE9F">
                  <wp:extent cx="5831457" cy="5001466"/>
                  <wp:effectExtent l="0" t="0" r="0" b="8890"/>
                  <wp:docPr id="284" name="Picture 284" descr="C:\msdokut\STANDARDIT\IHO\S64\Work 2016\Review Aug2016\New picture originals 16aug2016\4.5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sdokut\STANDARDIT\IHO\S64\Work 2016\Review Aug2016\New picture originals 16aug2016\4.5 picture 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36789" cy="5006039"/>
                          </a:xfrm>
                          <a:prstGeom prst="rect">
                            <a:avLst/>
                          </a:prstGeom>
                          <a:noFill/>
                          <a:ln>
                            <a:noFill/>
                          </a:ln>
                        </pic:spPr>
                      </pic:pic>
                    </a:graphicData>
                  </a:graphic>
                </wp:inline>
              </w:drawing>
            </w:r>
          </w:p>
        </w:tc>
      </w:tr>
      <w:tr w:rsidR="00E6163D" w14:paraId="1FB2B5A4" w14:textId="77777777" w:rsidTr="00273E6E">
        <w:trPr>
          <w:tblHeader/>
        </w:trPr>
        <w:tc>
          <w:tcPr>
            <w:tcW w:w="9526" w:type="dxa"/>
            <w:tcBorders>
              <w:top w:val="nil"/>
            </w:tcBorders>
            <w:vAlign w:val="center"/>
          </w:tcPr>
          <w:p w14:paraId="798276B6" w14:textId="77777777" w:rsidR="004955AC" w:rsidRPr="00A44E51" w:rsidRDefault="00E6163D" w:rsidP="004955AC">
            <w:pPr>
              <w:jc w:val="left"/>
              <w:rPr>
                <w:b/>
                <w:i/>
              </w:rPr>
            </w:pPr>
            <w:r w:rsidRPr="00A358C9">
              <w:rPr>
                <w:i/>
              </w:rPr>
              <w:t xml:space="preserve">Dusk with radar echoes and tracked targets. </w:t>
            </w:r>
            <w:r w:rsidR="007D0469">
              <w:rPr>
                <w:i/>
              </w:rPr>
              <w:t>Display Category</w:t>
            </w:r>
            <w:r w:rsidRPr="00A358C9">
              <w:rPr>
                <w:i/>
              </w:rPr>
              <w:t xml:space="preserve"> </w:t>
            </w:r>
            <w:r w:rsidR="007D0469">
              <w:rPr>
                <w:i/>
              </w:rPr>
              <w:t>Display Base</w:t>
            </w:r>
            <w:r w:rsidRPr="00A358C9">
              <w:rPr>
                <w:i/>
              </w:rPr>
              <w:t xml:space="preserve"> + Lights</w:t>
            </w:r>
            <w:r w:rsidR="004955AC">
              <w:rPr>
                <w:i/>
              </w:rPr>
              <w:t xml:space="preserve"> </w:t>
            </w:r>
            <w:proofErr w:type="spellStart"/>
            <w:r w:rsidR="004955AC">
              <w:rPr>
                <w:b/>
                <w:i/>
              </w:rPr>
              <w:t>tbd</w:t>
            </w:r>
            <w:proofErr w:type="spellEnd"/>
          </w:p>
          <w:p w14:paraId="40E15626" w14:textId="31A39248" w:rsidR="00E6163D" w:rsidRPr="00A358C9" w:rsidRDefault="00E6163D" w:rsidP="00273E6E">
            <w:pPr>
              <w:jc w:val="left"/>
              <w:rPr>
                <w:i/>
              </w:rPr>
            </w:pPr>
          </w:p>
        </w:tc>
      </w:tr>
    </w:tbl>
    <w:p w14:paraId="25EF1325"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209B6DB0" w14:textId="77777777" w:rsidTr="00273E6E">
        <w:trPr>
          <w:tblHeader/>
        </w:trPr>
        <w:tc>
          <w:tcPr>
            <w:tcW w:w="9526" w:type="dxa"/>
            <w:tcBorders>
              <w:bottom w:val="nil"/>
            </w:tcBorders>
            <w:vAlign w:val="center"/>
          </w:tcPr>
          <w:p w14:paraId="5FBE3F9E" w14:textId="5FA8B2EA" w:rsidR="00E6163D" w:rsidRDefault="00932857" w:rsidP="00673F49">
            <w:pPr>
              <w:jc w:val="center"/>
            </w:pPr>
            <w:r w:rsidRPr="00932857">
              <w:rPr>
                <w:noProof/>
                <w:lang w:eastAsia="en-GB"/>
              </w:rPr>
              <w:lastRenderedPageBreak/>
              <w:drawing>
                <wp:inline distT="0" distB="0" distL="0" distR="0" wp14:anchorId="1BF5903C" wp14:editId="05EDA81F">
                  <wp:extent cx="5865962" cy="5057758"/>
                  <wp:effectExtent l="0" t="0" r="1905" b="0"/>
                  <wp:docPr id="285" name="Picture 285" descr="C:\msdokut\STANDARDIT\IHO\S64\Work 2016\Review Aug2016\New picture originals 16aug2016\4.5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sdokut\STANDARDIT\IHO\S64\Work 2016\Review Aug2016\New picture originals 16aug2016\4.5 picture 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70042" cy="5061276"/>
                          </a:xfrm>
                          <a:prstGeom prst="rect">
                            <a:avLst/>
                          </a:prstGeom>
                          <a:noFill/>
                          <a:ln>
                            <a:noFill/>
                          </a:ln>
                        </pic:spPr>
                      </pic:pic>
                    </a:graphicData>
                  </a:graphic>
                </wp:inline>
              </w:drawing>
            </w:r>
          </w:p>
        </w:tc>
      </w:tr>
      <w:tr w:rsidR="00E6163D" w14:paraId="15FB48A0" w14:textId="77777777" w:rsidTr="00273E6E">
        <w:trPr>
          <w:tblHeader/>
        </w:trPr>
        <w:tc>
          <w:tcPr>
            <w:tcW w:w="9526" w:type="dxa"/>
            <w:tcBorders>
              <w:top w:val="nil"/>
            </w:tcBorders>
            <w:vAlign w:val="center"/>
          </w:tcPr>
          <w:p w14:paraId="05CBB1E3" w14:textId="1727A368" w:rsidR="00E6163D" w:rsidRPr="00A358C9" w:rsidRDefault="00E6163D" w:rsidP="00E6163D">
            <w:pPr>
              <w:jc w:val="left"/>
              <w:rPr>
                <w:i/>
              </w:rPr>
            </w:pPr>
            <w:r w:rsidRPr="00A358C9">
              <w:rPr>
                <w:i/>
              </w:rPr>
              <w:t xml:space="preserve">Day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727406BC" w14:textId="77777777" w:rsidR="00E6163D" w:rsidRPr="00A358C9" w:rsidRDefault="00E6163D" w:rsidP="00E6163D">
            <w:pPr>
              <w:jc w:val="left"/>
              <w:rPr>
                <w:i/>
              </w:rPr>
            </w:pPr>
          </w:p>
          <w:p w14:paraId="2FE4DCED"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proofErr w:type="spellStart"/>
            <w:r w:rsidR="004955AC">
              <w:rPr>
                <w:b/>
                <w:i/>
              </w:rPr>
              <w:t>tbd</w:t>
            </w:r>
            <w:proofErr w:type="spellEnd"/>
          </w:p>
          <w:p w14:paraId="6833601E" w14:textId="2479B604" w:rsidR="00E6163D" w:rsidRPr="00A358C9" w:rsidRDefault="00E6163D" w:rsidP="00E6163D">
            <w:pPr>
              <w:jc w:val="left"/>
              <w:rPr>
                <w:i/>
              </w:rPr>
            </w:pPr>
          </w:p>
        </w:tc>
      </w:tr>
    </w:tbl>
    <w:p w14:paraId="641DE0EA" w14:textId="77777777" w:rsidR="00E6163D" w:rsidRDefault="00E6163D" w:rsidP="00E6163D"/>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E6163D" w14:paraId="63626A47" w14:textId="77777777" w:rsidTr="00273E6E">
        <w:trPr>
          <w:tblHeader/>
        </w:trPr>
        <w:tc>
          <w:tcPr>
            <w:tcW w:w="9526" w:type="dxa"/>
            <w:tcBorders>
              <w:bottom w:val="nil"/>
            </w:tcBorders>
            <w:vAlign w:val="center"/>
          </w:tcPr>
          <w:p w14:paraId="694A5316" w14:textId="3087C1BA" w:rsidR="00E6163D" w:rsidRDefault="00932857" w:rsidP="00673F49">
            <w:pPr>
              <w:jc w:val="center"/>
            </w:pPr>
            <w:r w:rsidRPr="00932857">
              <w:rPr>
                <w:noProof/>
                <w:lang w:eastAsia="en-GB"/>
              </w:rPr>
              <w:lastRenderedPageBreak/>
              <w:drawing>
                <wp:inline distT="0" distB="0" distL="0" distR="0" wp14:anchorId="422D7CA9" wp14:editId="1348049A">
                  <wp:extent cx="5727940" cy="4934999"/>
                  <wp:effectExtent l="0" t="0" r="6350" b="0"/>
                  <wp:docPr id="286" name="Picture 286" descr="C:\msdokut\STANDARDIT\IHO\S64\Work 2016\Review Aug2016\New picture originals 16aug2016\4.5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sdokut\STANDARDIT\IHO\S64\Work 2016\Review Aug2016\New picture originals 16aug2016\4.5 picture 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2921" cy="4939290"/>
                          </a:xfrm>
                          <a:prstGeom prst="rect">
                            <a:avLst/>
                          </a:prstGeom>
                          <a:noFill/>
                          <a:ln>
                            <a:noFill/>
                          </a:ln>
                        </pic:spPr>
                      </pic:pic>
                    </a:graphicData>
                  </a:graphic>
                </wp:inline>
              </w:drawing>
            </w:r>
          </w:p>
        </w:tc>
      </w:tr>
      <w:tr w:rsidR="00E6163D" w14:paraId="7A895B9B" w14:textId="77777777" w:rsidTr="00273E6E">
        <w:trPr>
          <w:tblHeader/>
        </w:trPr>
        <w:tc>
          <w:tcPr>
            <w:tcW w:w="9526" w:type="dxa"/>
            <w:tcBorders>
              <w:top w:val="nil"/>
            </w:tcBorders>
            <w:vAlign w:val="center"/>
          </w:tcPr>
          <w:p w14:paraId="5194063A" w14:textId="36ABEA03" w:rsidR="00E6163D" w:rsidRPr="00A358C9" w:rsidRDefault="00E6163D" w:rsidP="00E6163D">
            <w:pPr>
              <w:jc w:val="left"/>
              <w:rPr>
                <w:i/>
              </w:rPr>
            </w:pPr>
            <w:r w:rsidRPr="00A358C9">
              <w:rPr>
                <w:i/>
              </w:rPr>
              <w:t xml:space="preserve">Dusk with very noisy radar echoes and tracked targets. </w:t>
            </w:r>
            <w:r w:rsidR="007D0469">
              <w:rPr>
                <w:i/>
              </w:rPr>
              <w:t>Display Category</w:t>
            </w:r>
            <w:r w:rsidRPr="00A358C9">
              <w:rPr>
                <w:i/>
              </w:rPr>
              <w:t xml:space="preserve"> </w:t>
            </w:r>
            <w:r w:rsidR="007D0469">
              <w:rPr>
                <w:i/>
              </w:rPr>
              <w:t>Other</w:t>
            </w:r>
            <w:r w:rsidR="00BE2CA5">
              <w:rPr>
                <w:i/>
              </w:rPr>
              <w:t xml:space="preserve">, </w:t>
            </w:r>
            <w:r w:rsidR="00BE2CA5" w:rsidRPr="00BE2CA5">
              <w:rPr>
                <w:i/>
              </w:rPr>
              <w:t>Select Highlight info, Select Shallow water dangers.</w:t>
            </w:r>
          </w:p>
          <w:p w14:paraId="36BFB025" w14:textId="77777777" w:rsidR="00E6163D" w:rsidRPr="00A358C9" w:rsidRDefault="00E6163D" w:rsidP="00E6163D">
            <w:pPr>
              <w:jc w:val="left"/>
              <w:rPr>
                <w:i/>
              </w:rPr>
            </w:pPr>
          </w:p>
          <w:p w14:paraId="2B3F0B14" w14:textId="77777777" w:rsidR="004955AC" w:rsidRPr="00A44E51" w:rsidRDefault="00E6163D" w:rsidP="004955AC">
            <w:pPr>
              <w:jc w:val="left"/>
              <w:rPr>
                <w:b/>
                <w:i/>
              </w:rPr>
            </w:pPr>
            <w:r w:rsidRPr="00A358C9">
              <w:rPr>
                <w:i/>
              </w:rPr>
              <w:t xml:space="preserve">Note: This example clearly shows which </w:t>
            </w:r>
            <w:r w:rsidR="00416AF5">
              <w:rPr>
                <w:i/>
                <w:highlight w:val="yellow"/>
              </w:rPr>
              <w:t>SYSTEM DATABASE</w:t>
            </w:r>
            <w:r w:rsidRPr="00A358C9">
              <w:rPr>
                <w:i/>
              </w:rPr>
              <w:t xml:space="preserve"> features are above radar echoes</w:t>
            </w:r>
            <w:r w:rsidR="004955AC">
              <w:rPr>
                <w:i/>
              </w:rPr>
              <w:t xml:space="preserve"> </w:t>
            </w:r>
            <w:proofErr w:type="spellStart"/>
            <w:r w:rsidR="004955AC">
              <w:rPr>
                <w:b/>
                <w:i/>
              </w:rPr>
              <w:t>tbd</w:t>
            </w:r>
            <w:proofErr w:type="spellEnd"/>
          </w:p>
          <w:p w14:paraId="72D54372" w14:textId="6F9C35C6" w:rsidR="00E6163D" w:rsidRPr="00A358C9" w:rsidRDefault="00E6163D" w:rsidP="00E6163D">
            <w:pPr>
              <w:jc w:val="left"/>
              <w:rPr>
                <w:i/>
              </w:rPr>
            </w:pPr>
          </w:p>
        </w:tc>
      </w:tr>
    </w:tbl>
    <w:p w14:paraId="028C386E" w14:textId="33665DCC" w:rsidR="00E6163D" w:rsidRDefault="00E6163D" w:rsidP="00CF2F67"/>
    <w:p w14:paraId="01967194" w14:textId="77777777" w:rsidR="009F19BD" w:rsidRDefault="009F19BD" w:rsidP="009F19BD">
      <w:pPr>
        <w:pStyle w:val="Heading3"/>
        <w:numPr>
          <w:ilvl w:val="0"/>
          <w:numId w:val="0"/>
        </w:numPr>
      </w:pPr>
    </w:p>
    <w:p w14:paraId="585D95D2" w14:textId="2EF94FB2" w:rsidR="00CF2F67" w:rsidRPr="001752C8" w:rsidRDefault="001752C8" w:rsidP="007C7CDE">
      <w:pPr>
        <w:pStyle w:val="Heading2"/>
      </w:pPr>
      <w:r>
        <w:br w:type="page"/>
      </w:r>
      <w:bookmarkStart w:id="1337" w:name="_Toc152748596"/>
      <w:r w:rsidR="00CF2F67" w:rsidRPr="001752C8">
        <w:lastRenderedPageBreak/>
        <w:t>Accuracy</w:t>
      </w:r>
      <w:bookmarkEnd w:id="1337"/>
    </w:p>
    <w:p w14:paraId="63DCD0CF" w14:textId="78B221BA" w:rsidR="0036728A" w:rsidRPr="00E012C8" w:rsidRDefault="0036728A" w:rsidP="00CF2F67">
      <w:pPr>
        <w:rPr>
          <w:b/>
          <w:bCs/>
          <w:lang w:val="en-US"/>
        </w:rPr>
      </w:pPr>
      <w:r>
        <w:rPr>
          <w:b/>
          <w:bCs/>
          <w:lang w:val="en-US"/>
        </w:rPr>
        <w:t>Note:</w:t>
      </w:r>
    </w:p>
    <w:p w14:paraId="19498C89" w14:textId="5C0917A4" w:rsidR="00CF2F67" w:rsidRPr="00CF2F67" w:rsidRDefault="00CF2F67" w:rsidP="00CF2F67">
      <w:pPr>
        <w:rPr>
          <w:lang w:val="en-US"/>
        </w:rPr>
      </w:pPr>
      <w:r w:rsidRPr="00CF2F67">
        <w:rPr>
          <w:lang w:val="en-US"/>
        </w:rPr>
        <w:t>In this section calculations ar</w:t>
      </w:r>
      <w:r w:rsidR="00507F2E">
        <w:rPr>
          <w:lang w:val="en-US"/>
        </w:rPr>
        <w:t>e based on the WGS-84 spheroid:</w:t>
      </w:r>
    </w:p>
    <w:p w14:paraId="35A115D3" w14:textId="77777777" w:rsidR="00CF2F67" w:rsidRPr="00CF2F67" w:rsidRDefault="00CF2F67" w:rsidP="00CF2F67">
      <w:pPr>
        <w:rPr>
          <w:lang w:val="en-US"/>
        </w:rPr>
      </w:pPr>
      <w:r w:rsidRPr="00CF2F67">
        <w:rPr>
          <w:lang w:val="en-US"/>
        </w:rPr>
        <w:t>Semi-major axis       6378137.0000m</w:t>
      </w:r>
    </w:p>
    <w:p w14:paraId="7FCF0003" w14:textId="77777777" w:rsidR="00CF2F67" w:rsidRPr="00CF2F67" w:rsidRDefault="00CF2F67" w:rsidP="00CF2F67">
      <w:pPr>
        <w:rPr>
          <w:lang w:val="en-US"/>
        </w:rPr>
      </w:pPr>
      <w:r w:rsidRPr="00CF2F67">
        <w:rPr>
          <w:lang w:val="en-US"/>
        </w:rPr>
        <w:t>Semi-minor axis       6356752.3142m</w:t>
      </w:r>
    </w:p>
    <w:p w14:paraId="4340746B" w14:textId="77777777" w:rsidR="00CF2F67" w:rsidRPr="00CF2F67" w:rsidRDefault="00CF2F67" w:rsidP="00CF2F67">
      <w:pPr>
        <w:rPr>
          <w:lang w:val="en-US"/>
        </w:rPr>
      </w:pPr>
      <w:r w:rsidRPr="00CF2F67">
        <w:rPr>
          <w:lang w:val="en-US"/>
        </w:rPr>
        <w:t>Eccentricity squared 0.00669437999013</w:t>
      </w:r>
    </w:p>
    <w:p w14:paraId="1ABEF421" w14:textId="77777777" w:rsidR="00CF2F67" w:rsidRPr="00CF2F67" w:rsidRDefault="00CF2F67" w:rsidP="00CF2F67">
      <w:pPr>
        <w:rPr>
          <w:lang w:val="en-US"/>
        </w:rPr>
      </w:pPr>
      <w:r w:rsidRPr="00CF2F67">
        <w:rPr>
          <w:lang w:val="en-US"/>
        </w:rPr>
        <w:t>Flattening                 298.257223563</w:t>
      </w:r>
    </w:p>
    <w:p w14:paraId="2AA865DD" w14:textId="77777777" w:rsidR="00CF2F67" w:rsidRPr="003C560C" w:rsidRDefault="00CF2F67" w:rsidP="00CF2F67">
      <w:pPr>
        <w:rPr>
          <w:sz w:val="16"/>
          <w:szCs w:val="16"/>
          <w:lang w:val="en-US"/>
        </w:rPr>
      </w:pPr>
    </w:p>
    <w:p w14:paraId="19589AE4" w14:textId="14828DA1" w:rsidR="00CF2F67" w:rsidRPr="00CF2F67" w:rsidRDefault="00CF2F67" w:rsidP="00CF2F67">
      <w:pPr>
        <w:rPr>
          <w:lang w:val="en-US"/>
        </w:rPr>
      </w:pPr>
      <w:r w:rsidRPr="00CF2F67">
        <w:rPr>
          <w:lang w:val="en-US"/>
        </w:rPr>
        <w:t>The WGS-84 spheroid is defined by its semi-major axis and flattening 1/f = 1/298.257223563</w:t>
      </w:r>
      <w:r w:rsidR="002B39B2">
        <w:rPr>
          <w:lang w:val="en-US"/>
        </w:rPr>
        <w:t>.</w:t>
      </w:r>
    </w:p>
    <w:p w14:paraId="773ADADE" w14:textId="77777777" w:rsidR="00CF2F67" w:rsidRPr="00CF2F67" w:rsidRDefault="00CF2F67" w:rsidP="00CF2F67">
      <w:pPr>
        <w:rPr>
          <w:lang w:val="en-US"/>
        </w:rPr>
      </w:pPr>
      <w:r w:rsidRPr="00CF2F67">
        <w:rPr>
          <w:lang w:val="en-US"/>
        </w:rPr>
        <w:t>The other parameters are derived from a and f.</w:t>
      </w:r>
    </w:p>
    <w:p w14:paraId="27EB5FC6" w14:textId="77777777" w:rsidR="00CF2F67" w:rsidRPr="003C560C" w:rsidRDefault="00CF2F67" w:rsidP="00CF2F67">
      <w:pPr>
        <w:rPr>
          <w:sz w:val="16"/>
          <w:szCs w:val="16"/>
          <w:lang w:val="en-US"/>
        </w:rPr>
      </w:pPr>
    </w:p>
    <w:p w14:paraId="0BC602C7" w14:textId="7C3D34DA" w:rsidR="00CF2F67" w:rsidRPr="00CF2F67" w:rsidRDefault="00CF2F67" w:rsidP="00CF2F67">
      <w:pPr>
        <w:rPr>
          <w:lang w:val="en-US"/>
        </w:rPr>
      </w:pPr>
      <w:r w:rsidRPr="00CF2F67">
        <w:rPr>
          <w:lang w:val="en-US"/>
        </w:rPr>
        <w:t xml:space="preserve">Conversion of </w:t>
      </w:r>
      <w:proofErr w:type="spellStart"/>
      <w:r w:rsidR="00375CA4">
        <w:rPr>
          <w:lang w:val="en-US"/>
        </w:rPr>
        <w:t>metres</w:t>
      </w:r>
      <w:proofErr w:type="spellEnd"/>
      <w:r w:rsidRPr="00CF2F67">
        <w:rPr>
          <w:lang w:val="en-US"/>
        </w:rPr>
        <w:t xml:space="preserve"> (m) to nautical miles (NM) uses</w:t>
      </w:r>
    </w:p>
    <w:p w14:paraId="46654996" w14:textId="77777777" w:rsidR="00CF2F67" w:rsidRPr="00CF2F67" w:rsidRDefault="00CF2F67" w:rsidP="00CF2F67">
      <w:pPr>
        <w:rPr>
          <w:lang w:val="en-US"/>
        </w:rPr>
      </w:pPr>
      <w:r w:rsidRPr="00CF2F67">
        <w:rPr>
          <w:lang w:val="en-US"/>
        </w:rPr>
        <w:t>1 NM = 1852 m.</w:t>
      </w:r>
    </w:p>
    <w:p w14:paraId="36C4C94C" w14:textId="77777777" w:rsidR="00CF2F67" w:rsidRPr="003C560C" w:rsidRDefault="00CF2F67" w:rsidP="00CF2F67">
      <w:pPr>
        <w:rPr>
          <w:sz w:val="16"/>
          <w:szCs w:val="16"/>
          <w:lang w:val="en-US"/>
        </w:rPr>
      </w:pPr>
    </w:p>
    <w:p w14:paraId="366B3F3A" w14:textId="77777777" w:rsidR="00CF2F67" w:rsidRPr="00CF2F67" w:rsidRDefault="00CF2F67" w:rsidP="00CF2F67">
      <w:pPr>
        <w:rPr>
          <w:lang w:val="en-US"/>
        </w:rPr>
      </w:pPr>
      <w:r w:rsidRPr="00CF2F67">
        <w:rPr>
          <w:lang w:val="en-US"/>
        </w:rPr>
        <w:t>The tests contained within this section shall be executed using the Electronic Bearing Line (EBL) and Variable Range Marker (VRM) tools provided by the ECDIS system.</w:t>
      </w:r>
    </w:p>
    <w:p w14:paraId="4B656D03" w14:textId="77777777" w:rsidR="00CF2F67" w:rsidRPr="003C560C" w:rsidRDefault="00CF2F67" w:rsidP="00CF2F67">
      <w:pPr>
        <w:rPr>
          <w:sz w:val="16"/>
          <w:szCs w:val="16"/>
          <w:lang w:val="en-US"/>
        </w:rPr>
      </w:pPr>
    </w:p>
    <w:p w14:paraId="0D13D6DF" w14:textId="77777777" w:rsidR="00CF2F67" w:rsidRPr="00CF2F67" w:rsidRDefault="00CF2F67" w:rsidP="00CF2F67">
      <w:pPr>
        <w:rPr>
          <w:lang w:val="en-US"/>
        </w:rPr>
      </w:pPr>
      <w:r w:rsidRPr="00CF2F67">
        <w:rPr>
          <w:lang w:val="en-US"/>
        </w:rPr>
        <w:t>The tolerance for distances is 1% or 30m whichever is greater. The tolerance for bearings is 1º.</w:t>
      </w:r>
    </w:p>
    <w:p w14:paraId="4D26E720" w14:textId="77777777" w:rsidR="00CF2F67" w:rsidRPr="003C560C" w:rsidRDefault="00CF2F67" w:rsidP="00CF2F67">
      <w:pPr>
        <w:rPr>
          <w:sz w:val="16"/>
          <w:szCs w:val="16"/>
          <w:lang w:val="en-US"/>
        </w:rPr>
      </w:pPr>
    </w:p>
    <w:p w14:paraId="687DA6B7" w14:textId="225F82DE" w:rsidR="00CF2F67" w:rsidRPr="00CF2F67" w:rsidRDefault="00CF2F67" w:rsidP="00CF2F67">
      <w:pPr>
        <w:rPr>
          <w:lang w:val="en-US"/>
        </w:rPr>
      </w:pPr>
      <w:r w:rsidRPr="00CF2F67">
        <w:rPr>
          <w:lang w:val="en-US"/>
        </w:rPr>
        <w:t xml:space="preserve">The positions used in this section are also included in the files </w:t>
      </w:r>
      <w:r w:rsidR="0036728A">
        <w:rPr>
          <w:lang w:val="en-US"/>
        </w:rPr>
        <w:t>“</w:t>
      </w:r>
      <w:r w:rsidRPr="00CF2F67">
        <w:rPr>
          <w:lang w:val="en-US"/>
        </w:rPr>
        <w:t>4.6 Accuracy-Geodesic.doc</w:t>
      </w:r>
      <w:r w:rsidR="0036728A">
        <w:rPr>
          <w:lang w:val="en-US"/>
        </w:rPr>
        <w:t>”</w:t>
      </w:r>
      <w:r w:rsidRPr="00CF2F67">
        <w:rPr>
          <w:lang w:val="en-US"/>
        </w:rPr>
        <w:t xml:space="preserve"> and </w:t>
      </w:r>
      <w:r w:rsidR="0036728A">
        <w:rPr>
          <w:lang w:val="en-US"/>
        </w:rPr>
        <w:t>“</w:t>
      </w:r>
      <w:r w:rsidRPr="00CF2F67">
        <w:rPr>
          <w:lang w:val="en-US"/>
        </w:rPr>
        <w:t>4.6 Accuracy-Rhumb Lines.doc</w:t>
      </w:r>
      <w:r w:rsidR="0036728A">
        <w:rPr>
          <w:lang w:val="en-US"/>
        </w:rPr>
        <w:t>”</w:t>
      </w:r>
      <w:r w:rsidRPr="00CF2F67">
        <w:rPr>
          <w:lang w:val="en-US"/>
        </w:rPr>
        <w:t xml:space="preserve"> in the </w:t>
      </w:r>
      <w:r w:rsidR="0036728A">
        <w:rPr>
          <w:lang w:val="en-US"/>
        </w:rPr>
        <w:t>“</w:t>
      </w:r>
      <w:r w:rsidRPr="00CF2F67">
        <w:rPr>
          <w:lang w:val="en-US"/>
        </w:rPr>
        <w:t>4.6 Accuracy</w:t>
      </w:r>
      <w:r w:rsidR="0036728A">
        <w:rPr>
          <w:lang w:val="en-US"/>
        </w:rPr>
        <w:t>”</w:t>
      </w:r>
      <w:r w:rsidRPr="00CF2F67">
        <w:rPr>
          <w:lang w:val="en-US"/>
        </w:rPr>
        <w:t xml:space="preserve"> folder within the TDS.</w:t>
      </w:r>
    </w:p>
    <w:p w14:paraId="3771B07E" w14:textId="77777777" w:rsidR="00CF2F67" w:rsidRPr="00CF2F67" w:rsidRDefault="00CF2F67" w:rsidP="00E30B8F">
      <w:pPr>
        <w:pStyle w:val="Heading3"/>
        <w:rPr>
          <w:lang w:val="en-US"/>
        </w:rPr>
      </w:pPr>
      <w:r w:rsidRPr="00CF2F67">
        <w:rPr>
          <w:lang w:val="en-US"/>
        </w:rPr>
        <w:t>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25CC1BE" w14:textId="77777777" w:rsidTr="003C560C">
        <w:trPr>
          <w:tblHeader/>
        </w:trPr>
        <w:tc>
          <w:tcPr>
            <w:tcW w:w="2380" w:type="dxa"/>
            <w:shd w:val="clear" w:color="auto" w:fill="CCFFCC"/>
            <w:vAlign w:val="center"/>
          </w:tcPr>
          <w:p w14:paraId="1F8CAED6" w14:textId="77777777" w:rsidR="003C560C" w:rsidRDefault="003C560C" w:rsidP="008A1BCC">
            <w:r w:rsidRPr="000A066E">
              <w:rPr>
                <w:b/>
              </w:rPr>
              <w:t>Test Reference</w:t>
            </w:r>
          </w:p>
        </w:tc>
        <w:tc>
          <w:tcPr>
            <w:tcW w:w="2382" w:type="dxa"/>
            <w:shd w:val="clear" w:color="auto" w:fill="CCFFCC"/>
            <w:vAlign w:val="center"/>
          </w:tcPr>
          <w:p w14:paraId="731C1225" w14:textId="11223D7B" w:rsidR="003C560C" w:rsidRDefault="007C7CDE" w:rsidP="008A1BCC">
            <w:r>
              <w:t>Accuracy1</w:t>
            </w:r>
          </w:p>
        </w:tc>
        <w:tc>
          <w:tcPr>
            <w:tcW w:w="2382" w:type="dxa"/>
            <w:shd w:val="clear" w:color="auto" w:fill="CCFFCC"/>
            <w:vAlign w:val="center"/>
          </w:tcPr>
          <w:p w14:paraId="16F0FD72" w14:textId="77777777" w:rsidR="003C560C" w:rsidRDefault="003C560C" w:rsidP="008A1BCC">
            <w:r w:rsidRPr="000A066E">
              <w:rPr>
                <w:b/>
              </w:rPr>
              <w:t>IHO Reference</w:t>
            </w:r>
          </w:p>
        </w:tc>
        <w:tc>
          <w:tcPr>
            <w:tcW w:w="2382" w:type="dxa"/>
            <w:shd w:val="clear" w:color="auto" w:fill="CCFFCC"/>
            <w:vAlign w:val="center"/>
          </w:tcPr>
          <w:p w14:paraId="3637B663" w14:textId="77777777" w:rsidR="003C560C" w:rsidRDefault="003C560C" w:rsidP="008A1BCC">
            <w:r>
              <w:t>-</w:t>
            </w:r>
          </w:p>
        </w:tc>
      </w:tr>
      <w:tr w:rsidR="003C560C" w14:paraId="7D0CA137" w14:textId="77777777" w:rsidTr="008A1BCC">
        <w:trPr>
          <w:tblHeader/>
        </w:trPr>
        <w:tc>
          <w:tcPr>
            <w:tcW w:w="9526" w:type="dxa"/>
            <w:gridSpan w:val="4"/>
            <w:shd w:val="clear" w:color="auto" w:fill="CCFFCC"/>
            <w:vAlign w:val="center"/>
          </w:tcPr>
          <w:p w14:paraId="0B815E55" w14:textId="77777777" w:rsidR="003C560C" w:rsidRPr="000A066E" w:rsidRDefault="003C560C" w:rsidP="008A1BCC">
            <w:pPr>
              <w:rPr>
                <w:b/>
              </w:rPr>
            </w:pPr>
            <w:r w:rsidRPr="000A066E">
              <w:rPr>
                <w:b/>
              </w:rPr>
              <w:t>Test description</w:t>
            </w:r>
          </w:p>
        </w:tc>
      </w:tr>
      <w:tr w:rsidR="00CF2F67" w14:paraId="3A7EC38B" w14:textId="77777777" w:rsidTr="008A1BCC">
        <w:trPr>
          <w:tblHeader/>
        </w:trPr>
        <w:tc>
          <w:tcPr>
            <w:tcW w:w="9526" w:type="dxa"/>
            <w:gridSpan w:val="4"/>
            <w:vAlign w:val="center"/>
          </w:tcPr>
          <w:p w14:paraId="6891BFFA" w14:textId="77777777" w:rsidR="00CF2F67" w:rsidRPr="00A358C9" w:rsidRDefault="00507F2E" w:rsidP="008A1BCC">
            <w:pPr>
              <w:rPr>
                <w:i/>
              </w:rPr>
            </w:pPr>
            <w:r w:rsidRPr="00A358C9">
              <w:rPr>
                <w:i/>
              </w:rPr>
              <w:t>True distance and azimuth between two geographical positions a).</w:t>
            </w:r>
          </w:p>
        </w:tc>
      </w:tr>
      <w:tr w:rsidR="00CF2F67" w14:paraId="785A1262" w14:textId="77777777" w:rsidTr="008A1BCC">
        <w:trPr>
          <w:tblHeader/>
        </w:trPr>
        <w:tc>
          <w:tcPr>
            <w:tcW w:w="9526" w:type="dxa"/>
            <w:gridSpan w:val="4"/>
            <w:shd w:val="clear" w:color="auto" w:fill="CCFFCC"/>
            <w:vAlign w:val="center"/>
          </w:tcPr>
          <w:p w14:paraId="2C2090A7" w14:textId="77777777" w:rsidR="00CF2F67" w:rsidRPr="004065B1" w:rsidRDefault="00CF2F67" w:rsidP="008A1BCC">
            <w:r w:rsidRPr="000A066E">
              <w:rPr>
                <w:b/>
              </w:rPr>
              <w:t>Setup</w:t>
            </w:r>
          </w:p>
        </w:tc>
      </w:tr>
      <w:tr w:rsidR="00CF2F67" w14:paraId="0B25CCA1" w14:textId="77777777" w:rsidTr="008A1BCC">
        <w:trPr>
          <w:tblHeader/>
        </w:trPr>
        <w:tc>
          <w:tcPr>
            <w:tcW w:w="9526" w:type="dxa"/>
            <w:gridSpan w:val="4"/>
            <w:vAlign w:val="center"/>
          </w:tcPr>
          <w:p w14:paraId="7AE054E5" w14:textId="0B37DBC2" w:rsidR="00CF2F67" w:rsidRPr="00A358C9" w:rsidRDefault="00507F2E" w:rsidP="0036728A">
            <w:pPr>
              <w:rPr>
                <w:i/>
              </w:rPr>
            </w:pPr>
            <w:r w:rsidRPr="00A358C9">
              <w:rPr>
                <w:i/>
              </w:rPr>
              <w:t>Load</w:t>
            </w:r>
            <w:r w:rsidR="0036728A">
              <w:rPr>
                <w:i/>
              </w:rPr>
              <w:t xml:space="preserve"> the exchange set </w:t>
            </w:r>
            <w:proofErr w:type="spellStart"/>
            <w:r w:rsidR="0036728A">
              <w:rPr>
                <w:b/>
                <w:bCs/>
                <w:i/>
              </w:rPr>
              <w:t>PowerUp</w:t>
            </w:r>
            <w:proofErr w:type="spellEnd"/>
            <w:r w:rsidR="0036728A">
              <w:rPr>
                <w:b/>
                <w:bCs/>
                <w:i/>
              </w:rPr>
              <w:t xml:space="preserve"> </w:t>
            </w:r>
          </w:p>
        </w:tc>
      </w:tr>
      <w:tr w:rsidR="00CF2F67" w14:paraId="4E4704B5" w14:textId="77777777" w:rsidTr="008A1BCC">
        <w:trPr>
          <w:tblHeader/>
        </w:trPr>
        <w:tc>
          <w:tcPr>
            <w:tcW w:w="9526" w:type="dxa"/>
            <w:gridSpan w:val="4"/>
            <w:shd w:val="clear" w:color="auto" w:fill="CCFFCC"/>
            <w:vAlign w:val="center"/>
          </w:tcPr>
          <w:p w14:paraId="442804A5" w14:textId="77777777" w:rsidR="00CF2F67" w:rsidRPr="004065B1" w:rsidRDefault="00CF2F67" w:rsidP="008A1BCC">
            <w:r w:rsidRPr="000A066E">
              <w:rPr>
                <w:b/>
              </w:rPr>
              <w:t>Action</w:t>
            </w:r>
          </w:p>
        </w:tc>
      </w:tr>
      <w:tr w:rsidR="00CF2F67" w14:paraId="786451FE" w14:textId="77777777" w:rsidTr="008A1BCC">
        <w:trPr>
          <w:tblHeader/>
        </w:trPr>
        <w:tc>
          <w:tcPr>
            <w:tcW w:w="9526" w:type="dxa"/>
            <w:gridSpan w:val="4"/>
            <w:vAlign w:val="center"/>
          </w:tcPr>
          <w:p w14:paraId="158C7AA2" w14:textId="78F64CEF" w:rsidR="00507F2E" w:rsidRPr="00A358C9" w:rsidRDefault="00507F2E" w:rsidP="00507F2E">
            <w:pPr>
              <w:rPr>
                <w:i/>
              </w:rPr>
            </w:pPr>
            <w:r w:rsidRPr="00A358C9">
              <w:rPr>
                <w:i/>
              </w:rPr>
              <w:t xml:space="preserve">Measure the distance and azimuth between the following two </w:t>
            </w:r>
            <w:r w:rsidR="0036728A">
              <w:rPr>
                <w:i/>
              </w:rPr>
              <w:t>features</w:t>
            </w:r>
            <w:r w:rsidRPr="00A358C9">
              <w:rPr>
                <w:i/>
              </w:rPr>
              <w:t>:</w:t>
            </w:r>
          </w:p>
          <w:p w14:paraId="49495B63" w14:textId="77777777" w:rsidR="00507F2E" w:rsidRPr="00A358C9" w:rsidRDefault="00507F2E" w:rsidP="00507F2E">
            <w:pPr>
              <w:rPr>
                <w:i/>
                <w:sz w:val="16"/>
                <w:szCs w:val="16"/>
              </w:rPr>
            </w:pPr>
          </w:p>
          <w:p w14:paraId="1E43CA32" w14:textId="637C6F6D"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29B0A2DA" w14:textId="176E7C4F" w:rsidR="00CF2F67" w:rsidRPr="00A358C9" w:rsidRDefault="00507F2E" w:rsidP="00507F2E">
            <w:pPr>
              <w:rPr>
                <w:i/>
              </w:rPr>
            </w:pPr>
            <w:r w:rsidRPr="00A358C9">
              <w:rPr>
                <w:i/>
              </w:rPr>
              <w:t xml:space="preserve">Corund Cape Light   32º27.436’S   </w:t>
            </w:r>
            <w:r w:rsidR="004C0BA9">
              <w:rPr>
                <w:i/>
              </w:rPr>
              <w:t>0</w:t>
            </w:r>
            <w:r w:rsidRPr="00A358C9">
              <w:rPr>
                <w:i/>
              </w:rPr>
              <w:t>60º58.609’E</w:t>
            </w:r>
          </w:p>
        </w:tc>
      </w:tr>
      <w:tr w:rsidR="00CF2F67" w14:paraId="17A7D6F8" w14:textId="77777777" w:rsidTr="008A1BCC">
        <w:trPr>
          <w:tblHeader/>
        </w:trPr>
        <w:tc>
          <w:tcPr>
            <w:tcW w:w="9526" w:type="dxa"/>
            <w:gridSpan w:val="4"/>
            <w:shd w:val="clear" w:color="auto" w:fill="CCFFCC"/>
            <w:vAlign w:val="center"/>
          </w:tcPr>
          <w:p w14:paraId="3BAA8472" w14:textId="77777777" w:rsidR="00CF2F67" w:rsidRPr="004065B1" w:rsidRDefault="00CF2F67" w:rsidP="008A1BCC">
            <w:r w:rsidRPr="000A066E">
              <w:rPr>
                <w:b/>
              </w:rPr>
              <w:t>Results</w:t>
            </w:r>
          </w:p>
        </w:tc>
      </w:tr>
      <w:tr w:rsidR="00CF2F67" w14:paraId="6756F043" w14:textId="77777777" w:rsidTr="008A1BCC">
        <w:trPr>
          <w:tblHeader/>
        </w:trPr>
        <w:tc>
          <w:tcPr>
            <w:tcW w:w="9526" w:type="dxa"/>
            <w:gridSpan w:val="4"/>
            <w:vAlign w:val="center"/>
          </w:tcPr>
          <w:p w14:paraId="1CEE9B7F" w14:textId="77777777" w:rsidR="00507F2E" w:rsidRPr="00A358C9" w:rsidRDefault="00507F2E" w:rsidP="00507F2E">
            <w:pPr>
              <w:jc w:val="left"/>
              <w:rPr>
                <w:i/>
              </w:rPr>
            </w:pPr>
            <w:r w:rsidRPr="00A358C9">
              <w:rPr>
                <w:i/>
              </w:rPr>
              <w:t>Confirm that the results are as follows:</w:t>
            </w:r>
          </w:p>
          <w:p w14:paraId="08D021D8" w14:textId="77777777" w:rsidR="00507F2E" w:rsidRPr="00A358C9" w:rsidRDefault="00507F2E" w:rsidP="00507F2E">
            <w:pPr>
              <w:jc w:val="left"/>
              <w:rPr>
                <w:i/>
                <w:sz w:val="16"/>
                <w:szCs w:val="16"/>
              </w:rPr>
            </w:pPr>
          </w:p>
          <w:p w14:paraId="33AF129E" w14:textId="77777777" w:rsidR="00507F2E" w:rsidRPr="00A358C9" w:rsidRDefault="00507F2E" w:rsidP="00507F2E">
            <w:pPr>
              <w:jc w:val="left"/>
              <w:rPr>
                <w:i/>
              </w:rPr>
            </w:pPr>
            <w:r w:rsidRPr="00A358C9">
              <w:rPr>
                <w:i/>
              </w:rPr>
              <w:t xml:space="preserve">True Distance           33193.554 m / 17.9231 NM </w:t>
            </w:r>
          </w:p>
          <w:p w14:paraId="519B4B34" w14:textId="77777777" w:rsidR="000403E1" w:rsidRPr="000403E1" w:rsidRDefault="000403E1" w:rsidP="000403E1">
            <w:pPr>
              <w:jc w:val="left"/>
              <w:rPr>
                <w:i/>
              </w:rPr>
            </w:pPr>
            <w:r w:rsidRPr="000403E1">
              <w:rPr>
                <w:i/>
              </w:rPr>
              <w:t>Bearing from Viking 49/27-B to Corund Cape Light is 295.614 degrees</w:t>
            </w:r>
          </w:p>
          <w:p w14:paraId="24583787" w14:textId="12D08D81" w:rsidR="00CF2F67" w:rsidRPr="00A358C9" w:rsidRDefault="000403E1" w:rsidP="00507F2E">
            <w:pPr>
              <w:jc w:val="left"/>
              <w:rPr>
                <w:i/>
              </w:rPr>
            </w:pPr>
            <w:r w:rsidRPr="000403E1">
              <w:rPr>
                <w:i/>
              </w:rPr>
              <w:t>Bearing from Corund Cape Light to Viking 49/27-B is 115.785 degrees</w:t>
            </w:r>
          </w:p>
        </w:tc>
      </w:tr>
    </w:tbl>
    <w:p w14:paraId="2071D243" w14:textId="77777777" w:rsidR="00D47800" w:rsidRDefault="00D47800" w:rsidP="00CF2F67"/>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74707422" w14:textId="77777777" w:rsidTr="00ED668D">
        <w:trPr>
          <w:tblHeader/>
        </w:trPr>
        <w:tc>
          <w:tcPr>
            <w:tcW w:w="2380" w:type="dxa"/>
            <w:shd w:val="clear" w:color="auto" w:fill="CCFFCC"/>
            <w:vAlign w:val="center"/>
          </w:tcPr>
          <w:p w14:paraId="3B755176" w14:textId="77777777" w:rsidR="003C560C" w:rsidRDefault="003C560C" w:rsidP="00ED668D">
            <w:r w:rsidRPr="000A066E">
              <w:rPr>
                <w:b/>
              </w:rPr>
              <w:t>Test Reference</w:t>
            </w:r>
          </w:p>
        </w:tc>
        <w:tc>
          <w:tcPr>
            <w:tcW w:w="2382" w:type="dxa"/>
            <w:shd w:val="clear" w:color="auto" w:fill="CCFFCC"/>
            <w:vAlign w:val="center"/>
          </w:tcPr>
          <w:p w14:paraId="1EC2E573" w14:textId="51F779F6" w:rsidR="003C560C" w:rsidRDefault="007C7CDE" w:rsidP="003C560C">
            <w:r>
              <w:t>Accuracy2</w:t>
            </w:r>
          </w:p>
        </w:tc>
        <w:tc>
          <w:tcPr>
            <w:tcW w:w="2382" w:type="dxa"/>
            <w:shd w:val="clear" w:color="auto" w:fill="CCFFCC"/>
            <w:vAlign w:val="center"/>
          </w:tcPr>
          <w:p w14:paraId="35E92E7E" w14:textId="77777777" w:rsidR="003C560C" w:rsidRDefault="003C560C" w:rsidP="00ED668D">
            <w:r w:rsidRPr="000A066E">
              <w:rPr>
                <w:b/>
              </w:rPr>
              <w:t>IHO Reference</w:t>
            </w:r>
          </w:p>
        </w:tc>
        <w:tc>
          <w:tcPr>
            <w:tcW w:w="2382" w:type="dxa"/>
            <w:shd w:val="clear" w:color="auto" w:fill="CCFFCC"/>
            <w:vAlign w:val="center"/>
          </w:tcPr>
          <w:p w14:paraId="4DA956B6" w14:textId="77777777" w:rsidR="003C560C" w:rsidRDefault="003C560C" w:rsidP="00ED668D">
            <w:r>
              <w:t>-</w:t>
            </w:r>
          </w:p>
        </w:tc>
      </w:tr>
      <w:tr w:rsidR="00507F2E" w14:paraId="1BA1A307" w14:textId="77777777" w:rsidTr="00273E6E">
        <w:trPr>
          <w:tblHeader/>
        </w:trPr>
        <w:tc>
          <w:tcPr>
            <w:tcW w:w="9526" w:type="dxa"/>
            <w:gridSpan w:val="4"/>
            <w:shd w:val="clear" w:color="auto" w:fill="CCFFCC"/>
            <w:vAlign w:val="center"/>
          </w:tcPr>
          <w:p w14:paraId="19242B66" w14:textId="77777777" w:rsidR="00507F2E" w:rsidRDefault="00507F2E" w:rsidP="00273E6E">
            <w:r w:rsidRPr="000A066E">
              <w:rPr>
                <w:b/>
              </w:rPr>
              <w:t>Test description</w:t>
            </w:r>
          </w:p>
        </w:tc>
      </w:tr>
      <w:tr w:rsidR="00507F2E" w14:paraId="1D846FB9" w14:textId="77777777" w:rsidTr="00273E6E">
        <w:trPr>
          <w:tblHeader/>
        </w:trPr>
        <w:tc>
          <w:tcPr>
            <w:tcW w:w="9526" w:type="dxa"/>
            <w:gridSpan w:val="4"/>
            <w:vAlign w:val="center"/>
          </w:tcPr>
          <w:p w14:paraId="22F7F526" w14:textId="77777777" w:rsidR="00507F2E" w:rsidRPr="00A358C9" w:rsidRDefault="00507F2E" w:rsidP="00273E6E">
            <w:pPr>
              <w:rPr>
                <w:i/>
              </w:rPr>
            </w:pPr>
            <w:r w:rsidRPr="00A358C9">
              <w:rPr>
                <w:i/>
              </w:rPr>
              <w:t>True distance and azimuth between two geographical positions b).</w:t>
            </w:r>
          </w:p>
        </w:tc>
      </w:tr>
      <w:tr w:rsidR="00507F2E" w14:paraId="40AC21A1" w14:textId="77777777" w:rsidTr="00273E6E">
        <w:trPr>
          <w:tblHeader/>
        </w:trPr>
        <w:tc>
          <w:tcPr>
            <w:tcW w:w="9526" w:type="dxa"/>
            <w:gridSpan w:val="4"/>
            <w:shd w:val="clear" w:color="auto" w:fill="CCFFCC"/>
            <w:vAlign w:val="center"/>
          </w:tcPr>
          <w:p w14:paraId="7CBED988" w14:textId="77777777" w:rsidR="00507F2E" w:rsidRPr="004065B1" w:rsidRDefault="00507F2E" w:rsidP="00273E6E">
            <w:r w:rsidRPr="000A066E">
              <w:rPr>
                <w:b/>
              </w:rPr>
              <w:t>Setup</w:t>
            </w:r>
          </w:p>
        </w:tc>
      </w:tr>
      <w:tr w:rsidR="00507F2E" w14:paraId="6EBFA7D7" w14:textId="77777777" w:rsidTr="00273E6E">
        <w:trPr>
          <w:tblHeader/>
        </w:trPr>
        <w:tc>
          <w:tcPr>
            <w:tcW w:w="9526" w:type="dxa"/>
            <w:gridSpan w:val="4"/>
            <w:vAlign w:val="center"/>
          </w:tcPr>
          <w:p w14:paraId="2692F4A2" w14:textId="6B67B48C" w:rsidR="00507F2E" w:rsidRPr="007C7CDE" w:rsidRDefault="00507F2E" w:rsidP="00273E6E">
            <w:r w:rsidRPr="00A358C9">
              <w:rPr>
                <w:i/>
              </w:rPr>
              <w:t xml:space="preserve">As for test </w:t>
            </w:r>
            <w:r w:rsidR="007C7CDE">
              <w:t>Accuracy1</w:t>
            </w:r>
          </w:p>
        </w:tc>
      </w:tr>
      <w:tr w:rsidR="00507F2E" w14:paraId="3BC66904" w14:textId="77777777" w:rsidTr="00273E6E">
        <w:trPr>
          <w:tblHeader/>
        </w:trPr>
        <w:tc>
          <w:tcPr>
            <w:tcW w:w="9526" w:type="dxa"/>
            <w:gridSpan w:val="4"/>
            <w:shd w:val="clear" w:color="auto" w:fill="CCFFCC"/>
            <w:vAlign w:val="center"/>
          </w:tcPr>
          <w:p w14:paraId="4996DDC3" w14:textId="77777777" w:rsidR="00507F2E" w:rsidRPr="004065B1" w:rsidRDefault="00507F2E" w:rsidP="00273E6E">
            <w:r w:rsidRPr="000A066E">
              <w:rPr>
                <w:b/>
              </w:rPr>
              <w:t>Action</w:t>
            </w:r>
          </w:p>
        </w:tc>
      </w:tr>
      <w:tr w:rsidR="00507F2E" w14:paraId="34B12283" w14:textId="77777777" w:rsidTr="00273E6E">
        <w:trPr>
          <w:tblHeader/>
        </w:trPr>
        <w:tc>
          <w:tcPr>
            <w:tcW w:w="9526" w:type="dxa"/>
            <w:gridSpan w:val="4"/>
            <w:vAlign w:val="center"/>
          </w:tcPr>
          <w:p w14:paraId="45B79CDD" w14:textId="5C7CA5D7"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30099F08" w14:textId="77777777" w:rsidR="00507F2E" w:rsidRPr="00A358C9" w:rsidRDefault="00507F2E" w:rsidP="00507F2E">
            <w:pPr>
              <w:rPr>
                <w:i/>
                <w:sz w:val="16"/>
                <w:szCs w:val="16"/>
              </w:rPr>
            </w:pPr>
          </w:p>
          <w:p w14:paraId="7C26BA16" w14:textId="2AFA934B" w:rsidR="00507F2E" w:rsidRPr="00A358C9" w:rsidRDefault="00507F2E" w:rsidP="00507F2E">
            <w:pPr>
              <w:rPr>
                <w:i/>
              </w:rPr>
            </w:pPr>
            <w:r w:rsidRPr="00A358C9">
              <w:rPr>
                <w:i/>
              </w:rPr>
              <w:t xml:space="preserve">Viking 49/27-B         32º35.224’S   </w:t>
            </w:r>
            <w:r w:rsidR="004C0BA9">
              <w:rPr>
                <w:i/>
              </w:rPr>
              <w:t>0</w:t>
            </w:r>
            <w:r w:rsidRPr="00A358C9">
              <w:rPr>
                <w:i/>
              </w:rPr>
              <w:t xml:space="preserve">61º17.710’E </w:t>
            </w:r>
          </w:p>
          <w:p w14:paraId="74BDE96E" w14:textId="6C46144A" w:rsidR="00507F2E" w:rsidRPr="00A358C9" w:rsidRDefault="00507F2E" w:rsidP="00507F2E">
            <w:pPr>
              <w:rPr>
                <w:i/>
              </w:rPr>
            </w:pPr>
            <w:proofErr w:type="spellStart"/>
            <w:r w:rsidRPr="00A358C9">
              <w:rPr>
                <w:i/>
              </w:rPr>
              <w:t>Castlerigg</w:t>
            </w:r>
            <w:proofErr w:type="spellEnd"/>
            <w:r w:rsidRPr="00A358C9">
              <w:rPr>
                <w:i/>
              </w:rPr>
              <w:t xml:space="preserve"> Light        32º23.280’S   </w:t>
            </w:r>
            <w:r w:rsidR="004C0BA9">
              <w:rPr>
                <w:i/>
              </w:rPr>
              <w:t>0</w:t>
            </w:r>
            <w:r w:rsidRPr="00A358C9">
              <w:rPr>
                <w:i/>
              </w:rPr>
              <w:t>60º58.496’E</w:t>
            </w:r>
          </w:p>
        </w:tc>
      </w:tr>
      <w:tr w:rsidR="00273E6E" w14:paraId="4BAFEAC1" w14:textId="77777777" w:rsidTr="00273E6E">
        <w:trPr>
          <w:tblHeader/>
        </w:trPr>
        <w:tc>
          <w:tcPr>
            <w:tcW w:w="9526" w:type="dxa"/>
            <w:gridSpan w:val="4"/>
            <w:shd w:val="clear" w:color="auto" w:fill="CCFFCC"/>
            <w:vAlign w:val="center"/>
          </w:tcPr>
          <w:p w14:paraId="0A85D7AE" w14:textId="77777777" w:rsidR="00273E6E" w:rsidRPr="004065B1" w:rsidRDefault="00273E6E" w:rsidP="00273E6E">
            <w:r w:rsidRPr="000A066E">
              <w:rPr>
                <w:b/>
              </w:rPr>
              <w:t>Results</w:t>
            </w:r>
          </w:p>
        </w:tc>
      </w:tr>
      <w:tr w:rsidR="00273E6E" w14:paraId="249DE520" w14:textId="77777777" w:rsidTr="00273E6E">
        <w:trPr>
          <w:tblHeader/>
        </w:trPr>
        <w:tc>
          <w:tcPr>
            <w:tcW w:w="9526" w:type="dxa"/>
            <w:gridSpan w:val="4"/>
            <w:vAlign w:val="center"/>
          </w:tcPr>
          <w:p w14:paraId="36CDBEF6" w14:textId="77777777" w:rsidR="00273E6E" w:rsidRPr="00A358C9" w:rsidRDefault="00273E6E" w:rsidP="00273E6E">
            <w:pPr>
              <w:jc w:val="left"/>
              <w:rPr>
                <w:i/>
              </w:rPr>
            </w:pPr>
            <w:r w:rsidRPr="00A358C9">
              <w:rPr>
                <w:i/>
              </w:rPr>
              <w:t>Confirm that the results are as follows:</w:t>
            </w:r>
          </w:p>
          <w:p w14:paraId="0E23BCD6" w14:textId="77777777" w:rsidR="00273E6E" w:rsidRPr="00A358C9" w:rsidRDefault="00273E6E" w:rsidP="00273E6E">
            <w:pPr>
              <w:jc w:val="left"/>
              <w:rPr>
                <w:i/>
                <w:sz w:val="16"/>
                <w:szCs w:val="16"/>
              </w:rPr>
            </w:pPr>
          </w:p>
          <w:p w14:paraId="0C100C93" w14:textId="77777777" w:rsidR="00273E6E" w:rsidRPr="00A358C9" w:rsidRDefault="00273E6E" w:rsidP="00273E6E">
            <w:pPr>
              <w:jc w:val="left"/>
              <w:rPr>
                <w:i/>
              </w:rPr>
            </w:pPr>
            <w:r w:rsidRPr="00A358C9">
              <w:rPr>
                <w:i/>
              </w:rPr>
              <w:t xml:space="preserve">True Distance           37326.351 m / 20.1546 NM </w:t>
            </w:r>
          </w:p>
          <w:p w14:paraId="7F427429"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306.172 degrees</w:t>
            </w:r>
          </w:p>
          <w:p w14:paraId="66E2C49F" w14:textId="69BDA5C9" w:rsidR="00273E6E" w:rsidRPr="00A358C9" w:rsidRDefault="000403E1" w:rsidP="00273E6E">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126.344 degrees</w:t>
            </w:r>
          </w:p>
        </w:tc>
      </w:tr>
    </w:tbl>
    <w:p w14:paraId="586BBC8A" w14:textId="77777777" w:rsidR="00273E6E" w:rsidRDefault="00273E6E" w:rsidP="00507F2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0C5C778C" w14:textId="77777777" w:rsidTr="00ED668D">
        <w:trPr>
          <w:trHeight w:val="454"/>
          <w:tblHeader/>
        </w:trPr>
        <w:tc>
          <w:tcPr>
            <w:tcW w:w="2380" w:type="dxa"/>
            <w:shd w:val="clear" w:color="auto" w:fill="CCFFCC"/>
            <w:vAlign w:val="center"/>
          </w:tcPr>
          <w:p w14:paraId="382CD1A6" w14:textId="77777777" w:rsidR="003C560C" w:rsidRPr="004065B1" w:rsidRDefault="003C560C" w:rsidP="00ED668D">
            <w:r w:rsidRPr="000A066E">
              <w:rPr>
                <w:b/>
              </w:rPr>
              <w:t>Test Reference</w:t>
            </w:r>
          </w:p>
        </w:tc>
        <w:tc>
          <w:tcPr>
            <w:tcW w:w="2382" w:type="dxa"/>
            <w:shd w:val="clear" w:color="auto" w:fill="CCFFCC"/>
            <w:vAlign w:val="center"/>
          </w:tcPr>
          <w:p w14:paraId="4A5F3E66" w14:textId="2F2D04E1" w:rsidR="007C7CDE" w:rsidRDefault="007C7CDE" w:rsidP="00ED668D">
            <w:r>
              <w:t>Accuracy2</w:t>
            </w:r>
          </w:p>
          <w:p w14:paraId="2A73AD24" w14:textId="0A2862B4" w:rsidR="003C560C" w:rsidRPr="004065B1" w:rsidRDefault="003C560C" w:rsidP="00ED668D">
            <w:r>
              <w:t>4.6.1 c)</w:t>
            </w:r>
          </w:p>
        </w:tc>
        <w:tc>
          <w:tcPr>
            <w:tcW w:w="2382" w:type="dxa"/>
            <w:shd w:val="clear" w:color="auto" w:fill="CCFFCC"/>
            <w:vAlign w:val="center"/>
          </w:tcPr>
          <w:p w14:paraId="32C5FDC5" w14:textId="77777777" w:rsidR="003C560C" w:rsidRPr="004065B1" w:rsidRDefault="003C560C" w:rsidP="00ED668D">
            <w:r w:rsidRPr="000A066E">
              <w:rPr>
                <w:b/>
              </w:rPr>
              <w:t>IHO Reference</w:t>
            </w:r>
          </w:p>
        </w:tc>
        <w:tc>
          <w:tcPr>
            <w:tcW w:w="2382" w:type="dxa"/>
            <w:shd w:val="clear" w:color="auto" w:fill="CCFFCC"/>
            <w:vAlign w:val="center"/>
          </w:tcPr>
          <w:p w14:paraId="70A5312D" w14:textId="77777777" w:rsidR="003C560C" w:rsidRPr="004065B1" w:rsidRDefault="003C560C" w:rsidP="00ED668D">
            <w:r>
              <w:t>-</w:t>
            </w:r>
          </w:p>
        </w:tc>
      </w:tr>
      <w:tr w:rsidR="00507F2E" w14:paraId="3947C6C6" w14:textId="77777777" w:rsidTr="00273E6E">
        <w:trPr>
          <w:tblHeader/>
        </w:trPr>
        <w:tc>
          <w:tcPr>
            <w:tcW w:w="9526" w:type="dxa"/>
            <w:gridSpan w:val="4"/>
            <w:shd w:val="clear" w:color="auto" w:fill="CCFFCC"/>
            <w:vAlign w:val="center"/>
          </w:tcPr>
          <w:p w14:paraId="5262F46C" w14:textId="77777777" w:rsidR="00507F2E" w:rsidRDefault="00507F2E" w:rsidP="00273E6E">
            <w:r w:rsidRPr="000A066E">
              <w:rPr>
                <w:b/>
              </w:rPr>
              <w:t>Test description</w:t>
            </w:r>
          </w:p>
        </w:tc>
      </w:tr>
      <w:tr w:rsidR="00507F2E" w14:paraId="7A675849" w14:textId="77777777" w:rsidTr="00273E6E">
        <w:trPr>
          <w:tblHeader/>
        </w:trPr>
        <w:tc>
          <w:tcPr>
            <w:tcW w:w="9526" w:type="dxa"/>
            <w:gridSpan w:val="4"/>
            <w:vAlign w:val="center"/>
          </w:tcPr>
          <w:p w14:paraId="11A17738" w14:textId="77777777" w:rsidR="00507F2E" w:rsidRPr="00A358C9" w:rsidRDefault="00507F2E" w:rsidP="00273E6E">
            <w:pPr>
              <w:rPr>
                <w:i/>
              </w:rPr>
            </w:pPr>
            <w:r w:rsidRPr="00A358C9">
              <w:rPr>
                <w:i/>
              </w:rPr>
              <w:t>True distance and azimuth between two geographical positions c).</w:t>
            </w:r>
          </w:p>
        </w:tc>
      </w:tr>
      <w:tr w:rsidR="00507F2E" w14:paraId="0FDBCFDA" w14:textId="77777777" w:rsidTr="00273E6E">
        <w:trPr>
          <w:tblHeader/>
        </w:trPr>
        <w:tc>
          <w:tcPr>
            <w:tcW w:w="9526" w:type="dxa"/>
            <w:gridSpan w:val="4"/>
            <w:shd w:val="clear" w:color="auto" w:fill="CCFFCC"/>
            <w:vAlign w:val="center"/>
          </w:tcPr>
          <w:p w14:paraId="69B2EA85" w14:textId="77777777" w:rsidR="00507F2E" w:rsidRPr="004065B1" w:rsidRDefault="00507F2E" w:rsidP="00273E6E">
            <w:r w:rsidRPr="000A066E">
              <w:rPr>
                <w:b/>
              </w:rPr>
              <w:t>Setup</w:t>
            </w:r>
          </w:p>
        </w:tc>
      </w:tr>
      <w:tr w:rsidR="00507F2E" w14:paraId="66653DF8" w14:textId="77777777" w:rsidTr="00273E6E">
        <w:trPr>
          <w:tblHeader/>
        </w:trPr>
        <w:tc>
          <w:tcPr>
            <w:tcW w:w="9526" w:type="dxa"/>
            <w:gridSpan w:val="4"/>
            <w:vAlign w:val="center"/>
          </w:tcPr>
          <w:p w14:paraId="7EC1A85F" w14:textId="7B2DE842" w:rsidR="00507F2E" w:rsidRPr="00A358C9" w:rsidRDefault="00507F2E" w:rsidP="00273E6E">
            <w:pPr>
              <w:rPr>
                <w:i/>
              </w:rPr>
            </w:pPr>
            <w:r w:rsidRPr="00A358C9">
              <w:rPr>
                <w:i/>
              </w:rPr>
              <w:t xml:space="preserve">As for test </w:t>
            </w:r>
            <w:r w:rsidR="007C7CDE">
              <w:t>Accuracy1</w:t>
            </w:r>
          </w:p>
        </w:tc>
      </w:tr>
      <w:tr w:rsidR="00507F2E" w14:paraId="11DD4146" w14:textId="77777777" w:rsidTr="00273E6E">
        <w:trPr>
          <w:tblHeader/>
        </w:trPr>
        <w:tc>
          <w:tcPr>
            <w:tcW w:w="9526" w:type="dxa"/>
            <w:gridSpan w:val="4"/>
            <w:shd w:val="clear" w:color="auto" w:fill="CCFFCC"/>
            <w:vAlign w:val="center"/>
          </w:tcPr>
          <w:p w14:paraId="55073DDE" w14:textId="77777777" w:rsidR="00507F2E" w:rsidRPr="004065B1" w:rsidRDefault="00507F2E" w:rsidP="00273E6E">
            <w:r w:rsidRPr="000A066E">
              <w:rPr>
                <w:b/>
              </w:rPr>
              <w:t>Action</w:t>
            </w:r>
          </w:p>
        </w:tc>
      </w:tr>
      <w:tr w:rsidR="00507F2E" w14:paraId="1F121247" w14:textId="77777777" w:rsidTr="00273E6E">
        <w:trPr>
          <w:tblHeader/>
        </w:trPr>
        <w:tc>
          <w:tcPr>
            <w:tcW w:w="9526" w:type="dxa"/>
            <w:gridSpan w:val="4"/>
            <w:vAlign w:val="center"/>
          </w:tcPr>
          <w:p w14:paraId="701DC2D0" w14:textId="6D6B058D" w:rsidR="00507F2E" w:rsidRPr="00A358C9" w:rsidRDefault="00507F2E" w:rsidP="00507F2E">
            <w:pPr>
              <w:rPr>
                <w:i/>
              </w:rPr>
            </w:pPr>
            <w:r w:rsidRPr="00A358C9">
              <w:rPr>
                <w:i/>
              </w:rPr>
              <w:t xml:space="preserve">Measure the distance and azimuth between the following two </w:t>
            </w:r>
            <w:r w:rsidR="002E1A67">
              <w:rPr>
                <w:i/>
              </w:rPr>
              <w:t>feature</w:t>
            </w:r>
            <w:r w:rsidRPr="00A358C9">
              <w:rPr>
                <w:i/>
              </w:rPr>
              <w:t>s:</w:t>
            </w:r>
          </w:p>
          <w:p w14:paraId="40C7A218" w14:textId="77777777" w:rsidR="00507F2E" w:rsidRPr="00A358C9" w:rsidRDefault="00507F2E" w:rsidP="00507F2E">
            <w:pPr>
              <w:rPr>
                <w:i/>
              </w:rPr>
            </w:pPr>
          </w:p>
          <w:p w14:paraId="45A2485D" w14:textId="011A4E86" w:rsidR="00507F2E" w:rsidRPr="00A358C9" w:rsidRDefault="00507F2E" w:rsidP="00507F2E">
            <w:pPr>
              <w:rPr>
                <w:i/>
              </w:rPr>
            </w:pPr>
            <w:r w:rsidRPr="00A358C9">
              <w:rPr>
                <w:i/>
              </w:rPr>
              <w:t xml:space="preserve">Corund Cape Light   32º27.447’S   </w:t>
            </w:r>
            <w:r w:rsidR="004C0BA9">
              <w:rPr>
                <w:i/>
              </w:rPr>
              <w:t>0</w:t>
            </w:r>
            <w:r w:rsidRPr="00A358C9">
              <w:rPr>
                <w:i/>
              </w:rPr>
              <w:t xml:space="preserve">60º58.599’E </w:t>
            </w:r>
          </w:p>
          <w:p w14:paraId="7DBEE2DC" w14:textId="50E85F2F" w:rsidR="00507F2E" w:rsidRPr="00A358C9" w:rsidRDefault="00507F2E" w:rsidP="00507F2E">
            <w:pPr>
              <w:rPr>
                <w:i/>
              </w:rPr>
            </w:pPr>
            <w:r w:rsidRPr="00A358C9">
              <w:rPr>
                <w:i/>
              </w:rPr>
              <w:t xml:space="preserve">Worm Head Light    32º31.958’S   </w:t>
            </w:r>
            <w:r w:rsidR="004C0BA9">
              <w:rPr>
                <w:i/>
              </w:rPr>
              <w:t>0</w:t>
            </w:r>
            <w:r w:rsidRPr="00A358C9">
              <w:rPr>
                <w:i/>
              </w:rPr>
              <w:t>60º54.337’E</w:t>
            </w:r>
          </w:p>
        </w:tc>
      </w:tr>
      <w:tr w:rsidR="00507F2E" w14:paraId="14D61BA7" w14:textId="77777777" w:rsidTr="00273E6E">
        <w:trPr>
          <w:tblHeader/>
        </w:trPr>
        <w:tc>
          <w:tcPr>
            <w:tcW w:w="9526" w:type="dxa"/>
            <w:gridSpan w:val="4"/>
            <w:shd w:val="clear" w:color="auto" w:fill="CCFFCC"/>
            <w:vAlign w:val="center"/>
          </w:tcPr>
          <w:p w14:paraId="1353E71E" w14:textId="77777777" w:rsidR="00507F2E" w:rsidRPr="004065B1" w:rsidRDefault="00507F2E" w:rsidP="00273E6E">
            <w:r w:rsidRPr="000A066E">
              <w:rPr>
                <w:b/>
              </w:rPr>
              <w:t>Results</w:t>
            </w:r>
          </w:p>
        </w:tc>
      </w:tr>
      <w:tr w:rsidR="00507F2E" w14:paraId="673B0336" w14:textId="77777777" w:rsidTr="00273E6E">
        <w:trPr>
          <w:tblHeader/>
        </w:trPr>
        <w:tc>
          <w:tcPr>
            <w:tcW w:w="9526" w:type="dxa"/>
            <w:gridSpan w:val="4"/>
            <w:vAlign w:val="center"/>
          </w:tcPr>
          <w:p w14:paraId="74EFA085" w14:textId="77777777" w:rsidR="00507F2E" w:rsidRPr="00A358C9" w:rsidRDefault="00507F2E" w:rsidP="00507F2E">
            <w:pPr>
              <w:jc w:val="left"/>
              <w:rPr>
                <w:i/>
              </w:rPr>
            </w:pPr>
            <w:r w:rsidRPr="00A358C9">
              <w:rPr>
                <w:i/>
              </w:rPr>
              <w:t>Confirm that the results are as follows:</w:t>
            </w:r>
          </w:p>
          <w:p w14:paraId="27EDF9C4" w14:textId="77777777" w:rsidR="00507F2E" w:rsidRPr="00A358C9" w:rsidRDefault="00507F2E" w:rsidP="00507F2E">
            <w:pPr>
              <w:jc w:val="left"/>
              <w:rPr>
                <w:i/>
              </w:rPr>
            </w:pPr>
          </w:p>
          <w:p w14:paraId="6F9399F5" w14:textId="77777777" w:rsidR="00507F2E" w:rsidRPr="00A358C9" w:rsidRDefault="00507F2E" w:rsidP="00507F2E">
            <w:pPr>
              <w:jc w:val="left"/>
              <w:rPr>
                <w:i/>
              </w:rPr>
            </w:pPr>
            <w:r w:rsidRPr="00A358C9">
              <w:rPr>
                <w:i/>
              </w:rPr>
              <w:t xml:space="preserve">True Distance           10680.859 m / 5.7672 NM </w:t>
            </w:r>
          </w:p>
          <w:p w14:paraId="6609E760" w14:textId="77777777" w:rsidR="000403E1" w:rsidRPr="000403E1" w:rsidRDefault="000403E1" w:rsidP="000403E1">
            <w:pPr>
              <w:jc w:val="left"/>
              <w:rPr>
                <w:i/>
              </w:rPr>
            </w:pPr>
            <w:r w:rsidRPr="000403E1">
              <w:rPr>
                <w:i/>
              </w:rPr>
              <w:t>Bearing from Corund Cape Light to Worm Head Light is 218.665 degrees</w:t>
            </w:r>
          </w:p>
          <w:p w14:paraId="17C477F7" w14:textId="5BCBA2B0" w:rsidR="00507F2E" w:rsidRPr="00A358C9" w:rsidRDefault="000403E1" w:rsidP="00507F2E">
            <w:pPr>
              <w:jc w:val="left"/>
              <w:rPr>
                <w:i/>
              </w:rPr>
            </w:pPr>
            <w:r w:rsidRPr="000403E1">
              <w:rPr>
                <w:i/>
              </w:rPr>
              <w:t>Bearing from Worm Head Light to Corund Cape Light is 38.703 degrees</w:t>
            </w:r>
          </w:p>
        </w:tc>
      </w:tr>
    </w:tbl>
    <w:p w14:paraId="5DF72F91" w14:textId="77777777" w:rsidR="00507F2E" w:rsidRDefault="00507F2E" w:rsidP="00CF2F67"/>
    <w:p w14:paraId="6EE8BEAA" w14:textId="77777777" w:rsidR="00BA33C2" w:rsidRPr="00CF2F67" w:rsidRDefault="00BA33C2" w:rsidP="00E30B8F">
      <w:pPr>
        <w:pStyle w:val="Heading3"/>
        <w:rPr>
          <w:lang w:val="en-US"/>
        </w:rPr>
      </w:pPr>
      <w:r w:rsidRPr="00BA33C2">
        <w:rPr>
          <w:lang w:val="en-US"/>
        </w:rPr>
        <w:t>Geographical position from a known position and distance/azimuth</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1A7D7665" w14:textId="77777777" w:rsidTr="00ED668D">
        <w:trPr>
          <w:trHeight w:val="454"/>
          <w:tblHeader/>
        </w:trPr>
        <w:tc>
          <w:tcPr>
            <w:tcW w:w="2380" w:type="dxa"/>
            <w:shd w:val="clear" w:color="auto" w:fill="CCFFCC"/>
            <w:vAlign w:val="center"/>
          </w:tcPr>
          <w:p w14:paraId="71E77CA9" w14:textId="77777777" w:rsidR="003C560C" w:rsidRPr="004065B1" w:rsidRDefault="003C560C" w:rsidP="00ED668D">
            <w:r w:rsidRPr="000A066E">
              <w:rPr>
                <w:b/>
              </w:rPr>
              <w:t>Test Reference</w:t>
            </w:r>
          </w:p>
        </w:tc>
        <w:tc>
          <w:tcPr>
            <w:tcW w:w="2382" w:type="dxa"/>
            <w:shd w:val="clear" w:color="auto" w:fill="CCFFCC"/>
            <w:vAlign w:val="center"/>
          </w:tcPr>
          <w:p w14:paraId="58A657CE" w14:textId="37A01482" w:rsidR="003C560C" w:rsidRPr="004065B1" w:rsidRDefault="007C7CDE" w:rsidP="00ED668D">
            <w:r>
              <w:t>Accuracy3</w:t>
            </w:r>
          </w:p>
        </w:tc>
        <w:tc>
          <w:tcPr>
            <w:tcW w:w="2382" w:type="dxa"/>
            <w:shd w:val="clear" w:color="auto" w:fill="CCFFCC"/>
            <w:vAlign w:val="center"/>
          </w:tcPr>
          <w:p w14:paraId="00834FC8" w14:textId="77777777" w:rsidR="003C560C" w:rsidRPr="004065B1" w:rsidRDefault="003C560C" w:rsidP="00ED668D">
            <w:r w:rsidRPr="000A066E">
              <w:rPr>
                <w:b/>
              </w:rPr>
              <w:t>IHO Reference</w:t>
            </w:r>
          </w:p>
        </w:tc>
        <w:tc>
          <w:tcPr>
            <w:tcW w:w="2382" w:type="dxa"/>
            <w:shd w:val="clear" w:color="auto" w:fill="CCFFCC"/>
            <w:vAlign w:val="center"/>
          </w:tcPr>
          <w:p w14:paraId="48986C3F" w14:textId="77777777" w:rsidR="003C560C" w:rsidRPr="004065B1" w:rsidRDefault="003C560C" w:rsidP="00ED668D">
            <w:r>
              <w:t>-</w:t>
            </w:r>
          </w:p>
        </w:tc>
      </w:tr>
      <w:tr w:rsidR="00BA33C2" w14:paraId="0F6246F7" w14:textId="77777777" w:rsidTr="008A1BCC">
        <w:trPr>
          <w:tblHeader/>
        </w:trPr>
        <w:tc>
          <w:tcPr>
            <w:tcW w:w="9526" w:type="dxa"/>
            <w:gridSpan w:val="4"/>
            <w:shd w:val="clear" w:color="auto" w:fill="CCFFCC"/>
            <w:vAlign w:val="center"/>
          </w:tcPr>
          <w:p w14:paraId="5A33C6E6" w14:textId="77777777" w:rsidR="00BA33C2" w:rsidRDefault="00BA33C2" w:rsidP="008A1BCC">
            <w:r w:rsidRPr="000A066E">
              <w:rPr>
                <w:b/>
              </w:rPr>
              <w:t>Test description</w:t>
            </w:r>
          </w:p>
        </w:tc>
      </w:tr>
      <w:tr w:rsidR="00BA33C2" w14:paraId="39E8AB22" w14:textId="77777777" w:rsidTr="008A1BCC">
        <w:trPr>
          <w:tblHeader/>
        </w:trPr>
        <w:tc>
          <w:tcPr>
            <w:tcW w:w="9526" w:type="dxa"/>
            <w:gridSpan w:val="4"/>
            <w:vAlign w:val="center"/>
          </w:tcPr>
          <w:p w14:paraId="48492A4D" w14:textId="77777777" w:rsidR="00BA33C2" w:rsidRPr="00544135" w:rsidRDefault="00252F5C" w:rsidP="008A1BCC">
            <w:pPr>
              <w:rPr>
                <w:i/>
              </w:rPr>
            </w:pPr>
            <w:r w:rsidRPr="00544135">
              <w:rPr>
                <w:i/>
              </w:rPr>
              <w:t>Geographical position from known position and distance/azimuth a).</w:t>
            </w:r>
          </w:p>
        </w:tc>
      </w:tr>
      <w:tr w:rsidR="00BA33C2" w:rsidRPr="00544135" w14:paraId="6BA0AB6C" w14:textId="77777777" w:rsidTr="008A1BCC">
        <w:trPr>
          <w:tblHeader/>
        </w:trPr>
        <w:tc>
          <w:tcPr>
            <w:tcW w:w="9526" w:type="dxa"/>
            <w:gridSpan w:val="4"/>
            <w:shd w:val="clear" w:color="auto" w:fill="CCFFCC"/>
            <w:vAlign w:val="center"/>
          </w:tcPr>
          <w:p w14:paraId="2DFA050E" w14:textId="77777777" w:rsidR="00BA33C2" w:rsidRPr="00544135" w:rsidRDefault="00BA33C2" w:rsidP="008A1BCC">
            <w:pPr>
              <w:rPr>
                <w:i/>
              </w:rPr>
            </w:pPr>
            <w:r w:rsidRPr="00544135">
              <w:rPr>
                <w:b/>
                <w:i/>
              </w:rPr>
              <w:t>Setup</w:t>
            </w:r>
          </w:p>
        </w:tc>
      </w:tr>
      <w:tr w:rsidR="00BA33C2" w14:paraId="7A9618C8" w14:textId="77777777" w:rsidTr="008A1BCC">
        <w:trPr>
          <w:tblHeader/>
        </w:trPr>
        <w:tc>
          <w:tcPr>
            <w:tcW w:w="9526" w:type="dxa"/>
            <w:gridSpan w:val="4"/>
            <w:vAlign w:val="center"/>
          </w:tcPr>
          <w:p w14:paraId="0DDD3710" w14:textId="435C101A" w:rsidR="00BA33C2" w:rsidRPr="00544135" w:rsidRDefault="00252F5C" w:rsidP="008A1BCC">
            <w:pPr>
              <w:rPr>
                <w:i/>
              </w:rPr>
            </w:pPr>
            <w:r w:rsidRPr="00544135">
              <w:rPr>
                <w:i/>
              </w:rPr>
              <w:t xml:space="preserve">As for test </w:t>
            </w:r>
            <w:r w:rsidR="007C7CDE">
              <w:t>Accuracy1</w:t>
            </w:r>
            <w:r w:rsidRPr="00544135">
              <w:rPr>
                <w:i/>
              </w:rPr>
              <w:t>)</w:t>
            </w:r>
          </w:p>
        </w:tc>
      </w:tr>
      <w:tr w:rsidR="00BA33C2" w14:paraId="505BEE90" w14:textId="77777777" w:rsidTr="008A1BCC">
        <w:trPr>
          <w:tblHeader/>
        </w:trPr>
        <w:tc>
          <w:tcPr>
            <w:tcW w:w="9526" w:type="dxa"/>
            <w:gridSpan w:val="4"/>
            <w:shd w:val="clear" w:color="auto" w:fill="CCFFCC"/>
            <w:vAlign w:val="center"/>
          </w:tcPr>
          <w:p w14:paraId="6B41A4CB" w14:textId="77777777" w:rsidR="00BA33C2" w:rsidRPr="004065B1" w:rsidRDefault="00BA33C2" w:rsidP="008A1BCC">
            <w:r w:rsidRPr="000A066E">
              <w:rPr>
                <w:b/>
              </w:rPr>
              <w:t>Action</w:t>
            </w:r>
          </w:p>
        </w:tc>
      </w:tr>
      <w:tr w:rsidR="00BA33C2" w14:paraId="26343675" w14:textId="77777777" w:rsidTr="008A1BCC">
        <w:trPr>
          <w:tblHeader/>
        </w:trPr>
        <w:tc>
          <w:tcPr>
            <w:tcW w:w="9526" w:type="dxa"/>
            <w:gridSpan w:val="4"/>
            <w:vAlign w:val="center"/>
          </w:tcPr>
          <w:p w14:paraId="71DBFD06" w14:textId="77777777" w:rsidR="00252F5C" w:rsidRPr="00544135" w:rsidRDefault="00252F5C" w:rsidP="00252F5C">
            <w:pPr>
              <w:rPr>
                <w:i/>
              </w:rPr>
            </w:pPr>
            <w:r w:rsidRPr="00544135">
              <w:rPr>
                <w:i/>
              </w:rPr>
              <w:t>From the following position:</w:t>
            </w:r>
          </w:p>
          <w:p w14:paraId="1F86D2E8" w14:textId="118D9448" w:rsidR="00252F5C" w:rsidRPr="00544135" w:rsidRDefault="00252F5C" w:rsidP="00252F5C">
            <w:pPr>
              <w:ind w:left="720" w:hanging="578"/>
              <w:rPr>
                <w:i/>
              </w:rPr>
            </w:pPr>
            <w:r w:rsidRPr="00544135">
              <w:rPr>
                <w:i/>
              </w:rPr>
              <w:t xml:space="preserve">Viking 49/27-B       32º35.224’S   </w:t>
            </w:r>
            <w:r w:rsidR="004C0BA9">
              <w:rPr>
                <w:i/>
              </w:rPr>
              <w:t>0</w:t>
            </w:r>
            <w:r w:rsidRPr="00544135">
              <w:rPr>
                <w:i/>
              </w:rPr>
              <w:t>61º17.710’E</w:t>
            </w:r>
          </w:p>
          <w:p w14:paraId="1255CE59" w14:textId="77777777" w:rsidR="00252F5C" w:rsidRPr="00544135" w:rsidRDefault="00252F5C" w:rsidP="00252F5C">
            <w:pPr>
              <w:rPr>
                <w:i/>
              </w:rPr>
            </w:pPr>
            <w:r w:rsidRPr="00544135">
              <w:rPr>
                <w:i/>
              </w:rPr>
              <w:t>Enter a distance and bearing of:</w:t>
            </w:r>
          </w:p>
          <w:p w14:paraId="00D9EB6D" w14:textId="77777777" w:rsidR="00252F5C" w:rsidRPr="00544135" w:rsidRDefault="00252F5C" w:rsidP="00252F5C">
            <w:pPr>
              <w:ind w:left="720" w:hanging="578"/>
              <w:rPr>
                <w:i/>
              </w:rPr>
            </w:pPr>
            <w:r w:rsidRPr="00544135">
              <w:rPr>
                <w:i/>
              </w:rPr>
              <w:t xml:space="preserve">True Distance          33193.554 m / 17.9231 NM </w:t>
            </w:r>
          </w:p>
          <w:p w14:paraId="432965D3" w14:textId="7F7E36FD" w:rsidR="00BA33C2" w:rsidRPr="00544135" w:rsidRDefault="00252F5C" w:rsidP="00252F5C">
            <w:pPr>
              <w:ind w:left="720" w:hanging="578"/>
              <w:rPr>
                <w:i/>
              </w:rPr>
            </w:pPr>
            <w:r w:rsidRPr="00544135">
              <w:rPr>
                <w:i/>
              </w:rPr>
              <w:t>Bearing          295.614 degrees</w:t>
            </w:r>
          </w:p>
        </w:tc>
      </w:tr>
      <w:tr w:rsidR="00BA33C2" w14:paraId="49BA821A" w14:textId="77777777" w:rsidTr="008A1BCC">
        <w:trPr>
          <w:tblHeader/>
        </w:trPr>
        <w:tc>
          <w:tcPr>
            <w:tcW w:w="9526" w:type="dxa"/>
            <w:gridSpan w:val="4"/>
            <w:shd w:val="clear" w:color="auto" w:fill="CCFFCC"/>
            <w:vAlign w:val="center"/>
          </w:tcPr>
          <w:p w14:paraId="3C19ED89" w14:textId="77777777" w:rsidR="00BA33C2" w:rsidRPr="004065B1" w:rsidRDefault="00BA33C2" w:rsidP="008A1BCC">
            <w:r w:rsidRPr="000A066E">
              <w:rPr>
                <w:b/>
              </w:rPr>
              <w:t>Results</w:t>
            </w:r>
          </w:p>
        </w:tc>
      </w:tr>
      <w:tr w:rsidR="00BA33C2" w14:paraId="1EFED4ED" w14:textId="77777777" w:rsidTr="008A1BCC">
        <w:trPr>
          <w:tblHeader/>
        </w:trPr>
        <w:tc>
          <w:tcPr>
            <w:tcW w:w="9526" w:type="dxa"/>
            <w:gridSpan w:val="4"/>
            <w:vAlign w:val="center"/>
          </w:tcPr>
          <w:p w14:paraId="131DF76A" w14:textId="77777777" w:rsidR="00252F5C" w:rsidRPr="00544135" w:rsidRDefault="00252F5C" w:rsidP="00252F5C">
            <w:pPr>
              <w:jc w:val="left"/>
              <w:rPr>
                <w:i/>
              </w:rPr>
            </w:pPr>
            <w:r w:rsidRPr="00544135">
              <w:rPr>
                <w:i/>
              </w:rPr>
              <w:t>Confirm that the end geographical position is:</w:t>
            </w:r>
          </w:p>
          <w:p w14:paraId="7FA95A6C" w14:textId="1D39F299" w:rsidR="00BA33C2" w:rsidRPr="00544135" w:rsidRDefault="00252F5C" w:rsidP="00252F5C">
            <w:pPr>
              <w:jc w:val="left"/>
              <w:rPr>
                <w:i/>
              </w:rPr>
            </w:pPr>
            <w:r w:rsidRPr="00544135">
              <w:rPr>
                <w:i/>
              </w:rPr>
              <w:t xml:space="preserve">Corund Cape Light    32º27.436’S   </w:t>
            </w:r>
            <w:r w:rsidR="004C0BA9">
              <w:rPr>
                <w:i/>
              </w:rPr>
              <w:t>0</w:t>
            </w:r>
            <w:r w:rsidRPr="00544135">
              <w:rPr>
                <w:i/>
              </w:rPr>
              <w:t>60º58.609’E</w:t>
            </w:r>
          </w:p>
        </w:tc>
      </w:tr>
    </w:tbl>
    <w:p w14:paraId="313B4CF5"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382"/>
        <w:gridCol w:w="2382"/>
        <w:gridCol w:w="2382"/>
      </w:tblGrid>
      <w:tr w:rsidR="003C560C" w14:paraId="5E88B263" w14:textId="77777777" w:rsidTr="003C560C">
        <w:trPr>
          <w:trHeight w:val="454"/>
          <w:tblHeader/>
        </w:trPr>
        <w:tc>
          <w:tcPr>
            <w:tcW w:w="2380" w:type="dxa"/>
            <w:shd w:val="clear" w:color="auto" w:fill="CCFFCC"/>
            <w:vAlign w:val="center"/>
          </w:tcPr>
          <w:p w14:paraId="4B042A12" w14:textId="77777777" w:rsidR="003C560C" w:rsidRPr="004065B1" w:rsidRDefault="003C560C" w:rsidP="00ED668D">
            <w:r w:rsidRPr="000A066E">
              <w:rPr>
                <w:b/>
              </w:rPr>
              <w:t>Test Reference</w:t>
            </w:r>
          </w:p>
        </w:tc>
        <w:tc>
          <w:tcPr>
            <w:tcW w:w="2382" w:type="dxa"/>
            <w:shd w:val="clear" w:color="auto" w:fill="CCFFCC"/>
            <w:vAlign w:val="center"/>
          </w:tcPr>
          <w:p w14:paraId="79CED0EC" w14:textId="0875C325" w:rsidR="003C560C" w:rsidRPr="004065B1" w:rsidRDefault="007C7CDE" w:rsidP="00ED668D">
            <w:r>
              <w:t>Accuracy4</w:t>
            </w:r>
          </w:p>
        </w:tc>
        <w:tc>
          <w:tcPr>
            <w:tcW w:w="2382" w:type="dxa"/>
            <w:shd w:val="clear" w:color="auto" w:fill="CCFFCC"/>
            <w:vAlign w:val="center"/>
          </w:tcPr>
          <w:p w14:paraId="0E31EC84" w14:textId="77777777" w:rsidR="003C560C" w:rsidRPr="004065B1" w:rsidRDefault="003C560C" w:rsidP="00ED668D">
            <w:r w:rsidRPr="000A066E">
              <w:rPr>
                <w:b/>
              </w:rPr>
              <w:t>IHO Reference</w:t>
            </w:r>
          </w:p>
        </w:tc>
        <w:tc>
          <w:tcPr>
            <w:tcW w:w="2382" w:type="dxa"/>
            <w:shd w:val="clear" w:color="auto" w:fill="CCFFCC"/>
            <w:vAlign w:val="center"/>
          </w:tcPr>
          <w:p w14:paraId="2C4B4451" w14:textId="77777777" w:rsidR="003C560C" w:rsidRPr="004065B1" w:rsidRDefault="003C560C" w:rsidP="00ED668D">
            <w:r>
              <w:t>-</w:t>
            </w:r>
          </w:p>
        </w:tc>
      </w:tr>
      <w:tr w:rsidR="00252F5C" w14:paraId="05E323A1" w14:textId="77777777" w:rsidTr="00273E6E">
        <w:trPr>
          <w:tblHeader/>
        </w:trPr>
        <w:tc>
          <w:tcPr>
            <w:tcW w:w="9526" w:type="dxa"/>
            <w:gridSpan w:val="4"/>
            <w:shd w:val="clear" w:color="auto" w:fill="CCFFCC"/>
            <w:vAlign w:val="center"/>
          </w:tcPr>
          <w:p w14:paraId="3D306D70" w14:textId="77777777" w:rsidR="00252F5C" w:rsidRDefault="00252F5C" w:rsidP="00273E6E">
            <w:r w:rsidRPr="000A066E">
              <w:rPr>
                <w:b/>
              </w:rPr>
              <w:t>Test description</w:t>
            </w:r>
          </w:p>
        </w:tc>
      </w:tr>
      <w:tr w:rsidR="00252F5C" w14:paraId="5B2C01BF" w14:textId="77777777" w:rsidTr="00273E6E">
        <w:trPr>
          <w:tblHeader/>
        </w:trPr>
        <w:tc>
          <w:tcPr>
            <w:tcW w:w="9526" w:type="dxa"/>
            <w:gridSpan w:val="4"/>
            <w:vAlign w:val="center"/>
          </w:tcPr>
          <w:p w14:paraId="75DA84F8" w14:textId="77777777" w:rsidR="00252F5C" w:rsidRPr="00544135" w:rsidRDefault="00252F5C" w:rsidP="00273E6E">
            <w:pPr>
              <w:rPr>
                <w:i/>
              </w:rPr>
            </w:pPr>
            <w:r w:rsidRPr="00544135">
              <w:rPr>
                <w:i/>
              </w:rPr>
              <w:t>Geographical position from known position and distance/azimuth b).</w:t>
            </w:r>
          </w:p>
        </w:tc>
      </w:tr>
      <w:tr w:rsidR="00252F5C" w14:paraId="75C499F1" w14:textId="77777777" w:rsidTr="00273E6E">
        <w:trPr>
          <w:tblHeader/>
        </w:trPr>
        <w:tc>
          <w:tcPr>
            <w:tcW w:w="9526" w:type="dxa"/>
            <w:gridSpan w:val="4"/>
            <w:shd w:val="clear" w:color="auto" w:fill="CCFFCC"/>
            <w:vAlign w:val="center"/>
          </w:tcPr>
          <w:p w14:paraId="424BECB4" w14:textId="77777777" w:rsidR="00252F5C" w:rsidRPr="004065B1" w:rsidRDefault="00252F5C" w:rsidP="00273E6E">
            <w:r w:rsidRPr="000A066E">
              <w:rPr>
                <w:b/>
              </w:rPr>
              <w:t>Setup</w:t>
            </w:r>
          </w:p>
        </w:tc>
      </w:tr>
      <w:tr w:rsidR="00252F5C" w14:paraId="0841B7A4" w14:textId="77777777" w:rsidTr="00273E6E">
        <w:trPr>
          <w:tblHeader/>
        </w:trPr>
        <w:tc>
          <w:tcPr>
            <w:tcW w:w="9526" w:type="dxa"/>
            <w:gridSpan w:val="4"/>
            <w:vAlign w:val="center"/>
          </w:tcPr>
          <w:p w14:paraId="1252A99D" w14:textId="4621CC32" w:rsidR="00252F5C" w:rsidRPr="00544135" w:rsidRDefault="00252F5C" w:rsidP="00273E6E">
            <w:pPr>
              <w:rPr>
                <w:i/>
              </w:rPr>
            </w:pPr>
            <w:r w:rsidRPr="00544135">
              <w:rPr>
                <w:i/>
              </w:rPr>
              <w:t xml:space="preserve">As for test </w:t>
            </w:r>
            <w:r w:rsidR="007C7CDE">
              <w:t>Accuracy1</w:t>
            </w:r>
          </w:p>
        </w:tc>
      </w:tr>
      <w:tr w:rsidR="00252F5C" w14:paraId="0A6CB287" w14:textId="77777777" w:rsidTr="00273E6E">
        <w:trPr>
          <w:tblHeader/>
        </w:trPr>
        <w:tc>
          <w:tcPr>
            <w:tcW w:w="9526" w:type="dxa"/>
            <w:gridSpan w:val="4"/>
            <w:shd w:val="clear" w:color="auto" w:fill="CCFFCC"/>
            <w:vAlign w:val="center"/>
          </w:tcPr>
          <w:p w14:paraId="5C2ECC9E" w14:textId="77777777" w:rsidR="00252F5C" w:rsidRPr="004065B1" w:rsidRDefault="00252F5C" w:rsidP="00273E6E">
            <w:r w:rsidRPr="000A066E">
              <w:rPr>
                <w:b/>
              </w:rPr>
              <w:t>Action</w:t>
            </w:r>
          </w:p>
        </w:tc>
      </w:tr>
      <w:tr w:rsidR="00252F5C" w14:paraId="744D8894" w14:textId="77777777" w:rsidTr="00273E6E">
        <w:trPr>
          <w:tblHeader/>
        </w:trPr>
        <w:tc>
          <w:tcPr>
            <w:tcW w:w="9526" w:type="dxa"/>
            <w:gridSpan w:val="4"/>
            <w:vAlign w:val="center"/>
          </w:tcPr>
          <w:p w14:paraId="07099274" w14:textId="77777777" w:rsidR="00252F5C" w:rsidRPr="00544135" w:rsidRDefault="00252F5C" w:rsidP="00273E6E">
            <w:pPr>
              <w:rPr>
                <w:i/>
              </w:rPr>
            </w:pPr>
            <w:r w:rsidRPr="00544135">
              <w:rPr>
                <w:i/>
              </w:rPr>
              <w:t>From the following position:</w:t>
            </w:r>
          </w:p>
          <w:p w14:paraId="15442277" w14:textId="0AD89B90" w:rsidR="00252F5C" w:rsidRPr="00544135" w:rsidRDefault="00252F5C" w:rsidP="00273E6E">
            <w:pPr>
              <w:ind w:left="720" w:hanging="578"/>
              <w:rPr>
                <w:i/>
              </w:rPr>
            </w:pPr>
            <w:r w:rsidRPr="00544135">
              <w:rPr>
                <w:i/>
              </w:rPr>
              <w:t xml:space="preserve">Viking 49/27-B       32º35.224’S   </w:t>
            </w:r>
            <w:r w:rsidR="004C0BA9">
              <w:rPr>
                <w:i/>
              </w:rPr>
              <w:t>0</w:t>
            </w:r>
            <w:r w:rsidRPr="00544135">
              <w:rPr>
                <w:i/>
              </w:rPr>
              <w:t>61º17.710’E</w:t>
            </w:r>
          </w:p>
          <w:p w14:paraId="71EAFD27" w14:textId="77777777" w:rsidR="00252F5C" w:rsidRPr="00544135" w:rsidRDefault="00252F5C" w:rsidP="00273E6E">
            <w:pPr>
              <w:rPr>
                <w:i/>
              </w:rPr>
            </w:pPr>
            <w:r w:rsidRPr="00544135">
              <w:rPr>
                <w:i/>
              </w:rPr>
              <w:t>Enter a distance and bearing of:</w:t>
            </w:r>
          </w:p>
          <w:p w14:paraId="5EFEBDC6" w14:textId="77777777" w:rsidR="00252F5C" w:rsidRPr="00544135" w:rsidRDefault="00252F5C" w:rsidP="00252F5C">
            <w:pPr>
              <w:ind w:left="720" w:hanging="578"/>
              <w:rPr>
                <w:i/>
              </w:rPr>
            </w:pPr>
            <w:r w:rsidRPr="00544135">
              <w:rPr>
                <w:i/>
              </w:rPr>
              <w:t xml:space="preserve">True Distance         37326.351 m / 20.1546 NM </w:t>
            </w:r>
          </w:p>
          <w:p w14:paraId="6DC33177" w14:textId="32D49345" w:rsidR="00252F5C" w:rsidRPr="00544135" w:rsidRDefault="00252F5C" w:rsidP="00252F5C">
            <w:pPr>
              <w:ind w:left="720" w:hanging="578"/>
              <w:rPr>
                <w:i/>
              </w:rPr>
            </w:pPr>
            <w:r w:rsidRPr="00544135">
              <w:rPr>
                <w:i/>
              </w:rPr>
              <w:t>Bearing         306.172 degrees</w:t>
            </w:r>
          </w:p>
        </w:tc>
      </w:tr>
      <w:tr w:rsidR="003C560C" w14:paraId="36A71491" w14:textId="77777777" w:rsidTr="00ED668D">
        <w:trPr>
          <w:tblHeader/>
        </w:trPr>
        <w:tc>
          <w:tcPr>
            <w:tcW w:w="9526" w:type="dxa"/>
            <w:gridSpan w:val="4"/>
            <w:shd w:val="clear" w:color="auto" w:fill="CCFFCC"/>
            <w:vAlign w:val="center"/>
          </w:tcPr>
          <w:p w14:paraId="5D7D9AC3" w14:textId="77777777" w:rsidR="003C560C" w:rsidRPr="004065B1" w:rsidRDefault="003C560C" w:rsidP="00ED668D">
            <w:r w:rsidRPr="000A066E">
              <w:rPr>
                <w:b/>
              </w:rPr>
              <w:t>Results</w:t>
            </w:r>
          </w:p>
        </w:tc>
      </w:tr>
      <w:tr w:rsidR="003C560C" w14:paraId="21B4ADFD" w14:textId="77777777" w:rsidTr="00ED668D">
        <w:trPr>
          <w:tblHeader/>
        </w:trPr>
        <w:tc>
          <w:tcPr>
            <w:tcW w:w="9526" w:type="dxa"/>
            <w:gridSpan w:val="4"/>
            <w:vAlign w:val="center"/>
          </w:tcPr>
          <w:p w14:paraId="42CCBD77" w14:textId="77777777" w:rsidR="003C560C" w:rsidRPr="00544135" w:rsidRDefault="003C560C" w:rsidP="00ED668D">
            <w:pPr>
              <w:jc w:val="left"/>
              <w:rPr>
                <w:i/>
              </w:rPr>
            </w:pPr>
            <w:r w:rsidRPr="00544135">
              <w:rPr>
                <w:i/>
              </w:rPr>
              <w:t>Confirm that the end geographical position is:</w:t>
            </w:r>
          </w:p>
          <w:p w14:paraId="438D6050" w14:textId="65DAA29D" w:rsidR="003C560C" w:rsidRPr="00544135" w:rsidRDefault="003C560C" w:rsidP="00ED668D">
            <w:pPr>
              <w:jc w:val="left"/>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bl>
    <w:p w14:paraId="6E5E7A41" w14:textId="6EE7F5B0" w:rsidR="003C560C" w:rsidRDefault="003C560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73B765B5" w14:textId="77777777" w:rsidTr="00273E6E">
        <w:trPr>
          <w:trHeight w:val="454"/>
          <w:tblHeader/>
        </w:trPr>
        <w:tc>
          <w:tcPr>
            <w:tcW w:w="2381" w:type="dxa"/>
            <w:shd w:val="clear" w:color="auto" w:fill="CCFFCC"/>
            <w:vAlign w:val="center"/>
          </w:tcPr>
          <w:p w14:paraId="3984FDFC" w14:textId="77777777" w:rsidR="00252F5C" w:rsidRPr="004065B1" w:rsidRDefault="00252F5C" w:rsidP="002164D3">
            <w:pPr>
              <w:keepNext/>
              <w:keepLines/>
            </w:pPr>
            <w:r w:rsidRPr="000A066E">
              <w:rPr>
                <w:b/>
              </w:rPr>
              <w:lastRenderedPageBreak/>
              <w:t>Test Reference</w:t>
            </w:r>
          </w:p>
        </w:tc>
        <w:tc>
          <w:tcPr>
            <w:tcW w:w="2381" w:type="dxa"/>
            <w:shd w:val="clear" w:color="auto" w:fill="CCFFCC"/>
            <w:vAlign w:val="center"/>
          </w:tcPr>
          <w:p w14:paraId="3E107574" w14:textId="3B740762" w:rsidR="00252F5C" w:rsidRPr="004065B1" w:rsidRDefault="007C7CDE" w:rsidP="002164D3">
            <w:pPr>
              <w:keepNext/>
              <w:keepLines/>
            </w:pPr>
            <w:r>
              <w:t>Accuracy5</w:t>
            </w:r>
          </w:p>
        </w:tc>
        <w:tc>
          <w:tcPr>
            <w:tcW w:w="2382" w:type="dxa"/>
            <w:shd w:val="clear" w:color="auto" w:fill="CCFFCC"/>
            <w:vAlign w:val="center"/>
          </w:tcPr>
          <w:p w14:paraId="1876B2DE" w14:textId="77777777" w:rsidR="00252F5C" w:rsidRPr="004065B1" w:rsidRDefault="00252F5C" w:rsidP="002164D3">
            <w:pPr>
              <w:keepNext/>
              <w:keepLines/>
            </w:pPr>
            <w:r w:rsidRPr="000A066E">
              <w:rPr>
                <w:b/>
              </w:rPr>
              <w:t>IHO Reference</w:t>
            </w:r>
          </w:p>
        </w:tc>
        <w:tc>
          <w:tcPr>
            <w:tcW w:w="2382" w:type="dxa"/>
            <w:shd w:val="clear" w:color="auto" w:fill="CCFFCC"/>
            <w:vAlign w:val="center"/>
          </w:tcPr>
          <w:p w14:paraId="1CB8AC51" w14:textId="77777777" w:rsidR="00252F5C" w:rsidRPr="004065B1" w:rsidRDefault="00252F5C" w:rsidP="002164D3">
            <w:pPr>
              <w:keepNext/>
              <w:keepLines/>
            </w:pPr>
            <w:r>
              <w:t>-</w:t>
            </w:r>
          </w:p>
        </w:tc>
      </w:tr>
      <w:tr w:rsidR="00252F5C" w14:paraId="055C01E1" w14:textId="77777777" w:rsidTr="00273E6E">
        <w:trPr>
          <w:tblHeader/>
        </w:trPr>
        <w:tc>
          <w:tcPr>
            <w:tcW w:w="9526" w:type="dxa"/>
            <w:gridSpan w:val="4"/>
            <w:shd w:val="clear" w:color="auto" w:fill="CCFFCC"/>
            <w:vAlign w:val="center"/>
          </w:tcPr>
          <w:p w14:paraId="5DC5B921" w14:textId="77777777" w:rsidR="00252F5C" w:rsidRDefault="00252F5C" w:rsidP="002164D3">
            <w:pPr>
              <w:keepNext/>
              <w:keepLines/>
            </w:pPr>
            <w:r w:rsidRPr="000A066E">
              <w:rPr>
                <w:b/>
              </w:rPr>
              <w:t>Test description</w:t>
            </w:r>
          </w:p>
        </w:tc>
      </w:tr>
      <w:tr w:rsidR="00252F5C" w14:paraId="41B381CC" w14:textId="77777777" w:rsidTr="00273E6E">
        <w:trPr>
          <w:tblHeader/>
        </w:trPr>
        <w:tc>
          <w:tcPr>
            <w:tcW w:w="9526" w:type="dxa"/>
            <w:gridSpan w:val="4"/>
            <w:vAlign w:val="center"/>
          </w:tcPr>
          <w:p w14:paraId="35C0D4E1" w14:textId="77777777" w:rsidR="00252F5C" w:rsidRPr="00544135" w:rsidRDefault="00252F5C" w:rsidP="00273E6E">
            <w:pPr>
              <w:rPr>
                <w:i/>
              </w:rPr>
            </w:pPr>
            <w:r w:rsidRPr="00544135">
              <w:rPr>
                <w:i/>
              </w:rPr>
              <w:t>Geographical position from known position and distance/azimuth c).</w:t>
            </w:r>
          </w:p>
        </w:tc>
      </w:tr>
      <w:tr w:rsidR="00252F5C" w14:paraId="46120EF1" w14:textId="77777777" w:rsidTr="00273E6E">
        <w:trPr>
          <w:tblHeader/>
        </w:trPr>
        <w:tc>
          <w:tcPr>
            <w:tcW w:w="9526" w:type="dxa"/>
            <w:gridSpan w:val="4"/>
            <w:shd w:val="clear" w:color="auto" w:fill="CCFFCC"/>
            <w:vAlign w:val="center"/>
          </w:tcPr>
          <w:p w14:paraId="1E874295" w14:textId="77777777" w:rsidR="00252F5C" w:rsidRPr="004065B1" w:rsidRDefault="00252F5C" w:rsidP="00273E6E">
            <w:r w:rsidRPr="000A066E">
              <w:rPr>
                <w:b/>
              </w:rPr>
              <w:t>Setup</w:t>
            </w:r>
          </w:p>
        </w:tc>
      </w:tr>
      <w:tr w:rsidR="00252F5C" w14:paraId="0BC1DF1D" w14:textId="77777777" w:rsidTr="00273E6E">
        <w:trPr>
          <w:tblHeader/>
        </w:trPr>
        <w:tc>
          <w:tcPr>
            <w:tcW w:w="9526" w:type="dxa"/>
            <w:gridSpan w:val="4"/>
            <w:vAlign w:val="center"/>
          </w:tcPr>
          <w:p w14:paraId="3DD411F6" w14:textId="19210BC6" w:rsidR="00252F5C" w:rsidRPr="00544135" w:rsidRDefault="00252F5C" w:rsidP="00273E6E">
            <w:pPr>
              <w:rPr>
                <w:i/>
              </w:rPr>
            </w:pPr>
            <w:r w:rsidRPr="00544135">
              <w:rPr>
                <w:i/>
              </w:rPr>
              <w:t xml:space="preserve">As for test </w:t>
            </w:r>
            <w:r w:rsidR="007C7CDE">
              <w:t>Accuracy1</w:t>
            </w:r>
          </w:p>
        </w:tc>
      </w:tr>
      <w:tr w:rsidR="00252F5C" w14:paraId="3862BAEC" w14:textId="77777777" w:rsidTr="00273E6E">
        <w:trPr>
          <w:tblHeader/>
        </w:trPr>
        <w:tc>
          <w:tcPr>
            <w:tcW w:w="9526" w:type="dxa"/>
            <w:gridSpan w:val="4"/>
            <w:shd w:val="clear" w:color="auto" w:fill="CCFFCC"/>
            <w:vAlign w:val="center"/>
          </w:tcPr>
          <w:p w14:paraId="27991FB9" w14:textId="77777777" w:rsidR="00252F5C" w:rsidRPr="004065B1" w:rsidRDefault="00252F5C" w:rsidP="00273E6E">
            <w:r w:rsidRPr="000A066E">
              <w:rPr>
                <w:b/>
              </w:rPr>
              <w:t>Action</w:t>
            </w:r>
          </w:p>
        </w:tc>
      </w:tr>
      <w:tr w:rsidR="00252F5C" w14:paraId="344AD773" w14:textId="77777777" w:rsidTr="00273E6E">
        <w:trPr>
          <w:tblHeader/>
        </w:trPr>
        <w:tc>
          <w:tcPr>
            <w:tcW w:w="9526" w:type="dxa"/>
            <w:gridSpan w:val="4"/>
            <w:vAlign w:val="center"/>
          </w:tcPr>
          <w:p w14:paraId="3EA9CAD9" w14:textId="77777777" w:rsidR="00252F5C" w:rsidRPr="00544135" w:rsidRDefault="00252F5C" w:rsidP="00273E6E">
            <w:pPr>
              <w:rPr>
                <w:i/>
              </w:rPr>
            </w:pPr>
            <w:r w:rsidRPr="00544135">
              <w:rPr>
                <w:i/>
              </w:rPr>
              <w:t>From the following position:</w:t>
            </w:r>
          </w:p>
          <w:p w14:paraId="12D7BBE1" w14:textId="1F472545" w:rsidR="00252F5C" w:rsidRPr="00544135" w:rsidRDefault="00252F5C" w:rsidP="00273E6E">
            <w:pPr>
              <w:ind w:left="720" w:hanging="578"/>
              <w:rPr>
                <w:i/>
              </w:rPr>
            </w:pPr>
            <w:r w:rsidRPr="00544135">
              <w:rPr>
                <w:i/>
              </w:rPr>
              <w:t xml:space="preserve">Corund Cape Light  32º27.447’S   </w:t>
            </w:r>
            <w:r w:rsidR="004C0BA9">
              <w:rPr>
                <w:i/>
              </w:rPr>
              <w:t>0</w:t>
            </w:r>
            <w:r w:rsidRPr="00544135">
              <w:rPr>
                <w:i/>
              </w:rPr>
              <w:t>60º58.599’E</w:t>
            </w:r>
          </w:p>
          <w:p w14:paraId="794F606E" w14:textId="77777777" w:rsidR="00252F5C" w:rsidRPr="00544135" w:rsidRDefault="00252F5C" w:rsidP="00273E6E">
            <w:pPr>
              <w:rPr>
                <w:i/>
              </w:rPr>
            </w:pPr>
            <w:r w:rsidRPr="00544135">
              <w:rPr>
                <w:i/>
              </w:rPr>
              <w:t>Enter a distance and bearing of:</w:t>
            </w:r>
          </w:p>
          <w:p w14:paraId="753356EA" w14:textId="77777777" w:rsidR="00252F5C" w:rsidRPr="00544135" w:rsidRDefault="00252F5C" w:rsidP="00252F5C">
            <w:pPr>
              <w:ind w:left="720" w:hanging="578"/>
              <w:rPr>
                <w:i/>
              </w:rPr>
            </w:pPr>
            <w:r w:rsidRPr="00544135">
              <w:rPr>
                <w:i/>
              </w:rPr>
              <w:t xml:space="preserve">True Distance         10680.859 m / 5.7672 NM </w:t>
            </w:r>
          </w:p>
          <w:p w14:paraId="4D9A520F" w14:textId="076D9D6A" w:rsidR="00252F5C" w:rsidRPr="00544135" w:rsidRDefault="00252F5C" w:rsidP="00252F5C">
            <w:pPr>
              <w:ind w:left="720" w:hanging="578"/>
              <w:rPr>
                <w:i/>
              </w:rPr>
            </w:pPr>
            <w:r w:rsidRPr="00544135">
              <w:rPr>
                <w:i/>
              </w:rPr>
              <w:t>Bearing     218.665 degrees</w:t>
            </w:r>
          </w:p>
        </w:tc>
      </w:tr>
      <w:tr w:rsidR="00252F5C" w14:paraId="252F4941" w14:textId="77777777" w:rsidTr="00273E6E">
        <w:trPr>
          <w:tblHeader/>
        </w:trPr>
        <w:tc>
          <w:tcPr>
            <w:tcW w:w="9526" w:type="dxa"/>
            <w:gridSpan w:val="4"/>
            <w:shd w:val="clear" w:color="auto" w:fill="CCFFCC"/>
            <w:vAlign w:val="center"/>
          </w:tcPr>
          <w:p w14:paraId="363833FD" w14:textId="77777777" w:rsidR="00252F5C" w:rsidRPr="004065B1" w:rsidRDefault="00252F5C" w:rsidP="00273E6E">
            <w:r w:rsidRPr="000A066E">
              <w:rPr>
                <w:b/>
              </w:rPr>
              <w:t>Results</w:t>
            </w:r>
          </w:p>
        </w:tc>
      </w:tr>
      <w:tr w:rsidR="00252F5C" w14:paraId="5CC96D4B" w14:textId="77777777" w:rsidTr="00273E6E">
        <w:trPr>
          <w:tblHeader/>
        </w:trPr>
        <w:tc>
          <w:tcPr>
            <w:tcW w:w="9526" w:type="dxa"/>
            <w:gridSpan w:val="4"/>
            <w:vAlign w:val="center"/>
          </w:tcPr>
          <w:p w14:paraId="2219FC03" w14:textId="77777777" w:rsidR="00252F5C" w:rsidRPr="00544135" w:rsidRDefault="00252F5C" w:rsidP="00273E6E">
            <w:pPr>
              <w:jc w:val="left"/>
              <w:rPr>
                <w:i/>
              </w:rPr>
            </w:pPr>
            <w:r w:rsidRPr="00544135">
              <w:rPr>
                <w:i/>
              </w:rPr>
              <w:t>Confirm that the end geographical position is:</w:t>
            </w:r>
          </w:p>
          <w:p w14:paraId="59E5B7CF" w14:textId="77777777" w:rsidR="00252F5C" w:rsidRPr="00544135" w:rsidRDefault="00252F5C" w:rsidP="00273E6E">
            <w:pPr>
              <w:jc w:val="left"/>
              <w:rPr>
                <w:i/>
              </w:rPr>
            </w:pPr>
            <w:r w:rsidRPr="00544135">
              <w:rPr>
                <w:i/>
              </w:rPr>
              <w:t>Worm Head Light     32º 31.958’S   60º 54.337’E</w:t>
            </w:r>
          </w:p>
        </w:tc>
      </w:tr>
    </w:tbl>
    <w:p w14:paraId="3672C212" w14:textId="77777777" w:rsidR="00252F5C" w:rsidRDefault="00252F5C" w:rsidP="00BA33C2"/>
    <w:p w14:paraId="6B8BEEA0" w14:textId="77777777" w:rsidR="00BA33C2" w:rsidRPr="00CF2F67" w:rsidRDefault="00BA33C2" w:rsidP="00E30B8F">
      <w:pPr>
        <w:pStyle w:val="Heading3"/>
        <w:rPr>
          <w:lang w:val="en-US"/>
        </w:rPr>
      </w:pPr>
      <w:r w:rsidRPr="00BA33C2">
        <w:rPr>
          <w:lang w:val="en-US"/>
        </w:rPr>
        <w:t>Rhumb line distance and azimuth between geographical positions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048CF990" w14:textId="77777777" w:rsidTr="008A1BCC">
        <w:trPr>
          <w:trHeight w:val="454"/>
          <w:tblHeader/>
        </w:trPr>
        <w:tc>
          <w:tcPr>
            <w:tcW w:w="2381" w:type="dxa"/>
            <w:shd w:val="clear" w:color="auto" w:fill="CCFFCC"/>
            <w:vAlign w:val="center"/>
          </w:tcPr>
          <w:p w14:paraId="724E51E7" w14:textId="77777777" w:rsidR="00BA33C2" w:rsidRPr="004065B1" w:rsidRDefault="00BA33C2" w:rsidP="008A1BCC">
            <w:r w:rsidRPr="000A066E">
              <w:rPr>
                <w:b/>
              </w:rPr>
              <w:t>Test Reference</w:t>
            </w:r>
          </w:p>
        </w:tc>
        <w:tc>
          <w:tcPr>
            <w:tcW w:w="2381" w:type="dxa"/>
            <w:shd w:val="clear" w:color="auto" w:fill="CCFFCC"/>
            <w:vAlign w:val="center"/>
          </w:tcPr>
          <w:p w14:paraId="41A90CC5" w14:textId="44452058" w:rsidR="00BA33C2" w:rsidRPr="004065B1" w:rsidRDefault="007C7CDE" w:rsidP="008A1BCC">
            <w:r>
              <w:t>Accuracy6</w:t>
            </w:r>
          </w:p>
        </w:tc>
        <w:tc>
          <w:tcPr>
            <w:tcW w:w="2382" w:type="dxa"/>
            <w:shd w:val="clear" w:color="auto" w:fill="CCFFCC"/>
            <w:vAlign w:val="center"/>
          </w:tcPr>
          <w:p w14:paraId="0D5BB32B" w14:textId="77777777" w:rsidR="00BA33C2" w:rsidRPr="004065B1" w:rsidRDefault="00BA33C2" w:rsidP="008A1BCC">
            <w:r w:rsidRPr="000A066E">
              <w:rPr>
                <w:b/>
              </w:rPr>
              <w:t>IHO Reference</w:t>
            </w:r>
          </w:p>
        </w:tc>
        <w:tc>
          <w:tcPr>
            <w:tcW w:w="2382" w:type="dxa"/>
            <w:shd w:val="clear" w:color="auto" w:fill="CCFFCC"/>
            <w:vAlign w:val="center"/>
          </w:tcPr>
          <w:p w14:paraId="11F524AF" w14:textId="77777777" w:rsidR="00BA33C2" w:rsidRPr="004065B1" w:rsidRDefault="00252F5C" w:rsidP="008A1BCC">
            <w:r>
              <w:t>-</w:t>
            </w:r>
          </w:p>
        </w:tc>
      </w:tr>
      <w:tr w:rsidR="00BA33C2" w14:paraId="78829C03" w14:textId="77777777" w:rsidTr="008A1BCC">
        <w:trPr>
          <w:tblHeader/>
        </w:trPr>
        <w:tc>
          <w:tcPr>
            <w:tcW w:w="9526" w:type="dxa"/>
            <w:gridSpan w:val="4"/>
            <w:shd w:val="clear" w:color="auto" w:fill="CCFFCC"/>
            <w:vAlign w:val="center"/>
          </w:tcPr>
          <w:p w14:paraId="2F4EAE54" w14:textId="77777777" w:rsidR="00BA33C2" w:rsidRDefault="00BA33C2" w:rsidP="008A1BCC">
            <w:r w:rsidRPr="000A066E">
              <w:rPr>
                <w:b/>
              </w:rPr>
              <w:t>Test description</w:t>
            </w:r>
          </w:p>
        </w:tc>
      </w:tr>
      <w:tr w:rsidR="00BA33C2" w14:paraId="5C2A4469" w14:textId="77777777" w:rsidTr="008A1BCC">
        <w:trPr>
          <w:tblHeader/>
        </w:trPr>
        <w:tc>
          <w:tcPr>
            <w:tcW w:w="9526" w:type="dxa"/>
            <w:gridSpan w:val="4"/>
            <w:vAlign w:val="center"/>
          </w:tcPr>
          <w:p w14:paraId="45A81494" w14:textId="77777777" w:rsidR="00BA33C2" w:rsidRPr="00544135" w:rsidRDefault="00252F5C" w:rsidP="008A1BCC">
            <w:pPr>
              <w:rPr>
                <w:i/>
              </w:rPr>
            </w:pPr>
            <w:r w:rsidRPr="00544135">
              <w:rPr>
                <w:i/>
              </w:rPr>
              <w:t>Rhumb line distance and azimuth between two geographical positions a).</w:t>
            </w:r>
          </w:p>
        </w:tc>
      </w:tr>
      <w:tr w:rsidR="00BA33C2" w14:paraId="0218A313" w14:textId="77777777" w:rsidTr="008A1BCC">
        <w:trPr>
          <w:tblHeader/>
        </w:trPr>
        <w:tc>
          <w:tcPr>
            <w:tcW w:w="9526" w:type="dxa"/>
            <w:gridSpan w:val="4"/>
            <w:shd w:val="clear" w:color="auto" w:fill="CCFFCC"/>
            <w:vAlign w:val="center"/>
          </w:tcPr>
          <w:p w14:paraId="5C8F5765" w14:textId="77777777" w:rsidR="00BA33C2" w:rsidRPr="004065B1" w:rsidRDefault="00BA33C2" w:rsidP="008A1BCC">
            <w:r w:rsidRPr="000A066E">
              <w:rPr>
                <w:b/>
              </w:rPr>
              <w:t>Setup</w:t>
            </w:r>
          </w:p>
        </w:tc>
      </w:tr>
      <w:tr w:rsidR="007C7CDE" w14:paraId="580AC77A" w14:textId="77777777" w:rsidTr="008A1BCC">
        <w:trPr>
          <w:tblHeader/>
        </w:trPr>
        <w:tc>
          <w:tcPr>
            <w:tcW w:w="9526" w:type="dxa"/>
            <w:gridSpan w:val="4"/>
            <w:vAlign w:val="center"/>
          </w:tcPr>
          <w:p w14:paraId="2FD6A1D2" w14:textId="7E89F3C9" w:rsidR="007C7CDE" w:rsidRPr="00544135" w:rsidRDefault="007C7CDE" w:rsidP="007C7CDE">
            <w:pPr>
              <w:rPr>
                <w:i/>
              </w:rPr>
            </w:pPr>
            <w:r w:rsidRPr="00A358C9">
              <w:rPr>
                <w:i/>
              </w:rPr>
              <w:t>Load</w:t>
            </w:r>
            <w:r>
              <w:rPr>
                <w:i/>
              </w:rPr>
              <w:t xml:space="preserve"> the exchange set </w:t>
            </w:r>
            <w:proofErr w:type="spellStart"/>
            <w:r>
              <w:rPr>
                <w:b/>
                <w:bCs/>
                <w:i/>
              </w:rPr>
              <w:t>PowerUp</w:t>
            </w:r>
            <w:proofErr w:type="spellEnd"/>
            <w:r>
              <w:rPr>
                <w:b/>
                <w:bCs/>
                <w:i/>
              </w:rPr>
              <w:t xml:space="preserve"> </w:t>
            </w:r>
          </w:p>
        </w:tc>
      </w:tr>
      <w:tr w:rsidR="007C7CDE" w14:paraId="2204E8B9" w14:textId="77777777" w:rsidTr="008A1BCC">
        <w:trPr>
          <w:tblHeader/>
        </w:trPr>
        <w:tc>
          <w:tcPr>
            <w:tcW w:w="9526" w:type="dxa"/>
            <w:gridSpan w:val="4"/>
            <w:shd w:val="clear" w:color="auto" w:fill="CCFFCC"/>
            <w:vAlign w:val="center"/>
          </w:tcPr>
          <w:p w14:paraId="309367E1" w14:textId="77777777" w:rsidR="007C7CDE" w:rsidRPr="004065B1" w:rsidRDefault="007C7CDE" w:rsidP="007C7CDE">
            <w:r w:rsidRPr="000A066E">
              <w:rPr>
                <w:b/>
              </w:rPr>
              <w:t>Action</w:t>
            </w:r>
          </w:p>
        </w:tc>
      </w:tr>
      <w:tr w:rsidR="007C7CDE" w14:paraId="543337D0" w14:textId="77777777" w:rsidTr="008A1BCC">
        <w:trPr>
          <w:tblHeader/>
        </w:trPr>
        <w:tc>
          <w:tcPr>
            <w:tcW w:w="9526" w:type="dxa"/>
            <w:gridSpan w:val="4"/>
            <w:vAlign w:val="center"/>
          </w:tcPr>
          <w:p w14:paraId="3160CDB6" w14:textId="2E912C61" w:rsidR="007C7CDE" w:rsidRPr="00544135" w:rsidRDefault="007C7CDE" w:rsidP="007C7CDE">
            <w:pPr>
              <w:rPr>
                <w:i/>
              </w:rPr>
            </w:pPr>
            <w:r w:rsidRPr="00544135">
              <w:rPr>
                <w:i/>
              </w:rPr>
              <w:t xml:space="preserve">Measure the distance and azimuth between the following two </w:t>
            </w:r>
            <w:r>
              <w:rPr>
                <w:i/>
              </w:rPr>
              <w:t>feature</w:t>
            </w:r>
            <w:r w:rsidRPr="00544135">
              <w:rPr>
                <w:i/>
              </w:rPr>
              <w:t>s:</w:t>
            </w:r>
          </w:p>
          <w:p w14:paraId="69C0840D" w14:textId="77777777" w:rsidR="007C7CDE" w:rsidRPr="00544135" w:rsidRDefault="007C7CDE" w:rsidP="007C7CDE">
            <w:pPr>
              <w:rPr>
                <w:i/>
              </w:rPr>
            </w:pPr>
          </w:p>
          <w:p w14:paraId="1996C4C3" w14:textId="17082298" w:rsidR="007C7CDE" w:rsidRPr="00544135" w:rsidRDefault="007C7CDE" w:rsidP="007C7CDE">
            <w:pPr>
              <w:rPr>
                <w:i/>
              </w:rPr>
            </w:pPr>
            <w:r w:rsidRPr="00544135">
              <w:rPr>
                <w:i/>
              </w:rPr>
              <w:t xml:space="preserve">Viking 49/27-B         32º35.224’S   </w:t>
            </w:r>
            <w:r>
              <w:rPr>
                <w:i/>
              </w:rPr>
              <w:t>0</w:t>
            </w:r>
            <w:r w:rsidRPr="00544135">
              <w:rPr>
                <w:i/>
              </w:rPr>
              <w:t xml:space="preserve">61º17.710’E </w:t>
            </w:r>
          </w:p>
          <w:p w14:paraId="48071EBE" w14:textId="30475AF7" w:rsidR="007C7CDE" w:rsidRPr="00544135" w:rsidRDefault="007C7CDE" w:rsidP="007C7CDE">
            <w:pPr>
              <w:rPr>
                <w:i/>
              </w:rPr>
            </w:pPr>
            <w:r w:rsidRPr="00544135">
              <w:rPr>
                <w:i/>
              </w:rPr>
              <w:t xml:space="preserve">Corund Cape Light   32º27.436’S   </w:t>
            </w:r>
            <w:r>
              <w:rPr>
                <w:i/>
              </w:rPr>
              <w:t>0</w:t>
            </w:r>
            <w:r w:rsidRPr="00544135">
              <w:rPr>
                <w:i/>
              </w:rPr>
              <w:t>60º58.609’E</w:t>
            </w:r>
          </w:p>
        </w:tc>
      </w:tr>
      <w:tr w:rsidR="007C7CDE" w14:paraId="791090EC" w14:textId="77777777" w:rsidTr="008A1BCC">
        <w:trPr>
          <w:tblHeader/>
        </w:trPr>
        <w:tc>
          <w:tcPr>
            <w:tcW w:w="9526" w:type="dxa"/>
            <w:gridSpan w:val="4"/>
            <w:shd w:val="clear" w:color="auto" w:fill="CCFFCC"/>
            <w:vAlign w:val="center"/>
          </w:tcPr>
          <w:p w14:paraId="4BF109C4" w14:textId="77777777" w:rsidR="007C7CDE" w:rsidRPr="004065B1" w:rsidRDefault="007C7CDE" w:rsidP="007C7CDE">
            <w:r w:rsidRPr="000A066E">
              <w:rPr>
                <w:b/>
              </w:rPr>
              <w:t>Results</w:t>
            </w:r>
          </w:p>
        </w:tc>
      </w:tr>
      <w:tr w:rsidR="007C7CDE" w14:paraId="5A3E1CFB" w14:textId="77777777" w:rsidTr="008A1BCC">
        <w:trPr>
          <w:tblHeader/>
        </w:trPr>
        <w:tc>
          <w:tcPr>
            <w:tcW w:w="9526" w:type="dxa"/>
            <w:gridSpan w:val="4"/>
            <w:vAlign w:val="center"/>
          </w:tcPr>
          <w:p w14:paraId="0B949D15" w14:textId="77777777" w:rsidR="007C7CDE" w:rsidRPr="00544135" w:rsidRDefault="007C7CDE" w:rsidP="007C7CDE">
            <w:pPr>
              <w:jc w:val="left"/>
              <w:rPr>
                <w:i/>
              </w:rPr>
            </w:pPr>
            <w:r w:rsidRPr="00544135">
              <w:rPr>
                <w:i/>
              </w:rPr>
              <w:t>Confirm that the results are as follows:</w:t>
            </w:r>
          </w:p>
          <w:p w14:paraId="5F5ADF1B" w14:textId="77777777" w:rsidR="007C7CDE" w:rsidRPr="00544135" w:rsidRDefault="007C7CDE" w:rsidP="007C7CDE">
            <w:pPr>
              <w:jc w:val="left"/>
              <w:rPr>
                <w:i/>
              </w:rPr>
            </w:pPr>
          </w:p>
          <w:p w14:paraId="3C2DFCA7" w14:textId="77777777" w:rsidR="007C7CDE" w:rsidRPr="00544135" w:rsidRDefault="007C7CDE" w:rsidP="007C7CDE">
            <w:pPr>
              <w:jc w:val="left"/>
              <w:rPr>
                <w:i/>
              </w:rPr>
            </w:pPr>
            <w:r w:rsidRPr="00544135">
              <w:rPr>
                <w:i/>
              </w:rPr>
              <w:t xml:space="preserve">True Distance           33193.567 m / 17.9231 NM </w:t>
            </w:r>
          </w:p>
          <w:p w14:paraId="5B442EC9" w14:textId="77777777" w:rsidR="007C7CDE" w:rsidRPr="000403E1" w:rsidRDefault="007C7CDE" w:rsidP="007C7CDE">
            <w:pPr>
              <w:jc w:val="left"/>
              <w:rPr>
                <w:i/>
              </w:rPr>
            </w:pPr>
            <w:r w:rsidRPr="000403E1">
              <w:rPr>
                <w:i/>
              </w:rPr>
              <w:t>Bearing from Viking 49/27-B to Corund Cape Light is 295.699 degrees</w:t>
            </w:r>
          </w:p>
          <w:p w14:paraId="4FED3604" w14:textId="1DBF4EA3" w:rsidR="007C7CDE" w:rsidRPr="00544135" w:rsidRDefault="007C7CDE" w:rsidP="007C7CDE">
            <w:pPr>
              <w:jc w:val="left"/>
              <w:rPr>
                <w:i/>
              </w:rPr>
            </w:pPr>
            <w:r w:rsidRPr="000403E1">
              <w:rPr>
                <w:i/>
              </w:rPr>
              <w:t>Bearing from Corund Cape Light to Viking 49/27-B is 115.699 degrees</w:t>
            </w:r>
          </w:p>
        </w:tc>
      </w:tr>
    </w:tbl>
    <w:p w14:paraId="1BEAA7BF"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A8BC0AB" w14:textId="77777777" w:rsidTr="00273E6E">
        <w:trPr>
          <w:trHeight w:val="454"/>
          <w:tblHeader/>
        </w:trPr>
        <w:tc>
          <w:tcPr>
            <w:tcW w:w="2381" w:type="dxa"/>
            <w:shd w:val="clear" w:color="auto" w:fill="CCFFCC"/>
            <w:vAlign w:val="center"/>
          </w:tcPr>
          <w:p w14:paraId="143206B5" w14:textId="77777777" w:rsidR="00252F5C" w:rsidRPr="004065B1" w:rsidRDefault="00252F5C" w:rsidP="00273E6E">
            <w:r w:rsidRPr="000A066E">
              <w:rPr>
                <w:b/>
              </w:rPr>
              <w:t>Test Reference</w:t>
            </w:r>
          </w:p>
        </w:tc>
        <w:tc>
          <w:tcPr>
            <w:tcW w:w="2381" w:type="dxa"/>
            <w:shd w:val="clear" w:color="auto" w:fill="CCFFCC"/>
            <w:vAlign w:val="center"/>
          </w:tcPr>
          <w:p w14:paraId="5E3809B2" w14:textId="1BDE3789" w:rsidR="00252F5C" w:rsidRPr="004065B1" w:rsidRDefault="007C7CDE" w:rsidP="00273E6E">
            <w:r>
              <w:t>Accuracy7</w:t>
            </w:r>
          </w:p>
        </w:tc>
        <w:tc>
          <w:tcPr>
            <w:tcW w:w="2382" w:type="dxa"/>
            <w:shd w:val="clear" w:color="auto" w:fill="CCFFCC"/>
            <w:vAlign w:val="center"/>
          </w:tcPr>
          <w:p w14:paraId="26D8D77E" w14:textId="77777777" w:rsidR="00252F5C" w:rsidRPr="004065B1" w:rsidRDefault="00252F5C" w:rsidP="00273E6E">
            <w:r w:rsidRPr="000A066E">
              <w:rPr>
                <w:b/>
              </w:rPr>
              <w:t>IHO Reference</w:t>
            </w:r>
          </w:p>
        </w:tc>
        <w:tc>
          <w:tcPr>
            <w:tcW w:w="2382" w:type="dxa"/>
            <w:shd w:val="clear" w:color="auto" w:fill="CCFFCC"/>
            <w:vAlign w:val="center"/>
          </w:tcPr>
          <w:p w14:paraId="67CFD0D7" w14:textId="77777777" w:rsidR="00252F5C" w:rsidRPr="004065B1" w:rsidRDefault="00252F5C" w:rsidP="00273E6E">
            <w:r>
              <w:t>-</w:t>
            </w:r>
          </w:p>
        </w:tc>
      </w:tr>
      <w:tr w:rsidR="00252F5C" w14:paraId="7E59F50D" w14:textId="77777777" w:rsidTr="00273E6E">
        <w:trPr>
          <w:tblHeader/>
        </w:trPr>
        <w:tc>
          <w:tcPr>
            <w:tcW w:w="9526" w:type="dxa"/>
            <w:gridSpan w:val="4"/>
            <w:shd w:val="clear" w:color="auto" w:fill="CCFFCC"/>
            <w:vAlign w:val="center"/>
          </w:tcPr>
          <w:p w14:paraId="4E6B1D90" w14:textId="77777777" w:rsidR="00252F5C" w:rsidRDefault="00252F5C" w:rsidP="00273E6E">
            <w:r w:rsidRPr="000A066E">
              <w:rPr>
                <w:b/>
              </w:rPr>
              <w:t>Test description</w:t>
            </w:r>
          </w:p>
        </w:tc>
      </w:tr>
      <w:tr w:rsidR="00252F5C" w14:paraId="0F54D0B6" w14:textId="77777777" w:rsidTr="00273E6E">
        <w:trPr>
          <w:tblHeader/>
        </w:trPr>
        <w:tc>
          <w:tcPr>
            <w:tcW w:w="9526" w:type="dxa"/>
            <w:gridSpan w:val="4"/>
            <w:vAlign w:val="center"/>
          </w:tcPr>
          <w:p w14:paraId="5C1AE876" w14:textId="77777777" w:rsidR="00252F5C" w:rsidRPr="00544135" w:rsidRDefault="00252F5C" w:rsidP="00273E6E">
            <w:pPr>
              <w:rPr>
                <w:i/>
              </w:rPr>
            </w:pPr>
            <w:r w:rsidRPr="00544135">
              <w:rPr>
                <w:i/>
              </w:rPr>
              <w:t>Rhumb line distance and azimuth between two geographical positions b).</w:t>
            </w:r>
          </w:p>
        </w:tc>
      </w:tr>
      <w:tr w:rsidR="00252F5C" w14:paraId="3D8D0BFD" w14:textId="77777777" w:rsidTr="00273E6E">
        <w:trPr>
          <w:tblHeader/>
        </w:trPr>
        <w:tc>
          <w:tcPr>
            <w:tcW w:w="9526" w:type="dxa"/>
            <w:gridSpan w:val="4"/>
            <w:shd w:val="clear" w:color="auto" w:fill="CCFFCC"/>
            <w:vAlign w:val="center"/>
          </w:tcPr>
          <w:p w14:paraId="43D7816D" w14:textId="77777777" w:rsidR="00252F5C" w:rsidRPr="004065B1" w:rsidRDefault="00252F5C" w:rsidP="00273E6E">
            <w:r w:rsidRPr="000A066E">
              <w:rPr>
                <w:b/>
              </w:rPr>
              <w:t>Setup</w:t>
            </w:r>
          </w:p>
        </w:tc>
      </w:tr>
      <w:tr w:rsidR="00252F5C" w14:paraId="2DAB8578" w14:textId="77777777" w:rsidTr="00273E6E">
        <w:trPr>
          <w:tblHeader/>
        </w:trPr>
        <w:tc>
          <w:tcPr>
            <w:tcW w:w="9526" w:type="dxa"/>
            <w:gridSpan w:val="4"/>
            <w:vAlign w:val="center"/>
          </w:tcPr>
          <w:p w14:paraId="6711B722" w14:textId="06D7770A" w:rsidR="00252F5C" w:rsidRPr="00544135" w:rsidRDefault="007C7CDE" w:rsidP="00273E6E">
            <w:pPr>
              <w:rPr>
                <w:i/>
              </w:rPr>
            </w:pPr>
            <w:r w:rsidRPr="00544135">
              <w:rPr>
                <w:i/>
              </w:rPr>
              <w:t xml:space="preserve">As for test </w:t>
            </w:r>
            <w:r>
              <w:t>Accuracy1</w:t>
            </w:r>
          </w:p>
        </w:tc>
      </w:tr>
      <w:tr w:rsidR="00252F5C" w14:paraId="3EB779EC" w14:textId="77777777" w:rsidTr="00273E6E">
        <w:trPr>
          <w:tblHeader/>
        </w:trPr>
        <w:tc>
          <w:tcPr>
            <w:tcW w:w="9526" w:type="dxa"/>
            <w:gridSpan w:val="4"/>
            <w:shd w:val="clear" w:color="auto" w:fill="CCFFCC"/>
            <w:vAlign w:val="center"/>
          </w:tcPr>
          <w:p w14:paraId="282C1893" w14:textId="77777777" w:rsidR="00252F5C" w:rsidRPr="004065B1" w:rsidRDefault="00252F5C" w:rsidP="00273E6E">
            <w:r w:rsidRPr="000A066E">
              <w:rPr>
                <w:b/>
              </w:rPr>
              <w:t>Action</w:t>
            </w:r>
          </w:p>
        </w:tc>
      </w:tr>
      <w:tr w:rsidR="00252F5C" w14:paraId="71091C82" w14:textId="77777777" w:rsidTr="00273E6E">
        <w:trPr>
          <w:tblHeader/>
        </w:trPr>
        <w:tc>
          <w:tcPr>
            <w:tcW w:w="9526" w:type="dxa"/>
            <w:gridSpan w:val="4"/>
            <w:vAlign w:val="center"/>
          </w:tcPr>
          <w:p w14:paraId="1FCD2741" w14:textId="115B2B6C"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1C67BE42" w14:textId="77777777" w:rsidR="00252F5C" w:rsidRPr="00544135" w:rsidRDefault="00252F5C" w:rsidP="00252F5C">
            <w:pPr>
              <w:rPr>
                <w:i/>
              </w:rPr>
            </w:pPr>
          </w:p>
          <w:p w14:paraId="52FAB50E" w14:textId="467B7B76" w:rsidR="00252F5C" w:rsidRPr="00544135" w:rsidRDefault="00252F5C" w:rsidP="00252F5C">
            <w:pPr>
              <w:rPr>
                <w:i/>
              </w:rPr>
            </w:pPr>
            <w:r w:rsidRPr="00544135">
              <w:rPr>
                <w:i/>
              </w:rPr>
              <w:t xml:space="preserve">Viking 49/27-B         32º35.224’S   </w:t>
            </w:r>
            <w:r w:rsidR="004C0BA9">
              <w:rPr>
                <w:i/>
              </w:rPr>
              <w:t>0</w:t>
            </w:r>
            <w:r w:rsidRPr="00544135">
              <w:rPr>
                <w:i/>
              </w:rPr>
              <w:t xml:space="preserve">61º17.710’E </w:t>
            </w:r>
          </w:p>
          <w:p w14:paraId="7700B412" w14:textId="43010EA0" w:rsidR="00252F5C" w:rsidRPr="00544135" w:rsidRDefault="00252F5C" w:rsidP="00252F5C">
            <w:pPr>
              <w:rPr>
                <w:i/>
              </w:rPr>
            </w:pPr>
            <w:proofErr w:type="spellStart"/>
            <w:r w:rsidRPr="00544135">
              <w:rPr>
                <w:i/>
              </w:rPr>
              <w:t>Castlerigg</w:t>
            </w:r>
            <w:proofErr w:type="spellEnd"/>
            <w:r w:rsidRPr="00544135">
              <w:rPr>
                <w:i/>
              </w:rPr>
              <w:t xml:space="preserve"> Light        32º23.280’S   </w:t>
            </w:r>
            <w:r w:rsidR="004C0BA9">
              <w:rPr>
                <w:i/>
              </w:rPr>
              <w:t>0</w:t>
            </w:r>
            <w:r w:rsidRPr="00544135">
              <w:rPr>
                <w:i/>
              </w:rPr>
              <w:t>60º58.496’E</w:t>
            </w:r>
          </w:p>
        </w:tc>
      </w:tr>
      <w:tr w:rsidR="00252F5C" w14:paraId="24B187B6" w14:textId="77777777" w:rsidTr="00273E6E">
        <w:trPr>
          <w:tblHeader/>
        </w:trPr>
        <w:tc>
          <w:tcPr>
            <w:tcW w:w="9526" w:type="dxa"/>
            <w:gridSpan w:val="4"/>
            <w:shd w:val="clear" w:color="auto" w:fill="CCFFCC"/>
            <w:vAlign w:val="center"/>
          </w:tcPr>
          <w:p w14:paraId="05979EBE" w14:textId="77777777" w:rsidR="00252F5C" w:rsidRPr="004065B1" w:rsidRDefault="00252F5C" w:rsidP="00273E6E">
            <w:r w:rsidRPr="000A066E">
              <w:rPr>
                <w:b/>
              </w:rPr>
              <w:t>Results</w:t>
            </w:r>
          </w:p>
        </w:tc>
      </w:tr>
      <w:tr w:rsidR="00252F5C" w14:paraId="69064080" w14:textId="77777777" w:rsidTr="00273E6E">
        <w:trPr>
          <w:tblHeader/>
        </w:trPr>
        <w:tc>
          <w:tcPr>
            <w:tcW w:w="9526" w:type="dxa"/>
            <w:gridSpan w:val="4"/>
            <w:vAlign w:val="center"/>
          </w:tcPr>
          <w:p w14:paraId="49B01CCB" w14:textId="77777777" w:rsidR="00252F5C" w:rsidRPr="00544135" w:rsidRDefault="00252F5C" w:rsidP="00252F5C">
            <w:pPr>
              <w:jc w:val="left"/>
              <w:rPr>
                <w:i/>
              </w:rPr>
            </w:pPr>
            <w:r w:rsidRPr="00544135">
              <w:rPr>
                <w:i/>
              </w:rPr>
              <w:t>Confirm that the results are as follows:</w:t>
            </w:r>
          </w:p>
          <w:p w14:paraId="044D831F" w14:textId="77777777" w:rsidR="00252F5C" w:rsidRPr="00544135" w:rsidRDefault="00252F5C" w:rsidP="00252F5C">
            <w:pPr>
              <w:jc w:val="left"/>
              <w:rPr>
                <w:i/>
              </w:rPr>
            </w:pPr>
          </w:p>
          <w:p w14:paraId="2CABFAE7" w14:textId="77777777" w:rsidR="00252F5C" w:rsidRPr="00544135" w:rsidRDefault="00252F5C" w:rsidP="00252F5C">
            <w:pPr>
              <w:jc w:val="left"/>
              <w:rPr>
                <w:i/>
              </w:rPr>
            </w:pPr>
            <w:r w:rsidRPr="00544135">
              <w:rPr>
                <w:i/>
              </w:rPr>
              <w:t xml:space="preserve">True Distance           37326.365 m / 20.1546 NM </w:t>
            </w:r>
          </w:p>
          <w:p w14:paraId="2A6933A5" w14:textId="77777777" w:rsidR="000403E1" w:rsidRPr="000403E1" w:rsidRDefault="000403E1" w:rsidP="000403E1">
            <w:pPr>
              <w:jc w:val="left"/>
              <w:rPr>
                <w:i/>
              </w:rPr>
            </w:pPr>
            <w:r w:rsidRPr="000403E1">
              <w:rPr>
                <w:i/>
              </w:rPr>
              <w:t xml:space="preserve">Bearing from Viking 49/27-B to </w:t>
            </w:r>
            <w:proofErr w:type="spellStart"/>
            <w:r w:rsidRPr="000403E1">
              <w:rPr>
                <w:i/>
              </w:rPr>
              <w:t>Castlerigg</w:t>
            </w:r>
            <w:proofErr w:type="spellEnd"/>
            <w:r w:rsidRPr="000403E1">
              <w:rPr>
                <w:i/>
              </w:rPr>
              <w:t xml:space="preserve"> Light is 306.258 degrees</w:t>
            </w:r>
          </w:p>
          <w:p w14:paraId="16D0F2FB" w14:textId="42FD66B0" w:rsidR="00252F5C" w:rsidRPr="00544135" w:rsidRDefault="000403E1" w:rsidP="00252F5C">
            <w:pPr>
              <w:jc w:val="left"/>
              <w:rPr>
                <w:i/>
              </w:rPr>
            </w:pPr>
            <w:r w:rsidRPr="000403E1">
              <w:rPr>
                <w:i/>
              </w:rPr>
              <w:t xml:space="preserve">Bearing from </w:t>
            </w:r>
            <w:proofErr w:type="spellStart"/>
            <w:r w:rsidRPr="000403E1">
              <w:rPr>
                <w:i/>
              </w:rPr>
              <w:t>Castlerigg</w:t>
            </w:r>
            <w:proofErr w:type="spellEnd"/>
            <w:r w:rsidRPr="000403E1">
              <w:rPr>
                <w:i/>
              </w:rPr>
              <w:t xml:space="preserve"> Light to Viking 49/27-B is 126.258 degrees</w:t>
            </w:r>
          </w:p>
        </w:tc>
      </w:tr>
    </w:tbl>
    <w:p w14:paraId="2FE56CFB" w14:textId="77777777" w:rsidR="00252F5C" w:rsidRDefault="00252F5C" w:rsidP="00252F5C"/>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252F5C" w14:paraId="23379ECD" w14:textId="77777777" w:rsidTr="00273E6E">
        <w:trPr>
          <w:trHeight w:val="454"/>
          <w:tblHeader/>
        </w:trPr>
        <w:tc>
          <w:tcPr>
            <w:tcW w:w="2381" w:type="dxa"/>
            <w:shd w:val="clear" w:color="auto" w:fill="CCFFCC"/>
            <w:vAlign w:val="center"/>
          </w:tcPr>
          <w:p w14:paraId="0F92A40A" w14:textId="77777777" w:rsidR="00252F5C" w:rsidRPr="004065B1" w:rsidRDefault="00252F5C" w:rsidP="00273E6E">
            <w:r w:rsidRPr="000A066E">
              <w:rPr>
                <w:b/>
              </w:rPr>
              <w:t>Test Reference</w:t>
            </w:r>
          </w:p>
        </w:tc>
        <w:tc>
          <w:tcPr>
            <w:tcW w:w="2381" w:type="dxa"/>
            <w:shd w:val="clear" w:color="auto" w:fill="CCFFCC"/>
            <w:vAlign w:val="center"/>
          </w:tcPr>
          <w:p w14:paraId="07ABD8B8" w14:textId="5E2CDE7D" w:rsidR="00252F5C" w:rsidRPr="004065B1" w:rsidRDefault="007C7CDE" w:rsidP="00273E6E">
            <w:r>
              <w:t>Accuracy8</w:t>
            </w:r>
          </w:p>
        </w:tc>
        <w:tc>
          <w:tcPr>
            <w:tcW w:w="2382" w:type="dxa"/>
            <w:shd w:val="clear" w:color="auto" w:fill="CCFFCC"/>
            <w:vAlign w:val="center"/>
          </w:tcPr>
          <w:p w14:paraId="66A5D073" w14:textId="77777777" w:rsidR="00252F5C" w:rsidRPr="004065B1" w:rsidRDefault="00252F5C" w:rsidP="00273E6E">
            <w:r w:rsidRPr="000A066E">
              <w:rPr>
                <w:b/>
              </w:rPr>
              <w:t>IHO Reference</w:t>
            </w:r>
          </w:p>
        </w:tc>
        <w:tc>
          <w:tcPr>
            <w:tcW w:w="2382" w:type="dxa"/>
            <w:shd w:val="clear" w:color="auto" w:fill="CCFFCC"/>
            <w:vAlign w:val="center"/>
          </w:tcPr>
          <w:p w14:paraId="023AC22B" w14:textId="77777777" w:rsidR="00252F5C" w:rsidRPr="004065B1" w:rsidRDefault="00252F5C" w:rsidP="00273E6E">
            <w:r>
              <w:t>-</w:t>
            </w:r>
          </w:p>
        </w:tc>
      </w:tr>
      <w:tr w:rsidR="00252F5C" w14:paraId="04835BF2" w14:textId="77777777" w:rsidTr="00273E6E">
        <w:trPr>
          <w:tblHeader/>
        </w:trPr>
        <w:tc>
          <w:tcPr>
            <w:tcW w:w="9526" w:type="dxa"/>
            <w:gridSpan w:val="4"/>
            <w:shd w:val="clear" w:color="auto" w:fill="CCFFCC"/>
            <w:vAlign w:val="center"/>
          </w:tcPr>
          <w:p w14:paraId="27D3D446" w14:textId="77777777" w:rsidR="00252F5C" w:rsidRDefault="00252F5C" w:rsidP="00273E6E">
            <w:r w:rsidRPr="000A066E">
              <w:rPr>
                <w:b/>
              </w:rPr>
              <w:lastRenderedPageBreak/>
              <w:t>Test description</w:t>
            </w:r>
          </w:p>
        </w:tc>
      </w:tr>
      <w:tr w:rsidR="00252F5C" w14:paraId="2D4DE011" w14:textId="77777777" w:rsidTr="00273E6E">
        <w:trPr>
          <w:tblHeader/>
        </w:trPr>
        <w:tc>
          <w:tcPr>
            <w:tcW w:w="9526" w:type="dxa"/>
            <w:gridSpan w:val="4"/>
            <w:vAlign w:val="center"/>
          </w:tcPr>
          <w:p w14:paraId="3E6B1693" w14:textId="77777777" w:rsidR="00252F5C" w:rsidRPr="00544135" w:rsidRDefault="00252F5C" w:rsidP="00273E6E">
            <w:pPr>
              <w:rPr>
                <w:i/>
              </w:rPr>
            </w:pPr>
            <w:r w:rsidRPr="00544135">
              <w:rPr>
                <w:i/>
              </w:rPr>
              <w:t>Rhumb line distance and azimuth between two geographical positions c).</w:t>
            </w:r>
          </w:p>
        </w:tc>
      </w:tr>
      <w:tr w:rsidR="00252F5C" w14:paraId="68122759" w14:textId="77777777" w:rsidTr="00273E6E">
        <w:trPr>
          <w:tblHeader/>
        </w:trPr>
        <w:tc>
          <w:tcPr>
            <w:tcW w:w="9526" w:type="dxa"/>
            <w:gridSpan w:val="4"/>
            <w:shd w:val="clear" w:color="auto" w:fill="CCFFCC"/>
            <w:vAlign w:val="center"/>
          </w:tcPr>
          <w:p w14:paraId="1F99BDC6" w14:textId="77777777" w:rsidR="00252F5C" w:rsidRPr="004065B1" w:rsidRDefault="00252F5C" w:rsidP="00273E6E">
            <w:r w:rsidRPr="000A066E">
              <w:rPr>
                <w:b/>
              </w:rPr>
              <w:t>Setup</w:t>
            </w:r>
          </w:p>
        </w:tc>
      </w:tr>
      <w:tr w:rsidR="00252F5C" w14:paraId="1162C361" w14:textId="77777777" w:rsidTr="00273E6E">
        <w:trPr>
          <w:tblHeader/>
        </w:trPr>
        <w:tc>
          <w:tcPr>
            <w:tcW w:w="9526" w:type="dxa"/>
            <w:gridSpan w:val="4"/>
            <w:vAlign w:val="center"/>
          </w:tcPr>
          <w:p w14:paraId="1B7C7A0B" w14:textId="43BC51E6" w:rsidR="00252F5C" w:rsidRPr="00544135" w:rsidRDefault="007C7CDE" w:rsidP="00273E6E">
            <w:pPr>
              <w:rPr>
                <w:i/>
              </w:rPr>
            </w:pPr>
            <w:r w:rsidRPr="00544135">
              <w:rPr>
                <w:i/>
              </w:rPr>
              <w:t xml:space="preserve">As for test </w:t>
            </w:r>
            <w:r>
              <w:t>Accuracy1</w:t>
            </w:r>
          </w:p>
        </w:tc>
      </w:tr>
      <w:tr w:rsidR="00252F5C" w14:paraId="0AEA7701" w14:textId="77777777" w:rsidTr="00273E6E">
        <w:trPr>
          <w:tblHeader/>
        </w:trPr>
        <w:tc>
          <w:tcPr>
            <w:tcW w:w="9526" w:type="dxa"/>
            <w:gridSpan w:val="4"/>
            <w:shd w:val="clear" w:color="auto" w:fill="CCFFCC"/>
            <w:vAlign w:val="center"/>
          </w:tcPr>
          <w:p w14:paraId="14EE0960" w14:textId="77777777" w:rsidR="00252F5C" w:rsidRPr="004065B1" w:rsidRDefault="00252F5C" w:rsidP="00273E6E">
            <w:r w:rsidRPr="000A066E">
              <w:rPr>
                <w:b/>
              </w:rPr>
              <w:t>Action</w:t>
            </w:r>
          </w:p>
        </w:tc>
      </w:tr>
      <w:tr w:rsidR="00252F5C" w14:paraId="5FFB0FCD" w14:textId="77777777" w:rsidTr="00273E6E">
        <w:trPr>
          <w:tblHeader/>
        </w:trPr>
        <w:tc>
          <w:tcPr>
            <w:tcW w:w="9526" w:type="dxa"/>
            <w:gridSpan w:val="4"/>
            <w:vAlign w:val="center"/>
          </w:tcPr>
          <w:p w14:paraId="5FE40DA5" w14:textId="42F05001" w:rsidR="00252F5C" w:rsidRPr="00544135" w:rsidRDefault="00252F5C" w:rsidP="00252F5C">
            <w:pPr>
              <w:rPr>
                <w:i/>
              </w:rPr>
            </w:pPr>
            <w:r w:rsidRPr="00544135">
              <w:rPr>
                <w:i/>
              </w:rPr>
              <w:t xml:space="preserve">Measure the distance and azimuth between the following two </w:t>
            </w:r>
            <w:r w:rsidR="002E1A67">
              <w:rPr>
                <w:i/>
              </w:rPr>
              <w:t>feature</w:t>
            </w:r>
            <w:r w:rsidRPr="00544135">
              <w:rPr>
                <w:i/>
              </w:rPr>
              <w:t>s:</w:t>
            </w:r>
          </w:p>
          <w:p w14:paraId="4AEC5A31" w14:textId="77777777" w:rsidR="00252F5C" w:rsidRPr="00544135" w:rsidRDefault="00252F5C" w:rsidP="00252F5C">
            <w:pPr>
              <w:rPr>
                <w:i/>
              </w:rPr>
            </w:pPr>
          </w:p>
          <w:p w14:paraId="684CEF2D" w14:textId="1340022A" w:rsidR="00252F5C" w:rsidRPr="00544135" w:rsidRDefault="00252F5C" w:rsidP="00252F5C">
            <w:pPr>
              <w:rPr>
                <w:i/>
              </w:rPr>
            </w:pPr>
            <w:r w:rsidRPr="00544135">
              <w:rPr>
                <w:i/>
              </w:rPr>
              <w:t xml:space="preserve">Corund Cape Light   32º27.447’S   </w:t>
            </w:r>
            <w:r w:rsidR="004C0BA9">
              <w:rPr>
                <w:i/>
              </w:rPr>
              <w:t>0</w:t>
            </w:r>
            <w:r w:rsidRPr="00544135">
              <w:rPr>
                <w:i/>
              </w:rPr>
              <w:t xml:space="preserve">60º58.599’E </w:t>
            </w:r>
          </w:p>
          <w:p w14:paraId="6A808855" w14:textId="21871E90" w:rsidR="00252F5C" w:rsidRPr="00544135" w:rsidRDefault="00252F5C" w:rsidP="00252F5C">
            <w:pPr>
              <w:rPr>
                <w:i/>
              </w:rPr>
            </w:pPr>
            <w:r w:rsidRPr="00544135">
              <w:rPr>
                <w:i/>
              </w:rPr>
              <w:t xml:space="preserve">Worm Head Light    32º31.958’S   </w:t>
            </w:r>
            <w:r w:rsidR="004C0BA9">
              <w:rPr>
                <w:i/>
              </w:rPr>
              <w:t>0</w:t>
            </w:r>
            <w:r w:rsidRPr="00544135">
              <w:rPr>
                <w:i/>
              </w:rPr>
              <w:t>60º54.337’E</w:t>
            </w:r>
          </w:p>
        </w:tc>
      </w:tr>
      <w:tr w:rsidR="00252F5C" w14:paraId="59F2B26A" w14:textId="77777777" w:rsidTr="00273E6E">
        <w:trPr>
          <w:tblHeader/>
        </w:trPr>
        <w:tc>
          <w:tcPr>
            <w:tcW w:w="9526" w:type="dxa"/>
            <w:gridSpan w:val="4"/>
            <w:shd w:val="clear" w:color="auto" w:fill="CCFFCC"/>
            <w:vAlign w:val="center"/>
          </w:tcPr>
          <w:p w14:paraId="3D9A0D08" w14:textId="77777777" w:rsidR="00252F5C" w:rsidRPr="004065B1" w:rsidRDefault="00252F5C" w:rsidP="00273E6E">
            <w:r w:rsidRPr="000A066E">
              <w:rPr>
                <w:b/>
              </w:rPr>
              <w:t>Results</w:t>
            </w:r>
          </w:p>
        </w:tc>
      </w:tr>
      <w:tr w:rsidR="00252F5C" w14:paraId="1A84E00D" w14:textId="77777777" w:rsidTr="00273E6E">
        <w:trPr>
          <w:tblHeader/>
        </w:trPr>
        <w:tc>
          <w:tcPr>
            <w:tcW w:w="9526" w:type="dxa"/>
            <w:gridSpan w:val="4"/>
            <w:vAlign w:val="center"/>
          </w:tcPr>
          <w:p w14:paraId="4EB3636D" w14:textId="77777777" w:rsidR="00252F5C" w:rsidRPr="00544135" w:rsidRDefault="00252F5C" w:rsidP="00252F5C">
            <w:pPr>
              <w:jc w:val="left"/>
              <w:rPr>
                <w:i/>
              </w:rPr>
            </w:pPr>
            <w:r w:rsidRPr="00544135">
              <w:rPr>
                <w:i/>
              </w:rPr>
              <w:t>Confirm that the results are as follows:</w:t>
            </w:r>
          </w:p>
          <w:p w14:paraId="52FA1B0C" w14:textId="77777777" w:rsidR="00252F5C" w:rsidRPr="00544135" w:rsidRDefault="00252F5C" w:rsidP="00252F5C">
            <w:pPr>
              <w:jc w:val="left"/>
              <w:rPr>
                <w:i/>
              </w:rPr>
            </w:pPr>
          </w:p>
          <w:p w14:paraId="5FEC7C04" w14:textId="77777777" w:rsidR="00252F5C" w:rsidRPr="00544135" w:rsidRDefault="00252F5C" w:rsidP="00252F5C">
            <w:pPr>
              <w:jc w:val="left"/>
              <w:rPr>
                <w:i/>
              </w:rPr>
            </w:pPr>
            <w:r w:rsidRPr="00544135">
              <w:rPr>
                <w:i/>
              </w:rPr>
              <w:t xml:space="preserve">True Distance          10680.859 m / 5.7672 NM </w:t>
            </w:r>
          </w:p>
          <w:p w14:paraId="7DE21A1A" w14:textId="77777777" w:rsidR="000403E1" w:rsidRPr="000403E1" w:rsidRDefault="000403E1" w:rsidP="000403E1">
            <w:pPr>
              <w:jc w:val="left"/>
              <w:rPr>
                <w:i/>
              </w:rPr>
            </w:pPr>
            <w:r w:rsidRPr="000403E1">
              <w:rPr>
                <w:i/>
              </w:rPr>
              <w:t>Bearing from Corund Cape Light to Worm Head Light is 218.684 degrees</w:t>
            </w:r>
          </w:p>
          <w:p w14:paraId="5C17DCF7" w14:textId="06876BFA" w:rsidR="00252F5C" w:rsidRPr="00544135" w:rsidRDefault="000403E1" w:rsidP="00252F5C">
            <w:pPr>
              <w:jc w:val="left"/>
              <w:rPr>
                <w:i/>
              </w:rPr>
            </w:pPr>
            <w:r w:rsidRPr="000403E1">
              <w:rPr>
                <w:i/>
              </w:rPr>
              <w:t>Bearing from Worm Head Light to Corund Cape Light is 38.684 degrees</w:t>
            </w:r>
          </w:p>
        </w:tc>
      </w:tr>
    </w:tbl>
    <w:p w14:paraId="769410E9" w14:textId="77777777" w:rsidR="00252F5C" w:rsidRDefault="00252F5C" w:rsidP="00BA33C2"/>
    <w:p w14:paraId="3E162976" w14:textId="7A604596" w:rsidR="007C7CDE" w:rsidRDefault="007C7CDE">
      <w:pPr>
        <w:widowControl/>
        <w:spacing w:line="240" w:lineRule="auto"/>
        <w:jc w:val="left"/>
        <w:rPr>
          <w:b/>
          <w:lang w:val="en-US"/>
        </w:rPr>
      </w:pPr>
    </w:p>
    <w:p w14:paraId="2959B1B5" w14:textId="40E57715" w:rsidR="00BA33C2" w:rsidRPr="00CF2F67" w:rsidRDefault="00BA33C2" w:rsidP="00E30B8F">
      <w:pPr>
        <w:pStyle w:val="Heading3"/>
        <w:rPr>
          <w:lang w:val="en-US"/>
        </w:rPr>
      </w:pPr>
      <w:r>
        <w:rPr>
          <w:lang w:val="en-US"/>
        </w:rPr>
        <w:t>Geodesics</w:t>
      </w:r>
    </w:p>
    <w:p w14:paraId="5035F42E" w14:textId="73415C9F"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290840AF" w14:textId="77777777" w:rsidTr="008A1BCC">
        <w:trPr>
          <w:trHeight w:val="454"/>
          <w:tblHeader/>
        </w:trPr>
        <w:tc>
          <w:tcPr>
            <w:tcW w:w="2381" w:type="dxa"/>
            <w:shd w:val="clear" w:color="auto" w:fill="CCFFCC"/>
            <w:vAlign w:val="center"/>
          </w:tcPr>
          <w:p w14:paraId="7103385B" w14:textId="5349C5CC" w:rsidR="00BA33C2" w:rsidRPr="004065B1" w:rsidRDefault="00BA33C2" w:rsidP="008A1BCC">
            <w:r w:rsidRPr="000A066E">
              <w:rPr>
                <w:b/>
              </w:rPr>
              <w:t>Test Reference</w:t>
            </w:r>
          </w:p>
        </w:tc>
        <w:tc>
          <w:tcPr>
            <w:tcW w:w="2381" w:type="dxa"/>
            <w:shd w:val="clear" w:color="auto" w:fill="CCFFCC"/>
            <w:vAlign w:val="center"/>
          </w:tcPr>
          <w:p w14:paraId="2395DF77" w14:textId="5DD66709" w:rsidR="00BA33C2" w:rsidRPr="004065B1" w:rsidRDefault="007C7CDE" w:rsidP="008A1BCC">
            <w:r>
              <w:t>Accuracy9</w:t>
            </w:r>
          </w:p>
        </w:tc>
        <w:tc>
          <w:tcPr>
            <w:tcW w:w="2382" w:type="dxa"/>
            <w:shd w:val="clear" w:color="auto" w:fill="CCFFCC"/>
            <w:vAlign w:val="center"/>
          </w:tcPr>
          <w:p w14:paraId="47AA9AFE" w14:textId="77777777" w:rsidR="00BA33C2" w:rsidRPr="004065B1" w:rsidRDefault="00BA33C2" w:rsidP="008A1BCC">
            <w:r w:rsidRPr="000A066E">
              <w:rPr>
                <w:b/>
              </w:rPr>
              <w:t>IHO Reference</w:t>
            </w:r>
          </w:p>
        </w:tc>
        <w:tc>
          <w:tcPr>
            <w:tcW w:w="2382" w:type="dxa"/>
            <w:shd w:val="clear" w:color="auto" w:fill="CCFFCC"/>
            <w:vAlign w:val="center"/>
          </w:tcPr>
          <w:p w14:paraId="7708D60A" w14:textId="77777777" w:rsidR="00BA33C2" w:rsidRPr="004065B1" w:rsidRDefault="000A3AC3" w:rsidP="008A1BCC">
            <w:r>
              <w:t>-</w:t>
            </w:r>
          </w:p>
        </w:tc>
      </w:tr>
      <w:tr w:rsidR="00BA33C2" w14:paraId="5214AF9D" w14:textId="77777777" w:rsidTr="008A1BCC">
        <w:trPr>
          <w:tblHeader/>
        </w:trPr>
        <w:tc>
          <w:tcPr>
            <w:tcW w:w="9526" w:type="dxa"/>
            <w:gridSpan w:val="4"/>
            <w:shd w:val="clear" w:color="auto" w:fill="CCFFCC"/>
            <w:vAlign w:val="center"/>
          </w:tcPr>
          <w:p w14:paraId="3CA64793" w14:textId="77777777" w:rsidR="00BA33C2" w:rsidRDefault="00BA33C2" w:rsidP="008A1BCC">
            <w:r w:rsidRPr="000A066E">
              <w:rPr>
                <w:b/>
              </w:rPr>
              <w:t>Test description</w:t>
            </w:r>
          </w:p>
        </w:tc>
      </w:tr>
      <w:tr w:rsidR="00BA33C2" w14:paraId="25DC2CA3" w14:textId="77777777" w:rsidTr="008A1BCC">
        <w:trPr>
          <w:tblHeader/>
        </w:trPr>
        <w:tc>
          <w:tcPr>
            <w:tcW w:w="9526" w:type="dxa"/>
            <w:gridSpan w:val="4"/>
            <w:vAlign w:val="center"/>
          </w:tcPr>
          <w:p w14:paraId="7EA1F25F" w14:textId="77777777" w:rsidR="00BA33C2" w:rsidRPr="00544135" w:rsidRDefault="000A3AC3" w:rsidP="008A1BCC">
            <w:pPr>
              <w:rPr>
                <w:i/>
              </w:rPr>
            </w:pPr>
            <w:r w:rsidRPr="00544135">
              <w:rPr>
                <w:i/>
              </w:rPr>
              <w:t>Geodesic lines and circle, northern quadrant.</w:t>
            </w:r>
          </w:p>
        </w:tc>
      </w:tr>
      <w:tr w:rsidR="00BA33C2" w14:paraId="158D7AAA" w14:textId="77777777" w:rsidTr="008A1BCC">
        <w:trPr>
          <w:tblHeader/>
        </w:trPr>
        <w:tc>
          <w:tcPr>
            <w:tcW w:w="9526" w:type="dxa"/>
            <w:gridSpan w:val="4"/>
            <w:shd w:val="clear" w:color="auto" w:fill="CCFFCC"/>
            <w:vAlign w:val="center"/>
          </w:tcPr>
          <w:p w14:paraId="0AA92217" w14:textId="77777777" w:rsidR="00BA33C2" w:rsidRPr="004065B1" w:rsidRDefault="00BA33C2" w:rsidP="008A1BCC">
            <w:r w:rsidRPr="000A066E">
              <w:rPr>
                <w:b/>
              </w:rPr>
              <w:t>Setup</w:t>
            </w:r>
          </w:p>
        </w:tc>
      </w:tr>
      <w:tr w:rsidR="00BA33C2" w14:paraId="093EA1A9" w14:textId="77777777" w:rsidTr="008A1BCC">
        <w:trPr>
          <w:tblHeader/>
        </w:trPr>
        <w:tc>
          <w:tcPr>
            <w:tcW w:w="9526" w:type="dxa"/>
            <w:gridSpan w:val="4"/>
            <w:vAlign w:val="center"/>
          </w:tcPr>
          <w:p w14:paraId="6FA788F9" w14:textId="26CCFC6F" w:rsidR="00BA33C2" w:rsidRPr="00544135" w:rsidRDefault="007C7CDE" w:rsidP="008A1BCC">
            <w:pPr>
              <w:rPr>
                <w:i/>
              </w:rPr>
            </w:pPr>
            <w:r w:rsidRPr="00544135">
              <w:rPr>
                <w:i/>
              </w:rPr>
              <w:t xml:space="preserve">As for test </w:t>
            </w:r>
            <w:r>
              <w:t>Accuracy1</w:t>
            </w:r>
          </w:p>
        </w:tc>
      </w:tr>
      <w:tr w:rsidR="00BA33C2" w14:paraId="3B0E5222" w14:textId="77777777" w:rsidTr="008A1BCC">
        <w:trPr>
          <w:tblHeader/>
        </w:trPr>
        <w:tc>
          <w:tcPr>
            <w:tcW w:w="9526" w:type="dxa"/>
            <w:gridSpan w:val="4"/>
            <w:shd w:val="clear" w:color="auto" w:fill="CCFFCC"/>
            <w:vAlign w:val="center"/>
          </w:tcPr>
          <w:p w14:paraId="42CC84C5" w14:textId="77777777" w:rsidR="00BA33C2" w:rsidRPr="004065B1" w:rsidRDefault="00BA33C2" w:rsidP="008A1BCC">
            <w:r w:rsidRPr="000A066E">
              <w:rPr>
                <w:b/>
              </w:rPr>
              <w:t>Action</w:t>
            </w:r>
          </w:p>
        </w:tc>
      </w:tr>
      <w:tr w:rsidR="00BA33C2" w14:paraId="3792C964" w14:textId="77777777" w:rsidTr="008A1BCC">
        <w:trPr>
          <w:tblHeader/>
        </w:trPr>
        <w:tc>
          <w:tcPr>
            <w:tcW w:w="9526" w:type="dxa"/>
            <w:gridSpan w:val="4"/>
            <w:vAlign w:val="center"/>
          </w:tcPr>
          <w:p w14:paraId="2F71B0A7" w14:textId="77777777" w:rsidR="00BA33C2" w:rsidRPr="00544135" w:rsidRDefault="000A3AC3" w:rsidP="008A1BCC">
            <w:pPr>
              <w:rPr>
                <w:i/>
              </w:rPr>
            </w:pPr>
            <w:r w:rsidRPr="00544135">
              <w:rPr>
                <w:i/>
              </w:rPr>
              <w:t>Plot positions listed in sets 2-6 of the positions listed in section 4.6.6</w:t>
            </w:r>
          </w:p>
        </w:tc>
      </w:tr>
      <w:tr w:rsidR="00BA33C2" w14:paraId="0AE6F156" w14:textId="77777777" w:rsidTr="008A1BCC">
        <w:trPr>
          <w:tblHeader/>
        </w:trPr>
        <w:tc>
          <w:tcPr>
            <w:tcW w:w="9526" w:type="dxa"/>
            <w:gridSpan w:val="4"/>
            <w:shd w:val="clear" w:color="auto" w:fill="CCFFCC"/>
            <w:vAlign w:val="center"/>
          </w:tcPr>
          <w:p w14:paraId="1544C930" w14:textId="77777777" w:rsidR="00BA33C2" w:rsidRPr="004065B1" w:rsidRDefault="00BA33C2" w:rsidP="008A1BCC">
            <w:r w:rsidRPr="000A066E">
              <w:rPr>
                <w:b/>
              </w:rPr>
              <w:t>Results</w:t>
            </w:r>
          </w:p>
        </w:tc>
      </w:tr>
      <w:tr w:rsidR="00BA33C2" w14:paraId="1CA4EAC7" w14:textId="77777777" w:rsidTr="008A1BCC">
        <w:trPr>
          <w:tblHeader/>
        </w:trPr>
        <w:tc>
          <w:tcPr>
            <w:tcW w:w="9526" w:type="dxa"/>
            <w:gridSpan w:val="4"/>
            <w:vAlign w:val="center"/>
          </w:tcPr>
          <w:p w14:paraId="58C51AE0" w14:textId="5DF9591E" w:rsidR="00BA33C2"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r w:rsidR="004C0BA9">
              <w:rPr>
                <w:i/>
              </w:rPr>
              <w:t xml:space="preserve">                                                                                                     </w:t>
            </w:r>
          </w:p>
        </w:tc>
      </w:tr>
    </w:tbl>
    <w:p w14:paraId="7DCFA13E"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9868ECC" w14:textId="77777777" w:rsidTr="00273E6E">
        <w:trPr>
          <w:trHeight w:val="454"/>
          <w:tblHeader/>
        </w:trPr>
        <w:tc>
          <w:tcPr>
            <w:tcW w:w="2381" w:type="dxa"/>
            <w:shd w:val="clear" w:color="auto" w:fill="CCFFCC"/>
            <w:vAlign w:val="center"/>
          </w:tcPr>
          <w:p w14:paraId="2169B645" w14:textId="77777777" w:rsidR="000A3AC3" w:rsidRPr="004065B1" w:rsidRDefault="000A3AC3" w:rsidP="00273E6E">
            <w:r w:rsidRPr="000A066E">
              <w:rPr>
                <w:b/>
              </w:rPr>
              <w:t>Test Reference</w:t>
            </w:r>
          </w:p>
        </w:tc>
        <w:tc>
          <w:tcPr>
            <w:tcW w:w="2381" w:type="dxa"/>
            <w:shd w:val="clear" w:color="auto" w:fill="CCFFCC"/>
            <w:vAlign w:val="center"/>
          </w:tcPr>
          <w:p w14:paraId="6F823A86" w14:textId="6095E057" w:rsidR="000A3AC3" w:rsidRPr="004065B1" w:rsidRDefault="007C7CDE" w:rsidP="00273E6E">
            <w:r>
              <w:t>Accuracy10</w:t>
            </w:r>
          </w:p>
        </w:tc>
        <w:tc>
          <w:tcPr>
            <w:tcW w:w="2382" w:type="dxa"/>
            <w:shd w:val="clear" w:color="auto" w:fill="CCFFCC"/>
            <w:vAlign w:val="center"/>
          </w:tcPr>
          <w:p w14:paraId="720C0F21" w14:textId="77777777" w:rsidR="000A3AC3" w:rsidRPr="004065B1" w:rsidRDefault="000A3AC3" w:rsidP="00273E6E">
            <w:r w:rsidRPr="000A066E">
              <w:rPr>
                <w:b/>
              </w:rPr>
              <w:t>IHO Reference</w:t>
            </w:r>
          </w:p>
        </w:tc>
        <w:tc>
          <w:tcPr>
            <w:tcW w:w="2382" w:type="dxa"/>
            <w:shd w:val="clear" w:color="auto" w:fill="CCFFCC"/>
            <w:vAlign w:val="center"/>
          </w:tcPr>
          <w:p w14:paraId="53AD46EB" w14:textId="77777777" w:rsidR="000A3AC3" w:rsidRPr="004065B1" w:rsidRDefault="000A3AC3" w:rsidP="00273E6E">
            <w:r>
              <w:t>-</w:t>
            </w:r>
          </w:p>
        </w:tc>
      </w:tr>
      <w:tr w:rsidR="000A3AC3" w14:paraId="5CD95587" w14:textId="77777777" w:rsidTr="00273E6E">
        <w:trPr>
          <w:tblHeader/>
        </w:trPr>
        <w:tc>
          <w:tcPr>
            <w:tcW w:w="9526" w:type="dxa"/>
            <w:gridSpan w:val="4"/>
            <w:shd w:val="clear" w:color="auto" w:fill="CCFFCC"/>
            <w:vAlign w:val="center"/>
          </w:tcPr>
          <w:p w14:paraId="7A20F163" w14:textId="77777777" w:rsidR="000A3AC3" w:rsidRDefault="000A3AC3" w:rsidP="00273E6E">
            <w:r w:rsidRPr="000A066E">
              <w:rPr>
                <w:b/>
              </w:rPr>
              <w:t>Test description</w:t>
            </w:r>
          </w:p>
        </w:tc>
      </w:tr>
      <w:tr w:rsidR="000A3AC3" w14:paraId="28C2C068" w14:textId="77777777" w:rsidTr="00273E6E">
        <w:trPr>
          <w:tblHeader/>
        </w:trPr>
        <w:tc>
          <w:tcPr>
            <w:tcW w:w="9526" w:type="dxa"/>
            <w:gridSpan w:val="4"/>
            <w:vAlign w:val="center"/>
          </w:tcPr>
          <w:p w14:paraId="18B311E8" w14:textId="77777777" w:rsidR="000A3AC3" w:rsidRPr="00544135" w:rsidRDefault="000A3AC3" w:rsidP="00273E6E">
            <w:pPr>
              <w:rPr>
                <w:i/>
              </w:rPr>
            </w:pPr>
            <w:r w:rsidRPr="00544135">
              <w:rPr>
                <w:i/>
              </w:rPr>
              <w:t>Geodesic lines and circle, crossing the equator.</w:t>
            </w:r>
          </w:p>
        </w:tc>
      </w:tr>
      <w:tr w:rsidR="000A3AC3" w14:paraId="3487C4DA" w14:textId="77777777" w:rsidTr="00273E6E">
        <w:trPr>
          <w:tblHeader/>
        </w:trPr>
        <w:tc>
          <w:tcPr>
            <w:tcW w:w="9526" w:type="dxa"/>
            <w:gridSpan w:val="4"/>
            <w:shd w:val="clear" w:color="auto" w:fill="CCFFCC"/>
            <w:vAlign w:val="center"/>
          </w:tcPr>
          <w:p w14:paraId="525C286D" w14:textId="77777777" w:rsidR="000A3AC3" w:rsidRPr="004065B1" w:rsidRDefault="000A3AC3" w:rsidP="00273E6E">
            <w:r w:rsidRPr="000A066E">
              <w:rPr>
                <w:b/>
              </w:rPr>
              <w:t>Setup</w:t>
            </w:r>
          </w:p>
        </w:tc>
      </w:tr>
      <w:tr w:rsidR="000A3AC3" w14:paraId="6E9D4E3D" w14:textId="77777777" w:rsidTr="00273E6E">
        <w:trPr>
          <w:tblHeader/>
        </w:trPr>
        <w:tc>
          <w:tcPr>
            <w:tcW w:w="9526" w:type="dxa"/>
            <w:gridSpan w:val="4"/>
            <w:vAlign w:val="center"/>
          </w:tcPr>
          <w:p w14:paraId="57979E35" w14:textId="247FD855" w:rsidR="000A3AC3" w:rsidRPr="00544135" w:rsidRDefault="007C7CDE" w:rsidP="00273E6E">
            <w:pPr>
              <w:rPr>
                <w:i/>
              </w:rPr>
            </w:pPr>
            <w:r w:rsidRPr="00544135">
              <w:rPr>
                <w:i/>
              </w:rPr>
              <w:t xml:space="preserve">As for test </w:t>
            </w:r>
            <w:r>
              <w:t>Accuracy1</w:t>
            </w:r>
          </w:p>
        </w:tc>
      </w:tr>
      <w:tr w:rsidR="000A3AC3" w14:paraId="6665B842" w14:textId="77777777" w:rsidTr="00273E6E">
        <w:trPr>
          <w:tblHeader/>
        </w:trPr>
        <w:tc>
          <w:tcPr>
            <w:tcW w:w="9526" w:type="dxa"/>
            <w:gridSpan w:val="4"/>
            <w:shd w:val="clear" w:color="auto" w:fill="CCFFCC"/>
            <w:vAlign w:val="center"/>
          </w:tcPr>
          <w:p w14:paraId="23CF6516" w14:textId="77777777" w:rsidR="000A3AC3" w:rsidRPr="004065B1" w:rsidRDefault="000A3AC3" w:rsidP="00273E6E">
            <w:r w:rsidRPr="000A066E">
              <w:rPr>
                <w:b/>
              </w:rPr>
              <w:t>Action</w:t>
            </w:r>
          </w:p>
        </w:tc>
      </w:tr>
      <w:tr w:rsidR="000A3AC3" w14:paraId="1D17B7B9" w14:textId="77777777" w:rsidTr="00273E6E">
        <w:trPr>
          <w:tblHeader/>
        </w:trPr>
        <w:tc>
          <w:tcPr>
            <w:tcW w:w="9526" w:type="dxa"/>
            <w:gridSpan w:val="4"/>
            <w:vAlign w:val="center"/>
          </w:tcPr>
          <w:p w14:paraId="675AAFD0" w14:textId="77777777" w:rsidR="000A3AC3" w:rsidRPr="00544135" w:rsidRDefault="000A3AC3" w:rsidP="00273E6E">
            <w:pPr>
              <w:rPr>
                <w:i/>
              </w:rPr>
            </w:pPr>
            <w:r w:rsidRPr="00544135">
              <w:rPr>
                <w:i/>
              </w:rPr>
              <w:t>Plot positions listed in sets 7-11 of the positions listed in section 4.6.6</w:t>
            </w:r>
          </w:p>
        </w:tc>
      </w:tr>
      <w:tr w:rsidR="000A3AC3" w14:paraId="5FB1270A" w14:textId="77777777" w:rsidTr="00273E6E">
        <w:trPr>
          <w:tblHeader/>
        </w:trPr>
        <w:tc>
          <w:tcPr>
            <w:tcW w:w="9526" w:type="dxa"/>
            <w:gridSpan w:val="4"/>
            <w:shd w:val="clear" w:color="auto" w:fill="CCFFCC"/>
            <w:vAlign w:val="center"/>
          </w:tcPr>
          <w:p w14:paraId="31F00308" w14:textId="77777777" w:rsidR="000A3AC3" w:rsidRPr="004065B1" w:rsidRDefault="000A3AC3" w:rsidP="00273E6E">
            <w:r w:rsidRPr="000A066E">
              <w:rPr>
                <w:b/>
              </w:rPr>
              <w:t>Results</w:t>
            </w:r>
          </w:p>
        </w:tc>
      </w:tr>
      <w:tr w:rsidR="000A3AC3" w14:paraId="19E8D408" w14:textId="77777777" w:rsidTr="00273E6E">
        <w:trPr>
          <w:tblHeader/>
        </w:trPr>
        <w:tc>
          <w:tcPr>
            <w:tcW w:w="9526" w:type="dxa"/>
            <w:gridSpan w:val="4"/>
            <w:vAlign w:val="center"/>
          </w:tcPr>
          <w:p w14:paraId="2A33A25F" w14:textId="4A219BE9"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68595ADD" w14:textId="1A44A0F8" w:rsidR="003C560C" w:rsidRDefault="003C560C" w:rsidP="000A3AC3"/>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1E1255DC" w14:textId="77777777" w:rsidTr="00273E6E">
        <w:trPr>
          <w:trHeight w:val="454"/>
          <w:tblHeader/>
        </w:trPr>
        <w:tc>
          <w:tcPr>
            <w:tcW w:w="2381" w:type="dxa"/>
            <w:shd w:val="clear" w:color="auto" w:fill="CCFFCC"/>
            <w:vAlign w:val="center"/>
          </w:tcPr>
          <w:p w14:paraId="46FFD0B6" w14:textId="77777777" w:rsidR="000A3AC3" w:rsidRPr="004065B1" w:rsidRDefault="000A3AC3" w:rsidP="00273E6E">
            <w:r w:rsidRPr="000A066E">
              <w:rPr>
                <w:b/>
              </w:rPr>
              <w:t>Test Reference</w:t>
            </w:r>
          </w:p>
        </w:tc>
        <w:tc>
          <w:tcPr>
            <w:tcW w:w="2381" w:type="dxa"/>
            <w:shd w:val="clear" w:color="auto" w:fill="CCFFCC"/>
            <w:vAlign w:val="center"/>
          </w:tcPr>
          <w:p w14:paraId="5EF6BCB1" w14:textId="6C91010B" w:rsidR="000A3AC3" w:rsidRPr="004065B1" w:rsidRDefault="007C7CDE" w:rsidP="00273E6E">
            <w:r>
              <w:t>Accuracy11</w:t>
            </w:r>
          </w:p>
        </w:tc>
        <w:tc>
          <w:tcPr>
            <w:tcW w:w="2382" w:type="dxa"/>
            <w:shd w:val="clear" w:color="auto" w:fill="CCFFCC"/>
            <w:vAlign w:val="center"/>
          </w:tcPr>
          <w:p w14:paraId="3AB1C5B1" w14:textId="77777777" w:rsidR="000A3AC3" w:rsidRPr="004065B1" w:rsidRDefault="000A3AC3" w:rsidP="00273E6E">
            <w:r w:rsidRPr="000A066E">
              <w:rPr>
                <w:b/>
              </w:rPr>
              <w:t>IHO Reference</w:t>
            </w:r>
          </w:p>
        </w:tc>
        <w:tc>
          <w:tcPr>
            <w:tcW w:w="2382" w:type="dxa"/>
            <w:shd w:val="clear" w:color="auto" w:fill="CCFFCC"/>
            <w:vAlign w:val="center"/>
          </w:tcPr>
          <w:p w14:paraId="50F9E6A6" w14:textId="77777777" w:rsidR="000A3AC3" w:rsidRPr="004065B1" w:rsidRDefault="000A3AC3" w:rsidP="00273E6E">
            <w:r>
              <w:t>-</w:t>
            </w:r>
          </w:p>
        </w:tc>
      </w:tr>
      <w:tr w:rsidR="000A3AC3" w14:paraId="526334EA" w14:textId="77777777" w:rsidTr="00273E6E">
        <w:trPr>
          <w:tblHeader/>
        </w:trPr>
        <w:tc>
          <w:tcPr>
            <w:tcW w:w="9526" w:type="dxa"/>
            <w:gridSpan w:val="4"/>
            <w:shd w:val="clear" w:color="auto" w:fill="CCFFCC"/>
            <w:vAlign w:val="center"/>
          </w:tcPr>
          <w:p w14:paraId="40748D72" w14:textId="77777777" w:rsidR="000A3AC3" w:rsidRDefault="000A3AC3" w:rsidP="00273E6E">
            <w:r w:rsidRPr="000A066E">
              <w:rPr>
                <w:b/>
              </w:rPr>
              <w:t>Test description</w:t>
            </w:r>
          </w:p>
        </w:tc>
      </w:tr>
      <w:tr w:rsidR="000A3AC3" w14:paraId="54620C6E" w14:textId="77777777" w:rsidTr="00273E6E">
        <w:trPr>
          <w:tblHeader/>
        </w:trPr>
        <w:tc>
          <w:tcPr>
            <w:tcW w:w="9526" w:type="dxa"/>
            <w:gridSpan w:val="4"/>
            <w:vAlign w:val="center"/>
          </w:tcPr>
          <w:p w14:paraId="42F1E16E" w14:textId="77777777" w:rsidR="000A3AC3" w:rsidRPr="00544135" w:rsidRDefault="000A3AC3" w:rsidP="00273E6E">
            <w:pPr>
              <w:rPr>
                <w:i/>
              </w:rPr>
            </w:pPr>
            <w:r w:rsidRPr="00544135">
              <w:rPr>
                <w:i/>
              </w:rPr>
              <w:t>Geodesic lines southern quadrant.</w:t>
            </w:r>
          </w:p>
        </w:tc>
      </w:tr>
      <w:tr w:rsidR="000A3AC3" w14:paraId="6948801F" w14:textId="77777777" w:rsidTr="00273E6E">
        <w:trPr>
          <w:tblHeader/>
        </w:trPr>
        <w:tc>
          <w:tcPr>
            <w:tcW w:w="9526" w:type="dxa"/>
            <w:gridSpan w:val="4"/>
            <w:shd w:val="clear" w:color="auto" w:fill="CCFFCC"/>
            <w:vAlign w:val="center"/>
          </w:tcPr>
          <w:p w14:paraId="5083BF23" w14:textId="77777777" w:rsidR="000A3AC3" w:rsidRPr="004065B1" w:rsidRDefault="000A3AC3" w:rsidP="00273E6E">
            <w:r w:rsidRPr="000A066E">
              <w:rPr>
                <w:b/>
              </w:rPr>
              <w:t>Setup</w:t>
            </w:r>
          </w:p>
        </w:tc>
      </w:tr>
      <w:tr w:rsidR="000A3AC3" w14:paraId="3EAEA0B2" w14:textId="77777777" w:rsidTr="00273E6E">
        <w:trPr>
          <w:tblHeader/>
        </w:trPr>
        <w:tc>
          <w:tcPr>
            <w:tcW w:w="9526" w:type="dxa"/>
            <w:gridSpan w:val="4"/>
            <w:vAlign w:val="center"/>
          </w:tcPr>
          <w:p w14:paraId="1D68205F" w14:textId="6D663601" w:rsidR="000A3AC3" w:rsidRPr="00544135" w:rsidRDefault="007C7CDE" w:rsidP="00273E6E">
            <w:pPr>
              <w:rPr>
                <w:i/>
              </w:rPr>
            </w:pPr>
            <w:r w:rsidRPr="00544135">
              <w:rPr>
                <w:i/>
              </w:rPr>
              <w:t xml:space="preserve">As for test </w:t>
            </w:r>
            <w:r>
              <w:t>Accuracy1</w:t>
            </w:r>
          </w:p>
        </w:tc>
      </w:tr>
      <w:tr w:rsidR="000A3AC3" w14:paraId="5B4AA123" w14:textId="77777777" w:rsidTr="00273E6E">
        <w:trPr>
          <w:tblHeader/>
        </w:trPr>
        <w:tc>
          <w:tcPr>
            <w:tcW w:w="9526" w:type="dxa"/>
            <w:gridSpan w:val="4"/>
            <w:shd w:val="clear" w:color="auto" w:fill="CCFFCC"/>
            <w:vAlign w:val="center"/>
          </w:tcPr>
          <w:p w14:paraId="4C57B1BE" w14:textId="77777777" w:rsidR="000A3AC3" w:rsidRPr="004065B1" w:rsidRDefault="000A3AC3" w:rsidP="00273E6E">
            <w:r w:rsidRPr="000A066E">
              <w:rPr>
                <w:b/>
              </w:rPr>
              <w:t>Action</w:t>
            </w:r>
          </w:p>
        </w:tc>
      </w:tr>
      <w:tr w:rsidR="000A3AC3" w14:paraId="0502428A" w14:textId="77777777" w:rsidTr="00273E6E">
        <w:trPr>
          <w:tblHeader/>
        </w:trPr>
        <w:tc>
          <w:tcPr>
            <w:tcW w:w="9526" w:type="dxa"/>
            <w:gridSpan w:val="4"/>
            <w:vAlign w:val="center"/>
          </w:tcPr>
          <w:p w14:paraId="591490C2" w14:textId="77777777" w:rsidR="000A3AC3" w:rsidRPr="00544135" w:rsidRDefault="000A3AC3" w:rsidP="00273E6E">
            <w:pPr>
              <w:rPr>
                <w:i/>
              </w:rPr>
            </w:pPr>
            <w:r w:rsidRPr="00544135">
              <w:rPr>
                <w:i/>
              </w:rPr>
              <w:t>Plot positions listed in sets 12-16 of the positions listed in section 4.6.6</w:t>
            </w:r>
          </w:p>
        </w:tc>
      </w:tr>
      <w:tr w:rsidR="000A3AC3" w14:paraId="41610A66" w14:textId="77777777" w:rsidTr="00273E6E">
        <w:trPr>
          <w:tblHeader/>
        </w:trPr>
        <w:tc>
          <w:tcPr>
            <w:tcW w:w="9526" w:type="dxa"/>
            <w:gridSpan w:val="4"/>
            <w:shd w:val="clear" w:color="auto" w:fill="CCFFCC"/>
            <w:vAlign w:val="center"/>
          </w:tcPr>
          <w:p w14:paraId="42BF565D" w14:textId="77777777" w:rsidR="000A3AC3" w:rsidRPr="004065B1" w:rsidRDefault="000A3AC3" w:rsidP="00273E6E">
            <w:r w:rsidRPr="000A066E">
              <w:rPr>
                <w:b/>
              </w:rPr>
              <w:t>Results</w:t>
            </w:r>
          </w:p>
        </w:tc>
      </w:tr>
      <w:tr w:rsidR="000A3AC3" w14:paraId="0E31F775" w14:textId="77777777" w:rsidTr="00273E6E">
        <w:trPr>
          <w:tblHeader/>
        </w:trPr>
        <w:tc>
          <w:tcPr>
            <w:tcW w:w="9526" w:type="dxa"/>
            <w:gridSpan w:val="4"/>
            <w:vAlign w:val="center"/>
          </w:tcPr>
          <w:p w14:paraId="42D8B203" w14:textId="3A46BA86" w:rsidR="000A3AC3" w:rsidRPr="00544135" w:rsidRDefault="000A3AC3" w:rsidP="004C0BA9">
            <w:pPr>
              <w:jc w:val="left"/>
              <w:rPr>
                <w:i/>
              </w:rPr>
            </w:pPr>
            <w:r w:rsidRPr="00544135">
              <w:rPr>
                <w:i/>
              </w:rPr>
              <w:t>Confirm that the lines drawn pass through or sufficiently close to the listed positions and that the Geodesic circle corresponds to range rings at 2</w:t>
            </w:r>
            <w:r w:rsidR="004C0BA9">
              <w:rPr>
                <w:i/>
              </w:rPr>
              <w:t xml:space="preserve"> </w:t>
            </w:r>
            <w:r w:rsidRPr="00544135">
              <w:rPr>
                <w:i/>
              </w:rPr>
              <w:t>000</w:t>
            </w:r>
            <w:r w:rsidR="004C0BA9">
              <w:rPr>
                <w:i/>
              </w:rPr>
              <w:t> </w:t>
            </w:r>
            <w:r w:rsidRPr="00544135">
              <w:rPr>
                <w:i/>
              </w:rPr>
              <w:t>000</w:t>
            </w:r>
            <w:r w:rsidR="004C0BA9">
              <w:rPr>
                <w:i/>
              </w:rPr>
              <w:t xml:space="preserve"> </w:t>
            </w:r>
            <w:r w:rsidRPr="00544135">
              <w:rPr>
                <w:i/>
              </w:rPr>
              <w:t>m intervals.</w:t>
            </w:r>
          </w:p>
        </w:tc>
      </w:tr>
    </w:tbl>
    <w:p w14:paraId="2DEEF93B" w14:textId="77777777" w:rsidR="000A3AC3" w:rsidRDefault="000A3AC3" w:rsidP="00BA33C2"/>
    <w:p w14:paraId="43DC08FA" w14:textId="77777777" w:rsidR="00BA33C2" w:rsidRPr="00CF2F67" w:rsidRDefault="00BA33C2" w:rsidP="00E30B8F">
      <w:pPr>
        <w:pStyle w:val="Heading3"/>
        <w:rPr>
          <w:lang w:val="en-US"/>
        </w:rPr>
      </w:pPr>
      <w:r>
        <w:rPr>
          <w:lang w:val="en-US"/>
        </w:rPr>
        <w:lastRenderedPageBreak/>
        <w:t>Rhumb Lines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E376F52" w14:textId="77777777" w:rsidTr="008A1BCC">
        <w:trPr>
          <w:trHeight w:val="454"/>
          <w:tblHeader/>
        </w:trPr>
        <w:tc>
          <w:tcPr>
            <w:tcW w:w="2381" w:type="dxa"/>
            <w:shd w:val="clear" w:color="auto" w:fill="CCFFCC"/>
            <w:vAlign w:val="center"/>
          </w:tcPr>
          <w:p w14:paraId="6B512FAA" w14:textId="77777777" w:rsidR="00BA33C2" w:rsidRPr="004065B1" w:rsidRDefault="00BA33C2" w:rsidP="008A1BCC">
            <w:r w:rsidRPr="000A066E">
              <w:rPr>
                <w:b/>
              </w:rPr>
              <w:t>Test Reference</w:t>
            </w:r>
          </w:p>
        </w:tc>
        <w:tc>
          <w:tcPr>
            <w:tcW w:w="2381" w:type="dxa"/>
            <w:shd w:val="clear" w:color="auto" w:fill="CCFFCC"/>
            <w:vAlign w:val="center"/>
          </w:tcPr>
          <w:p w14:paraId="249E8C96" w14:textId="228B3C5A" w:rsidR="00BA33C2" w:rsidRPr="004065B1" w:rsidRDefault="007C7CDE" w:rsidP="008A1BCC">
            <w:r>
              <w:t>Accuracy12</w:t>
            </w:r>
          </w:p>
        </w:tc>
        <w:tc>
          <w:tcPr>
            <w:tcW w:w="2382" w:type="dxa"/>
            <w:shd w:val="clear" w:color="auto" w:fill="CCFFCC"/>
            <w:vAlign w:val="center"/>
          </w:tcPr>
          <w:p w14:paraId="71842BD5" w14:textId="77777777" w:rsidR="00BA33C2" w:rsidRPr="004065B1" w:rsidRDefault="00BA33C2" w:rsidP="008A1BCC">
            <w:r w:rsidRPr="000A066E">
              <w:rPr>
                <w:b/>
              </w:rPr>
              <w:t>IHO Reference</w:t>
            </w:r>
          </w:p>
        </w:tc>
        <w:tc>
          <w:tcPr>
            <w:tcW w:w="2382" w:type="dxa"/>
            <w:shd w:val="clear" w:color="auto" w:fill="CCFFCC"/>
            <w:vAlign w:val="center"/>
          </w:tcPr>
          <w:p w14:paraId="7692864F" w14:textId="77777777" w:rsidR="00BA33C2" w:rsidRPr="004065B1" w:rsidRDefault="000A3AC3" w:rsidP="008A1BCC">
            <w:r>
              <w:t>-</w:t>
            </w:r>
          </w:p>
        </w:tc>
      </w:tr>
      <w:tr w:rsidR="00BA33C2" w14:paraId="78AF30AD" w14:textId="77777777" w:rsidTr="008A1BCC">
        <w:trPr>
          <w:tblHeader/>
        </w:trPr>
        <w:tc>
          <w:tcPr>
            <w:tcW w:w="9526" w:type="dxa"/>
            <w:gridSpan w:val="4"/>
            <w:shd w:val="clear" w:color="auto" w:fill="CCFFCC"/>
            <w:vAlign w:val="center"/>
          </w:tcPr>
          <w:p w14:paraId="5FB688E9" w14:textId="77777777" w:rsidR="00BA33C2" w:rsidRDefault="00BA33C2" w:rsidP="008A1BCC">
            <w:r w:rsidRPr="000A066E">
              <w:rPr>
                <w:b/>
              </w:rPr>
              <w:t>Test description</w:t>
            </w:r>
          </w:p>
        </w:tc>
      </w:tr>
      <w:tr w:rsidR="00BA33C2" w14:paraId="27213043" w14:textId="77777777" w:rsidTr="008A1BCC">
        <w:trPr>
          <w:tblHeader/>
        </w:trPr>
        <w:tc>
          <w:tcPr>
            <w:tcW w:w="9526" w:type="dxa"/>
            <w:gridSpan w:val="4"/>
            <w:vAlign w:val="center"/>
          </w:tcPr>
          <w:p w14:paraId="73EB5B79" w14:textId="77777777" w:rsidR="00BA33C2" w:rsidRPr="00544135" w:rsidRDefault="000A3AC3" w:rsidP="008A1BCC">
            <w:pPr>
              <w:rPr>
                <w:i/>
              </w:rPr>
            </w:pPr>
            <w:r w:rsidRPr="00544135">
              <w:rPr>
                <w:i/>
              </w:rPr>
              <w:t>Rhumb lines, northern quadrant.</w:t>
            </w:r>
          </w:p>
        </w:tc>
      </w:tr>
      <w:tr w:rsidR="00BA33C2" w14:paraId="5F7C543F" w14:textId="77777777" w:rsidTr="008A1BCC">
        <w:trPr>
          <w:tblHeader/>
        </w:trPr>
        <w:tc>
          <w:tcPr>
            <w:tcW w:w="9526" w:type="dxa"/>
            <w:gridSpan w:val="4"/>
            <w:shd w:val="clear" w:color="auto" w:fill="CCFFCC"/>
            <w:vAlign w:val="center"/>
          </w:tcPr>
          <w:p w14:paraId="3F454532" w14:textId="77777777" w:rsidR="00BA33C2" w:rsidRPr="004065B1" w:rsidRDefault="00BA33C2" w:rsidP="008A1BCC">
            <w:r w:rsidRPr="000A066E">
              <w:rPr>
                <w:b/>
              </w:rPr>
              <w:t>Setup</w:t>
            </w:r>
          </w:p>
        </w:tc>
      </w:tr>
      <w:tr w:rsidR="00BA33C2" w14:paraId="329727F2" w14:textId="77777777" w:rsidTr="008A1BCC">
        <w:trPr>
          <w:tblHeader/>
        </w:trPr>
        <w:tc>
          <w:tcPr>
            <w:tcW w:w="9526" w:type="dxa"/>
            <w:gridSpan w:val="4"/>
            <w:vAlign w:val="center"/>
          </w:tcPr>
          <w:p w14:paraId="3FB8E0DC" w14:textId="043C2800" w:rsidR="00BA33C2" w:rsidRPr="00544135" w:rsidRDefault="007C7CDE" w:rsidP="008A1BCC">
            <w:pPr>
              <w:rPr>
                <w:i/>
              </w:rPr>
            </w:pPr>
            <w:r w:rsidRPr="00544135">
              <w:rPr>
                <w:i/>
              </w:rPr>
              <w:t xml:space="preserve">As for test </w:t>
            </w:r>
            <w:r>
              <w:t>Accuracy1</w:t>
            </w:r>
          </w:p>
        </w:tc>
      </w:tr>
      <w:tr w:rsidR="00BA33C2" w14:paraId="2FBC664E" w14:textId="77777777" w:rsidTr="008A1BCC">
        <w:trPr>
          <w:tblHeader/>
        </w:trPr>
        <w:tc>
          <w:tcPr>
            <w:tcW w:w="9526" w:type="dxa"/>
            <w:gridSpan w:val="4"/>
            <w:shd w:val="clear" w:color="auto" w:fill="CCFFCC"/>
            <w:vAlign w:val="center"/>
          </w:tcPr>
          <w:p w14:paraId="6BE44873" w14:textId="77777777" w:rsidR="00BA33C2" w:rsidRPr="004065B1" w:rsidRDefault="00BA33C2" w:rsidP="008A1BCC">
            <w:r w:rsidRPr="000A066E">
              <w:rPr>
                <w:b/>
              </w:rPr>
              <w:t>Action</w:t>
            </w:r>
          </w:p>
        </w:tc>
      </w:tr>
      <w:tr w:rsidR="00BA33C2" w14:paraId="4060EE4D" w14:textId="77777777" w:rsidTr="008A1BCC">
        <w:trPr>
          <w:tblHeader/>
        </w:trPr>
        <w:tc>
          <w:tcPr>
            <w:tcW w:w="9526" w:type="dxa"/>
            <w:gridSpan w:val="4"/>
            <w:vAlign w:val="center"/>
          </w:tcPr>
          <w:p w14:paraId="69AD81FE" w14:textId="77777777" w:rsidR="00BA33C2" w:rsidRPr="00544135" w:rsidRDefault="000A3AC3" w:rsidP="008A1BCC">
            <w:pPr>
              <w:rPr>
                <w:i/>
              </w:rPr>
            </w:pPr>
            <w:r w:rsidRPr="00544135">
              <w:rPr>
                <w:i/>
              </w:rPr>
              <w:t>Plot positions listed in sets 2-5 of the positions listed in section 4.6.7</w:t>
            </w:r>
          </w:p>
        </w:tc>
      </w:tr>
      <w:tr w:rsidR="00BA33C2" w14:paraId="3E4EA076" w14:textId="77777777" w:rsidTr="008A1BCC">
        <w:trPr>
          <w:tblHeader/>
        </w:trPr>
        <w:tc>
          <w:tcPr>
            <w:tcW w:w="9526" w:type="dxa"/>
            <w:gridSpan w:val="4"/>
            <w:shd w:val="clear" w:color="auto" w:fill="CCFFCC"/>
            <w:vAlign w:val="center"/>
          </w:tcPr>
          <w:p w14:paraId="61A2D191" w14:textId="77777777" w:rsidR="00BA33C2" w:rsidRPr="004065B1" w:rsidRDefault="00BA33C2" w:rsidP="008A1BCC">
            <w:r w:rsidRPr="000A066E">
              <w:rPr>
                <w:b/>
              </w:rPr>
              <w:t>Results</w:t>
            </w:r>
          </w:p>
        </w:tc>
      </w:tr>
      <w:tr w:rsidR="00BA33C2" w14:paraId="542B865C" w14:textId="77777777" w:rsidTr="008A1BCC">
        <w:trPr>
          <w:tblHeader/>
        </w:trPr>
        <w:tc>
          <w:tcPr>
            <w:tcW w:w="9526" w:type="dxa"/>
            <w:gridSpan w:val="4"/>
            <w:vAlign w:val="center"/>
          </w:tcPr>
          <w:p w14:paraId="696EA136" w14:textId="77777777" w:rsidR="00BA33C2" w:rsidRPr="00544135" w:rsidRDefault="000A3AC3" w:rsidP="008A1BCC">
            <w:pPr>
              <w:jc w:val="left"/>
              <w:rPr>
                <w:i/>
              </w:rPr>
            </w:pPr>
            <w:r w:rsidRPr="00544135">
              <w:rPr>
                <w:i/>
              </w:rPr>
              <w:t>Confirm that the lines drawn pass through or sufficiently close to the listed positions.</w:t>
            </w:r>
          </w:p>
        </w:tc>
      </w:tr>
    </w:tbl>
    <w:p w14:paraId="24CE46EC" w14:textId="77777777" w:rsidR="00BA33C2" w:rsidRDefault="00BA33C2" w:rsidP="00BA33C2"/>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2B7452F2" w14:textId="77777777" w:rsidTr="00273E6E">
        <w:trPr>
          <w:trHeight w:val="454"/>
          <w:tblHeader/>
        </w:trPr>
        <w:tc>
          <w:tcPr>
            <w:tcW w:w="2381" w:type="dxa"/>
            <w:shd w:val="clear" w:color="auto" w:fill="CCFFCC"/>
            <w:vAlign w:val="center"/>
          </w:tcPr>
          <w:p w14:paraId="18839ADD" w14:textId="77777777" w:rsidR="000A3AC3" w:rsidRPr="004065B1" w:rsidRDefault="000A3AC3" w:rsidP="00273E6E">
            <w:r w:rsidRPr="000A066E">
              <w:rPr>
                <w:b/>
              </w:rPr>
              <w:t>Test Reference</w:t>
            </w:r>
          </w:p>
        </w:tc>
        <w:tc>
          <w:tcPr>
            <w:tcW w:w="2381" w:type="dxa"/>
            <w:shd w:val="clear" w:color="auto" w:fill="CCFFCC"/>
            <w:vAlign w:val="center"/>
          </w:tcPr>
          <w:p w14:paraId="0BD8BC92" w14:textId="06E483AF" w:rsidR="000A3AC3" w:rsidRPr="004065B1" w:rsidRDefault="007C7CDE" w:rsidP="00273E6E">
            <w:r>
              <w:t>Accuracy13</w:t>
            </w:r>
          </w:p>
        </w:tc>
        <w:tc>
          <w:tcPr>
            <w:tcW w:w="2382" w:type="dxa"/>
            <w:shd w:val="clear" w:color="auto" w:fill="CCFFCC"/>
            <w:vAlign w:val="center"/>
          </w:tcPr>
          <w:p w14:paraId="14C6EDEE" w14:textId="77777777" w:rsidR="000A3AC3" w:rsidRPr="004065B1" w:rsidRDefault="000A3AC3" w:rsidP="00273E6E">
            <w:r w:rsidRPr="000A066E">
              <w:rPr>
                <w:b/>
              </w:rPr>
              <w:t>IHO Reference</w:t>
            </w:r>
          </w:p>
        </w:tc>
        <w:tc>
          <w:tcPr>
            <w:tcW w:w="2382" w:type="dxa"/>
            <w:shd w:val="clear" w:color="auto" w:fill="CCFFCC"/>
            <w:vAlign w:val="center"/>
          </w:tcPr>
          <w:p w14:paraId="2EA2827A" w14:textId="77777777" w:rsidR="000A3AC3" w:rsidRPr="004065B1" w:rsidRDefault="000A3AC3" w:rsidP="00273E6E">
            <w:r>
              <w:t>-</w:t>
            </w:r>
          </w:p>
        </w:tc>
      </w:tr>
      <w:tr w:rsidR="000A3AC3" w14:paraId="6FFD4D83" w14:textId="77777777" w:rsidTr="00273E6E">
        <w:trPr>
          <w:tblHeader/>
        </w:trPr>
        <w:tc>
          <w:tcPr>
            <w:tcW w:w="9526" w:type="dxa"/>
            <w:gridSpan w:val="4"/>
            <w:shd w:val="clear" w:color="auto" w:fill="CCFFCC"/>
            <w:vAlign w:val="center"/>
          </w:tcPr>
          <w:p w14:paraId="289ED27A" w14:textId="77777777" w:rsidR="000A3AC3" w:rsidRDefault="000A3AC3" w:rsidP="00273E6E">
            <w:r w:rsidRPr="000A066E">
              <w:rPr>
                <w:b/>
              </w:rPr>
              <w:t>Test description</w:t>
            </w:r>
          </w:p>
        </w:tc>
      </w:tr>
      <w:tr w:rsidR="000A3AC3" w14:paraId="2DC090DC" w14:textId="77777777" w:rsidTr="00273E6E">
        <w:trPr>
          <w:tblHeader/>
        </w:trPr>
        <w:tc>
          <w:tcPr>
            <w:tcW w:w="9526" w:type="dxa"/>
            <w:gridSpan w:val="4"/>
            <w:vAlign w:val="center"/>
          </w:tcPr>
          <w:p w14:paraId="63938775" w14:textId="77777777" w:rsidR="000A3AC3" w:rsidRPr="00544135" w:rsidRDefault="000A3AC3" w:rsidP="00273E6E">
            <w:pPr>
              <w:rPr>
                <w:i/>
              </w:rPr>
            </w:pPr>
            <w:r w:rsidRPr="00544135">
              <w:rPr>
                <w:i/>
              </w:rPr>
              <w:t>Rhumb lines, crossing the equator.</w:t>
            </w:r>
          </w:p>
        </w:tc>
      </w:tr>
      <w:tr w:rsidR="000A3AC3" w14:paraId="4DAC6F24" w14:textId="77777777" w:rsidTr="00273E6E">
        <w:trPr>
          <w:tblHeader/>
        </w:trPr>
        <w:tc>
          <w:tcPr>
            <w:tcW w:w="9526" w:type="dxa"/>
            <w:gridSpan w:val="4"/>
            <w:shd w:val="clear" w:color="auto" w:fill="CCFFCC"/>
            <w:vAlign w:val="center"/>
          </w:tcPr>
          <w:p w14:paraId="4F821D57" w14:textId="77777777" w:rsidR="000A3AC3" w:rsidRPr="004065B1" w:rsidRDefault="000A3AC3" w:rsidP="00273E6E">
            <w:r w:rsidRPr="000A066E">
              <w:rPr>
                <w:b/>
              </w:rPr>
              <w:t>Setup</w:t>
            </w:r>
          </w:p>
        </w:tc>
      </w:tr>
      <w:tr w:rsidR="000A3AC3" w14:paraId="433AC072" w14:textId="77777777" w:rsidTr="00273E6E">
        <w:trPr>
          <w:tblHeader/>
        </w:trPr>
        <w:tc>
          <w:tcPr>
            <w:tcW w:w="9526" w:type="dxa"/>
            <w:gridSpan w:val="4"/>
            <w:vAlign w:val="center"/>
          </w:tcPr>
          <w:p w14:paraId="6B309E6E" w14:textId="77777777" w:rsidR="000A3AC3" w:rsidRPr="00544135" w:rsidRDefault="000A3AC3" w:rsidP="00273E6E">
            <w:pPr>
              <w:rPr>
                <w:i/>
              </w:rPr>
            </w:pPr>
            <w:r w:rsidRPr="00544135">
              <w:rPr>
                <w:i/>
              </w:rPr>
              <w:t>As for test 4.6.1a)</w:t>
            </w:r>
          </w:p>
        </w:tc>
      </w:tr>
      <w:tr w:rsidR="000A3AC3" w14:paraId="4F9BDEEC" w14:textId="77777777" w:rsidTr="00273E6E">
        <w:trPr>
          <w:tblHeader/>
        </w:trPr>
        <w:tc>
          <w:tcPr>
            <w:tcW w:w="9526" w:type="dxa"/>
            <w:gridSpan w:val="4"/>
            <w:shd w:val="clear" w:color="auto" w:fill="CCFFCC"/>
            <w:vAlign w:val="center"/>
          </w:tcPr>
          <w:p w14:paraId="3FF5B134" w14:textId="77777777" w:rsidR="000A3AC3" w:rsidRPr="004065B1" w:rsidRDefault="000A3AC3" w:rsidP="00273E6E">
            <w:r w:rsidRPr="000A066E">
              <w:rPr>
                <w:b/>
              </w:rPr>
              <w:t>Action</w:t>
            </w:r>
          </w:p>
        </w:tc>
      </w:tr>
      <w:tr w:rsidR="000A3AC3" w14:paraId="5B379524" w14:textId="77777777" w:rsidTr="00273E6E">
        <w:trPr>
          <w:tblHeader/>
        </w:trPr>
        <w:tc>
          <w:tcPr>
            <w:tcW w:w="9526" w:type="dxa"/>
            <w:gridSpan w:val="4"/>
            <w:vAlign w:val="center"/>
          </w:tcPr>
          <w:p w14:paraId="29C3E511" w14:textId="77777777" w:rsidR="000A3AC3" w:rsidRPr="00544135" w:rsidRDefault="000A3AC3" w:rsidP="00273E6E">
            <w:pPr>
              <w:rPr>
                <w:i/>
              </w:rPr>
            </w:pPr>
            <w:r w:rsidRPr="00544135">
              <w:rPr>
                <w:i/>
              </w:rPr>
              <w:t>Plot positions listed in sets 6-9 of the positions listed in section 4.6.7</w:t>
            </w:r>
          </w:p>
        </w:tc>
      </w:tr>
      <w:tr w:rsidR="000A3AC3" w14:paraId="7A13BBBF" w14:textId="77777777" w:rsidTr="00273E6E">
        <w:trPr>
          <w:tblHeader/>
        </w:trPr>
        <w:tc>
          <w:tcPr>
            <w:tcW w:w="9526" w:type="dxa"/>
            <w:gridSpan w:val="4"/>
            <w:shd w:val="clear" w:color="auto" w:fill="CCFFCC"/>
            <w:vAlign w:val="center"/>
          </w:tcPr>
          <w:p w14:paraId="7E61695B" w14:textId="77777777" w:rsidR="000A3AC3" w:rsidRPr="004065B1" w:rsidRDefault="000A3AC3" w:rsidP="00273E6E">
            <w:r w:rsidRPr="000A066E">
              <w:rPr>
                <w:b/>
              </w:rPr>
              <w:t>Results</w:t>
            </w:r>
          </w:p>
        </w:tc>
      </w:tr>
      <w:tr w:rsidR="000A3AC3" w14:paraId="13442CD1" w14:textId="77777777" w:rsidTr="00273E6E">
        <w:trPr>
          <w:tblHeader/>
        </w:trPr>
        <w:tc>
          <w:tcPr>
            <w:tcW w:w="9526" w:type="dxa"/>
            <w:gridSpan w:val="4"/>
            <w:vAlign w:val="center"/>
          </w:tcPr>
          <w:p w14:paraId="6216799B"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39780AEB" w14:textId="77777777" w:rsidR="000A3AC3" w:rsidRDefault="000A3AC3" w:rsidP="000A3AC3"/>
    <w:p w14:paraId="0B487505" w14:textId="75BDF796" w:rsidR="007C7CDE" w:rsidRDefault="007C7CD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3AC3" w14:paraId="383A167B" w14:textId="77777777" w:rsidTr="00273E6E">
        <w:trPr>
          <w:trHeight w:val="454"/>
          <w:tblHeader/>
        </w:trPr>
        <w:tc>
          <w:tcPr>
            <w:tcW w:w="2381" w:type="dxa"/>
            <w:shd w:val="clear" w:color="auto" w:fill="CCFFCC"/>
            <w:vAlign w:val="center"/>
          </w:tcPr>
          <w:p w14:paraId="4D47ADAA" w14:textId="5B9F59E4" w:rsidR="000A3AC3" w:rsidRPr="004065B1" w:rsidRDefault="000A3AC3" w:rsidP="00273E6E">
            <w:r w:rsidRPr="000A066E">
              <w:rPr>
                <w:b/>
              </w:rPr>
              <w:t>Test Reference</w:t>
            </w:r>
          </w:p>
        </w:tc>
        <w:tc>
          <w:tcPr>
            <w:tcW w:w="2381" w:type="dxa"/>
            <w:shd w:val="clear" w:color="auto" w:fill="CCFFCC"/>
            <w:vAlign w:val="center"/>
          </w:tcPr>
          <w:p w14:paraId="51DE39DC" w14:textId="21E2D2EA" w:rsidR="000A3AC3" w:rsidRPr="004065B1" w:rsidRDefault="007C7CDE" w:rsidP="00273E6E">
            <w:r>
              <w:t>Accuracy1</w:t>
            </w:r>
            <w:r w:rsidR="000A3AC3">
              <w:t>4</w:t>
            </w:r>
          </w:p>
        </w:tc>
        <w:tc>
          <w:tcPr>
            <w:tcW w:w="2382" w:type="dxa"/>
            <w:shd w:val="clear" w:color="auto" w:fill="CCFFCC"/>
            <w:vAlign w:val="center"/>
          </w:tcPr>
          <w:p w14:paraId="555E845D" w14:textId="77777777" w:rsidR="000A3AC3" w:rsidRPr="004065B1" w:rsidRDefault="000A3AC3" w:rsidP="00273E6E">
            <w:r w:rsidRPr="000A066E">
              <w:rPr>
                <w:b/>
              </w:rPr>
              <w:t>IHO Reference</w:t>
            </w:r>
          </w:p>
        </w:tc>
        <w:tc>
          <w:tcPr>
            <w:tcW w:w="2382" w:type="dxa"/>
            <w:shd w:val="clear" w:color="auto" w:fill="CCFFCC"/>
            <w:vAlign w:val="center"/>
          </w:tcPr>
          <w:p w14:paraId="2608BCA7" w14:textId="77777777" w:rsidR="000A3AC3" w:rsidRPr="004065B1" w:rsidRDefault="000A3AC3" w:rsidP="00273E6E">
            <w:r>
              <w:t>-</w:t>
            </w:r>
          </w:p>
        </w:tc>
      </w:tr>
      <w:tr w:rsidR="000A3AC3" w14:paraId="087DDD18" w14:textId="77777777" w:rsidTr="00273E6E">
        <w:trPr>
          <w:tblHeader/>
        </w:trPr>
        <w:tc>
          <w:tcPr>
            <w:tcW w:w="9526" w:type="dxa"/>
            <w:gridSpan w:val="4"/>
            <w:shd w:val="clear" w:color="auto" w:fill="CCFFCC"/>
            <w:vAlign w:val="center"/>
          </w:tcPr>
          <w:p w14:paraId="277D2EEC" w14:textId="77777777" w:rsidR="000A3AC3" w:rsidRDefault="000A3AC3" w:rsidP="00273E6E">
            <w:r w:rsidRPr="000A066E">
              <w:rPr>
                <w:b/>
              </w:rPr>
              <w:t>Test description</w:t>
            </w:r>
          </w:p>
        </w:tc>
      </w:tr>
      <w:tr w:rsidR="000A3AC3" w14:paraId="54439C58" w14:textId="77777777" w:rsidTr="00273E6E">
        <w:trPr>
          <w:tblHeader/>
        </w:trPr>
        <w:tc>
          <w:tcPr>
            <w:tcW w:w="9526" w:type="dxa"/>
            <w:gridSpan w:val="4"/>
            <w:vAlign w:val="center"/>
          </w:tcPr>
          <w:p w14:paraId="5F978E86" w14:textId="77777777" w:rsidR="000A3AC3" w:rsidRPr="00544135" w:rsidRDefault="000A3AC3" w:rsidP="00273E6E">
            <w:pPr>
              <w:rPr>
                <w:i/>
              </w:rPr>
            </w:pPr>
            <w:r w:rsidRPr="00544135">
              <w:rPr>
                <w:i/>
              </w:rPr>
              <w:t>Rhumb lines, southern quadrant.</w:t>
            </w:r>
          </w:p>
        </w:tc>
      </w:tr>
      <w:tr w:rsidR="000A3AC3" w14:paraId="4B605388" w14:textId="77777777" w:rsidTr="00273E6E">
        <w:trPr>
          <w:tblHeader/>
        </w:trPr>
        <w:tc>
          <w:tcPr>
            <w:tcW w:w="9526" w:type="dxa"/>
            <w:gridSpan w:val="4"/>
            <w:shd w:val="clear" w:color="auto" w:fill="CCFFCC"/>
            <w:vAlign w:val="center"/>
          </w:tcPr>
          <w:p w14:paraId="40D1CADD" w14:textId="77777777" w:rsidR="000A3AC3" w:rsidRPr="004065B1" w:rsidRDefault="000A3AC3" w:rsidP="00273E6E">
            <w:r w:rsidRPr="000A066E">
              <w:rPr>
                <w:b/>
              </w:rPr>
              <w:t>Setup</w:t>
            </w:r>
          </w:p>
        </w:tc>
      </w:tr>
      <w:tr w:rsidR="000A3AC3" w14:paraId="1CB0899F" w14:textId="77777777" w:rsidTr="00273E6E">
        <w:trPr>
          <w:tblHeader/>
        </w:trPr>
        <w:tc>
          <w:tcPr>
            <w:tcW w:w="9526" w:type="dxa"/>
            <w:gridSpan w:val="4"/>
            <w:vAlign w:val="center"/>
          </w:tcPr>
          <w:p w14:paraId="49715AAD" w14:textId="664DE646" w:rsidR="000A3AC3" w:rsidRPr="00544135" w:rsidRDefault="007C7CDE" w:rsidP="00273E6E">
            <w:pPr>
              <w:rPr>
                <w:i/>
              </w:rPr>
            </w:pPr>
            <w:r w:rsidRPr="00544135">
              <w:rPr>
                <w:i/>
              </w:rPr>
              <w:t xml:space="preserve">As for test </w:t>
            </w:r>
            <w:r>
              <w:t>Accuracy1</w:t>
            </w:r>
          </w:p>
        </w:tc>
      </w:tr>
      <w:tr w:rsidR="000A3AC3" w14:paraId="7AF6BA59" w14:textId="77777777" w:rsidTr="00273E6E">
        <w:trPr>
          <w:tblHeader/>
        </w:trPr>
        <w:tc>
          <w:tcPr>
            <w:tcW w:w="9526" w:type="dxa"/>
            <w:gridSpan w:val="4"/>
            <w:shd w:val="clear" w:color="auto" w:fill="CCFFCC"/>
            <w:vAlign w:val="center"/>
          </w:tcPr>
          <w:p w14:paraId="3B9C6C62" w14:textId="77777777" w:rsidR="000A3AC3" w:rsidRPr="004065B1" w:rsidRDefault="000A3AC3" w:rsidP="00273E6E">
            <w:r w:rsidRPr="000A066E">
              <w:rPr>
                <w:b/>
              </w:rPr>
              <w:t>Action</w:t>
            </w:r>
          </w:p>
        </w:tc>
      </w:tr>
      <w:tr w:rsidR="000A3AC3" w14:paraId="54F3C7ED" w14:textId="77777777" w:rsidTr="00273E6E">
        <w:trPr>
          <w:tblHeader/>
        </w:trPr>
        <w:tc>
          <w:tcPr>
            <w:tcW w:w="9526" w:type="dxa"/>
            <w:gridSpan w:val="4"/>
            <w:vAlign w:val="center"/>
          </w:tcPr>
          <w:p w14:paraId="6657E4DC" w14:textId="77777777" w:rsidR="000A3AC3" w:rsidRPr="00544135" w:rsidRDefault="000A3AC3" w:rsidP="00273E6E">
            <w:pPr>
              <w:rPr>
                <w:i/>
              </w:rPr>
            </w:pPr>
            <w:r w:rsidRPr="00544135">
              <w:rPr>
                <w:i/>
              </w:rPr>
              <w:t>Plot positions listed in sets 10-13 of the positions listed in section 4.6.7</w:t>
            </w:r>
          </w:p>
        </w:tc>
      </w:tr>
      <w:tr w:rsidR="000A3AC3" w14:paraId="536C481F" w14:textId="77777777" w:rsidTr="00273E6E">
        <w:trPr>
          <w:tblHeader/>
        </w:trPr>
        <w:tc>
          <w:tcPr>
            <w:tcW w:w="9526" w:type="dxa"/>
            <w:gridSpan w:val="4"/>
            <w:shd w:val="clear" w:color="auto" w:fill="CCFFCC"/>
            <w:vAlign w:val="center"/>
          </w:tcPr>
          <w:p w14:paraId="2749C08A" w14:textId="77777777" w:rsidR="000A3AC3" w:rsidRPr="004065B1" w:rsidRDefault="000A3AC3" w:rsidP="00273E6E">
            <w:r w:rsidRPr="000A066E">
              <w:rPr>
                <w:b/>
              </w:rPr>
              <w:t>Results</w:t>
            </w:r>
          </w:p>
        </w:tc>
      </w:tr>
      <w:tr w:rsidR="000A3AC3" w14:paraId="334FB829" w14:textId="77777777" w:rsidTr="00273E6E">
        <w:trPr>
          <w:tblHeader/>
        </w:trPr>
        <w:tc>
          <w:tcPr>
            <w:tcW w:w="9526" w:type="dxa"/>
            <w:gridSpan w:val="4"/>
            <w:vAlign w:val="center"/>
          </w:tcPr>
          <w:p w14:paraId="7C17ACDE" w14:textId="77777777" w:rsidR="000A3AC3" w:rsidRPr="00544135" w:rsidRDefault="000A3AC3" w:rsidP="00273E6E">
            <w:pPr>
              <w:jc w:val="left"/>
              <w:rPr>
                <w:i/>
              </w:rPr>
            </w:pPr>
            <w:r w:rsidRPr="00544135">
              <w:rPr>
                <w:i/>
              </w:rPr>
              <w:t>Confirm that the lines drawn pass through or sufficiently close to the listed positions.</w:t>
            </w:r>
          </w:p>
        </w:tc>
      </w:tr>
    </w:tbl>
    <w:p w14:paraId="1458CBF2" w14:textId="26C8F018" w:rsidR="000A3AC3" w:rsidRDefault="000A3AC3" w:rsidP="00BA33C2"/>
    <w:p w14:paraId="2DC531C6" w14:textId="67D9164F" w:rsidR="00D47800" w:rsidRPr="007E2CFE" w:rsidRDefault="00D47800" w:rsidP="00D47800">
      <w:pPr>
        <w:pStyle w:val="Heading3"/>
      </w:pPr>
      <w:r>
        <w:t>Plotting of Geodesics in ENC datasets</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D47800" w14:paraId="43D6CF99" w14:textId="77777777" w:rsidTr="00357E05">
        <w:trPr>
          <w:trHeight w:val="454"/>
          <w:tblHeader/>
        </w:trPr>
        <w:tc>
          <w:tcPr>
            <w:tcW w:w="2381" w:type="dxa"/>
            <w:shd w:val="clear" w:color="auto" w:fill="CCFFCC"/>
            <w:vAlign w:val="center"/>
          </w:tcPr>
          <w:p w14:paraId="0113468F" w14:textId="77777777" w:rsidR="00D47800" w:rsidRPr="004065B1" w:rsidRDefault="00D47800" w:rsidP="00280DEE">
            <w:r w:rsidRPr="000A066E">
              <w:rPr>
                <w:b/>
              </w:rPr>
              <w:t>Test Reference</w:t>
            </w:r>
          </w:p>
        </w:tc>
        <w:tc>
          <w:tcPr>
            <w:tcW w:w="2381" w:type="dxa"/>
            <w:shd w:val="clear" w:color="auto" w:fill="CCFFCC"/>
            <w:vAlign w:val="center"/>
          </w:tcPr>
          <w:p w14:paraId="5B869651" w14:textId="6F92ACCE" w:rsidR="00D47800" w:rsidRPr="004065B1" w:rsidRDefault="00D47800" w:rsidP="00280DEE">
            <w:proofErr w:type="spellStart"/>
            <w:r>
              <w:t>GeodesicPlotting</w:t>
            </w:r>
            <w:proofErr w:type="spellEnd"/>
          </w:p>
        </w:tc>
        <w:tc>
          <w:tcPr>
            <w:tcW w:w="2382" w:type="dxa"/>
            <w:shd w:val="clear" w:color="auto" w:fill="CCFFCC"/>
            <w:vAlign w:val="center"/>
          </w:tcPr>
          <w:p w14:paraId="55418E5F" w14:textId="77777777" w:rsidR="00D47800" w:rsidRPr="004065B1" w:rsidRDefault="00D47800" w:rsidP="00280DEE">
            <w:r w:rsidRPr="000A066E">
              <w:rPr>
                <w:b/>
              </w:rPr>
              <w:t>IHO Reference</w:t>
            </w:r>
          </w:p>
        </w:tc>
        <w:tc>
          <w:tcPr>
            <w:tcW w:w="2382" w:type="dxa"/>
            <w:shd w:val="clear" w:color="auto" w:fill="CCFFCC"/>
            <w:vAlign w:val="center"/>
          </w:tcPr>
          <w:p w14:paraId="4EFFBBDC" w14:textId="77777777" w:rsidR="00D47800" w:rsidRPr="004065B1" w:rsidRDefault="00D47800" w:rsidP="00280DEE">
            <w:r>
              <w:t>(</w:t>
            </w:r>
            <w:r w:rsidRPr="00413780">
              <w:t>S-</w:t>
            </w:r>
            <w:r>
              <w:t>100</w:t>
            </w:r>
            <w:r w:rsidRPr="00413780">
              <w:t xml:space="preserve"> Part </w:t>
            </w:r>
            <w:r>
              <w:t>9/</w:t>
            </w:r>
            <w:r w:rsidRPr="00413780">
              <w:t>S-</w:t>
            </w:r>
            <w:r>
              <w:t>98</w:t>
            </w:r>
            <w:r w:rsidRPr="00413780">
              <w:t>)</w:t>
            </w:r>
          </w:p>
        </w:tc>
      </w:tr>
      <w:tr w:rsidR="00D47800" w14:paraId="10B4C355" w14:textId="77777777" w:rsidTr="00357E05">
        <w:trPr>
          <w:tblHeader/>
        </w:trPr>
        <w:tc>
          <w:tcPr>
            <w:tcW w:w="9526" w:type="dxa"/>
            <w:gridSpan w:val="4"/>
            <w:shd w:val="clear" w:color="auto" w:fill="CCFFCC"/>
            <w:vAlign w:val="center"/>
          </w:tcPr>
          <w:p w14:paraId="22E6F0E8" w14:textId="77777777" w:rsidR="00D47800" w:rsidRDefault="00D47800" w:rsidP="00280DEE">
            <w:r w:rsidRPr="000A066E">
              <w:rPr>
                <w:b/>
              </w:rPr>
              <w:t>Test description</w:t>
            </w:r>
          </w:p>
        </w:tc>
      </w:tr>
      <w:tr w:rsidR="00D47800" w14:paraId="4C7CB5F5" w14:textId="77777777" w:rsidTr="00280DEE">
        <w:trPr>
          <w:tblHeader/>
        </w:trPr>
        <w:tc>
          <w:tcPr>
            <w:tcW w:w="9526" w:type="dxa"/>
            <w:gridSpan w:val="4"/>
            <w:vAlign w:val="center"/>
          </w:tcPr>
          <w:p w14:paraId="01B65F90" w14:textId="69082BAE" w:rsidR="00D47800" w:rsidRPr="00D47800" w:rsidRDefault="00D47800" w:rsidP="00D47800">
            <w:pPr>
              <w:rPr>
                <w:i/>
              </w:rPr>
            </w:pPr>
            <w:r>
              <w:rPr>
                <w:i/>
              </w:rPr>
              <w:t>This test is designed to verify the ECDIS is able to plot geodesic curves contained within S-101 ENCs.</w:t>
            </w:r>
          </w:p>
        </w:tc>
      </w:tr>
      <w:tr w:rsidR="00D47800" w14:paraId="03C600E1" w14:textId="77777777" w:rsidTr="00357E05">
        <w:trPr>
          <w:tblHeader/>
        </w:trPr>
        <w:tc>
          <w:tcPr>
            <w:tcW w:w="9526" w:type="dxa"/>
            <w:gridSpan w:val="4"/>
            <w:shd w:val="clear" w:color="auto" w:fill="CCFFCC"/>
            <w:vAlign w:val="center"/>
          </w:tcPr>
          <w:p w14:paraId="675D5D02" w14:textId="77777777" w:rsidR="00D47800" w:rsidRPr="004065B1" w:rsidRDefault="00D47800" w:rsidP="00280DEE">
            <w:r w:rsidRPr="000A066E">
              <w:rPr>
                <w:b/>
              </w:rPr>
              <w:t>Setup</w:t>
            </w:r>
          </w:p>
        </w:tc>
      </w:tr>
      <w:tr w:rsidR="00D47800" w14:paraId="26129152" w14:textId="77777777" w:rsidTr="00280DEE">
        <w:trPr>
          <w:tblHeader/>
        </w:trPr>
        <w:tc>
          <w:tcPr>
            <w:tcW w:w="9526" w:type="dxa"/>
            <w:gridSpan w:val="4"/>
            <w:vAlign w:val="center"/>
          </w:tcPr>
          <w:p w14:paraId="46939045" w14:textId="66780931" w:rsidR="00D47800" w:rsidRPr="00EF287F" w:rsidRDefault="00D47800" w:rsidP="00280DEE">
            <w:pPr>
              <w:jc w:val="left"/>
              <w:rPr>
                <w:i/>
              </w:rPr>
            </w:pPr>
            <w:r>
              <w:rPr>
                <w:i/>
              </w:rPr>
              <w:t xml:space="preserve">Load exchange set </w:t>
            </w:r>
            <w:proofErr w:type="spellStart"/>
            <w:r w:rsidRPr="007C7CDE">
              <w:rPr>
                <w:b/>
                <w:bCs/>
                <w:i/>
              </w:rPr>
              <w:t>GeodesicPlotting</w:t>
            </w:r>
            <w:proofErr w:type="spellEnd"/>
          </w:p>
        </w:tc>
      </w:tr>
      <w:tr w:rsidR="00D47800" w14:paraId="724E1961" w14:textId="77777777" w:rsidTr="00357E05">
        <w:trPr>
          <w:tblHeader/>
        </w:trPr>
        <w:tc>
          <w:tcPr>
            <w:tcW w:w="9526" w:type="dxa"/>
            <w:gridSpan w:val="4"/>
            <w:shd w:val="clear" w:color="auto" w:fill="CCFFCC"/>
            <w:vAlign w:val="center"/>
          </w:tcPr>
          <w:p w14:paraId="315DB0A3" w14:textId="77777777" w:rsidR="00D47800" w:rsidRPr="004065B1" w:rsidRDefault="00D47800" w:rsidP="00280DEE">
            <w:r w:rsidRPr="000A066E">
              <w:rPr>
                <w:b/>
              </w:rPr>
              <w:t>Action</w:t>
            </w:r>
          </w:p>
        </w:tc>
      </w:tr>
      <w:tr w:rsidR="00D47800" w14:paraId="3ED590C9" w14:textId="77777777" w:rsidTr="00280DEE">
        <w:trPr>
          <w:tblHeader/>
        </w:trPr>
        <w:tc>
          <w:tcPr>
            <w:tcW w:w="9526" w:type="dxa"/>
            <w:gridSpan w:val="4"/>
            <w:vAlign w:val="center"/>
          </w:tcPr>
          <w:p w14:paraId="1B3AEE52" w14:textId="5B0BD2D5" w:rsidR="00D47800" w:rsidRPr="00EF287F" w:rsidRDefault="00D47800" w:rsidP="00280DEE">
            <w:pPr>
              <w:rPr>
                <w:i/>
              </w:rPr>
            </w:pPr>
            <w:r>
              <w:rPr>
                <w:i/>
              </w:rPr>
              <w:t>Navigate to position XX, YY, NN.</w:t>
            </w:r>
          </w:p>
        </w:tc>
      </w:tr>
      <w:tr w:rsidR="00D47800" w14:paraId="4DA03A2F" w14:textId="77777777" w:rsidTr="00357E05">
        <w:trPr>
          <w:tblHeader/>
        </w:trPr>
        <w:tc>
          <w:tcPr>
            <w:tcW w:w="9526" w:type="dxa"/>
            <w:gridSpan w:val="4"/>
            <w:shd w:val="clear" w:color="auto" w:fill="CCFFCC"/>
            <w:vAlign w:val="center"/>
          </w:tcPr>
          <w:p w14:paraId="2220566C" w14:textId="77777777" w:rsidR="00D47800" w:rsidRPr="004065B1" w:rsidRDefault="00D47800" w:rsidP="00280DEE">
            <w:r w:rsidRPr="000A066E">
              <w:rPr>
                <w:b/>
              </w:rPr>
              <w:t>Results</w:t>
            </w:r>
          </w:p>
        </w:tc>
      </w:tr>
      <w:tr w:rsidR="00D47800" w14:paraId="6C24C1AF" w14:textId="77777777" w:rsidTr="00280DEE">
        <w:trPr>
          <w:tblHeader/>
        </w:trPr>
        <w:tc>
          <w:tcPr>
            <w:tcW w:w="9526" w:type="dxa"/>
            <w:gridSpan w:val="4"/>
            <w:vAlign w:val="center"/>
          </w:tcPr>
          <w:p w14:paraId="55FA4DE3" w14:textId="77777777" w:rsidR="00D47800" w:rsidRDefault="00D47800" w:rsidP="00D47800">
            <w:pPr>
              <w:jc w:val="left"/>
              <w:rPr>
                <w:rFonts w:cs="Arial"/>
                <w:i/>
                <w:iCs/>
                <w:position w:val="-1"/>
                <w:lang w:val="en-US"/>
              </w:rPr>
            </w:pPr>
          </w:p>
          <w:p w14:paraId="1AE951FE" w14:textId="03FB2D02" w:rsidR="00D47800" w:rsidRDefault="00D47800" w:rsidP="00D47800">
            <w:pPr>
              <w:jc w:val="left"/>
              <w:rPr>
                <w:rFonts w:cs="Arial"/>
                <w:i/>
                <w:iCs/>
                <w:position w:val="-1"/>
                <w:lang w:val="en-US"/>
              </w:rPr>
            </w:pPr>
            <w:r>
              <w:rPr>
                <w:rFonts w:cs="Arial"/>
                <w:i/>
                <w:iCs/>
                <w:position w:val="-1"/>
                <w:lang w:val="en-US"/>
              </w:rPr>
              <w:t>Verify the islet lies between the rhumb line segment (north) and geodesic line segment (south)</w:t>
            </w:r>
          </w:p>
          <w:p w14:paraId="3C9646BE" w14:textId="37C85172" w:rsidR="00D47800" w:rsidRPr="00D47800" w:rsidRDefault="00D47800" w:rsidP="00D47800">
            <w:pPr>
              <w:jc w:val="left"/>
              <w:rPr>
                <w:rFonts w:cs="Arial"/>
                <w:i/>
                <w:iCs/>
                <w:position w:val="-1"/>
                <w:lang w:val="en-US"/>
              </w:rPr>
            </w:pPr>
          </w:p>
        </w:tc>
      </w:tr>
    </w:tbl>
    <w:p w14:paraId="05AF9B5E" w14:textId="77777777" w:rsidR="00D47800" w:rsidRDefault="00D47800" w:rsidP="00BA33C2"/>
    <w:p w14:paraId="2D94CE98" w14:textId="77777777" w:rsidR="00BA33C2" w:rsidRDefault="000A3AC3" w:rsidP="00E30B8F">
      <w:pPr>
        <w:pStyle w:val="Heading3"/>
      </w:pPr>
      <w:r>
        <w:br w:type="page"/>
      </w:r>
      <w:r w:rsidR="00BA33C2">
        <w:lastRenderedPageBreak/>
        <w:t>Positions for use in Accuracy Tests - Geodesics</w:t>
      </w:r>
      <w:r w:rsidR="00BA33C2">
        <w:tab/>
      </w:r>
    </w:p>
    <w:p w14:paraId="40C6623A" w14:textId="77777777" w:rsidR="00BA33C2" w:rsidRDefault="00BA33C2" w:rsidP="00BA33C2">
      <w:pPr>
        <w:jc w:val="left"/>
      </w:pPr>
      <w:r>
        <w:t>The following sections contain a series of latitudes and longitudes which define a number of geodesics.</w:t>
      </w:r>
    </w:p>
    <w:p w14:paraId="15B33014" w14:textId="43298D4A" w:rsidR="00BA33C2" w:rsidRDefault="00BA33C2" w:rsidP="002164D3">
      <w:r>
        <w:t xml:space="preserve">These points are intended to allow type approval authorities to test the ability of ECDIS to calculate geodesics correctly. </w:t>
      </w:r>
    </w:p>
    <w:p w14:paraId="16481D0D" w14:textId="77777777" w:rsidR="00BA33C2" w:rsidRDefault="00BA33C2" w:rsidP="00BA33C2">
      <w:pPr>
        <w:jc w:val="left"/>
      </w:pPr>
    </w:p>
    <w:p w14:paraId="678F2E86" w14:textId="161A78F3" w:rsidR="00BA33C2" w:rsidRDefault="00BA33C2" w:rsidP="00BA33C2">
      <w:pPr>
        <w:jc w:val="left"/>
      </w:pPr>
      <w:r>
        <w:t xml:space="preserve">Conversion of </w:t>
      </w:r>
      <w:r w:rsidR="00375CA4">
        <w:t xml:space="preserve">metres </w:t>
      </w:r>
      <w:r>
        <w:t>(m) to nautical miles (NM) uses</w:t>
      </w:r>
    </w:p>
    <w:p w14:paraId="7AF8AA5C" w14:textId="77777777" w:rsidR="00BA33C2" w:rsidRDefault="00BA33C2" w:rsidP="00BA33C2">
      <w:pPr>
        <w:jc w:val="left"/>
      </w:pPr>
      <w:r>
        <w:t>1 NM = 1852 m.</w:t>
      </w:r>
    </w:p>
    <w:p w14:paraId="30AC89E7" w14:textId="77777777" w:rsidR="00BA33C2" w:rsidRDefault="00BA33C2" w:rsidP="00BA33C2">
      <w:pPr>
        <w:jc w:val="left"/>
      </w:pPr>
    </w:p>
    <w:p w14:paraId="66332DC5" w14:textId="77777777" w:rsidR="00BA33C2" w:rsidRPr="00BA33C2" w:rsidRDefault="00BA33C2" w:rsidP="00BA33C2">
      <w:pPr>
        <w:jc w:val="left"/>
        <w:rPr>
          <w:b/>
          <w:u w:val="single"/>
        </w:rPr>
      </w:pPr>
      <w:r w:rsidRPr="00BA33C2">
        <w:rPr>
          <w:b/>
          <w:u w:val="single"/>
        </w:rPr>
        <w:t xml:space="preserve">Set 1 </w:t>
      </w:r>
      <w:proofErr w:type="spellStart"/>
      <w:r w:rsidRPr="00BA33C2">
        <w:rPr>
          <w:b/>
          <w:u w:val="single"/>
        </w:rPr>
        <w:t>Micklefirth</w:t>
      </w:r>
      <w:proofErr w:type="spellEnd"/>
    </w:p>
    <w:p w14:paraId="546FCA03" w14:textId="77777777" w:rsidR="00BA33C2" w:rsidRDefault="00BA33C2" w:rsidP="00BA33C2">
      <w:pPr>
        <w:jc w:val="left"/>
      </w:pPr>
    </w:p>
    <w:p w14:paraId="5FA5C10F" w14:textId="77777777" w:rsidR="00BA33C2" w:rsidRDefault="00BA33C2" w:rsidP="00BA33C2">
      <w:pPr>
        <w:jc w:val="left"/>
      </w:pPr>
      <w:r>
        <w:t xml:space="preserve">  Usage Band 4</w:t>
      </w:r>
    </w:p>
    <w:p w14:paraId="74EC52D5" w14:textId="77777777" w:rsidR="00BA33C2" w:rsidRDefault="00BA33C2" w:rsidP="00BA33C2">
      <w:pPr>
        <w:jc w:val="left"/>
      </w:pPr>
    </w:p>
    <w:p w14:paraId="2932B549" w14:textId="37D42F11" w:rsidR="00BA33C2" w:rsidRDefault="00BA33C2" w:rsidP="00BA33C2">
      <w:pPr>
        <w:jc w:val="left"/>
      </w:pPr>
      <w:r>
        <w:t xml:space="preserve">  Viking 49/27-B     32</w:t>
      </w:r>
      <w:r w:rsidR="00FD59D8" w:rsidRPr="002164D3">
        <w:t>º</w:t>
      </w:r>
      <w:r>
        <w:t xml:space="preserve">35.224S </w:t>
      </w:r>
      <w:r w:rsidR="00FD59D8">
        <w:t xml:space="preserve"> 0</w:t>
      </w:r>
      <w:r>
        <w:t>61</w:t>
      </w:r>
      <w:r w:rsidR="00FD59D8" w:rsidRPr="002C3DF8">
        <w:t>º</w:t>
      </w:r>
      <w:r>
        <w:t>17.710E</w:t>
      </w:r>
    </w:p>
    <w:p w14:paraId="19616765" w14:textId="42582B31" w:rsidR="00BA33C2" w:rsidRDefault="00BA33C2" w:rsidP="00BA33C2">
      <w:pPr>
        <w:jc w:val="left"/>
      </w:pPr>
      <w:r>
        <w:t xml:space="preserve">  Corund Cape Light  32</w:t>
      </w:r>
      <w:r w:rsidR="00FD59D8" w:rsidRPr="002C3DF8">
        <w:t>º</w:t>
      </w:r>
      <w:r>
        <w:t xml:space="preserve">27.436S </w:t>
      </w:r>
      <w:r w:rsidR="00FD59D8">
        <w:t xml:space="preserve"> 0</w:t>
      </w:r>
      <w:r>
        <w:t>60</w:t>
      </w:r>
      <w:r w:rsidR="00FD59D8" w:rsidRPr="002C3DF8">
        <w:t>º</w:t>
      </w:r>
      <w:r>
        <w:t>58.609E</w:t>
      </w:r>
    </w:p>
    <w:p w14:paraId="48C8582B" w14:textId="77777777" w:rsidR="00BA33C2" w:rsidRDefault="00BA33C2" w:rsidP="00BA33C2">
      <w:pPr>
        <w:jc w:val="left"/>
      </w:pPr>
      <w:r>
        <w:t xml:space="preserve">  True Distance      33193.554 m / 17.9231 NM</w:t>
      </w:r>
    </w:p>
    <w:p w14:paraId="48EB5897" w14:textId="77777777" w:rsidR="00BA33C2" w:rsidRDefault="00BA33C2" w:rsidP="00BA33C2">
      <w:pPr>
        <w:jc w:val="left"/>
      </w:pPr>
      <w:r>
        <w:t xml:space="preserve">  Forward Bearing    295.614 degrees</w:t>
      </w:r>
    </w:p>
    <w:p w14:paraId="07B27313" w14:textId="77777777" w:rsidR="00BA33C2" w:rsidRDefault="00BA33C2" w:rsidP="00BA33C2">
      <w:pPr>
        <w:jc w:val="left"/>
      </w:pPr>
      <w:r>
        <w:t xml:space="preserve">  Reverse Bearing    115.785 degrees</w:t>
      </w:r>
    </w:p>
    <w:p w14:paraId="63F547B0" w14:textId="77777777" w:rsidR="00BA33C2" w:rsidRDefault="00BA33C2" w:rsidP="00BA33C2">
      <w:pPr>
        <w:jc w:val="left"/>
      </w:pPr>
    </w:p>
    <w:p w14:paraId="53CC1616" w14:textId="33586528" w:rsidR="00BA33C2" w:rsidRDefault="00BA33C2" w:rsidP="00BA33C2">
      <w:pPr>
        <w:jc w:val="left"/>
      </w:pPr>
      <w:r>
        <w:t xml:space="preserve">  Viking 49/27-B     32</w:t>
      </w:r>
      <w:r w:rsidR="00FD59D8" w:rsidRPr="002C3DF8">
        <w:t>º</w:t>
      </w:r>
      <w:r>
        <w:t xml:space="preserve">35.224S </w:t>
      </w:r>
      <w:r w:rsidR="00FD59D8">
        <w:t xml:space="preserve"> 0</w:t>
      </w:r>
      <w:r>
        <w:t>61</w:t>
      </w:r>
      <w:r w:rsidR="00FD59D8" w:rsidRPr="002C3DF8">
        <w:t>º</w:t>
      </w:r>
      <w:r>
        <w:t>17.710E</w:t>
      </w:r>
    </w:p>
    <w:p w14:paraId="57781A17" w14:textId="2C23E5DD" w:rsidR="00BA33C2" w:rsidRDefault="00BA33C2" w:rsidP="00BA33C2">
      <w:pPr>
        <w:jc w:val="left"/>
      </w:pPr>
      <w:r>
        <w:t xml:space="preserve">  </w:t>
      </w:r>
      <w:proofErr w:type="spellStart"/>
      <w:r>
        <w:t>Castlerigg</w:t>
      </w:r>
      <w:proofErr w:type="spellEnd"/>
      <w:r>
        <w:t xml:space="preserve"> Light   32</w:t>
      </w:r>
      <w:r w:rsidR="00FD59D8" w:rsidRPr="002C3DF8">
        <w:t>º</w:t>
      </w:r>
      <w:r>
        <w:t xml:space="preserve">23.280S </w:t>
      </w:r>
      <w:r w:rsidR="00FD59D8">
        <w:t xml:space="preserve"> 0</w:t>
      </w:r>
      <w:r>
        <w:t>60</w:t>
      </w:r>
      <w:r w:rsidR="00FD59D8" w:rsidRPr="002C3DF8">
        <w:t>º</w:t>
      </w:r>
      <w:r>
        <w:t>58.496E</w:t>
      </w:r>
    </w:p>
    <w:p w14:paraId="358DC4DD" w14:textId="77777777" w:rsidR="00BA33C2" w:rsidRDefault="00BA33C2" w:rsidP="00BA33C2">
      <w:pPr>
        <w:jc w:val="left"/>
      </w:pPr>
      <w:r>
        <w:t xml:space="preserve">  True Distance      37326.351 m / 20.1546 NM</w:t>
      </w:r>
    </w:p>
    <w:p w14:paraId="1AC62A54" w14:textId="77777777" w:rsidR="00BA33C2" w:rsidRDefault="00BA33C2" w:rsidP="00BA33C2">
      <w:pPr>
        <w:jc w:val="left"/>
      </w:pPr>
      <w:r>
        <w:t xml:space="preserve">  Forward Bearing    306.172 degrees</w:t>
      </w:r>
    </w:p>
    <w:p w14:paraId="3F529C67" w14:textId="77777777" w:rsidR="00BA33C2" w:rsidRDefault="00BA33C2" w:rsidP="00BA33C2">
      <w:pPr>
        <w:jc w:val="left"/>
      </w:pPr>
      <w:r>
        <w:t xml:space="preserve">  Reverse Bearing    126.344 degrees</w:t>
      </w:r>
    </w:p>
    <w:p w14:paraId="5F46E49F" w14:textId="77777777" w:rsidR="00BA33C2" w:rsidRDefault="00BA33C2" w:rsidP="00BA33C2">
      <w:pPr>
        <w:jc w:val="left"/>
      </w:pPr>
    </w:p>
    <w:p w14:paraId="3DBD935C" w14:textId="77777777" w:rsidR="00BA33C2" w:rsidRDefault="00BA33C2" w:rsidP="00BA33C2">
      <w:pPr>
        <w:jc w:val="left"/>
      </w:pPr>
      <w:r>
        <w:t xml:space="preserve">  Usage Band 5</w:t>
      </w:r>
    </w:p>
    <w:p w14:paraId="2CCB03F8" w14:textId="77777777" w:rsidR="00BA33C2" w:rsidRDefault="00BA33C2" w:rsidP="00BA33C2">
      <w:pPr>
        <w:jc w:val="left"/>
      </w:pPr>
    </w:p>
    <w:p w14:paraId="036408E1" w14:textId="50646757" w:rsidR="00BA33C2" w:rsidRDefault="00BA33C2" w:rsidP="00BA33C2">
      <w:pPr>
        <w:jc w:val="left"/>
      </w:pPr>
      <w:r>
        <w:t xml:space="preserve">  Corund Cape Light  32</w:t>
      </w:r>
      <w:r w:rsidR="00FD59D8" w:rsidRPr="002C3DF8">
        <w:t>º</w:t>
      </w:r>
      <w:r>
        <w:t xml:space="preserve">27.447S </w:t>
      </w:r>
      <w:r w:rsidR="00FD59D8">
        <w:t xml:space="preserve"> 0</w:t>
      </w:r>
      <w:r>
        <w:t>60</w:t>
      </w:r>
      <w:r w:rsidR="00FD59D8" w:rsidRPr="002C3DF8">
        <w:t>º</w:t>
      </w:r>
      <w:r>
        <w:t>58.599E</w:t>
      </w:r>
    </w:p>
    <w:p w14:paraId="2FB553AA" w14:textId="641FB130" w:rsidR="00BA33C2" w:rsidRDefault="00BA33C2" w:rsidP="00BA33C2">
      <w:pPr>
        <w:jc w:val="left"/>
      </w:pPr>
      <w:r>
        <w:t xml:space="preserve">  Worm Head Light    32</w:t>
      </w:r>
      <w:r w:rsidR="00FD59D8" w:rsidRPr="002C3DF8">
        <w:t>º</w:t>
      </w:r>
      <w:r>
        <w:t xml:space="preserve">31.958S </w:t>
      </w:r>
      <w:r w:rsidR="00FD59D8">
        <w:t xml:space="preserve"> 0</w:t>
      </w:r>
      <w:r>
        <w:t>60</w:t>
      </w:r>
      <w:r w:rsidR="00FD59D8" w:rsidRPr="002C3DF8">
        <w:t>º</w:t>
      </w:r>
      <w:r>
        <w:t>54.337E</w:t>
      </w:r>
    </w:p>
    <w:p w14:paraId="5A5775E0" w14:textId="77777777" w:rsidR="00BA33C2" w:rsidRDefault="00BA33C2" w:rsidP="00BA33C2">
      <w:pPr>
        <w:jc w:val="left"/>
      </w:pPr>
      <w:r>
        <w:t xml:space="preserve">  True Distance      10680.859 m / 5.7672 NM</w:t>
      </w:r>
    </w:p>
    <w:p w14:paraId="6851F966" w14:textId="77777777" w:rsidR="00BA33C2" w:rsidRDefault="00BA33C2" w:rsidP="00BA33C2">
      <w:pPr>
        <w:jc w:val="left"/>
      </w:pPr>
      <w:r>
        <w:t xml:space="preserve">  Forward Bearing    218.665 degrees</w:t>
      </w:r>
    </w:p>
    <w:p w14:paraId="2BD9B4E4" w14:textId="77777777" w:rsidR="00BA33C2" w:rsidRDefault="00BA33C2" w:rsidP="00BA33C2">
      <w:pPr>
        <w:jc w:val="left"/>
      </w:pPr>
      <w:r>
        <w:t xml:space="preserve">  Reverse Bearing    38.703 degrees</w:t>
      </w:r>
    </w:p>
    <w:p w14:paraId="59FD6BD0" w14:textId="77777777" w:rsidR="00BA33C2" w:rsidRDefault="00BA33C2" w:rsidP="00BA33C2">
      <w:pPr>
        <w:jc w:val="left"/>
      </w:pPr>
    </w:p>
    <w:p w14:paraId="6A1DF45C" w14:textId="77777777" w:rsidR="00BA33C2" w:rsidRPr="00EF287F" w:rsidRDefault="00BA33C2" w:rsidP="00BA33C2">
      <w:pPr>
        <w:jc w:val="left"/>
        <w:rPr>
          <w:b/>
          <w:u w:val="single"/>
        </w:rPr>
      </w:pPr>
      <w:r w:rsidRPr="00EF287F">
        <w:rPr>
          <w:b/>
          <w:u w:val="single"/>
        </w:rPr>
        <w:t>Long Geodesics - North West Quadrant.</w:t>
      </w:r>
    </w:p>
    <w:p w14:paraId="1A34598C" w14:textId="77777777" w:rsidR="00BA33C2" w:rsidRDefault="00BA33C2" w:rsidP="00BA33C2">
      <w:pPr>
        <w:jc w:val="left"/>
      </w:pPr>
    </w:p>
    <w:p w14:paraId="655C0774" w14:textId="0E45AC02"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60</w:t>
      </w:r>
      <w:r w:rsidR="009D286E" w:rsidRPr="002164D3">
        <w:rPr>
          <w:b/>
        </w:rPr>
        <w:t>º</w:t>
      </w:r>
      <w:r w:rsidRPr="00BA33C2">
        <w:rPr>
          <w:b/>
          <w:u w:val="single"/>
        </w:rPr>
        <w:t>W to 60</w:t>
      </w:r>
      <w:r w:rsidR="009D286E" w:rsidRPr="002164D3">
        <w:rPr>
          <w:b/>
        </w:rPr>
        <w:t>º</w:t>
      </w:r>
      <w:r w:rsidRPr="00BA33C2">
        <w:rPr>
          <w:b/>
          <w:u w:val="single"/>
        </w:rPr>
        <w:t>N, 30</w:t>
      </w:r>
      <w:r w:rsidR="009D286E" w:rsidRPr="002164D3">
        <w:rPr>
          <w:b/>
        </w:rPr>
        <w:t>º</w:t>
      </w:r>
      <w:r w:rsidRPr="00BA33C2">
        <w:rPr>
          <w:b/>
          <w:u w:val="single"/>
        </w:rPr>
        <w:t>W)</w:t>
      </w:r>
    </w:p>
    <w:p w14:paraId="1696E4CE" w14:textId="77777777" w:rsidR="00BA33C2" w:rsidRDefault="00BA33C2" w:rsidP="00BA33C2">
      <w:pPr>
        <w:jc w:val="left"/>
      </w:pPr>
    </w:p>
    <w:p w14:paraId="35D46962" w14:textId="7D2BA67A" w:rsidR="00BA33C2" w:rsidRDefault="00BA33C2" w:rsidP="00BA33C2">
      <w:pPr>
        <w:jc w:val="left"/>
      </w:pPr>
      <w:r>
        <w:t xml:space="preserve">  Point1        30</w:t>
      </w:r>
      <w:r w:rsidR="00FD59D8" w:rsidRPr="002C3DF8">
        <w:t>º</w:t>
      </w:r>
      <w:r>
        <w:t xml:space="preserve">00.0000N     </w:t>
      </w:r>
      <w:r w:rsidR="00FD59D8">
        <w:t>0</w:t>
      </w:r>
      <w:r>
        <w:t>60</w:t>
      </w:r>
      <w:r w:rsidR="00FD59D8" w:rsidRPr="002C3DF8">
        <w:t>º</w:t>
      </w:r>
      <w:r>
        <w:t>00.0000W</w:t>
      </w:r>
    </w:p>
    <w:p w14:paraId="30DBB76F" w14:textId="76155802" w:rsidR="00BA33C2" w:rsidRDefault="00BA33C2" w:rsidP="00BA33C2">
      <w:pPr>
        <w:jc w:val="left"/>
      </w:pPr>
      <w:r>
        <w:t xml:space="preserve">  Point2        31</w:t>
      </w:r>
      <w:r w:rsidR="00FD59D8" w:rsidRPr="002C3DF8">
        <w:t>º</w:t>
      </w:r>
      <w:r>
        <w:t xml:space="preserve">38.1452N     </w:t>
      </w:r>
      <w:r w:rsidR="00FD59D8">
        <w:t>0</w:t>
      </w:r>
      <w:r>
        <w:t>59</w:t>
      </w:r>
      <w:r w:rsidR="00FD59D8" w:rsidRPr="002C3DF8">
        <w:t>º</w:t>
      </w:r>
      <w:r w:rsidR="00FD59D8">
        <w:t>0</w:t>
      </w:r>
      <w:r>
        <w:t>5.9571W</w:t>
      </w:r>
    </w:p>
    <w:p w14:paraId="7818E733" w14:textId="083559BA" w:rsidR="00BA33C2" w:rsidRDefault="00BA33C2" w:rsidP="00BA33C2">
      <w:pPr>
        <w:jc w:val="left"/>
      </w:pPr>
      <w:r>
        <w:t xml:space="preserve">  Point3        33</w:t>
      </w:r>
      <w:r w:rsidR="00FD59D8" w:rsidRPr="002C3DF8">
        <w:t>º</w:t>
      </w:r>
      <w:r>
        <w:t xml:space="preserve">15.8706N     </w:t>
      </w:r>
      <w:r w:rsidR="00FD59D8">
        <w:t>0</w:t>
      </w:r>
      <w:r>
        <w:t>58</w:t>
      </w:r>
      <w:r w:rsidR="00FD59D8" w:rsidRPr="002C3DF8">
        <w:t>º</w:t>
      </w:r>
      <w:r w:rsidR="00FD59D8">
        <w:t>0</w:t>
      </w:r>
      <w:r>
        <w:t>9.9924W</w:t>
      </w:r>
    </w:p>
    <w:p w14:paraId="6E6A9379" w14:textId="3B52793B" w:rsidR="00BA33C2" w:rsidRDefault="00BA33C2" w:rsidP="00BA33C2">
      <w:pPr>
        <w:jc w:val="left"/>
      </w:pPr>
      <w:r>
        <w:t xml:space="preserve">  Point4        34</w:t>
      </w:r>
      <w:r w:rsidR="00FD59D8" w:rsidRPr="002C3DF8">
        <w:t>º</w:t>
      </w:r>
      <w:r>
        <w:t xml:space="preserve">53.1348N     </w:t>
      </w:r>
      <w:r w:rsidR="00FD59D8">
        <w:t>0</w:t>
      </w:r>
      <w:r>
        <w:t>57</w:t>
      </w:r>
      <w:r w:rsidR="00FD59D8" w:rsidRPr="002C3DF8">
        <w:t>º</w:t>
      </w:r>
      <w:r>
        <w:t>11.9156W</w:t>
      </w:r>
    </w:p>
    <w:p w14:paraId="09A88438" w14:textId="649D3EE9" w:rsidR="00BA33C2" w:rsidRDefault="00BA33C2" w:rsidP="00BA33C2">
      <w:pPr>
        <w:jc w:val="left"/>
      </w:pPr>
      <w:r>
        <w:t xml:space="preserve">  Point5        36</w:t>
      </w:r>
      <w:r w:rsidR="00FD59D8" w:rsidRPr="002C3DF8">
        <w:t>º</w:t>
      </w:r>
      <w:r>
        <w:t xml:space="preserve">29.8923N     </w:t>
      </w:r>
      <w:r w:rsidR="00FD59D8">
        <w:t>0</w:t>
      </w:r>
      <w:r>
        <w:t>56</w:t>
      </w:r>
      <w:r w:rsidR="00FD59D8" w:rsidRPr="002C3DF8">
        <w:t>º</w:t>
      </w:r>
      <w:r>
        <w:t>11.5178W</w:t>
      </w:r>
    </w:p>
    <w:p w14:paraId="20E5042E" w14:textId="6C937448" w:rsidR="00BA33C2" w:rsidRDefault="00BA33C2" w:rsidP="00BA33C2">
      <w:pPr>
        <w:jc w:val="left"/>
      </w:pPr>
      <w:r>
        <w:t xml:space="preserve">  Point6        38</w:t>
      </w:r>
      <w:r w:rsidR="00FD59D8" w:rsidRPr="002C3DF8">
        <w:t>º</w:t>
      </w:r>
      <w:r w:rsidR="00FD59D8">
        <w:t>0</w:t>
      </w:r>
      <w:r>
        <w:t xml:space="preserve">6.0926N     </w:t>
      </w:r>
      <w:r w:rsidR="00FD59D8">
        <w:t>0</w:t>
      </w:r>
      <w:r>
        <w:t>55</w:t>
      </w:r>
      <w:r w:rsidR="00FD59D8" w:rsidRPr="002C3DF8">
        <w:t>º</w:t>
      </w:r>
      <w:r w:rsidR="00FD59D8">
        <w:t>0</w:t>
      </w:r>
      <w:r>
        <w:t>8.5692W</w:t>
      </w:r>
    </w:p>
    <w:p w14:paraId="0CDE1628" w14:textId="233C1023" w:rsidR="00BA33C2" w:rsidRDefault="00BA33C2" w:rsidP="00BA33C2">
      <w:pPr>
        <w:jc w:val="left"/>
      </w:pPr>
      <w:r>
        <w:t xml:space="preserve">  Point7        39</w:t>
      </w:r>
      <w:r w:rsidR="00FD59D8" w:rsidRPr="002C3DF8">
        <w:t>º</w:t>
      </w:r>
      <w:r>
        <w:t xml:space="preserve">41.6796N     </w:t>
      </w:r>
      <w:r w:rsidR="00FD59D8">
        <w:t>0</w:t>
      </w:r>
      <w:r>
        <w:t>54</w:t>
      </w:r>
      <w:r w:rsidR="00FD59D8" w:rsidRPr="002C3DF8">
        <w:t>º</w:t>
      </w:r>
      <w:r w:rsidR="00FD59D8">
        <w:t>0</w:t>
      </w:r>
      <w:r>
        <w:t>2.8166W</w:t>
      </w:r>
    </w:p>
    <w:p w14:paraId="3F04ADE9" w14:textId="0E498EC9" w:rsidR="00BA33C2" w:rsidRDefault="00BA33C2" w:rsidP="00BA33C2">
      <w:pPr>
        <w:jc w:val="left"/>
      </w:pPr>
      <w:r>
        <w:t xml:space="preserve">  Point8        41</w:t>
      </w:r>
      <w:r w:rsidR="00FD59D8" w:rsidRPr="002C3DF8">
        <w:t>º</w:t>
      </w:r>
      <w:r>
        <w:t xml:space="preserve">16.5909N     </w:t>
      </w:r>
      <w:r w:rsidR="00FD59D8">
        <w:t>0</w:t>
      </w:r>
      <w:r>
        <w:t>52</w:t>
      </w:r>
      <w:r w:rsidR="00FD59D8" w:rsidRPr="002C3DF8">
        <w:t>º</w:t>
      </w:r>
      <w:r>
        <w:t>53.9805W</w:t>
      </w:r>
    </w:p>
    <w:p w14:paraId="31909205" w14:textId="4B4B6F00" w:rsidR="00BA33C2" w:rsidRDefault="00BA33C2" w:rsidP="00BA33C2">
      <w:pPr>
        <w:jc w:val="left"/>
      </w:pPr>
      <w:r>
        <w:t xml:space="preserve">  Point9        42</w:t>
      </w:r>
      <w:r w:rsidR="00FD59D8">
        <w:t>º</w:t>
      </w:r>
      <w:r>
        <w:t xml:space="preserve">50.7564N     </w:t>
      </w:r>
      <w:r w:rsidR="00FD59D8">
        <w:t>0</w:t>
      </w:r>
      <w:r>
        <w:t>51</w:t>
      </w:r>
      <w:r w:rsidR="00FD59D8">
        <w:t>º</w:t>
      </w:r>
      <w:r>
        <w:t>41.7515W</w:t>
      </w:r>
    </w:p>
    <w:p w14:paraId="123EA382" w14:textId="1EA5E7BF" w:rsidR="00BA33C2" w:rsidRDefault="00BA33C2" w:rsidP="00BA33C2">
      <w:pPr>
        <w:jc w:val="left"/>
      </w:pPr>
      <w:r>
        <w:t xml:space="preserve">  Point10      44</w:t>
      </w:r>
      <w:r w:rsidR="00FD59D8">
        <w:t>º</w:t>
      </w:r>
      <w:r>
        <w:t xml:space="preserve">24.0976N     </w:t>
      </w:r>
      <w:r w:rsidR="00FD59D8">
        <w:t>0</w:t>
      </w:r>
      <w:r>
        <w:t>50</w:t>
      </w:r>
      <w:r w:rsidR="00FD59D8">
        <w:t>º</w:t>
      </w:r>
      <w:r>
        <w:t>25.7868W</w:t>
      </w:r>
    </w:p>
    <w:p w14:paraId="081375F7" w14:textId="433E651F" w:rsidR="00BA33C2" w:rsidRDefault="00BA33C2" w:rsidP="00BA33C2">
      <w:pPr>
        <w:jc w:val="left"/>
      </w:pPr>
      <w:r>
        <w:t xml:space="preserve">  Point11      45</w:t>
      </w:r>
      <w:r w:rsidR="00FD59D8">
        <w:t>º</w:t>
      </w:r>
      <w:r>
        <w:t xml:space="preserve">56.5257N     </w:t>
      </w:r>
      <w:r w:rsidR="00FD59D8">
        <w:t>0</w:t>
      </w:r>
      <w:r>
        <w:t>49</w:t>
      </w:r>
      <w:r w:rsidR="00FD59D8">
        <w:t>º0</w:t>
      </w:r>
      <w:r>
        <w:t>5.7067W</w:t>
      </w:r>
    </w:p>
    <w:p w14:paraId="6DA13FFF" w14:textId="530240EF" w:rsidR="00BA33C2" w:rsidRDefault="00BA33C2" w:rsidP="00BA33C2">
      <w:pPr>
        <w:jc w:val="left"/>
      </w:pPr>
      <w:r>
        <w:t xml:space="preserve">  Point12      47</w:t>
      </w:r>
      <w:r w:rsidR="00FD59D8">
        <w:t>º</w:t>
      </w:r>
      <w:r>
        <w:t xml:space="preserve">27.9409N     </w:t>
      </w:r>
      <w:r w:rsidR="00FD59D8">
        <w:t>0</w:t>
      </w:r>
      <w:r>
        <w:t>47</w:t>
      </w:r>
      <w:r w:rsidR="00FD59D8">
        <w:t>º</w:t>
      </w:r>
      <w:r>
        <w:t>41.0895W</w:t>
      </w:r>
    </w:p>
    <w:p w14:paraId="5E210D79" w14:textId="74DD1D80" w:rsidR="00BA33C2" w:rsidRDefault="00BA33C2" w:rsidP="00BA33C2">
      <w:pPr>
        <w:jc w:val="left"/>
      </w:pPr>
      <w:r>
        <w:t xml:space="preserve">  Point13      48</w:t>
      </w:r>
      <w:r w:rsidR="00FD59D8">
        <w:t>º</w:t>
      </w:r>
      <w:r>
        <w:t xml:space="preserve">58.2294N     </w:t>
      </w:r>
      <w:r w:rsidR="00FD59D8">
        <w:t>0</w:t>
      </w:r>
      <w:r>
        <w:t>46</w:t>
      </w:r>
      <w:r w:rsidR="00FD59D8">
        <w:t>º</w:t>
      </w:r>
      <w:r>
        <w:t>11.4681W</w:t>
      </w:r>
    </w:p>
    <w:p w14:paraId="14F21178" w14:textId="46CA23AC" w:rsidR="00BA33C2" w:rsidRDefault="00BA33C2" w:rsidP="00BA33C2">
      <w:pPr>
        <w:jc w:val="left"/>
      </w:pPr>
      <w:r>
        <w:t xml:space="preserve">  Point14      50</w:t>
      </w:r>
      <w:r w:rsidR="00FD59D8">
        <w:t>º</w:t>
      </w:r>
      <w:r>
        <w:t xml:space="preserve">27.2626N     </w:t>
      </w:r>
      <w:r w:rsidR="00FD59D8">
        <w:t>0</w:t>
      </w:r>
      <w:r>
        <w:t>44</w:t>
      </w:r>
      <w:r w:rsidR="00FD59D8">
        <w:t>º</w:t>
      </w:r>
      <w:r>
        <w:t>36.3244W</w:t>
      </w:r>
    </w:p>
    <w:p w14:paraId="2594D720" w14:textId="7916E8B2" w:rsidR="00BA33C2" w:rsidRDefault="00BA33C2" w:rsidP="00BA33C2">
      <w:pPr>
        <w:jc w:val="left"/>
      </w:pPr>
      <w:r>
        <w:t xml:space="preserve">  Point15      51</w:t>
      </w:r>
      <w:r w:rsidR="00FD59D8">
        <w:t>º</w:t>
      </w:r>
      <w:r>
        <w:t xml:space="preserve">54.8937N     </w:t>
      </w:r>
      <w:r w:rsidR="00FD59D8">
        <w:t>0</w:t>
      </w:r>
      <w:r>
        <w:t>42</w:t>
      </w:r>
      <w:r w:rsidR="00FD59D8">
        <w:t>º</w:t>
      </w:r>
      <w:r>
        <w:t>55.0855W</w:t>
      </w:r>
    </w:p>
    <w:p w14:paraId="5A0DB8BF" w14:textId="77777777" w:rsidR="00BA33C2" w:rsidRDefault="00BA33C2" w:rsidP="00BA33C2">
      <w:pPr>
        <w:jc w:val="left"/>
      </w:pPr>
    </w:p>
    <w:p w14:paraId="5B755439" w14:textId="0C12EF3A" w:rsidR="00BA33C2" w:rsidRDefault="003C560C" w:rsidP="00BA33C2">
      <w:pPr>
        <w:jc w:val="left"/>
      </w:pPr>
      <w:r>
        <w:br w:type="page"/>
      </w:r>
      <w:r w:rsidR="00BA33C2">
        <w:lastRenderedPageBreak/>
        <w:t xml:space="preserve">  Point16      53</w:t>
      </w:r>
      <w:r w:rsidR="00FD59D8">
        <w:t>º</w:t>
      </w:r>
      <w:r w:rsidR="00BA33C2">
        <w:t xml:space="preserve">20.9554N     </w:t>
      </w:r>
      <w:r w:rsidR="00FD59D8">
        <w:t>0</w:t>
      </w:r>
      <w:r w:rsidR="008612D1">
        <w:t>41</w:t>
      </w:r>
      <w:r w:rsidR="00FD59D8">
        <w:t>º0</w:t>
      </w:r>
      <w:r w:rsidR="00BA33C2">
        <w:t>7.1195W</w:t>
      </w:r>
    </w:p>
    <w:p w14:paraId="3F2CEA92" w14:textId="2598BDAB" w:rsidR="00BA33C2" w:rsidRDefault="00BA33C2" w:rsidP="00BA33C2">
      <w:pPr>
        <w:jc w:val="left"/>
      </w:pPr>
      <w:r>
        <w:t xml:space="preserve">  Point17      54</w:t>
      </w:r>
      <w:r w:rsidR="00FD59D8">
        <w:t>º</w:t>
      </w:r>
      <w:r>
        <w:t xml:space="preserve">45.2565N     </w:t>
      </w:r>
      <w:r w:rsidR="00FD59D8">
        <w:t>0</w:t>
      </w:r>
      <w:r>
        <w:t>39</w:t>
      </w:r>
      <w:r w:rsidR="00FD59D8">
        <w:t>º</w:t>
      </w:r>
      <w:r>
        <w:t>11.7330W</w:t>
      </w:r>
    </w:p>
    <w:p w14:paraId="392FB10A" w14:textId="59299730" w:rsidR="00BA33C2" w:rsidRDefault="00BA33C2" w:rsidP="00BA33C2">
      <w:pPr>
        <w:jc w:val="left"/>
      </w:pPr>
      <w:r>
        <w:t xml:space="preserve">  Point18      </w:t>
      </w:r>
      <w:r w:rsidR="008612D1">
        <w:t>56</w:t>
      </w:r>
      <w:r w:rsidR="00FD59D8">
        <w:t>º0</w:t>
      </w:r>
      <w:r>
        <w:t xml:space="preserve">7.5789N     </w:t>
      </w:r>
      <w:r w:rsidR="00FD59D8">
        <w:t>0</w:t>
      </w:r>
      <w:r w:rsidR="008612D1">
        <w:t>37</w:t>
      </w:r>
      <w:r w:rsidR="00FD59D8">
        <w:t>º0</w:t>
      </w:r>
      <w:r>
        <w:t>8.1699W</w:t>
      </w:r>
    </w:p>
    <w:p w14:paraId="75A7A9D7" w14:textId="7C1A0917" w:rsidR="00BA33C2" w:rsidRDefault="00BA33C2" w:rsidP="00BA33C2">
      <w:pPr>
        <w:jc w:val="left"/>
      </w:pPr>
      <w:r>
        <w:t xml:space="preserve">  Point19      57</w:t>
      </w:r>
      <w:r w:rsidR="00FD59D8">
        <w:t>º</w:t>
      </w:r>
      <w:r>
        <w:t xml:space="preserve">27.6730N     </w:t>
      </w:r>
      <w:r w:rsidR="00FD59D8">
        <w:t>0</w:t>
      </w:r>
      <w:r>
        <w:t>34</w:t>
      </w:r>
      <w:r w:rsidR="00FD59D8">
        <w:t>º</w:t>
      </w:r>
      <w:r>
        <w:t>55.6135W</w:t>
      </w:r>
    </w:p>
    <w:p w14:paraId="3C2B9BCF" w14:textId="5A626B2D" w:rsidR="00BA33C2" w:rsidRDefault="00BA33C2" w:rsidP="00BA33C2">
      <w:pPr>
        <w:jc w:val="left"/>
      </w:pPr>
      <w:r>
        <w:t xml:space="preserve">  Point20      58</w:t>
      </w:r>
      <w:r w:rsidR="00FD59D8">
        <w:t>º</w:t>
      </w:r>
      <w:r>
        <w:t xml:space="preserve">45.2547N     </w:t>
      </w:r>
      <w:r w:rsidR="00FD59D8">
        <w:t>0</w:t>
      </w:r>
      <w:r>
        <w:t>32</w:t>
      </w:r>
      <w:r w:rsidR="00FD59D8">
        <w:t>º</w:t>
      </w:r>
      <w:r>
        <w:t>33.1935W</w:t>
      </w:r>
    </w:p>
    <w:p w14:paraId="70053408" w14:textId="555F320B" w:rsidR="00BA33C2" w:rsidRDefault="00BA33C2" w:rsidP="00BA33C2">
      <w:pPr>
        <w:jc w:val="left"/>
      </w:pPr>
      <w:r>
        <w:t xml:space="preserve">  Point21      60</w:t>
      </w:r>
      <w:r w:rsidR="00FD59D8">
        <w:t>º</w:t>
      </w:r>
      <w:r>
        <w:t xml:space="preserve">00.0000N     </w:t>
      </w:r>
      <w:r w:rsidR="00FD59D8">
        <w:t>0</w:t>
      </w:r>
      <w:r>
        <w:t>30</w:t>
      </w:r>
      <w:r w:rsidR="00FD59D8">
        <w:t>º</w:t>
      </w:r>
      <w:r>
        <w:t>00.0000W</w:t>
      </w:r>
    </w:p>
    <w:p w14:paraId="12A9FCF6" w14:textId="77777777" w:rsidR="00BA33C2" w:rsidRDefault="00BA33C2" w:rsidP="00BA33C2">
      <w:pPr>
        <w:jc w:val="left"/>
      </w:pPr>
    </w:p>
    <w:p w14:paraId="1E5A2C21" w14:textId="3BE86E6B" w:rsidR="00BA33C2" w:rsidRPr="00BA33C2" w:rsidRDefault="00BA33C2" w:rsidP="00BA33C2">
      <w:pPr>
        <w:jc w:val="left"/>
        <w:rPr>
          <w:b/>
          <w:u w:val="single"/>
        </w:rPr>
      </w:pPr>
      <w:r w:rsidRPr="00BA33C2">
        <w:rPr>
          <w:b/>
          <w:u w:val="single"/>
        </w:rPr>
        <w:t>Set 3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045BC1C3" w14:textId="77777777" w:rsidR="00BA33C2" w:rsidRDefault="00BA33C2" w:rsidP="00BA33C2">
      <w:pPr>
        <w:jc w:val="left"/>
      </w:pPr>
    </w:p>
    <w:p w14:paraId="4F250C2A" w14:textId="374EC1BF" w:rsidR="00BA33C2" w:rsidRDefault="00BA33C2" w:rsidP="00BA33C2">
      <w:pPr>
        <w:jc w:val="left"/>
      </w:pPr>
      <w:r>
        <w:t xml:space="preserve">  Point1        30</w:t>
      </w:r>
      <w:r w:rsidR="00FD59D8">
        <w:t>º</w:t>
      </w:r>
      <w:r>
        <w:t xml:space="preserve">00.0000N     </w:t>
      </w:r>
      <w:r w:rsidR="00FD59D8">
        <w:t>0</w:t>
      </w:r>
      <w:r>
        <w:t>30</w:t>
      </w:r>
      <w:r w:rsidR="00FD59D8">
        <w:t>º</w:t>
      </w:r>
      <w:r>
        <w:t>00.0000W</w:t>
      </w:r>
    </w:p>
    <w:p w14:paraId="5B50752F" w14:textId="30AE6969" w:rsidR="00BA33C2" w:rsidRDefault="00BA33C2" w:rsidP="00BA33C2">
      <w:pPr>
        <w:jc w:val="left"/>
      </w:pPr>
      <w:r>
        <w:t xml:space="preserve">  Point2        31</w:t>
      </w:r>
      <w:r w:rsidR="00FD59D8">
        <w:t>º</w:t>
      </w:r>
      <w:r>
        <w:t xml:space="preserve">38.1452N     </w:t>
      </w:r>
      <w:r w:rsidR="00FD59D8">
        <w:t>0</w:t>
      </w:r>
      <w:r>
        <w:t>30</w:t>
      </w:r>
      <w:r w:rsidR="00FD59D8">
        <w:t>º</w:t>
      </w:r>
      <w:r>
        <w:t>54.0429W</w:t>
      </w:r>
    </w:p>
    <w:p w14:paraId="38AC6251" w14:textId="01797D27" w:rsidR="00BA33C2" w:rsidRDefault="00BA33C2" w:rsidP="00BA33C2">
      <w:pPr>
        <w:jc w:val="left"/>
      </w:pPr>
      <w:r>
        <w:t xml:space="preserve">  Point3        33</w:t>
      </w:r>
      <w:r w:rsidR="00FD59D8">
        <w:t>º</w:t>
      </w:r>
      <w:r>
        <w:t xml:space="preserve">15.8706N     </w:t>
      </w:r>
      <w:r w:rsidR="00FD59D8">
        <w:t>0</w:t>
      </w:r>
      <w:r>
        <w:t>31</w:t>
      </w:r>
      <w:r w:rsidR="00FD59D8">
        <w:t>º</w:t>
      </w:r>
      <w:r>
        <w:t>50.0076W</w:t>
      </w:r>
    </w:p>
    <w:p w14:paraId="484499E3" w14:textId="4CF11DF8" w:rsidR="00BA33C2" w:rsidRDefault="00BA33C2" w:rsidP="00BA33C2">
      <w:pPr>
        <w:jc w:val="left"/>
      </w:pPr>
      <w:r>
        <w:t xml:space="preserve">  Point4        34</w:t>
      </w:r>
      <w:r w:rsidR="00FD59D8">
        <w:t>º</w:t>
      </w:r>
      <w:r>
        <w:t xml:space="preserve">53.1348N     </w:t>
      </w:r>
      <w:r w:rsidR="00FD59D8">
        <w:t>0</w:t>
      </w:r>
      <w:r>
        <w:t>32</w:t>
      </w:r>
      <w:r w:rsidR="00FD59D8">
        <w:t>º</w:t>
      </w:r>
      <w:r>
        <w:t>48.0844W</w:t>
      </w:r>
    </w:p>
    <w:p w14:paraId="0AD078DA" w14:textId="78BE606C" w:rsidR="00BA33C2" w:rsidRDefault="00BA33C2" w:rsidP="00BA33C2">
      <w:pPr>
        <w:jc w:val="left"/>
      </w:pPr>
      <w:r>
        <w:t xml:space="preserve">  Point5        36</w:t>
      </w:r>
      <w:r w:rsidR="00FD59D8">
        <w:t>º</w:t>
      </w:r>
      <w:r>
        <w:t xml:space="preserve">29.8923N     </w:t>
      </w:r>
      <w:r w:rsidR="00FD59D8">
        <w:t>0</w:t>
      </w:r>
      <w:r>
        <w:t>33</w:t>
      </w:r>
      <w:r w:rsidR="00FD59D8">
        <w:t>º</w:t>
      </w:r>
      <w:r>
        <w:t>48.4822W</w:t>
      </w:r>
    </w:p>
    <w:p w14:paraId="7AB8FF6F" w14:textId="37684BD2" w:rsidR="00BA33C2" w:rsidRDefault="00BA33C2" w:rsidP="00BA33C2">
      <w:pPr>
        <w:jc w:val="left"/>
      </w:pPr>
      <w:r>
        <w:t xml:space="preserve">  Point6        </w:t>
      </w:r>
      <w:r w:rsidR="008612D1">
        <w:t>38</w:t>
      </w:r>
      <w:r w:rsidR="00FD59D8">
        <w:t>º0</w:t>
      </w:r>
      <w:r>
        <w:t xml:space="preserve">6.0926N     </w:t>
      </w:r>
      <w:r w:rsidR="00FD59D8">
        <w:t>0</w:t>
      </w:r>
      <w:r>
        <w:t>34</w:t>
      </w:r>
      <w:r w:rsidR="00FD59D8">
        <w:t>º</w:t>
      </w:r>
      <w:r>
        <w:t>51.4308W</w:t>
      </w:r>
    </w:p>
    <w:p w14:paraId="262C4707" w14:textId="0517BF77" w:rsidR="00BA33C2" w:rsidRDefault="00BA33C2" w:rsidP="00BA33C2">
      <w:pPr>
        <w:jc w:val="left"/>
      </w:pPr>
      <w:r>
        <w:t xml:space="preserve">  Point7        39</w:t>
      </w:r>
      <w:r w:rsidR="00FD59D8">
        <w:t>º</w:t>
      </w:r>
      <w:r>
        <w:t xml:space="preserve">41.6796N     </w:t>
      </w:r>
      <w:r w:rsidR="00FD59D8">
        <w:t>0</w:t>
      </w:r>
      <w:r>
        <w:t>35</w:t>
      </w:r>
      <w:r w:rsidR="00FD59D8">
        <w:t>º</w:t>
      </w:r>
      <w:r>
        <w:t>57.1833W</w:t>
      </w:r>
    </w:p>
    <w:p w14:paraId="0BAD9B35" w14:textId="045F8437" w:rsidR="00BA33C2" w:rsidRDefault="00BA33C2" w:rsidP="00BA33C2">
      <w:pPr>
        <w:jc w:val="left"/>
      </w:pPr>
      <w:r>
        <w:t xml:space="preserve">  Point8        41</w:t>
      </w:r>
      <w:r w:rsidR="00FD59D8">
        <w:t>º</w:t>
      </w:r>
      <w:r>
        <w:t xml:space="preserve">16.5909N     </w:t>
      </w:r>
      <w:r w:rsidR="00FD59D8">
        <w:t>0</w:t>
      </w:r>
      <w:r w:rsidR="008612D1">
        <w:t>37</w:t>
      </w:r>
      <w:r w:rsidR="00FD59D8">
        <w:t>º0</w:t>
      </w:r>
      <w:r>
        <w:t>6.0195W</w:t>
      </w:r>
    </w:p>
    <w:p w14:paraId="1E27F48E" w14:textId="7F652EFB" w:rsidR="00BA33C2" w:rsidRDefault="00BA33C2" w:rsidP="00BA33C2">
      <w:pPr>
        <w:jc w:val="left"/>
      </w:pPr>
      <w:r>
        <w:t xml:space="preserve">  Point9        42</w:t>
      </w:r>
      <w:r w:rsidR="00FD59D8">
        <w:t>º</w:t>
      </w:r>
      <w:r>
        <w:t xml:space="preserve">50.7564N     </w:t>
      </w:r>
      <w:r w:rsidR="00FD59D8">
        <w:t>0</w:t>
      </w:r>
      <w:r>
        <w:t>38</w:t>
      </w:r>
      <w:r w:rsidR="00FD59D8">
        <w:t>º</w:t>
      </w:r>
      <w:r>
        <w:t>18.2485W</w:t>
      </w:r>
    </w:p>
    <w:p w14:paraId="7DDDBD2E" w14:textId="190AFC88" w:rsidR="00BA33C2" w:rsidRDefault="00BA33C2" w:rsidP="00BA33C2">
      <w:pPr>
        <w:jc w:val="left"/>
      </w:pPr>
      <w:r>
        <w:t xml:space="preserve">  Point10      44</w:t>
      </w:r>
      <w:r w:rsidR="00FD59D8">
        <w:t>º</w:t>
      </w:r>
      <w:r>
        <w:t xml:space="preserve">24.0976N     </w:t>
      </w:r>
      <w:r w:rsidR="00FD59D8">
        <w:t>0</w:t>
      </w:r>
      <w:r>
        <w:t>39</w:t>
      </w:r>
      <w:r w:rsidR="00FD59D8">
        <w:t>º</w:t>
      </w:r>
      <w:r>
        <w:t>34.2132W</w:t>
      </w:r>
    </w:p>
    <w:p w14:paraId="3EAF867F" w14:textId="2E17339C" w:rsidR="00BA33C2" w:rsidRDefault="00BA33C2" w:rsidP="00BA33C2">
      <w:pPr>
        <w:jc w:val="left"/>
      </w:pPr>
      <w:r>
        <w:t xml:space="preserve">  Point11      45</w:t>
      </w:r>
      <w:r w:rsidR="00FD59D8">
        <w:t>º</w:t>
      </w:r>
      <w:r>
        <w:t xml:space="preserve">56.5257N     </w:t>
      </w:r>
      <w:r w:rsidR="00FD59D8">
        <w:t>0</w:t>
      </w:r>
      <w:r>
        <w:t>40</w:t>
      </w:r>
      <w:r w:rsidR="00FD59D8">
        <w:t>º</w:t>
      </w:r>
      <w:r>
        <w:t>54.2933W</w:t>
      </w:r>
    </w:p>
    <w:p w14:paraId="6EC7887B" w14:textId="0F07EF17" w:rsidR="00BA33C2" w:rsidRDefault="00BA33C2" w:rsidP="00BA33C2">
      <w:pPr>
        <w:jc w:val="left"/>
      </w:pPr>
      <w:r>
        <w:t xml:space="preserve">  Point12      47</w:t>
      </w:r>
      <w:r w:rsidR="00FD59D8">
        <w:t>º</w:t>
      </w:r>
      <w:r>
        <w:t xml:space="preserve">27.9409N     </w:t>
      </w:r>
      <w:r w:rsidR="00FD59D8">
        <w:t>0</w:t>
      </w:r>
      <w:r>
        <w:t>42</w:t>
      </w:r>
      <w:r w:rsidR="00FD59D8">
        <w:t>º</w:t>
      </w:r>
      <w:r>
        <w:t>18.9105W</w:t>
      </w:r>
    </w:p>
    <w:p w14:paraId="77CBC86C" w14:textId="1E0980DE" w:rsidR="00BA33C2" w:rsidRDefault="00BA33C2" w:rsidP="00BA33C2">
      <w:pPr>
        <w:jc w:val="left"/>
      </w:pPr>
      <w:r>
        <w:t xml:space="preserve">  Point13      48</w:t>
      </w:r>
      <w:r w:rsidR="00FD59D8">
        <w:t>º</w:t>
      </w:r>
      <w:r>
        <w:t xml:space="preserve">58.2294N     </w:t>
      </w:r>
      <w:r w:rsidR="00FD59D8">
        <w:t>0</w:t>
      </w:r>
      <w:r>
        <w:t>43</w:t>
      </w:r>
      <w:r w:rsidR="00FD59D8">
        <w:t>º</w:t>
      </w:r>
      <w:r>
        <w:t>48.5319W</w:t>
      </w:r>
    </w:p>
    <w:p w14:paraId="5FD4CD3F" w14:textId="549103CB" w:rsidR="00BA33C2" w:rsidRDefault="00BA33C2" w:rsidP="00BA33C2">
      <w:pPr>
        <w:jc w:val="left"/>
      </w:pPr>
      <w:r>
        <w:t xml:space="preserve">  Point14      50</w:t>
      </w:r>
      <w:r w:rsidR="00FD59D8">
        <w:t>º</w:t>
      </w:r>
      <w:r>
        <w:t xml:space="preserve">27.2626N     </w:t>
      </w:r>
      <w:r w:rsidR="00FD59D8">
        <w:t>0</w:t>
      </w:r>
      <w:r>
        <w:t>45</w:t>
      </w:r>
      <w:r w:rsidR="00FD59D8">
        <w:t>º</w:t>
      </w:r>
      <w:r>
        <w:t>23.6756W</w:t>
      </w:r>
    </w:p>
    <w:p w14:paraId="01D2C707" w14:textId="312A3DD5" w:rsidR="00BA33C2" w:rsidRDefault="00BA33C2" w:rsidP="00BA33C2">
      <w:pPr>
        <w:jc w:val="left"/>
      </w:pPr>
      <w:r>
        <w:t xml:space="preserve">  Point15      51</w:t>
      </w:r>
      <w:r w:rsidR="00FD59D8">
        <w:t>º</w:t>
      </w:r>
      <w:r>
        <w:t xml:space="preserve">54.8937N     </w:t>
      </w:r>
      <w:r w:rsidR="00FD59D8">
        <w:t>0</w:t>
      </w:r>
      <w:r w:rsidR="008612D1">
        <w:t>47</w:t>
      </w:r>
      <w:r w:rsidR="00FD59D8">
        <w:t>º0</w:t>
      </w:r>
      <w:r>
        <w:t>4.9145W</w:t>
      </w:r>
    </w:p>
    <w:p w14:paraId="0E2A028E" w14:textId="0F84DFBC" w:rsidR="00BA33C2" w:rsidRDefault="00BA33C2" w:rsidP="00BA33C2">
      <w:pPr>
        <w:jc w:val="left"/>
      </w:pPr>
      <w:r>
        <w:t xml:space="preserve">  Point16      53</w:t>
      </w:r>
      <w:r w:rsidR="00FD59D8">
        <w:t>º</w:t>
      </w:r>
      <w:r>
        <w:t xml:space="preserve">20.9554N     </w:t>
      </w:r>
      <w:r w:rsidR="00FD59D8">
        <w:t>0</w:t>
      </w:r>
      <w:r>
        <w:t>48</w:t>
      </w:r>
      <w:r w:rsidR="00FD59D8">
        <w:t>º</w:t>
      </w:r>
      <w:r>
        <w:t>52.8805W</w:t>
      </w:r>
    </w:p>
    <w:p w14:paraId="7CB0BF1A" w14:textId="05C5FBAD" w:rsidR="00BA33C2" w:rsidRDefault="00BA33C2" w:rsidP="00BA33C2">
      <w:pPr>
        <w:jc w:val="left"/>
      </w:pPr>
      <w:r>
        <w:t xml:space="preserve">  Point17      54</w:t>
      </w:r>
      <w:r w:rsidR="00FD59D8">
        <w:t>º</w:t>
      </w:r>
      <w:r>
        <w:t xml:space="preserve">45.2565N     </w:t>
      </w:r>
      <w:r w:rsidR="00FD59D8">
        <w:t>0</w:t>
      </w:r>
      <w:r>
        <w:t>50</w:t>
      </w:r>
      <w:r w:rsidR="00FD59D8">
        <w:t>º</w:t>
      </w:r>
      <w:r>
        <w:t>48.2670W</w:t>
      </w:r>
    </w:p>
    <w:p w14:paraId="23A03E29" w14:textId="0E09C31E" w:rsidR="00BA33C2" w:rsidRDefault="00BA33C2" w:rsidP="00BA33C2">
      <w:pPr>
        <w:jc w:val="left"/>
      </w:pPr>
      <w:r>
        <w:t xml:space="preserve">  Point18      </w:t>
      </w:r>
      <w:r w:rsidR="008612D1">
        <w:t>56</w:t>
      </w:r>
      <w:r w:rsidR="00FD59D8">
        <w:t>º0</w:t>
      </w:r>
      <w:r>
        <w:t xml:space="preserve">7.5789N     </w:t>
      </w:r>
      <w:r w:rsidR="00FD59D8">
        <w:t>0</w:t>
      </w:r>
      <w:r>
        <w:t>52</w:t>
      </w:r>
      <w:r w:rsidR="00FD59D8">
        <w:t>º</w:t>
      </w:r>
      <w:r>
        <w:t>51.8301W</w:t>
      </w:r>
    </w:p>
    <w:p w14:paraId="557D6C28" w14:textId="63061E1E" w:rsidR="00BA33C2" w:rsidRDefault="00BA33C2" w:rsidP="00BA33C2">
      <w:pPr>
        <w:jc w:val="left"/>
      </w:pPr>
      <w:r>
        <w:t xml:space="preserve">  Point19      57</w:t>
      </w:r>
      <w:r w:rsidR="00FD59D8">
        <w:t>º</w:t>
      </w:r>
      <w:r>
        <w:t xml:space="preserve">27.6730N     </w:t>
      </w:r>
      <w:r w:rsidR="00FD59D8">
        <w:t>0</w:t>
      </w:r>
      <w:r w:rsidR="008612D1">
        <w:t>55</w:t>
      </w:r>
      <w:r w:rsidR="00FD59D8">
        <w:t>º0</w:t>
      </w:r>
      <w:r>
        <w:t>4.3865W</w:t>
      </w:r>
    </w:p>
    <w:p w14:paraId="47AB1C63" w14:textId="77F353AE" w:rsidR="00BA33C2" w:rsidRDefault="00BA33C2" w:rsidP="00BA33C2">
      <w:pPr>
        <w:jc w:val="left"/>
      </w:pPr>
      <w:r>
        <w:t xml:space="preserve">  Point20      58</w:t>
      </w:r>
      <w:r w:rsidR="00FD59D8">
        <w:t>º</w:t>
      </w:r>
      <w:r>
        <w:t xml:space="preserve">45.2547N     </w:t>
      </w:r>
      <w:r w:rsidR="00FD59D8">
        <w:t>0</w:t>
      </w:r>
      <w:r>
        <w:t>57</w:t>
      </w:r>
      <w:r w:rsidR="00FD59D8">
        <w:t>º</w:t>
      </w:r>
      <w:r>
        <w:t>26.8065W</w:t>
      </w:r>
    </w:p>
    <w:p w14:paraId="0A6CE459" w14:textId="3DDB06B0" w:rsidR="00BA33C2" w:rsidRDefault="00BA33C2" w:rsidP="00BA33C2">
      <w:pPr>
        <w:jc w:val="left"/>
      </w:pPr>
      <w:r>
        <w:t xml:space="preserve">  Point21      60</w:t>
      </w:r>
      <w:r w:rsidR="00FD59D8">
        <w:t>º</w:t>
      </w:r>
      <w:r>
        <w:t xml:space="preserve">00.0000N     </w:t>
      </w:r>
      <w:r w:rsidR="00FD59D8">
        <w:t>0</w:t>
      </w:r>
      <w:r>
        <w:t>60</w:t>
      </w:r>
      <w:r w:rsidR="00FD59D8">
        <w:t>º</w:t>
      </w:r>
      <w:r>
        <w:t>00.0000W</w:t>
      </w:r>
    </w:p>
    <w:p w14:paraId="0E80F0C5" w14:textId="77777777" w:rsidR="00BA33C2" w:rsidRDefault="00BA33C2" w:rsidP="00BA33C2">
      <w:pPr>
        <w:jc w:val="left"/>
      </w:pPr>
    </w:p>
    <w:p w14:paraId="03A15F28" w14:textId="42C5E533" w:rsidR="00BA33C2" w:rsidRPr="00BA33C2" w:rsidRDefault="00BA33C2" w:rsidP="00BA33C2">
      <w:pPr>
        <w:jc w:val="left"/>
        <w:rPr>
          <w:b/>
          <w:u w:val="single"/>
        </w:rPr>
      </w:pPr>
      <w:r w:rsidRPr="00BA33C2">
        <w:rPr>
          <w:b/>
          <w:u w:val="single"/>
        </w:rPr>
        <w:t>Set 4 Long Horizontal (45</w:t>
      </w:r>
      <w:r w:rsidR="009D286E" w:rsidRPr="002164D3">
        <w:rPr>
          <w:b/>
        </w:rPr>
        <w:t>º</w:t>
      </w:r>
      <w:r w:rsidRPr="00BA33C2">
        <w:rPr>
          <w:b/>
          <w:u w:val="single"/>
        </w:rPr>
        <w:t>N, 60</w:t>
      </w:r>
      <w:r w:rsidR="009D286E" w:rsidRPr="002164D3">
        <w:rPr>
          <w:b/>
        </w:rPr>
        <w:t>º</w:t>
      </w:r>
      <w:r w:rsidRPr="00BA33C2">
        <w:rPr>
          <w:b/>
          <w:u w:val="single"/>
        </w:rPr>
        <w:t>W to 45</w:t>
      </w:r>
      <w:r w:rsidR="009D286E" w:rsidRPr="002164D3">
        <w:rPr>
          <w:b/>
        </w:rPr>
        <w:t>º</w:t>
      </w:r>
      <w:r w:rsidRPr="00BA33C2">
        <w:rPr>
          <w:b/>
          <w:u w:val="single"/>
        </w:rPr>
        <w:t>N, 30</w:t>
      </w:r>
      <w:r w:rsidR="009D286E" w:rsidRPr="002164D3">
        <w:rPr>
          <w:b/>
        </w:rPr>
        <w:t>º</w:t>
      </w:r>
      <w:r w:rsidRPr="00BA33C2">
        <w:rPr>
          <w:b/>
          <w:u w:val="single"/>
        </w:rPr>
        <w:t>W)</w:t>
      </w:r>
    </w:p>
    <w:p w14:paraId="60CC2DBD" w14:textId="77777777" w:rsidR="00BA33C2" w:rsidRDefault="00BA33C2" w:rsidP="00BA33C2">
      <w:pPr>
        <w:jc w:val="left"/>
      </w:pPr>
    </w:p>
    <w:p w14:paraId="14038BF2" w14:textId="0A5FCDC2" w:rsidR="00BA33C2" w:rsidRDefault="00BA33C2" w:rsidP="00BA33C2">
      <w:pPr>
        <w:jc w:val="left"/>
      </w:pPr>
      <w:r>
        <w:t xml:space="preserve">  Point1        45</w:t>
      </w:r>
      <w:r w:rsidR="00FD59D8">
        <w:t>º</w:t>
      </w:r>
      <w:r>
        <w:t xml:space="preserve">00.0000N     </w:t>
      </w:r>
      <w:r w:rsidR="00FD59D8">
        <w:t>0</w:t>
      </w:r>
      <w:r>
        <w:t>60</w:t>
      </w:r>
      <w:r w:rsidR="00FD59D8">
        <w:t>º</w:t>
      </w:r>
      <w:r>
        <w:t>00.0000W</w:t>
      </w:r>
    </w:p>
    <w:p w14:paraId="671C860C" w14:textId="009FB7A2" w:rsidR="00BA33C2" w:rsidRDefault="00BA33C2" w:rsidP="00BA33C2">
      <w:pPr>
        <w:jc w:val="left"/>
      </w:pPr>
      <w:r>
        <w:t xml:space="preserve">  Point2        45</w:t>
      </w:r>
      <w:r w:rsidR="00FD59D8">
        <w:t>º</w:t>
      </w:r>
      <w:r>
        <w:t xml:space="preserve">11.2519N     </w:t>
      </w:r>
      <w:r w:rsidR="00FD59D8">
        <w:t>0</w:t>
      </w:r>
      <w:r>
        <w:t>58</w:t>
      </w:r>
      <w:r w:rsidR="00FD59D8">
        <w:t>º</w:t>
      </w:r>
      <w:r>
        <w:t>31.7916W</w:t>
      </w:r>
    </w:p>
    <w:p w14:paraId="4C4F70F8" w14:textId="65E68086" w:rsidR="00BA33C2" w:rsidRDefault="00BA33C2" w:rsidP="00BA33C2">
      <w:pPr>
        <w:jc w:val="left"/>
      </w:pPr>
      <w:r>
        <w:t xml:space="preserve">  Point3        45</w:t>
      </w:r>
      <w:r w:rsidR="00FD59D8">
        <w:t>º</w:t>
      </w:r>
      <w:r>
        <w:t xml:space="preserve">21.3608N     </w:t>
      </w:r>
      <w:r w:rsidR="00FD59D8">
        <w:t>0</w:t>
      </w:r>
      <w:r w:rsidR="008612D1">
        <w:t>57</w:t>
      </w:r>
      <w:r w:rsidR="00FD59D8">
        <w:t>º0</w:t>
      </w:r>
      <w:r>
        <w:t>3.0317W</w:t>
      </w:r>
    </w:p>
    <w:p w14:paraId="1EADC88A" w14:textId="086B5FF1" w:rsidR="00BA33C2" w:rsidRDefault="00BA33C2" w:rsidP="00BA33C2">
      <w:pPr>
        <w:jc w:val="left"/>
      </w:pPr>
      <w:r>
        <w:t xml:space="preserve">  Point4        45</w:t>
      </w:r>
      <w:r w:rsidR="00FD59D8">
        <w:t>º</w:t>
      </w:r>
      <w:r>
        <w:t xml:space="preserve">30.3133N     </w:t>
      </w:r>
      <w:r w:rsidR="00FD59D8">
        <w:t>0</w:t>
      </w:r>
      <w:r>
        <w:t>55</w:t>
      </w:r>
      <w:r w:rsidR="00FD59D8">
        <w:t>º</w:t>
      </w:r>
      <w:r>
        <w:t>33.7738W</w:t>
      </w:r>
    </w:p>
    <w:p w14:paraId="0BF325EF" w14:textId="7CB0A8AD" w:rsidR="00BA33C2" w:rsidRDefault="00BA33C2" w:rsidP="00BA33C2">
      <w:pPr>
        <w:jc w:val="left"/>
      </w:pPr>
      <w:r>
        <w:t xml:space="preserve">  Point5        45</w:t>
      </w:r>
      <w:r w:rsidR="00FD59D8">
        <w:t>º</w:t>
      </w:r>
      <w:r>
        <w:t xml:space="preserve">38.0973N     </w:t>
      </w:r>
      <w:r w:rsidR="00FD59D8">
        <w:t>0</w:t>
      </w:r>
      <w:r w:rsidR="008612D1">
        <w:t>54</w:t>
      </w:r>
      <w:r w:rsidR="00FD59D8">
        <w:t>º0</w:t>
      </w:r>
      <w:r>
        <w:t>4.0740W</w:t>
      </w:r>
    </w:p>
    <w:p w14:paraId="0A030676" w14:textId="6C2DADAC" w:rsidR="00BA33C2" w:rsidRDefault="00BA33C2" w:rsidP="00BA33C2">
      <w:pPr>
        <w:jc w:val="left"/>
      </w:pPr>
      <w:r>
        <w:t xml:space="preserve">  Point6        45</w:t>
      </w:r>
      <w:r w:rsidR="00FD59D8">
        <w:t>º</w:t>
      </w:r>
      <w:r>
        <w:t xml:space="preserve">44.7022N     </w:t>
      </w:r>
      <w:r w:rsidR="00FD59D8">
        <w:t>0</w:t>
      </w:r>
      <w:r>
        <w:t>52</w:t>
      </w:r>
      <w:r w:rsidR="00FD59D8">
        <w:t>º</w:t>
      </w:r>
      <w:r>
        <w:t>33.9908W</w:t>
      </w:r>
    </w:p>
    <w:p w14:paraId="311B9F08" w14:textId="71CA3C33" w:rsidR="00BA33C2" w:rsidRDefault="00BA33C2" w:rsidP="00BA33C2">
      <w:pPr>
        <w:jc w:val="left"/>
      </w:pPr>
      <w:r>
        <w:t xml:space="preserve">  Point7        45</w:t>
      </w:r>
      <w:r w:rsidR="00FD59D8">
        <w:t>º</w:t>
      </w:r>
      <w:r>
        <w:t xml:space="preserve">50.1188N     </w:t>
      </w:r>
      <w:r w:rsidR="00FD59D8">
        <w:t>0</w:t>
      </w:r>
      <w:r w:rsidR="008612D1">
        <w:t>51</w:t>
      </w:r>
      <w:r w:rsidR="00FD59D8">
        <w:t>º0</w:t>
      </w:r>
      <w:r>
        <w:t>3.5849W</w:t>
      </w:r>
    </w:p>
    <w:p w14:paraId="0BB0B84C" w14:textId="6CBF201F" w:rsidR="00BA33C2" w:rsidRDefault="00BA33C2" w:rsidP="00BA33C2">
      <w:pPr>
        <w:jc w:val="left"/>
      </w:pPr>
      <w:r>
        <w:t xml:space="preserve">  Point8        45</w:t>
      </w:r>
      <w:r w:rsidR="00FD59D8">
        <w:t>º</w:t>
      </w:r>
      <w:r>
        <w:t xml:space="preserve">54.3397N     </w:t>
      </w:r>
      <w:r w:rsidR="00FD59D8">
        <w:t>0</w:t>
      </w:r>
      <w:r>
        <w:t>49</w:t>
      </w:r>
      <w:r w:rsidR="00FD59D8">
        <w:t>º</w:t>
      </w:r>
      <w:r>
        <w:t>32.9185W</w:t>
      </w:r>
    </w:p>
    <w:p w14:paraId="159AEC8A" w14:textId="6BCCB6F1" w:rsidR="00BA33C2" w:rsidRDefault="00BA33C2" w:rsidP="00BA33C2">
      <w:pPr>
        <w:jc w:val="left"/>
      </w:pPr>
      <w:r>
        <w:t xml:space="preserve">  Point9        45</w:t>
      </w:r>
      <w:r w:rsidR="00FD59D8">
        <w:t>º</w:t>
      </w:r>
      <w:r>
        <w:t xml:space="preserve">57.3588N     </w:t>
      </w:r>
      <w:r w:rsidR="00FD59D8">
        <w:t>0</w:t>
      </w:r>
      <w:r w:rsidR="008612D1">
        <w:t>48</w:t>
      </w:r>
      <w:r w:rsidR="00FD59D8">
        <w:t>º0</w:t>
      </w:r>
      <w:r>
        <w:t>2.0555W</w:t>
      </w:r>
    </w:p>
    <w:p w14:paraId="7371350F" w14:textId="54BC3AC4" w:rsidR="00BA33C2" w:rsidRDefault="00BA33C2" w:rsidP="00BA33C2">
      <w:pPr>
        <w:jc w:val="left"/>
      </w:pPr>
      <w:r>
        <w:t xml:space="preserve">  Point10      45</w:t>
      </w:r>
      <w:r w:rsidR="00FD59D8">
        <w:t>º</w:t>
      </w:r>
      <w:r>
        <w:t xml:space="preserve">59.1720N     </w:t>
      </w:r>
      <w:r w:rsidR="00FD59D8">
        <w:t>0</w:t>
      </w:r>
      <w:r>
        <w:t>46</w:t>
      </w:r>
      <w:r w:rsidR="00FD59D8">
        <w:t>º</w:t>
      </w:r>
      <w:r>
        <w:t>31.0608W</w:t>
      </w:r>
    </w:p>
    <w:p w14:paraId="590D72DD" w14:textId="38BEDAFC" w:rsidR="00BA33C2" w:rsidRDefault="00BA33C2" w:rsidP="00BA33C2">
      <w:pPr>
        <w:jc w:val="left"/>
      </w:pPr>
      <w:r>
        <w:t xml:space="preserve">  Point11      45</w:t>
      </w:r>
      <w:r w:rsidR="00FD59D8">
        <w:t>º</w:t>
      </w:r>
      <w:r>
        <w:t xml:space="preserve">59.7767N     </w:t>
      </w:r>
      <w:r w:rsidR="00FD59D8">
        <w:t>0</w:t>
      </w:r>
      <w:r w:rsidR="008612D1">
        <w:t>45</w:t>
      </w:r>
      <w:r w:rsidR="00FD59D8">
        <w:t>º0</w:t>
      </w:r>
      <w:r>
        <w:t>0.0000W</w:t>
      </w:r>
    </w:p>
    <w:p w14:paraId="73FC7035" w14:textId="7C7AE4E3" w:rsidR="00BA33C2" w:rsidRDefault="00BA33C2" w:rsidP="00BA33C2">
      <w:pPr>
        <w:jc w:val="left"/>
      </w:pPr>
      <w:r>
        <w:t xml:space="preserve">  Point12      45</w:t>
      </w:r>
      <w:r w:rsidR="00FD59D8">
        <w:t>º</w:t>
      </w:r>
      <w:r>
        <w:t xml:space="preserve">59.1720N     </w:t>
      </w:r>
      <w:r w:rsidR="00FD59D8">
        <w:t>0</w:t>
      </w:r>
      <w:r>
        <w:t>43</w:t>
      </w:r>
      <w:r w:rsidR="00FD59D8">
        <w:t>º</w:t>
      </w:r>
      <w:r>
        <w:t>28.9392W</w:t>
      </w:r>
    </w:p>
    <w:p w14:paraId="36699EFC" w14:textId="5A362271" w:rsidR="00BA33C2" w:rsidRDefault="00BA33C2" w:rsidP="00BA33C2">
      <w:pPr>
        <w:jc w:val="left"/>
      </w:pPr>
      <w:r>
        <w:t xml:space="preserve">  Point13      45</w:t>
      </w:r>
      <w:r w:rsidR="00FD59D8">
        <w:t>º</w:t>
      </w:r>
      <w:r>
        <w:t xml:space="preserve">57.3588N     </w:t>
      </w:r>
      <w:r w:rsidR="00FD59D8">
        <w:t>0</w:t>
      </w:r>
      <w:r>
        <w:t>41</w:t>
      </w:r>
      <w:r w:rsidR="00FD59D8">
        <w:t>º</w:t>
      </w:r>
      <w:r>
        <w:t>57.9446W</w:t>
      </w:r>
    </w:p>
    <w:p w14:paraId="0D04FB99" w14:textId="00D2EB10" w:rsidR="00BA33C2" w:rsidRDefault="00BA33C2" w:rsidP="00BA33C2">
      <w:pPr>
        <w:jc w:val="left"/>
      </w:pPr>
      <w:r>
        <w:t xml:space="preserve">  Point14      45</w:t>
      </w:r>
      <w:r w:rsidR="00FD59D8">
        <w:t>º</w:t>
      </w:r>
      <w:r>
        <w:t xml:space="preserve">54.3397N     </w:t>
      </w:r>
      <w:r w:rsidR="00FD59D8">
        <w:t>0</w:t>
      </w:r>
      <w:r>
        <w:t>40</w:t>
      </w:r>
      <w:r w:rsidR="00FD59D8">
        <w:t>º</w:t>
      </w:r>
      <w:r>
        <w:t>27.0815W</w:t>
      </w:r>
    </w:p>
    <w:p w14:paraId="1334CC17" w14:textId="7BFD7129" w:rsidR="00BA33C2" w:rsidRDefault="00BA33C2" w:rsidP="00BA33C2">
      <w:pPr>
        <w:jc w:val="left"/>
      </w:pPr>
      <w:r>
        <w:t xml:space="preserve">  Point15      45</w:t>
      </w:r>
      <w:r w:rsidR="00FD59D8">
        <w:t>º</w:t>
      </w:r>
      <w:r>
        <w:t xml:space="preserve">50.1188N     </w:t>
      </w:r>
      <w:r w:rsidR="00FD59D8">
        <w:t>0</w:t>
      </w:r>
      <w:r>
        <w:t>38</w:t>
      </w:r>
      <w:r w:rsidR="00FD59D8">
        <w:t>º</w:t>
      </w:r>
      <w:r>
        <w:t>56.4152W</w:t>
      </w:r>
    </w:p>
    <w:p w14:paraId="6B8647F9" w14:textId="061A27D4" w:rsidR="00BA33C2" w:rsidRDefault="00BA33C2" w:rsidP="00BA33C2">
      <w:pPr>
        <w:jc w:val="left"/>
      </w:pPr>
      <w:r>
        <w:t xml:space="preserve">  Point16      45</w:t>
      </w:r>
      <w:r w:rsidR="00FD59D8">
        <w:t>º</w:t>
      </w:r>
      <w:r>
        <w:t xml:space="preserve">44.7022N     </w:t>
      </w:r>
      <w:r w:rsidR="00FD59D8">
        <w:t>0</w:t>
      </w:r>
      <w:r>
        <w:t>37</w:t>
      </w:r>
      <w:r w:rsidR="00FD59D8">
        <w:t>º</w:t>
      </w:r>
      <w:r>
        <w:t>26.0092W</w:t>
      </w:r>
    </w:p>
    <w:p w14:paraId="19840F73" w14:textId="3D8D7568" w:rsidR="00BA33C2" w:rsidRDefault="00BA33C2" w:rsidP="00BA33C2">
      <w:pPr>
        <w:jc w:val="left"/>
      </w:pPr>
      <w:r>
        <w:t xml:space="preserve">  Point17      45</w:t>
      </w:r>
      <w:r w:rsidR="00FD59D8">
        <w:t>º</w:t>
      </w:r>
      <w:r>
        <w:t xml:space="preserve">38.0973N     </w:t>
      </w:r>
      <w:r w:rsidR="00FD59D8">
        <w:t>0</w:t>
      </w:r>
      <w:r>
        <w:t>35</w:t>
      </w:r>
      <w:r w:rsidR="00FD59D8">
        <w:t>º</w:t>
      </w:r>
      <w:r>
        <w:t>55.9260W</w:t>
      </w:r>
    </w:p>
    <w:p w14:paraId="7A516925" w14:textId="3261C6B5" w:rsidR="00BA33C2" w:rsidRDefault="00BA33C2" w:rsidP="00BA33C2">
      <w:pPr>
        <w:jc w:val="left"/>
      </w:pPr>
      <w:r>
        <w:t xml:space="preserve">  Point18      45</w:t>
      </w:r>
      <w:r w:rsidR="00FD59D8">
        <w:t>º</w:t>
      </w:r>
      <w:r>
        <w:t xml:space="preserve">30.3133N     </w:t>
      </w:r>
      <w:r w:rsidR="00FD59D8">
        <w:t>0</w:t>
      </w:r>
      <w:r>
        <w:t>34</w:t>
      </w:r>
      <w:r w:rsidR="00FD59D8">
        <w:t>º</w:t>
      </w:r>
      <w:r>
        <w:t>26.2263W</w:t>
      </w:r>
    </w:p>
    <w:p w14:paraId="203B9D64" w14:textId="005C4FAF" w:rsidR="00BA33C2" w:rsidRDefault="00BA33C2" w:rsidP="00BA33C2">
      <w:pPr>
        <w:jc w:val="left"/>
      </w:pPr>
      <w:r>
        <w:t xml:space="preserve">  Point19      45</w:t>
      </w:r>
      <w:r w:rsidR="00FD59D8">
        <w:t>º</w:t>
      </w:r>
      <w:r>
        <w:t xml:space="preserve">21.3608N     </w:t>
      </w:r>
      <w:r w:rsidR="00FD59D8">
        <w:t>0</w:t>
      </w:r>
      <w:r>
        <w:t>32</w:t>
      </w:r>
      <w:r w:rsidR="00FD59D8">
        <w:t>º</w:t>
      </w:r>
      <w:r>
        <w:t>56.9684W</w:t>
      </w:r>
    </w:p>
    <w:p w14:paraId="2A11BD00" w14:textId="79BF8746" w:rsidR="00BA33C2" w:rsidRDefault="00BA33C2" w:rsidP="00BA33C2">
      <w:pPr>
        <w:jc w:val="left"/>
      </w:pPr>
      <w:r>
        <w:t xml:space="preserve">  Point20      45</w:t>
      </w:r>
      <w:r w:rsidR="00FD59D8">
        <w:t>º</w:t>
      </w:r>
      <w:r>
        <w:t xml:space="preserve">11.2519N     </w:t>
      </w:r>
      <w:r w:rsidR="00FD59D8">
        <w:t>0</w:t>
      </w:r>
      <w:r>
        <w:t>31</w:t>
      </w:r>
      <w:r w:rsidR="00FD59D8">
        <w:t>º</w:t>
      </w:r>
      <w:r>
        <w:t>28.2085W</w:t>
      </w:r>
    </w:p>
    <w:p w14:paraId="058C8145" w14:textId="01109B84" w:rsidR="00BA33C2" w:rsidRDefault="00BA33C2" w:rsidP="00BA33C2">
      <w:pPr>
        <w:jc w:val="left"/>
      </w:pPr>
      <w:r>
        <w:t xml:space="preserve">  Point21      45</w:t>
      </w:r>
      <w:r w:rsidR="00FD59D8">
        <w:t>º</w:t>
      </w:r>
      <w:r>
        <w:t xml:space="preserve">00.0000N     </w:t>
      </w:r>
      <w:r w:rsidR="00FD59D8">
        <w:t>0</w:t>
      </w:r>
      <w:r>
        <w:t>30</w:t>
      </w:r>
      <w:r w:rsidR="00FD59D8">
        <w:t>º</w:t>
      </w:r>
      <w:r>
        <w:t>00.0000W</w:t>
      </w:r>
    </w:p>
    <w:p w14:paraId="7A47E67D" w14:textId="77777777" w:rsidR="00BA33C2" w:rsidRDefault="00BA33C2" w:rsidP="00BA33C2">
      <w:pPr>
        <w:jc w:val="left"/>
      </w:pPr>
    </w:p>
    <w:p w14:paraId="336252FB" w14:textId="04DA6834" w:rsidR="00BA33C2" w:rsidRPr="00BA33C2" w:rsidRDefault="003C560C" w:rsidP="00BA33C2">
      <w:pPr>
        <w:jc w:val="left"/>
        <w:rPr>
          <w:b/>
          <w:u w:val="single"/>
        </w:rPr>
      </w:pPr>
      <w:r>
        <w:rPr>
          <w:b/>
          <w:u w:val="single"/>
        </w:rPr>
        <w:br w:type="page"/>
      </w:r>
      <w:r w:rsidR="00BA33C2" w:rsidRPr="00BA33C2">
        <w:rPr>
          <w:b/>
          <w:u w:val="single"/>
        </w:rPr>
        <w:lastRenderedPageBreak/>
        <w:t>Set 5 Long Vertical (30</w:t>
      </w:r>
      <w:r w:rsidR="009D286E" w:rsidRPr="002164D3">
        <w:rPr>
          <w:b/>
        </w:rPr>
        <w:t>º</w:t>
      </w:r>
      <w:r w:rsidR="00BA33C2" w:rsidRPr="00BA33C2">
        <w:rPr>
          <w:b/>
          <w:u w:val="single"/>
        </w:rPr>
        <w:t>N, 45</w:t>
      </w:r>
      <w:r w:rsidR="009D286E" w:rsidRPr="002164D3">
        <w:rPr>
          <w:b/>
        </w:rPr>
        <w:t>º</w:t>
      </w:r>
      <w:r w:rsidR="00BA33C2" w:rsidRPr="00BA33C2">
        <w:rPr>
          <w:b/>
          <w:u w:val="single"/>
        </w:rPr>
        <w:t>W to 60</w:t>
      </w:r>
      <w:r w:rsidR="009D286E" w:rsidRPr="002164D3">
        <w:rPr>
          <w:b/>
        </w:rPr>
        <w:t>º</w:t>
      </w:r>
      <w:r w:rsidR="00BA33C2" w:rsidRPr="00BA33C2">
        <w:rPr>
          <w:b/>
          <w:u w:val="single"/>
        </w:rPr>
        <w:t>N, 45</w:t>
      </w:r>
      <w:r w:rsidR="009D286E" w:rsidRPr="002164D3">
        <w:rPr>
          <w:b/>
        </w:rPr>
        <w:t>º</w:t>
      </w:r>
      <w:r w:rsidR="00BA33C2" w:rsidRPr="00BA33C2">
        <w:rPr>
          <w:b/>
          <w:u w:val="single"/>
        </w:rPr>
        <w:t>W)</w:t>
      </w:r>
    </w:p>
    <w:p w14:paraId="5E162D8A" w14:textId="77777777" w:rsidR="00BA33C2" w:rsidRPr="003C560C" w:rsidRDefault="00BA33C2" w:rsidP="00BA33C2">
      <w:pPr>
        <w:jc w:val="left"/>
        <w:rPr>
          <w:sz w:val="16"/>
          <w:szCs w:val="16"/>
        </w:rPr>
      </w:pPr>
    </w:p>
    <w:p w14:paraId="13DDF67B" w14:textId="2C5BFD73" w:rsidR="00BA33C2" w:rsidRDefault="00BA33C2" w:rsidP="00BA33C2">
      <w:pPr>
        <w:jc w:val="left"/>
      </w:pPr>
      <w:r>
        <w:t xml:space="preserve">  The geodesic runs along the 45</w:t>
      </w:r>
      <w:r w:rsidR="00FD59D8" w:rsidRPr="002C3DF8">
        <w:t>º</w:t>
      </w:r>
      <w:r>
        <w:t>W meridian.</w:t>
      </w:r>
    </w:p>
    <w:p w14:paraId="45457D03" w14:textId="77777777" w:rsidR="00BA33C2" w:rsidRPr="003C560C" w:rsidRDefault="00BA33C2" w:rsidP="00BA33C2">
      <w:pPr>
        <w:jc w:val="left"/>
        <w:rPr>
          <w:sz w:val="16"/>
          <w:szCs w:val="16"/>
        </w:rPr>
      </w:pPr>
    </w:p>
    <w:p w14:paraId="15D9BC00" w14:textId="070EDF58" w:rsidR="00BA33C2" w:rsidRPr="00BA33C2" w:rsidRDefault="00BA33C2" w:rsidP="00BA33C2">
      <w:pPr>
        <w:jc w:val="left"/>
        <w:rPr>
          <w:b/>
          <w:u w:val="single"/>
        </w:rPr>
      </w:pPr>
      <w:r w:rsidRPr="00BA33C2">
        <w:rPr>
          <w:b/>
          <w:u w:val="single"/>
        </w:rPr>
        <w:t>Set 6 Circle (Centre 45</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5D0E12A8" w14:textId="77777777" w:rsidR="00BA33C2" w:rsidRPr="003C560C" w:rsidRDefault="00BA33C2" w:rsidP="00BA33C2">
      <w:pPr>
        <w:jc w:val="left"/>
        <w:rPr>
          <w:sz w:val="16"/>
          <w:szCs w:val="16"/>
        </w:rPr>
      </w:pPr>
    </w:p>
    <w:p w14:paraId="7FEE9BE2" w14:textId="301D4562" w:rsidR="00BA33C2" w:rsidRDefault="00BA33C2" w:rsidP="00BA33C2">
      <w:pPr>
        <w:jc w:val="left"/>
      </w:pPr>
      <w:r>
        <w:t xml:space="preserve">  Point1        62</w:t>
      </w:r>
      <w:r w:rsidR="00FD59D8">
        <w:t>º</w:t>
      </w:r>
      <w:r>
        <w:t xml:space="preserve">58.1482N     </w:t>
      </w:r>
      <w:r w:rsidR="008612D1">
        <w:t xml:space="preserve"> </w:t>
      </w:r>
      <w:r w:rsidR="00FD59D8">
        <w:t>0</w:t>
      </w:r>
      <w:r>
        <w:t>45</w:t>
      </w:r>
      <w:r w:rsidR="00FD59D8">
        <w:t>º</w:t>
      </w:r>
      <w:r>
        <w:t>00.0000W</w:t>
      </w:r>
    </w:p>
    <w:p w14:paraId="7FDF19AB" w14:textId="45984F6D" w:rsidR="00BA33C2" w:rsidRDefault="00BA33C2" w:rsidP="00BA33C2">
      <w:pPr>
        <w:jc w:val="left"/>
      </w:pPr>
      <w:r>
        <w:t xml:space="preserve">  Point2        </w:t>
      </w:r>
      <w:r w:rsidR="008612D1">
        <w:t>62</w:t>
      </w:r>
      <w:r w:rsidR="00FD59D8">
        <w:t>º0</w:t>
      </w:r>
      <w:r>
        <w:t xml:space="preserve">2.9175N     </w:t>
      </w:r>
      <w:r w:rsidR="008612D1">
        <w:t xml:space="preserve"> </w:t>
      </w:r>
      <w:r w:rsidR="00FD59D8">
        <w:t>0</w:t>
      </w:r>
      <w:r>
        <w:t>35</w:t>
      </w:r>
      <w:r w:rsidR="00FD59D8">
        <w:t>º</w:t>
      </w:r>
      <w:r>
        <w:t>13.1324W</w:t>
      </w:r>
    </w:p>
    <w:p w14:paraId="2CE8BCF8" w14:textId="4FC069B3" w:rsidR="00BA33C2" w:rsidRDefault="00BA33C2" w:rsidP="00BA33C2">
      <w:pPr>
        <w:jc w:val="left"/>
      </w:pPr>
      <w:r>
        <w:t xml:space="preserve">  Point3        59</w:t>
      </w:r>
      <w:r w:rsidR="00FD59D8">
        <w:t>º</w:t>
      </w:r>
      <w:r>
        <w:t xml:space="preserve">29.7703N     </w:t>
      </w:r>
      <w:r w:rsidR="008612D1">
        <w:t xml:space="preserve"> </w:t>
      </w:r>
      <w:r w:rsidR="00FD59D8">
        <w:t>0</w:t>
      </w:r>
      <w:r>
        <w:t>27</w:t>
      </w:r>
      <w:r w:rsidR="00FD59D8">
        <w:t>º</w:t>
      </w:r>
      <w:r>
        <w:t>21.3716W</w:t>
      </w:r>
    </w:p>
    <w:p w14:paraId="77A635B4" w14:textId="5D135633" w:rsidR="00BA33C2" w:rsidRDefault="00BA33C2" w:rsidP="00BA33C2">
      <w:pPr>
        <w:jc w:val="left"/>
      </w:pPr>
      <w:r>
        <w:t xml:space="preserve">  Point4        55</w:t>
      </w:r>
      <w:r w:rsidR="00FD59D8">
        <w:t>º</w:t>
      </w:r>
      <w:r>
        <w:t xml:space="preserve">47.3417N     </w:t>
      </w:r>
      <w:r w:rsidR="008612D1">
        <w:t xml:space="preserve"> </w:t>
      </w:r>
      <w:r w:rsidR="00FD59D8">
        <w:t>0</w:t>
      </w:r>
      <w:r>
        <w:t>22</w:t>
      </w:r>
      <w:r w:rsidR="00FD59D8">
        <w:t>º</w:t>
      </w:r>
      <w:r>
        <w:t>13.6842W</w:t>
      </w:r>
    </w:p>
    <w:p w14:paraId="3E6742C3" w14:textId="04CA0756" w:rsidR="00BA33C2" w:rsidRDefault="00BA33C2" w:rsidP="00BA33C2">
      <w:pPr>
        <w:jc w:val="left"/>
      </w:pPr>
      <w:r>
        <w:t xml:space="preserve">  Point5        51</w:t>
      </w:r>
      <w:r w:rsidR="00FD59D8">
        <w:t>º</w:t>
      </w:r>
      <w:r>
        <w:t xml:space="preserve">25.6105N     </w:t>
      </w:r>
      <w:r w:rsidR="008612D1">
        <w:t xml:space="preserve"> </w:t>
      </w:r>
      <w:r w:rsidR="00FD59D8">
        <w:t>0</w:t>
      </w:r>
      <w:r>
        <w:t>19</w:t>
      </w:r>
      <w:r w:rsidR="00FD59D8">
        <w:t>º</w:t>
      </w:r>
      <w:r>
        <w:t>41.1668W</w:t>
      </w:r>
    </w:p>
    <w:p w14:paraId="1A78FCCC" w14:textId="62B61F30" w:rsidR="00BA33C2" w:rsidRDefault="00BA33C2" w:rsidP="00BA33C2">
      <w:pPr>
        <w:jc w:val="left"/>
      </w:pPr>
      <w:r>
        <w:t xml:space="preserve">  Point6        46</w:t>
      </w:r>
      <w:r w:rsidR="00FD59D8">
        <w:t>º</w:t>
      </w:r>
      <w:r>
        <w:t xml:space="preserve">49.0062N     </w:t>
      </w:r>
      <w:r w:rsidR="008612D1">
        <w:t xml:space="preserve"> </w:t>
      </w:r>
      <w:r w:rsidR="00FD59D8">
        <w:t>0</w:t>
      </w:r>
      <w:r>
        <w:t>19</w:t>
      </w:r>
      <w:r w:rsidR="00FD59D8">
        <w:t>º</w:t>
      </w:r>
      <w:r>
        <w:t>14.2861W</w:t>
      </w:r>
    </w:p>
    <w:p w14:paraId="2E86DC4D" w14:textId="023347D9" w:rsidR="00BA33C2" w:rsidRDefault="00BA33C2" w:rsidP="00BA33C2">
      <w:pPr>
        <w:jc w:val="left"/>
      </w:pPr>
      <w:r>
        <w:t xml:space="preserve">  Point7        42</w:t>
      </w:r>
      <w:r w:rsidR="00FD59D8">
        <w:t>º</w:t>
      </w:r>
      <w:r>
        <w:t xml:space="preserve">16.1548N     </w:t>
      </w:r>
      <w:r w:rsidR="008612D1">
        <w:t xml:space="preserve"> </w:t>
      </w:r>
      <w:r w:rsidR="00FD59D8">
        <w:t>0</w:t>
      </w:r>
      <w:r>
        <w:t>20</w:t>
      </w:r>
      <w:r w:rsidR="00FD59D8">
        <w:t>º</w:t>
      </w:r>
      <w:r>
        <w:t>24.1958W</w:t>
      </w:r>
    </w:p>
    <w:p w14:paraId="06BE46AD" w14:textId="3F6CC069" w:rsidR="00BA33C2" w:rsidRDefault="00BA33C2" w:rsidP="00BA33C2">
      <w:pPr>
        <w:jc w:val="left"/>
      </w:pPr>
      <w:r>
        <w:t xml:space="preserve">  Point8        </w:t>
      </w:r>
      <w:r w:rsidR="008612D1">
        <w:t>38</w:t>
      </w:r>
      <w:r w:rsidR="00FD59D8">
        <w:t>º</w:t>
      </w:r>
      <w:r>
        <w:t xml:space="preserve">1.4970N     </w:t>
      </w:r>
      <w:r w:rsidR="008612D1">
        <w:t xml:space="preserve">   </w:t>
      </w:r>
      <w:r w:rsidR="00FD59D8">
        <w:t>0</w:t>
      </w:r>
      <w:r>
        <w:t>22</w:t>
      </w:r>
      <w:r w:rsidR="00FD59D8">
        <w:t>º</w:t>
      </w:r>
      <w:r>
        <w:t>48.2871W</w:t>
      </w:r>
    </w:p>
    <w:p w14:paraId="4CAA0003" w14:textId="05A79ECF" w:rsidR="00BA33C2" w:rsidRDefault="00BA33C2" w:rsidP="00BA33C2">
      <w:pPr>
        <w:jc w:val="left"/>
      </w:pPr>
      <w:r>
        <w:t xml:space="preserve">  Point9        34</w:t>
      </w:r>
      <w:r w:rsidR="00FD59D8">
        <w:t>º</w:t>
      </w:r>
      <w:r>
        <w:t xml:space="preserve">16.6609N     </w:t>
      </w:r>
      <w:r w:rsidR="008612D1">
        <w:t xml:space="preserve"> </w:t>
      </w:r>
      <w:r w:rsidR="00FD59D8">
        <w:t>0</w:t>
      </w:r>
      <w:r w:rsidR="008612D1">
        <w:t>26</w:t>
      </w:r>
      <w:r w:rsidR="00FD59D8">
        <w:t>º0</w:t>
      </w:r>
      <w:r>
        <w:t>9.5368W</w:t>
      </w:r>
    </w:p>
    <w:p w14:paraId="30CF5087" w14:textId="0F521703" w:rsidR="00BA33C2" w:rsidRDefault="00BA33C2" w:rsidP="00BA33C2">
      <w:pPr>
        <w:jc w:val="left"/>
      </w:pPr>
      <w:r>
        <w:t xml:space="preserve">  Point10      31</w:t>
      </w:r>
      <w:r w:rsidR="00FD59D8">
        <w:t>º</w:t>
      </w:r>
      <w:r>
        <w:t xml:space="preserve">11.2085N     </w:t>
      </w:r>
      <w:r w:rsidR="00FD59D8">
        <w:t xml:space="preserve"> 0</w:t>
      </w:r>
      <w:r>
        <w:t>30</w:t>
      </w:r>
      <w:r w:rsidR="00FD59D8">
        <w:t>º</w:t>
      </w:r>
      <w:r>
        <w:t>14.5458W</w:t>
      </w:r>
    </w:p>
    <w:p w14:paraId="1C5111ED" w14:textId="4318182B" w:rsidR="00BA33C2" w:rsidRDefault="00BA33C2" w:rsidP="00BA33C2">
      <w:pPr>
        <w:jc w:val="left"/>
      </w:pPr>
      <w:r>
        <w:t xml:space="preserve">  Point11      28</w:t>
      </w:r>
      <w:r w:rsidR="00FD59D8">
        <w:t>º</w:t>
      </w:r>
      <w:r>
        <w:t xml:space="preserve">52.8672N     </w:t>
      </w:r>
      <w:r w:rsidR="00FD59D8">
        <w:t xml:space="preserve"> 0</w:t>
      </w:r>
      <w:r>
        <w:t>34</w:t>
      </w:r>
      <w:r w:rsidR="00FD59D8">
        <w:t>º</w:t>
      </w:r>
      <w:r>
        <w:t>51.8044W</w:t>
      </w:r>
    </w:p>
    <w:p w14:paraId="6D29847E" w14:textId="683686A7" w:rsidR="00BA33C2" w:rsidRDefault="00BA33C2" w:rsidP="00BA33C2">
      <w:pPr>
        <w:jc w:val="left"/>
      </w:pPr>
      <w:r>
        <w:t xml:space="preserve">  Point12      27</w:t>
      </w:r>
      <w:r w:rsidR="00FD59D8">
        <w:t>º</w:t>
      </w:r>
      <w:r>
        <w:t xml:space="preserve">27.4359N     </w:t>
      </w:r>
      <w:r w:rsidR="00FD59D8">
        <w:t xml:space="preserve"> 0</w:t>
      </w:r>
      <w:r>
        <w:t>39</w:t>
      </w:r>
      <w:r w:rsidR="00FD59D8">
        <w:t>º</w:t>
      </w:r>
      <w:r>
        <w:t>50.5197W</w:t>
      </w:r>
    </w:p>
    <w:p w14:paraId="6CCCB5FB" w14:textId="5B395A9B" w:rsidR="00BA33C2" w:rsidRDefault="00BA33C2" w:rsidP="00BA33C2">
      <w:pPr>
        <w:jc w:val="left"/>
      </w:pPr>
      <w:r>
        <w:t xml:space="preserve">  Point13      26</w:t>
      </w:r>
      <w:r w:rsidR="00FD59D8">
        <w:t>º</w:t>
      </w:r>
      <w:r>
        <w:t xml:space="preserve">58.5455N     </w:t>
      </w:r>
      <w:r w:rsidR="00FD59D8">
        <w:t xml:space="preserve"> 0</w:t>
      </w:r>
      <w:r w:rsidR="008612D1">
        <w:t>45</w:t>
      </w:r>
      <w:r w:rsidR="00FD59D8">
        <w:t>º0</w:t>
      </w:r>
      <w:r>
        <w:t>0.0000W</w:t>
      </w:r>
    </w:p>
    <w:p w14:paraId="046E40B8" w14:textId="1D27F7F5" w:rsidR="00BA33C2" w:rsidRDefault="00BA33C2" w:rsidP="00BA33C2">
      <w:pPr>
        <w:jc w:val="left"/>
      </w:pPr>
      <w:r>
        <w:t xml:space="preserve">  Point14      27</w:t>
      </w:r>
      <w:r w:rsidR="00FD59D8">
        <w:t>º</w:t>
      </w:r>
      <w:r>
        <w:t xml:space="preserve">27.4359N     </w:t>
      </w:r>
      <w:r w:rsidR="00FD59D8">
        <w:t xml:space="preserve"> 0</w:t>
      </w:r>
      <w:r w:rsidR="008612D1">
        <w:t>50</w:t>
      </w:r>
      <w:r w:rsidR="00FD59D8">
        <w:t>º0</w:t>
      </w:r>
      <w:r>
        <w:t>9.4803W</w:t>
      </w:r>
    </w:p>
    <w:p w14:paraId="14B580ED" w14:textId="792B0A93" w:rsidR="00BA33C2" w:rsidRDefault="00BA33C2" w:rsidP="00BA33C2">
      <w:pPr>
        <w:jc w:val="left"/>
      </w:pPr>
      <w:r>
        <w:t xml:space="preserve">  Point15      28</w:t>
      </w:r>
      <w:r w:rsidR="00FD59D8">
        <w:t>º</w:t>
      </w:r>
      <w:r>
        <w:t xml:space="preserve">52.8672N     </w:t>
      </w:r>
      <w:r w:rsidR="00FD59D8">
        <w:t xml:space="preserve"> 0</w:t>
      </w:r>
      <w:r w:rsidR="008612D1">
        <w:t>55</w:t>
      </w:r>
      <w:r w:rsidR="00FD59D8">
        <w:t>º0</w:t>
      </w:r>
      <w:r>
        <w:t>8.1956W</w:t>
      </w:r>
    </w:p>
    <w:p w14:paraId="121FD2C7" w14:textId="0D47DF53" w:rsidR="00BA33C2" w:rsidRDefault="00BA33C2" w:rsidP="00BA33C2">
      <w:pPr>
        <w:jc w:val="left"/>
      </w:pPr>
      <w:r>
        <w:t xml:space="preserve">  Point16      31</w:t>
      </w:r>
      <w:r w:rsidR="00FD59D8">
        <w:t>º</w:t>
      </w:r>
      <w:r>
        <w:t xml:space="preserve">11.2085N     </w:t>
      </w:r>
      <w:r w:rsidR="00FD59D8">
        <w:t xml:space="preserve"> 0</w:t>
      </w:r>
      <w:r>
        <w:t>59</w:t>
      </w:r>
      <w:r w:rsidR="00FD59D8">
        <w:t>º</w:t>
      </w:r>
      <w:r>
        <w:t>45.4542W</w:t>
      </w:r>
    </w:p>
    <w:p w14:paraId="69E5C520" w14:textId="136A8025" w:rsidR="00BA33C2" w:rsidRDefault="00BA33C2" w:rsidP="00BA33C2">
      <w:pPr>
        <w:jc w:val="left"/>
      </w:pPr>
      <w:r>
        <w:t xml:space="preserve">  Point17      34</w:t>
      </w:r>
      <w:r w:rsidR="00FD59D8">
        <w:t>º</w:t>
      </w:r>
      <w:r>
        <w:t xml:space="preserve">16.6609N     </w:t>
      </w:r>
      <w:r w:rsidR="00FD59D8">
        <w:t xml:space="preserve"> 0</w:t>
      </w:r>
      <w:r>
        <w:t>63</w:t>
      </w:r>
      <w:r w:rsidR="00FD59D8">
        <w:t>º</w:t>
      </w:r>
      <w:r>
        <w:t>50.4632W</w:t>
      </w:r>
    </w:p>
    <w:p w14:paraId="2EC85C9B" w14:textId="100FDB77" w:rsidR="00BA33C2" w:rsidRDefault="00BA33C2" w:rsidP="00BA33C2">
      <w:pPr>
        <w:jc w:val="left"/>
      </w:pPr>
      <w:r>
        <w:t xml:space="preserve">  Point18      </w:t>
      </w:r>
      <w:r w:rsidR="008612D1">
        <w:t>38</w:t>
      </w:r>
      <w:r w:rsidR="00FD59D8">
        <w:t>º0</w:t>
      </w:r>
      <w:r>
        <w:t xml:space="preserve">1.4970N     </w:t>
      </w:r>
      <w:r w:rsidR="008612D1">
        <w:t xml:space="preserve"> </w:t>
      </w:r>
      <w:r w:rsidR="00FD59D8">
        <w:t>0</w:t>
      </w:r>
      <w:r>
        <w:t>67</w:t>
      </w:r>
      <w:r w:rsidR="00FD59D8">
        <w:t>º</w:t>
      </w:r>
      <w:r>
        <w:t>11.7129W</w:t>
      </w:r>
    </w:p>
    <w:p w14:paraId="57956313" w14:textId="4A6F4AF6" w:rsidR="00BA33C2" w:rsidRDefault="00BA33C2" w:rsidP="00BA33C2">
      <w:pPr>
        <w:jc w:val="left"/>
      </w:pPr>
      <w:r>
        <w:t xml:space="preserve">  Point19      42</w:t>
      </w:r>
      <w:r w:rsidR="00FD59D8">
        <w:t>º</w:t>
      </w:r>
      <w:r>
        <w:t xml:space="preserve">16.1548N     </w:t>
      </w:r>
      <w:r w:rsidR="00FD59D8">
        <w:t xml:space="preserve"> 0</w:t>
      </w:r>
      <w:r>
        <w:t>69</w:t>
      </w:r>
      <w:r w:rsidR="00FD59D8">
        <w:t>º</w:t>
      </w:r>
      <w:r>
        <w:t>35.8042W</w:t>
      </w:r>
    </w:p>
    <w:p w14:paraId="1906B5A8" w14:textId="1B789348" w:rsidR="00BA33C2" w:rsidRDefault="00BA33C2" w:rsidP="00BA33C2">
      <w:pPr>
        <w:jc w:val="left"/>
      </w:pPr>
      <w:r>
        <w:t xml:space="preserve">  Point20      46</w:t>
      </w:r>
      <w:r w:rsidR="00FD59D8">
        <w:t>º</w:t>
      </w:r>
      <w:r>
        <w:t xml:space="preserve">49.0062N     </w:t>
      </w:r>
      <w:r w:rsidR="00FD59D8">
        <w:t xml:space="preserve"> 0</w:t>
      </w:r>
      <w:r>
        <w:t>70</w:t>
      </w:r>
      <w:r w:rsidR="00FD59D8">
        <w:t>º</w:t>
      </w:r>
      <w:r>
        <w:t>45.7139W</w:t>
      </w:r>
    </w:p>
    <w:p w14:paraId="3173BB22" w14:textId="1435232C" w:rsidR="00BA33C2" w:rsidRDefault="00BA33C2" w:rsidP="00BA33C2">
      <w:pPr>
        <w:jc w:val="left"/>
      </w:pPr>
      <w:r>
        <w:t xml:space="preserve">  Point21      51</w:t>
      </w:r>
      <w:r w:rsidR="00FD59D8">
        <w:t>º</w:t>
      </w:r>
      <w:r>
        <w:t xml:space="preserve">25.6105N     </w:t>
      </w:r>
      <w:r w:rsidR="00FD59D8">
        <w:t xml:space="preserve"> 0</w:t>
      </w:r>
      <w:r>
        <w:t>70</w:t>
      </w:r>
      <w:r w:rsidR="00FD59D8">
        <w:t>º</w:t>
      </w:r>
      <w:r>
        <w:t>18.8332W</w:t>
      </w:r>
    </w:p>
    <w:p w14:paraId="3FDEDDAB" w14:textId="15BB70D2" w:rsidR="00BA33C2" w:rsidRDefault="00BA33C2" w:rsidP="00BA33C2">
      <w:pPr>
        <w:jc w:val="left"/>
      </w:pPr>
      <w:r>
        <w:t xml:space="preserve">  Point22      55</w:t>
      </w:r>
      <w:r w:rsidR="00FD59D8">
        <w:t>º</w:t>
      </w:r>
      <w:r>
        <w:t xml:space="preserve">47.3417N     </w:t>
      </w:r>
      <w:r w:rsidR="00FD59D8">
        <w:t xml:space="preserve"> 0</w:t>
      </w:r>
      <w:r>
        <w:t>67</w:t>
      </w:r>
      <w:r w:rsidR="00FD59D8">
        <w:t>º</w:t>
      </w:r>
      <w:r>
        <w:t>46.3158W</w:t>
      </w:r>
    </w:p>
    <w:p w14:paraId="63EACC8D" w14:textId="27F62580" w:rsidR="00BA33C2" w:rsidRDefault="00BA33C2" w:rsidP="00BA33C2">
      <w:pPr>
        <w:jc w:val="left"/>
      </w:pPr>
      <w:r>
        <w:t xml:space="preserve">  Point23      59</w:t>
      </w:r>
      <w:r w:rsidR="00FD59D8">
        <w:t>º</w:t>
      </w:r>
      <w:r>
        <w:t xml:space="preserve">29.7703N     </w:t>
      </w:r>
      <w:r w:rsidR="00FD59D8">
        <w:t xml:space="preserve"> 0</w:t>
      </w:r>
      <w:r>
        <w:t>62</w:t>
      </w:r>
      <w:r w:rsidR="00FD59D8">
        <w:t>º</w:t>
      </w:r>
      <w:r>
        <w:t>38.6284W</w:t>
      </w:r>
    </w:p>
    <w:p w14:paraId="41B6187C" w14:textId="6495F029" w:rsidR="00BA33C2" w:rsidRDefault="00BA33C2" w:rsidP="00BA33C2">
      <w:pPr>
        <w:jc w:val="left"/>
      </w:pPr>
      <w:r>
        <w:t xml:space="preserve">  Point24      </w:t>
      </w:r>
      <w:r w:rsidR="008612D1">
        <w:t>62</w:t>
      </w:r>
      <w:r w:rsidR="00FD59D8">
        <w:t>º0</w:t>
      </w:r>
      <w:r>
        <w:t xml:space="preserve">2.9175N     </w:t>
      </w:r>
      <w:r w:rsidR="008612D1">
        <w:t xml:space="preserve"> </w:t>
      </w:r>
      <w:r w:rsidR="00FD59D8">
        <w:t>0</w:t>
      </w:r>
      <w:r>
        <w:t>54</w:t>
      </w:r>
      <w:r w:rsidR="00FD59D8">
        <w:t>º</w:t>
      </w:r>
      <w:r>
        <w:t>46.8676W</w:t>
      </w:r>
    </w:p>
    <w:p w14:paraId="01D63008" w14:textId="0B4E46FD" w:rsidR="00BA33C2" w:rsidRDefault="00BA33C2" w:rsidP="00BA33C2">
      <w:pPr>
        <w:jc w:val="left"/>
      </w:pPr>
      <w:r>
        <w:t xml:space="preserve">  Point25      62</w:t>
      </w:r>
      <w:r w:rsidR="00FD59D8">
        <w:t>º</w:t>
      </w:r>
      <w:r>
        <w:t xml:space="preserve">58.1482N     </w:t>
      </w:r>
      <w:r w:rsidR="00FD59D8">
        <w:t xml:space="preserve"> 0</w:t>
      </w:r>
      <w:r w:rsidR="008612D1">
        <w:t>45</w:t>
      </w:r>
      <w:r w:rsidR="00FD59D8">
        <w:t>º0</w:t>
      </w:r>
      <w:r>
        <w:t>0.0000W</w:t>
      </w:r>
    </w:p>
    <w:p w14:paraId="10FD545D" w14:textId="77777777" w:rsidR="00BA33C2" w:rsidRDefault="00BA33C2" w:rsidP="00BA33C2">
      <w:pPr>
        <w:jc w:val="left"/>
      </w:pPr>
    </w:p>
    <w:p w14:paraId="619A22C4" w14:textId="77777777" w:rsidR="00BA33C2" w:rsidRPr="00EF287F" w:rsidRDefault="00BA33C2" w:rsidP="00BA33C2">
      <w:pPr>
        <w:jc w:val="left"/>
        <w:rPr>
          <w:b/>
          <w:u w:val="single"/>
        </w:rPr>
      </w:pPr>
      <w:r w:rsidRPr="00EF287F">
        <w:rPr>
          <w:b/>
          <w:u w:val="single"/>
        </w:rPr>
        <w:t>Long Geodesics (Crossing Equator).</w:t>
      </w:r>
    </w:p>
    <w:p w14:paraId="7134A5C6" w14:textId="77777777" w:rsidR="00BA33C2" w:rsidRDefault="00BA33C2" w:rsidP="00BA33C2">
      <w:pPr>
        <w:jc w:val="left"/>
      </w:pPr>
    </w:p>
    <w:p w14:paraId="0BC87E57" w14:textId="68F58907" w:rsidR="00BA33C2" w:rsidRPr="00BA33C2" w:rsidRDefault="00BA33C2" w:rsidP="00BA33C2">
      <w:pPr>
        <w:jc w:val="left"/>
        <w:rPr>
          <w:b/>
          <w:u w:val="single"/>
        </w:rPr>
      </w:pPr>
      <w:r w:rsidRPr="00BA33C2">
        <w:rPr>
          <w:b/>
          <w:u w:val="single"/>
        </w:rPr>
        <w:t>Set 7 Long Diagonal (15</w:t>
      </w:r>
      <w:r w:rsidR="009D286E" w:rsidRPr="002164D3">
        <w:rPr>
          <w:b/>
        </w:rPr>
        <w:t>º</w:t>
      </w:r>
      <w:r w:rsidRPr="00BA33C2">
        <w:rPr>
          <w:b/>
          <w:u w:val="single"/>
        </w:rPr>
        <w:t>N, 60</w:t>
      </w:r>
      <w:r w:rsidR="009D286E" w:rsidRPr="002164D3">
        <w:rPr>
          <w:b/>
        </w:rPr>
        <w:t>º</w:t>
      </w:r>
      <w:r w:rsidRPr="00BA33C2">
        <w:rPr>
          <w:b/>
          <w:u w:val="single"/>
        </w:rPr>
        <w:t>W to 15</w:t>
      </w:r>
      <w:r w:rsidR="009D286E" w:rsidRPr="002164D3">
        <w:rPr>
          <w:b/>
        </w:rPr>
        <w:t>º</w:t>
      </w:r>
      <w:r w:rsidRPr="00BA33C2">
        <w:rPr>
          <w:b/>
          <w:u w:val="single"/>
        </w:rPr>
        <w:t>S, 30</w:t>
      </w:r>
      <w:r w:rsidR="009D286E" w:rsidRPr="002164D3">
        <w:rPr>
          <w:b/>
        </w:rPr>
        <w:t>º</w:t>
      </w:r>
      <w:r w:rsidRPr="00BA33C2">
        <w:rPr>
          <w:b/>
          <w:u w:val="single"/>
        </w:rPr>
        <w:t>W)</w:t>
      </w:r>
    </w:p>
    <w:p w14:paraId="25A3882E" w14:textId="77777777" w:rsidR="00BA33C2" w:rsidRPr="003C560C" w:rsidRDefault="00BA33C2" w:rsidP="00BA33C2">
      <w:pPr>
        <w:jc w:val="left"/>
        <w:rPr>
          <w:sz w:val="16"/>
          <w:szCs w:val="16"/>
        </w:rPr>
      </w:pPr>
    </w:p>
    <w:p w14:paraId="0DAC0583" w14:textId="117F0FF4" w:rsidR="00BA33C2" w:rsidRDefault="00BA33C2" w:rsidP="00BA33C2">
      <w:pPr>
        <w:jc w:val="left"/>
      </w:pPr>
      <w:r>
        <w:t xml:space="preserve">  Point1        </w:t>
      </w:r>
      <w:r w:rsidR="008612D1">
        <w:t>15</w:t>
      </w:r>
      <w:r w:rsidR="00FD59D8">
        <w:t>º0</w:t>
      </w:r>
      <w:r>
        <w:t xml:space="preserve">0.0000N     </w:t>
      </w:r>
      <w:r w:rsidR="00FD59D8">
        <w:t>0</w:t>
      </w:r>
      <w:r w:rsidR="008612D1">
        <w:t>60</w:t>
      </w:r>
      <w:r w:rsidR="00FD59D8">
        <w:t>º0</w:t>
      </w:r>
      <w:r>
        <w:t>0.0000W</w:t>
      </w:r>
    </w:p>
    <w:p w14:paraId="1B5C19EE" w14:textId="067D7BBD" w:rsidR="00BA33C2" w:rsidRDefault="00BA33C2" w:rsidP="00BA33C2">
      <w:pPr>
        <w:jc w:val="left"/>
      </w:pPr>
      <w:r>
        <w:t xml:space="preserve">  Point2        13</w:t>
      </w:r>
      <w:r w:rsidR="00FD59D8">
        <w:t>º</w:t>
      </w:r>
      <w:r>
        <w:t xml:space="preserve">31.8194N    </w:t>
      </w:r>
      <w:r w:rsidR="008612D1">
        <w:t xml:space="preserve"> </w:t>
      </w:r>
      <w:r w:rsidR="00FD59D8">
        <w:t>0</w:t>
      </w:r>
      <w:r>
        <w:t>58</w:t>
      </w:r>
      <w:r w:rsidR="00FD59D8">
        <w:t>º</w:t>
      </w:r>
      <w:r>
        <w:t>26.4185W</w:t>
      </w:r>
    </w:p>
    <w:p w14:paraId="375B80CD" w14:textId="050BD87A" w:rsidR="00BA33C2" w:rsidRDefault="00BA33C2" w:rsidP="00BA33C2">
      <w:pPr>
        <w:jc w:val="left"/>
      </w:pPr>
      <w:r>
        <w:t xml:space="preserve">  Point3        </w:t>
      </w:r>
      <w:r w:rsidR="008612D1">
        <w:t>12</w:t>
      </w:r>
      <w:r w:rsidR="00FD59D8">
        <w:t>º0</w:t>
      </w:r>
      <w:r>
        <w:t xml:space="preserve">3.0524N     </w:t>
      </w:r>
      <w:r w:rsidR="00FD59D8">
        <w:t>0</w:t>
      </w:r>
      <w:r>
        <w:t>56</w:t>
      </w:r>
      <w:r w:rsidR="00FD59D8">
        <w:t>º</w:t>
      </w:r>
      <w:r>
        <w:t>53.9818W</w:t>
      </w:r>
    </w:p>
    <w:p w14:paraId="4C68FAEF" w14:textId="6BEBE559" w:rsidR="00BA33C2" w:rsidRDefault="00BA33C2" w:rsidP="00BA33C2">
      <w:pPr>
        <w:jc w:val="left"/>
      </w:pPr>
      <w:r>
        <w:t xml:space="preserve">  Point4        10</w:t>
      </w:r>
      <w:r w:rsidR="00FD59D8">
        <w:t>º</w:t>
      </w:r>
      <w:r>
        <w:t xml:space="preserve">33.7708N     </w:t>
      </w:r>
      <w:r w:rsidR="00FD59D8">
        <w:t>0</w:t>
      </w:r>
      <w:r>
        <w:t>55</w:t>
      </w:r>
      <w:r w:rsidR="00FD59D8">
        <w:t>º</w:t>
      </w:r>
      <w:r>
        <w:t>22.5552W</w:t>
      </w:r>
    </w:p>
    <w:p w14:paraId="726F8115" w14:textId="4F525CD3" w:rsidR="00BA33C2" w:rsidRDefault="00BA33C2" w:rsidP="00BA33C2">
      <w:pPr>
        <w:jc w:val="left"/>
      </w:pPr>
      <w:r>
        <w:t xml:space="preserve">  Point5        </w:t>
      </w:r>
      <w:r w:rsidR="00FD59D8">
        <w:t>0</w:t>
      </w:r>
      <w:r w:rsidR="008612D1">
        <w:t>9</w:t>
      </w:r>
      <w:r w:rsidR="00FD59D8">
        <w:t>º0</w:t>
      </w:r>
      <w:r>
        <w:t xml:space="preserve">4.0440N     </w:t>
      </w:r>
      <w:r w:rsidR="00FD59D8">
        <w:t>0</w:t>
      </w:r>
      <w:r>
        <w:t>53</w:t>
      </w:r>
      <w:r w:rsidR="00FD59D8">
        <w:t>º</w:t>
      </w:r>
      <w:r>
        <w:t>52.0065W</w:t>
      </w:r>
    </w:p>
    <w:p w14:paraId="3AB7EFCD" w14:textId="3DA194AE" w:rsidR="00BA33C2" w:rsidRDefault="00BA33C2" w:rsidP="00BA33C2">
      <w:pPr>
        <w:jc w:val="left"/>
      </w:pPr>
      <w:r>
        <w:t xml:space="preserve">  Point6        </w:t>
      </w:r>
      <w:r w:rsidR="00FD59D8">
        <w:t>0</w:t>
      </w:r>
      <w:r>
        <w:t>7</w:t>
      </w:r>
      <w:r w:rsidR="00FD59D8">
        <w:t>º</w:t>
      </w:r>
      <w:r>
        <w:t xml:space="preserve">33.9393N     </w:t>
      </w:r>
      <w:r w:rsidR="00FD59D8">
        <w:t>0</w:t>
      </w:r>
      <w:r>
        <w:t>52</w:t>
      </w:r>
      <w:r w:rsidR="00FD59D8">
        <w:t>º</w:t>
      </w:r>
      <w:r>
        <w:t>22.2057W</w:t>
      </w:r>
    </w:p>
    <w:p w14:paraId="3D7757FA" w14:textId="53DD74E8" w:rsidR="00BA33C2" w:rsidRDefault="00BA33C2" w:rsidP="00BA33C2">
      <w:pPr>
        <w:jc w:val="left"/>
      </w:pPr>
      <w:r>
        <w:t xml:space="preserve">  Point7        </w:t>
      </w:r>
      <w:r w:rsidR="00FD59D8">
        <w:t>0</w:t>
      </w:r>
      <w:r w:rsidR="008612D1">
        <w:t>6</w:t>
      </w:r>
      <w:r w:rsidR="00FD59D8">
        <w:t>º0</w:t>
      </w:r>
      <w:r>
        <w:t xml:space="preserve">3.5224N     </w:t>
      </w:r>
      <w:r w:rsidR="00FD59D8">
        <w:t>0</w:t>
      </w:r>
      <w:r>
        <w:t>50</w:t>
      </w:r>
      <w:r w:rsidR="00FD59D8">
        <w:t>º</w:t>
      </w:r>
      <w:r>
        <w:t>53.0251W</w:t>
      </w:r>
    </w:p>
    <w:p w14:paraId="2676D6C2" w14:textId="344C59E5" w:rsidR="00BA33C2" w:rsidRDefault="00BA33C2" w:rsidP="00BA33C2">
      <w:pPr>
        <w:jc w:val="left"/>
      </w:pPr>
      <w:r>
        <w:t xml:space="preserve">  Point8        </w:t>
      </w:r>
      <w:r w:rsidR="00FD59D8">
        <w:t>0</w:t>
      </w:r>
      <w:r>
        <w:t>4</w:t>
      </w:r>
      <w:r w:rsidR="00FD59D8">
        <w:t>º</w:t>
      </w:r>
      <w:r>
        <w:t xml:space="preserve">32.8574N     </w:t>
      </w:r>
      <w:r w:rsidR="00FD59D8">
        <w:t>0</w:t>
      </w:r>
      <w:r>
        <w:t>49</w:t>
      </w:r>
      <w:r w:rsidR="00FD59D8">
        <w:t>º</w:t>
      </w:r>
      <w:r>
        <w:t>24.3384W</w:t>
      </w:r>
    </w:p>
    <w:p w14:paraId="38198826" w14:textId="0B8C9748" w:rsidR="00BA33C2" w:rsidRDefault="00BA33C2" w:rsidP="00BA33C2">
      <w:pPr>
        <w:jc w:val="left"/>
      </w:pPr>
      <w:r>
        <w:t xml:space="preserve">  Point9        </w:t>
      </w:r>
      <w:r w:rsidR="00FD59D8">
        <w:t>0</w:t>
      </w:r>
      <w:r w:rsidR="008612D1">
        <w:t>3</w:t>
      </w:r>
      <w:r w:rsidR="00FD59D8">
        <w:t>º0</w:t>
      </w:r>
      <w:r>
        <w:t xml:space="preserve">2.0073N     </w:t>
      </w:r>
      <w:r w:rsidR="00FD59D8">
        <w:t>0</w:t>
      </w:r>
      <w:r>
        <w:t>47</w:t>
      </w:r>
      <w:r w:rsidR="00FD59D8">
        <w:t>º</w:t>
      </w:r>
      <w:r>
        <w:t>56.0210W</w:t>
      </w:r>
    </w:p>
    <w:p w14:paraId="4688F212" w14:textId="380035E2" w:rsidR="00BA33C2" w:rsidRDefault="00BA33C2" w:rsidP="00BA33C2">
      <w:pPr>
        <w:jc w:val="left"/>
      </w:pPr>
      <w:r>
        <w:t xml:space="preserve">  Point10      </w:t>
      </w:r>
      <w:r w:rsidR="00FD59D8">
        <w:t>0</w:t>
      </w:r>
      <w:r>
        <w:t>1</w:t>
      </w:r>
      <w:r w:rsidR="00FD59D8">
        <w:t>º</w:t>
      </w:r>
      <w:r>
        <w:t xml:space="preserve">31.0343N     </w:t>
      </w:r>
      <w:r w:rsidR="00FD59D8">
        <w:t>0</w:t>
      </w:r>
      <w:r>
        <w:t>46</w:t>
      </w:r>
      <w:r w:rsidR="00FD59D8">
        <w:t>º</w:t>
      </w:r>
      <w:r>
        <w:t>27.9492W</w:t>
      </w:r>
    </w:p>
    <w:p w14:paraId="0EBB7555" w14:textId="044DDE19" w:rsidR="00BA33C2" w:rsidRDefault="00BA33C2" w:rsidP="00BA33C2">
      <w:pPr>
        <w:jc w:val="left"/>
      </w:pPr>
      <w:r>
        <w:t xml:space="preserve">  Point11      </w:t>
      </w:r>
      <w:r w:rsidR="00FD59D8">
        <w:t>0</w:t>
      </w:r>
      <w:r w:rsidR="008612D1">
        <w:t>0</w:t>
      </w:r>
      <w:r w:rsidR="00FD59D8">
        <w:t>º0</w:t>
      </w:r>
      <w:r>
        <w:t xml:space="preserve">0.0000N     </w:t>
      </w:r>
      <w:r w:rsidR="00FD59D8">
        <w:t>0</w:t>
      </w:r>
      <w:r w:rsidR="008612D1">
        <w:t>45</w:t>
      </w:r>
      <w:r w:rsidR="00FD59D8">
        <w:t>º0</w:t>
      </w:r>
      <w:r>
        <w:t>0.0000W</w:t>
      </w:r>
    </w:p>
    <w:p w14:paraId="4890FAB8" w14:textId="3F286313" w:rsidR="00BA33C2" w:rsidRDefault="00BA33C2" w:rsidP="00BA33C2">
      <w:pPr>
        <w:jc w:val="left"/>
      </w:pPr>
      <w:r>
        <w:t xml:space="preserve">  Point12      </w:t>
      </w:r>
      <w:r w:rsidR="00FD59D8">
        <w:t>0</w:t>
      </w:r>
      <w:r>
        <w:t>1</w:t>
      </w:r>
      <w:r w:rsidR="00FD59D8">
        <w:t>º</w:t>
      </w:r>
      <w:r>
        <w:t xml:space="preserve">31.0343S     </w:t>
      </w:r>
      <w:r w:rsidR="00FD59D8">
        <w:t>0</w:t>
      </w:r>
      <w:r>
        <w:t>43</w:t>
      </w:r>
      <w:r w:rsidR="00FD59D8">
        <w:t>º</w:t>
      </w:r>
      <w:r>
        <w:t>32.0508W</w:t>
      </w:r>
    </w:p>
    <w:p w14:paraId="7CEF5190" w14:textId="52AB384B" w:rsidR="00BA33C2" w:rsidRDefault="00BA33C2" w:rsidP="00BA33C2">
      <w:pPr>
        <w:jc w:val="left"/>
      </w:pPr>
      <w:r>
        <w:t xml:space="preserve">  Point13      </w:t>
      </w:r>
      <w:r w:rsidR="00FD59D8">
        <w:t>0</w:t>
      </w:r>
      <w:r w:rsidR="008612D1">
        <w:t>3</w:t>
      </w:r>
      <w:r w:rsidR="00FD59D8">
        <w:t>º0</w:t>
      </w:r>
      <w:r>
        <w:t xml:space="preserve">2.0073S     </w:t>
      </w:r>
      <w:r w:rsidR="00FD59D8">
        <w:t>0</w:t>
      </w:r>
      <w:r w:rsidR="008612D1">
        <w:t>42</w:t>
      </w:r>
      <w:r w:rsidR="00FD59D8">
        <w:t>º0</w:t>
      </w:r>
      <w:r>
        <w:t>3.9789W</w:t>
      </w:r>
    </w:p>
    <w:p w14:paraId="0418F0A9" w14:textId="64C3F361" w:rsidR="00BA33C2" w:rsidRDefault="00BA33C2" w:rsidP="00BA33C2">
      <w:pPr>
        <w:jc w:val="left"/>
      </w:pPr>
      <w:r>
        <w:t xml:space="preserve">  Point14      </w:t>
      </w:r>
      <w:r w:rsidR="00FD59D8">
        <w:t>0</w:t>
      </w:r>
      <w:r>
        <w:t>4</w:t>
      </w:r>
      <w:r w:rsidR="00FD59D8">
        <w:t>º</w:t>
      </w:r>
      <w:r>
        <w:t xml:space="preserve">32.8574S     </w:t>
      </w:r>
      <w:r w:rsidR="00FD59D8">
        <w:t>0</w:t>
      </w:r>
      <w:r>
        <w:t>40</w:t>
      </w:r>
      <w:r w:rsidR="00FD59D8">
        <w:t>º</w:t>
      </w:r>
      <w:r>
        <w:t>35.6615W</w:t>
      </w:r>
    </w:p>
    <w:p w14:paraId="4BD533DF" w14:textId="38DDEB98" w:rsidR="00BA33C2" w:rsidRDefault="00BA33C2" w:rsidP="00BA33C2">
      <w:pPr>
        <w:jc w:val="left"/>
      </w:pPr>
      <w:r>
        <w:t xml:space="preserve">  Point15      </w:t>
      </w:r>
      <w:r w:rsidR="00FD59D8">
        <w:t>0</w:t>
      </w:r>
      <w:r w:rsidR="008612D1">
        <w:t>6</w:t>
      </w:r>
      <w:r w:rsidR="00FD59D8">
        <w:t>º0</w:t>
      </w:r>
      <w:r>
        <w:t xml:space="preserve">3.5224S     </w:t>
      </w:r>
      <w:r w:rsidR="000B4A0D">
        <w:t>0</w:t>
      </w:r>
      <w:r w:rsidR="008612D1">
        <w:t>39</w:t>
      </w:r>
      <w:r w:rsidR="000B4A0D">
        <w:t>º0</w:t>
      </w:r>
      <w:r>
        <w:t>6.9749W</w:t>
      </w:r>
    </w:p>
    <w:p w14:paraId="4D33DFDB" w14:textId="42F6EBD2" w:rsidR="00BA33C2" w:rsidRDefault="00BA33C2" w:rsidP="00BA33C2">
      <w:pPr>
        <w:jc w:val="left"/>
      </w:pPr>
      <w:r>
        <w:t xml:space="preserve">  Point16      </w:t>
      </w:r>
      <w:r w:rsidR="000B4A0D">
        <w:t>0</w:t>
      </w:r>
      <w:r>
        <w:t>7</w:t>
      </w:r>
      <w:r w:rsidR="000B4A0D">
        <w:t>º</w:t>
      </w:r>
      <w:r>
        <w:t xml:space="preserve">33.9393S     </w:t>
      </w:r>
      <w:r w:rsidR="000B4A0D">
        <w:t>0</w:t>
      </w:r>
      <w:r>
        <w:t>37</w:t>
      </w:r>
      <w:r w:rsidR="000B4A0D">
        <w:t>º</w:t>
      </w:r>
      <w:r>
        <w:t>37.7942W</w:t>
      </w:r>
    </w:p>
    <w:p w14:paraId="5A1FB956" w14:textId="4F228490" w:rsidR="00BA33C2" w:rsidRDefault="00BA33C2" w:rsidP="00BA33C2">
      <w:pPr>
        <w:jc w:val="left"/>
      </w:pPr>
      <w:r>
        <w:t xml:space="preserve">  Point17      </w:t>
      </w:r>
      <w:r w:rsidR="000B4A0D">
        <w:t>0</w:t>
      </w:r>
      <w:r w:rsidR="008612D1">
        <w:t>9</w:t>
      </w:r>
      <w:r w:rsidR="000B4A0D">
        <w:t>º0</w:t>
      </w:r>
      <w:r>
        <w:t xml:space="preserve">4.0440S     </w:t>
      </w:r>
      <w:r w:rsidR="000B4A0D">
        <w:t>0</w:t>
      </w:r>
      <w:r w:rsidR="008612D1">
        <w:t>36</w:t>
      </w:r>
      <w:r w:rsidR="000B4A0D">
        <w:t>º0</w:t>
      </w:r>
      <w:r>
        <w:t>7.9935W</w:t>
      </w:r>
    </w:p>
    <w:p w14:paraId="0E15FDD9" w14:textId="738894B6" w:rsidR="00BA33C2" w:rsidRDefault="00BA33C2" w:rsidP="00BA33C2">
      <w:pPr>
        <w:jc w:val="left"/>
      </w:pPr>
      <w:r>
        <w:t xml:space="preserve">  Point18      10</w:t>
      </w:r>
      <w:r w:rsidR="000B4A0D">
        <w:t>º</w:t>
      </w:r>
      <w:r>
        <w:t xml:space="preserve">33.7708S     </w:t>
      </w:r>
      <w:r w:rsidR="000B4A0D">
        <w:t>0</w:t>
      </w:r>
      <w:r>
        <w:t>34</w:t>
      </w:r>
      <w:r w:rsidR="000B4A0D">
        <w:t>º</w:t>
      </w:r>
      <w:r>
        <w:t>37.4447W</w:t>
      </w:r>
    </w:p>
    <w:p w14:paraId="7CB82CFE" w14:textId="24E6A187" w:rsidR="00BA33C2" w:rsidRDefault="00BA33C2" w:rsidP="00BA33C2">
      <w:pPr>
        <w:jc w:val="left"/>
      </w:pPr>
      <w:r>
        <w:t xml:space="preserve">  Point19      </w:t>
      </w:r>
      <w:r w:rsidR="008612D1">
        <w:t>12</w:t>
      </w:r>
      <w:r w:rsidR="000B4A0D">
        <w:t>º0</w:t>
      </w:r>
      <w:r>
        <w:t xml:space="preserve">3.0524S     </w:t>
      </w:r>
      <w:r w:rsidR="000B4A0D">
        <w:t>0</w:t>
      </w:r>
      <w:r w:rsidR="008612D1">
        <w:t>33</w:t>
      </w:r>
      <w:r w:rsidR="000B4A0D">
        <w:t>º0</w:t>
      </w:r>
      <w:r>
        <w:t>6.0182W</w:t>
      </w:r>
    </w:p>
    <w:p w14:paraId="40A31132" w14:textId="48CB5695" w:rsidR="00BA33C2" w:rsidRDefault="00BA33C2" w:rsidP="00BA33C2">
      <w:pPr>
        <w:jc w:val="left"/>
      </w:pPr>
      <w:r>
        <w:t xml:space="preserve">  Point20      13</w:t>
      </w:r>
      <w:r w:rsidR="000B4A0D">
        <w:t>º</w:t>
      </w:r>
      <w:r>
        <w:t xml:space="preserve">31.8194S     </w:t>
      </w:r>
      <w:r w:rsidR="000B4A0D">
        <w:t>0</w:t>
      </w:r>
      <w:r>
        <w:t>31</w:t>
      </w:r>
      <w:r w:rsidR="000B4A0D">
        <w:t>º</w:t>
      </w:r>
      <w:r>
        <w:t>33.5815W</w:t>
      </w:r>
    </w:p>
    <w:p w14:paraId="4AD78DFF" w14:textId="51B09768" w:rsidR="00BA33C2" w:rsidRDefault="00BA33C2" w:rsidP="00BA33C2">
      <w:pPr>
        <w:jc w:val="left"/>
      </w:pPr>
      <w:r>
        <w:t xml:space="preserve">  Point21      </w:t>
      </w:r>
      <w:r w:rsidR="008612D1">
        <w:t>15</w:t>
      </w:r>
      <w:r w:rsidR="000B4A0D">
        <w:t>º0</w:t>
      </w:r>
      <w:r>
        <w:t xml:space="preserve">0.0000S     </w:t>
      </w:r>
      <w:r w:rsidR="000B4A0D">
        <w:t>0</w:t>
      </w:r>
      <w:r w:rsidR="008612D1">
        <w:t>30</w:t>
      </w:r>
      <w:r w:rsidR="000B4A0D">
        <w:t>º</w:t>
      </w:r>
      <w:r>
        <w:t>0</w:t>
      </w:r>
      <w:r w:rsidR="000B4A0D">
        <w:t>0</w:t>
      </w:r>
      <w:r>
        <w:t>.0000W</w:t>
      </w:r>
    </w:p>
    <w:p w14:paraId="4A6F3984" w14:textId="77777777" w:rsidR="00BA33C2" w:rsidRDefault="00BA33C2" w:rsidP="00BA33C2">
      <w:pPr>
        <w:jc w:val="left"/>
      </w:pPr>
    </w:p>
    <w:p w14:paraId="27FE5A8A" w14:textId="51DB837A" w:rsidR="00BA33C2" w:rsidRPr="00BA33C2" w:rsidRDefault="00BA33C2" w:rsidP="00BA33C2">
      <w:pPr>
        <w:jc w:val="left"/>
        <w:rPr>
          <w:b/>
          <w:u w:val="single"/>
        </w:rPr>
      </w:pPr>
      <w:r w:rsidRPr="00BA33C2">
        <w:rPr>
          <w:b/>
          <w:u w:val="single"/>
        </w:rPr>
        <w:t>Set 8 Long Diagonal (15</w:t>
      </w:r>
      <w:r w:rsidR="009D286E" w:rsidRPr="002164D3">
        <w:rPr>
          <w:b/>
        </w:rPr>
        <w:t>º</w:t>
      </w:r>
      <w:r w:rsidRPr="00BA33C2">
        <w:rPr>
          <w:b/>
          <w:u w:val="single"/>
        </w:rPr>
        <w:t>N, 30</w:t>
      </w:r>
      <w:r w:rsidR="009D286E" w:rsidRPr="002164D3">
        <w:rPr>
          <w:b/>
        </w:rPr>
        <w:t>º</w:t>
      </w:r>
      <w:r w:rsidRPr="00BA33C2">
        <w:rPr>
          <w:b/>
          <w:u w:val="single"/>
        </w:rPr>
        <w:t>W to 15</w:t>
      </w:r>
      <w:r w:rsidR="009D286E" w:rsidRPr="002164D3">
        <w:rPr>
          <w:b/>
        </w:rPr>
        <w:t>º</w:t>
      </w:r>
      <w:r w:rsidRPr="00BA33C2">
        <w:rPr>
          <w:b/>
          <w:u w:val="single"/>
        </w:rPr>
        <w:t>S, 60</w:t>
      </w:r>
      <w:r w:rsidR="009D286E" w:rsidRPr="002164D3">
        <w:rPr>
          <w:b/>
        </w:rPr>
        <w:t>º</w:t>
      </w:r>
      <w:r w:rsidRPr="00BA33C2">
        <w:rPr>
          <w:b/>
          <w:u w:val="single"/>
        </w:rPr>
        <w:t>W)</w:t>
      </w:r>
    </w:p>
    <w:p w14:paraId="63E434F3" w14:textId="77777777" w:rsidR="00BA33C2" w:rsidRDefault="00BA33C2" w:rsidP="00BA33C2">
      <w:pPr>
        <w:jc w:val="left"/>
      </w:pPr>
    </w:p>
    <w:p w14:paraId="44D03FCB" w14:textId="0DC6D6E7" w:rsidR="00BA33C2" w:rsidRDefault="00BA33C2" w:rsidP="00BA33C2">
      <w:pPr>
        <w:jc w:val="left"/>
      </w:pPr>
      <w:r>
        <w:t xml:space="preserve">  Point1        </w:t>
      </w:r>
      <w:r w:rsidR="008612D1">
        <w:t>15</w:t>
      </w:r>
      <w:r w:rsidR="002525A2">
        <w:t>º0</w:t>
      </w:r>
      <w:r>
        <w:t xml:space="preserve">0.0000N   </w:t>
      </w:r>
      <w:r w:rsidR="002525A2">
        <w:t xml:space="preserve"> 0</w:t>
      </w:r>
      <w:r w:rsidR="008612D1">
        <w:t>30</w:t>
      </w:r>
      <w:r w:rsidR="002525A2">
        <w:t>º0</w:t>
      </w:r>
      <w:r>
        <w:t>0.0000W</w:t>
      </w:r>
    </w:p>
    <w:p w14:paraId="042C2FB5" w14:textId="499F19A8" w:rsidR="00BA33C2" w:rsidRDefault="00BA33C2" w:rsidP="00BA33C2">
      <w:pPr>
        <w:jc w:val="left"/>
      </w:pPr>
      <w:r>
        <w:t xml:space="preserve">  Point2        13</w:t>
      </w:r>
      <w:r w:rsidR="002525A2">
        <w:t>º</w:t>
      </w:r>
      <w:r>
        <w:t xml:space="preserve">31.8194N    </w:t>
      </w:r>
      <w:r w:rsidR="002525A2">
        <w:t>0</w:t>
      </w:r>
      <w:r>
        <w:t>31</w:t>
      </w:r>
      <w:r w:rsidR="002525A2">
        <w:t>º</w:t>
      </w:r>
      <w:r>
        <w:t>33.5815W</w:t>
      </w:r>
    </w:p>
    <w:p w14:paraId="2E2EE7E1" w14:textId="4E3ED555" w:rsidR="00BA33C2" w:rsidRDefault="00BA33C2" w:rsidP="00BA33C2">
      <w:pPr>
        <w:jc w:val="left"/>
      </w:pPr>
      <w:r>
        <w:t xml:space="preserve">  Point3        </w:t>
      </w:r>
      <w:r w:rsidR="008612D1">
        <w:t>12</w:t>
      </w:r>
      <w:r w:rsidR="002525A2">
        <w:t>º0</w:t>
      </w:r>
      <w:r>
        <w:t xml:space="preserve">3.0524N    </w:t>
      </w:r>
      <w:r w:rsidR="002525A2">
        <w:t>0</w:t>
      </w:r>
      <w:r w:rsidR="008612D1">
        <w:t>33</w:t>
      </w:r>
      <w:r w:rsidR="002525A2">
        <w:t>º0</w:t>
      </w:r>
      <w:r>
        <w:t>6.0182W</w:t>
      </w:r>
    </w:p>
    <w:p w14:paraId="1FB2F9CC" w14:textId="7E22D5F1" w:rsidR="00BA33C2" w:rsidRDefault="00BA33C2" w:rsidP="00BA33C2">
      <w:pPr>
        <w:jc w:val="left"/>
      </w:pPr>
      <w:r>
        <w:t xml:space="preserve">  Point4        10</w:t>
      </w:r>
      <w:r w:rsidR="002525A2">
        <w:t>º</w:t>
      </w:r>
      <w:r>
        <w:t xml:space="preserve">33.7708N    </w:t>
      </w:r>
      <w:r w:rsidR="002525A2">
        <w:t>0</w:t>
      </w:r>
      <w:r>
        <w:t>34</w:t>
      </w:r>
      <w:r w:rsidR="002525A2">
        <w:t>º</w:t>
      </w:r>
      <w:r>
        <w:t>37.4448W</w:t>
      </w:r>
    </w:p>
    <w:p w14:paraId="3025B737" w14:textId="1DD42B78" w:rsidR="00BA33C2" w:rsidRDefault="00BA33C2" w:rsidP="00BA33C2">
      <w:pPr>
        <w:jc w:val="left"/>
      </w:pPr>
      <w:r>
        <w:t xml:space="preserve">  Point5        </w:t>
      </w:r>
      <w:r w:rsidR="002525A2">
        <w:t>0</w:t>
      </w:r>
      <w:r w:rsidR="008612D1">
        <w:t>9</w:t>
      </w:r>
      <w:r w:rsidR="002525A2">
        <w:t>º0</w:t>
      </w:r>
      <w:r>
        <w:t xml:space="preserve">4.0440N    </w:t>
      </w:r>
      <w:r w:rsidR="002525A2">
        <w:t>0</w:t>
      </w:r>
      <w:r w:rsidR="008612D1">
        <w:t>36</w:t>
      </w:r>
      <w:r w:rsidR="002525A2">
        <w:t>º0</w:t>
      </w:r>
      <w:r>
        <w:t>7.9935W</w:t>
      </w:r>
    </w:p>
    <w:p w14:paraId="31F283FC" w14:textId="30D8F377" w:rsidR="00BA33C2" w:rsidRDefault="00BA33C2" w:rsidP="00BA33C2">
      <w:pPr>
        <w:jc w:val="left"/>
      </w:pPr>
      <w:r>
        <w:t xml:space="preserve">  Point6        </w:t>
      </w:r>
      <w:r w:rsidR="002525A2">
        <w:t>0</w:t>
      </w:r>
      <w:r>
        <w:t>7</w:t>
      </w:r>
      <w:r w:rsidR="002525A2">
        <w:t>º</w:t>
      </w:r>
      <w:r>
        <w:t xml:space="preserve">33.9393N    </w:t>
      </w:r>
      <w:r w:rsidR="002525A2">
        <w:t>0</w:t>
      </w:r>
      <w:r>
        <w:t>37</w:t>
      </w:r>
      <w:r w:rsidR="002525A2">
        <w:t>º</w:t>
      </w:r>
      <w:r>
        <w:t>37.7943W</w:t>
      </w:r>
    </w:p>
    <w:p w14:paraId="3FBE2D91" w14:textId="395D2688" w:rsidR="00BA33C2" w:rsidRDefault="00BA33C2" w:rsidP="00BA33C2">
      <w:pPr>
        <w:jc w:val="left"/>
      </w:pPr>
      <w:r>
        <w:t xml:space="preserve">  Point7        </w:t>
      </w:r>
      <w:r w:rsidR="002525A2">
        <w:t>0</w:t>
      </w:r>
      <w:r w:rsidR="008612D1">
        <w:t>6</w:t>
      </w:r>
      <w:r w:rsidR="002525A2">
        <w:t>º0</w:t>
      </w:r>
      <w:r>
        <w:t xml:space="preserve">3.5224N    </w:t>
      </w:r>
      <w:r w:rsidR="002525A2">
        <w:t>0</w:t>
      </w:r>
      <w:r w:rsidR="008612D1">
        <w:t>39</w:t>
      </w:r>
      <w:r w:rsidR="002525A2">
        <w:t>º0</w:t>
      </w:r>
      <w:r>
        <w:t>6.9749W</w:t>
      </w:r>
    </w:p>
    <w:p w14:paraId="7DE6F767" w14:textId="1E62F073" w:rsidR="00BA33C2" w:rsidRDefault="00BA33C2" w:rsidP="00BA33C2">
      <w:pPr>
        <w:jc w:val="left"/>
      </w:pPr>
      <w:r>
        <w:t xml:space="preserve">  Point8        </w:t>
      </w:r>
      <w:r w:rsidR="002525A2">
        <w:t>0</w:t>
      </w:r>
      <w:r>
        <w:t>4</w:t>
      </w:r>
      <w:r w:rsidR="002525A2">
        <w:t>º</w:t>
      </w:r>
      <w:r>
        <w:t xml:space="preserve">32.8574N    </w:t>
      </w:r>
      <w:r w:rsidR="002525A2">
        <w:t>0</w:t>
      </w:r>
      <w:r>
        <w:t>40</w:t>
      </w:r>
      <w:r w:rsidR="002525A2">
        <w:t>º</w:t>
      </w:r>
      <w:r>
        <w:t>35.6616W</w:t>
      </w:r>
    </w:p>
    <w:p w14:paraId="20AE218E" w14:textId="33565FF7" w:rsidR="00BA33C2" w:rsidRDefault="00BA33C2" w:rsidP="00BA33C2">
      <w:pPr>
        <w:jc w:val="left"/>
      </w:pPr>
      <w:r>
        <w:t xml:space="preserve">  Point9        </w:t>
      </w:r>
      <w:r w:rsidR="002525A2">
        <w:t>0</w:t>
      </w:r>
      <w:r w:rsidR="008612D1">
        <w:t>3</w:t>
      </w:r>
      <w:r w:rsidR="002525A2">
        <w:t>º0</w:t>
      </w:r>
      <w:r>
        <w:t xml:space="preserve">2.0073N    </w:t>
      </w:r>
      <w:r w:rsidR="002525A2">
        <w:t>0</w:t>
      </w:r>
      <w:r w:rsidR="008612D1">
        <w:t>42</w:t>
      </w:r>
      <w:r w:rsidR="002525A2">
        <w:t>º0</w:t>
      </w:r>
      <w:r>
        <w:t>3.9790W</w:t>
      </w:r>
    </w:p>
    <w:p w14:paraId="534A173B" w14:textId="31A29D5D" w:rsidR="00BA33C2" w:rsidRDefault="00BA33C2" w:rsidP="00BA33C2">
      <w:pPr>
        <w:jc w:val="left"/>
      </w:pPr>
      <w:r>
        <w:t xml:space="preserve">  Point10      </w:t>
      </w:r>
      <w:r w:rsidR="002525A2">
        <w:t>0</w:t>
      </w:r>
      <w:r>
        <w:t>1</w:t>
      </w:r>
      <w:r w:rsidR="002525A2">
        <w:t>º</w:t>
      </w:r>
      <w:r>
        <w:t xml:space="preserve">31.0343N    </w:t>
      </w:r>
      <w:r w:rsidR="002525A2">
        <w:t>0</w:t>
      </w:r>
      <w:r>
        <w:t>43</w:t>
      </w:r>
      <w:r w:rsidR="002525A2">
        <w:t>º</w:t>
      </w:r>
      <w:r>
        <w:t>32.0508W</w:t>
      </w:r>
    </w:p>
    <w:p w14:paraId="5C6A19AF" w14:textId="73348B24" w:rsidR="00BA33C2" w:rsidRDefault="00BA33C2" w:rsidP="00BA33C2">
      <w:pPr>
        <w:jc w:val="left"/>
      </w:pPr>
      <w:r>
        <w:t xml:space="preserve">  Point11      </w:t>
      </w:r>
      <w:r w:rsidR="002525A2">
        <w:t>0</w:t>
      </w:r>
      <w:r w:rsidR="008612D1">
        <w:t>0</w:t>
      </w:r>
      <w:r w:rsidR="002525A2">
        <w:t>º0</w:t>
      </w:r>
      <w:r>
        <w:t xml:space="preserve">0.0000N    </w:t>
      </w:r>
      <w:r w:rsidR="002525A2">
        <w:t>0</w:t>
      </w:r>
      <w:r w:rsidR="008612D1">
        <w:t>45</w:t>
      </w:r>
      <w:r w:rsidR="002525A2">
        <w:t>º0</w:t>
      </w:r>
      <w:r>
        <w:t>0.0000W</w:t>
      </w:r>
    </w:p>
    <w:p w14:paraId="6D6833F3" w14:textId="1E096CA2" w:rsidR="00BA33C2" w:rsidRDefault="00BA33C2" w:rsidP="00BA33C2">
      <w:pPr>
        <w:jc w:val="left"/>
      </w:pPr>
      <w:r>
        <w:t xml:space="preserve">  Point12      </w:t>
      </w:r>
      <w:r w:rsidR="002525A2">
        <w:t>0</w:t>
      </w:r>
      <w:r>
        <w:t>1</w:t>
      </w:r>
      <w:r w:rsidR="002525A2">
        <w:t>º</w:t>
      </w:r>
      <w:r>
        <w:t xml:space="preserve">31.0343S    </w:t>
      </w:r>
      <w:r w:rsidR="002525A2">
        <w:t>0</w:t>
      </w:r>
      <w:r>
        <w:t>46</w:t>
      </w:r>
      <w:r w:rsidR="002525A2">
        <w:t>º</w:t>
      </w:r>
      <w:r>
        <w:t>27.9492W</w:t>
      </w:r>
    </w:p>
    <w:p w14:paraId="519DE843" w14:textId="234644AB" w:rsidR="00BA33C2" w:rsidRDefault="00BA33C2" w:rsidP="00BA33C2">
      <w:pPr>
        <w:jc w:val="left"/>
      </w:pPr>
      <w:r>
        <w:t xml:space="preserve">  Point13      </w:t>
      </w:r>
      <w:r w:rsidR="002525A2">
        <w:t>0</w:t>
      </w:r>
      <w:r w:rsidR="008612D1">
        <w:t>3</w:t>
      </w:r>
      <w:r w:rsidR="002525A2">
        <w:t>º0</w:t>
      </w:r>
      <w:r>
        <w:t xml:space="preserve">2.0073S    </w:t>
      </w:r>
      <w:r w:rsidR="002525A2">
        <w:t>0</w:t>
      </w:r>
      <w:r>
        <w:t>47</w:t>
      </w:r>
      <w:r w:rsidR="002525A2">
        <w:t>º</w:t>
      </w:r>
      <w:r>
        <w:t>56.0211W</w:t>
      </w:r>
    </w:p>
    <w:p w14:paraId="31E43D44" w14:textId="0397D172" w:rsidR="00BA33C2" w:rsidRDefault="00BA33C2" w:rsidP="00BA33C2">
      <w:pPr>
        <w:jc w:val="left"/>
      </w:pPr>
      <w:r>
        <w:t xml:space="preserve">  Point14      </w:t>
      </w:r>
      <w:r w:rsidR="002525A2">
        <w:t>0</w:t>
      </w:r>
      <w:r>
        <w:t>4</w:t>
      </w:r>
      <w:r w:rsidR="002525A2">
        <w:t>º</w:t>
      </w:r>
      <w:r>
        <w:t xml:space="preserve">32.8574S    </w:t>
      </w:r>
      <w:r w:rsidR="002525A2">
        <w:t>0</w:t>
      </w:r>
      <w:r>
        <w:t>49</w:t>
      </w:r>
      <w:r w:rsidR="002525A2">
        <w:t>º</w:t>
      </w:r>
      <w:r>
        <w:t>24.3385W</w:t>
      </w:r>
    </w:p>
    <w:p w14:paraId="1C0F14E6" w14:textId="28985623" w:rsidR="00BA33C2" w:rsidRDefault="00BA33C2" w:rsidP="00BA33C2">
      <w:pPr>
        <w:jc w:val="left"/>
      </w:pPr>
      <w:r>
        <w:t xml:space="preserve">  Point15      </w:t>
      </w:r>
      <w:r w:rsidR="002525A2">
        <w:t>0</w:t>
      </w:r>
      <w:r w:rsidR="008612D1">
        <w:t>6</w:t>
      </w:r>
      <w:r w:rsidR="002525A2">
        <w:t>º0</w:t>
      </w:r>
      <w:r>
        <w:t xml:space="preserve">3.5224S    </w:t>
      </w:r>
      <w:r w:rsidR="002525A2">
        <w:t>0</w:t>
      </w:r>
      <w:r>
        <w:t>50</w:t>
      </w:r>
      <w:r w:rsidR="002525A2">
        <w:t>º</w:t>
      </w:r>
      <w:r>
        <w:t>53.0251W</w:t>
      </w:r>
    </w:p>
    <w:p w14:paraId="09A18211" w14:textId="42731FD7" w:rsidR="00BA33C2" w:rsidRDefault="00BA33C2" w:rsidP="00BA33C2">
      <w:pPr>
        <w:jc w:val="left"/>
      </w:pPr>
      <w:r>
        <w:t xml:space="preserve">  Point16      </w:t>
      </w:r>
      <w:r w:rsidR="002525A2">
        <w:t>0</w:t>
      </w:r>
      <w:r>
        <w:t>7</w:t>
      </w:r>
      <w:r w:rsidR="002525A2">
        <w:t>º</w:t>
      </w:r>
      <w:r>
        <w:t xml:space="preserve">33.9393S    </w:t>
      </w:r>
      <w:r w:rsidR="002525A2">
        <w:t>0</w:t>
      </w:r>
      <w:r>
        <w:t>52</w:t>
      </w:r>
      <w:r w:rsidR="002525A2">
        <w:t>º</w:t>
      </w:r>
      <w:r>
        <w:t>22.2058W</w:t>
      </w:r>
    </w:p>
    <w:p w14:paraId="140776BB" w14:textId="0F930E09" w:rsidR="00BA33C2" w:rsidRDefault="00BA33C2" w:rsidP="00BA33C2">
      <w:pPr>
        <w:jc w:val="left"/>
      </w:pPr>
      <w:r>
        <w:t xml:space="preserve">  Point17      </w:t>
      </w:r>
      <w:r w:rsidR="002525A2">
        <w:t>0</w:t>
      </w:r>
      <w:r w:rsidR="008612D1">
        <w:t>9</w:t>
      </w:r>
      <w:r w:rsidR="002525A2">
        <w:t>º0</w:t>
      </w:r>
      <w:r>
        <w:t xml:space="preserve">4.0440S    </w:t>
      </w:r>
      <w:r w:rsidR="002525A2">
        <w:t>0</w:t>
      </w:r>
      <w:r>
        <w:t>53</w:t>
      </w:r>
      <w:r w:rsidR="002525A2">
        <w:t>º</w:t>
      </w:r>
      <w:r>
        <w:t>52.0065W</w:t>
      </w:r>
    </w:p>
    <w:p w14:paraId="7D62B261" w14:textId="5BF1D174" w:rsidR="00BA33C2" w:rsidRDefault="00BA33C2" w:rsidP="00BA33C2">
      <w:pPr>
        <w:jc w:val="left"/>
      </w:pPr>
      <w:r>
        <w:t xml:space="preserve">  Point18      10</w:t>
      </w:r>
      <w:r w:rsidR="002525A2">
        <w:t>º</w:t>
      </w:r>
      <w:r>
        <w:t xml:space="preserve">33.7708S    </w:t>
      </w:r>
      <w:r w:rsidR="002525A2">
        <w:t>0</w:t>
      </w:r>
      <w:r>
        <w:t>55</w:t>
      </w:r>
      <w:r w:rsidR="002525A2">
        <w:t>º</w:t>
      </w:r>
      <w:r>
        <w:t>22.5553W</w:t>
      </w:r>
    </w:p>
    <w:p w14:paraId="4E623A42" w14:textId="21EE05EA" w:rsidR="00BA33C2" w:rsidRDefault="00BA33C2" w:rsidP="00BA33C2">
      <w:pPr>
        <w:jc w:val="left"/>
      </w:pPr>
      <w:r>
        <w:t xml:space="preserve">  Point19      </w:t>
      </w:r>
      <w:r w:rsidR="008612D1">
        <w:t>12</w:t>
      </w:r>
      <w:r w:rsidR="002525A2">
        <w:t>º0</w:t>
      </w:r>
      <w:r>
        <w:t xml:space="preserve">3.0524S    </w:t>
      </w:r>
      <w:r w:rsidR="002525A2">
        <w:t>0</w:t>
      </w:r>
      <w:r>
        <w:t>56</w:t>
      </w:r>
      <w:r w:rsidR="002525A2">
        <w:t>º</w:t>
      </w:r>
      <w:r>
        <w:t>53.9819W</w:t>
      </w:r>
    </w:p>
    <w:p w14:paraId="2961DC1B" w14:textId="3D3825C4" w:rsidR="00BA33C2" w:rsidRDefault="00BA33C2" w:rsidP="00BA33C2">
      <w:pPr>
        <w:jc w:val="left"/>
      </w:pPr>
      <w:r>
        <w:t xml:space="preserve">  Point20      13</w:t>
      </w:r>
      <w:r w:rsidR="002525A2">
        <w:t>º</w:t>
      </w:r>
      <w:r>
        <w:t xml:space="preserve">31.8194S    </w:t>
      </w:r>
      <w:r w:rsidR="002525A2">
        <w:t>0</w:t>
      </w:r>
      <w:r>
        <w:t>58</w:t>
      </w:r>
      <w:r w:rsidR="002525A2">
        <w:t>º</w:t>
      </w:r>
      <w:r>
        <w:t>26.4185W</w:t>
      </w:r>
    </w:p>
    <w:p w14:paraId="2A45C164" w14:textId="7D767ABB" w:rsidR="00BA33C2" w:rsidRDefault="00BA33C2" w:rsidP="00BA33C2">
      <w:pPr>
        <w:jc w:val="left"/>
      </w:pPr>
      <w:r>
        <w:t xml:space="preserve">  Point21      </w:t>
      </w:r>
      <w:r w:rsidR="008612D1">
        <w:t>15</w:t>
      </w:r>
      <w:r w:rsidR="002525A2">
        <w:t>º0</w:t>
      </w:r>
      <w:r>
        <w:t xml:space="preserve">0.0000S    </w:t>
      </w:r>
      <w:r w:rsidR="002525A2">
        <w:t>0</w:t>
      </w:r>
      <w:r w:rsidR="008612D1">
        <w:t>60</w:t>
      </w:r>
      <w:r w:rsidR="002525A2">
        <w:t>º0</w:t>
      </w:r>
      <w:r>
        <w:t>0.0000W</w:t>
      </w:r>
    </w:p>
    <w:p w14:paraId="5118DB0A" w14:textId="77777777" w:rsidR="00BA33C2" w:rsidRDefault="00BA33C2" w:rsidP="00BA33C2">
      <w:pPr>
        <w:jc w:val="left"/>
      </w:pPr>
    </w:p>
    <w:p w14:paraId="4197F3F0" w14:textId="271A9516" w:rsidR="00BA33C2" w:rsidRPr="00BA33C2" w:rsidRDefault="00BA33C2" w:rsidP="00BA33C2">
      <w:pPr>
        <w:jc w:val="left"/>
        <w:rPr>
          <w:b/>
          <w:u w:val="single"/>
        </w:rPr>
      </w:pPr>
      <w:r w:rsidRPr="00BA33C2">
        <w:rPr>
          <w:b/>
          <w:u w:val="single"/>
        </w:rPr>
        <w:t>Set 9 Long Horizontal (0</w:t>
      </w:r>
      <w:r w:rsidR="009D286E" w:rsidRPr="002164D3">
        <w:rPr>
          <w:b/>
        </w:rPr>
        <w:t>º</w:t>
      </w:r>
      <w:r w:rsidRPr="00BA33C2">
        <w:rPr>
          <w:b/>
          <w:u w:val="single"/>
        </w:rPr>
        <w:t>N, 60</w:t>
      </w:r>
      <w:r w:rsidR="009D286E" w:rsidRPr="002164D3">
        <w:rPr>
          <w:b/>
        </w:rPr>
        <w:t>º</w:t>
      </w:r>
      <w:r w:rsidRPr="00BA33C2">
        <w:rPr>
          <w:b/>
          <w:u w:val="single"/>
        </w:rPr>
        <w:t>W to 0</w:t>
      </w:r>
      <w:r w:rsidR="009D286E" w:rsidRPr="002164D3">
        <w:rPr>
          <w:b/>
        </w:rPr>
        <w:t>º</w:t>
      </w:r>
      <w:r w:rsidRPr="00BA33C2">
        <w:rPr>
          <w:b/>
          <w:u w:val="single"/>
        </w:rPr>
        <w:t>N, 30</w:t>
      </w:r>
      <w:r w:rsidR="009D286E" w:rsidRPr="002164D3">
        <w:rPr>
          <w:b/>
        </w:rPr>
        <w:t>º</w:t>
      </w:r>
      <w:r w:rsidRPr="00BA33C2">
        <w:rPr>
          <w:b/>
          <w:u w:val="single"/>
        </w:rPr>
        <w:t>W)</w:t>
      </w:r>
    </w:p>
    <w:p w14:paraId="7D7607D7" w14:textId="77777777" w:rsidR="00BA33C2" w:rsidRPr="003C560C" w:rsidRDefault="00BA33C2" w:rsidP="00BA33C2">
      <w:pPr>
        <w:jc w:val="left"/>
        <w:rPr>
          <w:sz w:val="16"/>
          <w:szCs w:val="16"/>
        </w:rPr>
      </w:pPr>
    </w:p>
    <w:p w14:paraId="3417B226" w14:textId="77777777" w:rsidR="00BA33C2" w:rsidRDefault="00BA33C2" w:rsidP="00BA33C2">
      <w:pPr>
        <w:jc w:val="left"/>
      </w:pPr>
      <w:r>
        <w:t xml:space="preserve">  The geodesic runs along the Equator.</w:t>
      </w:r>
    </w:p>
    <w:p w14:paraId="0C1A3D24" w14:textId="77777777" w:rsidR="00BA33C2" w:rsidRDefault="00BA33C2" w:rsidP="00BA33C2">
      <w:pPr>
        <w:jc w:val="left"/>
      </w:pPr>
    </w:p>
    <w:p w14:paraId="65A83FAE" w14:textId="6BB231D3" w:rsidR="00BA33C2" w:rsidRPr="00BA33C2" w:rsidRDefault="00BA33C2" w:rsidP="00BA33C2">
      <w:pPr>
        <w:jc w:val="left"/>
        <w:rPr>
          <w:b/>
          <w:u w:val="single"/>
        </w:rPr>
      </w:pPr>
      <w:r w:rsidRPr="00BA33C2">
        <w:rPr>
          <w:b/>
          <w:u w:val="single"/>
        </w:rPr>
        <w:t>Set 10 Long Vertical (15</w:t>
      </w:r>
      <w:r w:rsidR="009D286E" w:rsidRPr="002164D3">
        <w:rPr>
          <w:b/>
        </w:rPr>
        <w:t>º</w:t>
      </w:r>
      <w:r w:rsidRPr="00BA33C2">
        <w:rPr>
          <w:b/>
          <w:u w:val="single"/>
        </w:rPr>
        <w:t>S, 45</w:t>
      </w:r>
      <w:r w:rsidR="009D286E" w:rsidRPr="002164D3">
        <w:rPr>
          <w:b/>
        </w:rPr>
        <w:t>º</w:t>
      </w:r>
      <w:r w:rsidRPr="00BA33C2">
        <w:rPr>
          <w:b/>
          <w:u w:val="single"/>
        </w:rPr>
        <w:t>W to 15</w:t>
      </w:r>
      <w:r w:rsidR="009D286E" w:rsidRPr="002164D3">
        <w:rPr>
          <w:b/>
        </w:rPr>
        <w:t>º</w:t>
      </w:r>
      <w:r w:rsidRPr="00BA33C2">
        <w:rPr>
          <w:b/>
          <w:u w:val="single"/>
        </w:rPr>
        <w:t>N, 45</w:t>
      </w:r>
      <w:r w:rsidR="009D286E" w:rsidRPr="002164D3">
        <w:rPr>
          <w:b/>
        </w:rPr>
        <w:t>º</w:t>
      </w:r>
      <w:r w:rsidRPr="00BA33C2">
        <w:rPr>
          <w:b/>
          <w:u w:val="single"/>
        </w:rPr>
        <w:t>W)</w:t>
      </w:r>
    </w:p>
    <w:p w14:paraId="029FD97F" w14:textId="77777777" w:rsidR="00BA33C2" w:rsidRPr="003C560C" w:rsidRDefault="00BA33C2" w:rsidP="00BA33C2">
      <w:pPr>
        <w:jc w:val="left"/>
        <w:rPr>
          <w:sz w:val="16"/>
          <w:szCs w:val="16"/>
        </w:rPr>
      </w:pPr>
    </w:p>
    <w:p w14:paraId="49678419" w14:textId="0CC8CC09" w:rsidR="00BA33C2" w:rsidRDefault="00BA33C2" w:rsidP="00BA33C2">
      <w:pPr>
        <w:jc w:val="left"/>
      </w:pPr>
      <w:r>
        <w:t xml:space="preserve">  The geodesic runs along the 45</w:t>
      </w:r>
      <w:r w:rsidR="009D286E" w:rsidRPr="002C3DF8">
        <w:t>º</w:t>
      </w:r>
      <w:r>
        <w:t>W meridian.</w:t>
      </w:r>
    </w:p>
    <w:p w14:paraId="23439E4F" w14:textId="77777777" w:rsidR="00BA33C2" w:rsidRDefault="00BA33C2" w:rsidP="00BA33C2">
      <w:pPr>
        <w:jc w:val="left"/>
      </w:pPr>
    </w:p>
    <w:p w14:paraId="741D0467" w14:textId="0DBBE212" w:rsidR="00BA33C2" w:rsidRPr="00BA33C2" w:rsidRDefault="00BA33C2" w:rsidP="00BA33C2">
      <w:pPr>
        <w:jc w:val="left"/>
        <w:rPr>
          <w:b/>
          <w:u w:val="single"/>
        </w:rPr>
      </w:pPr>
      <w:r w:rsidRPr="00BA33C2">
        <w:rPr>
          <w:b/>
          <w:u w:val="single"/>
        </w:rPr>
        <w:t>Set 11 Circle (Centre 0</w:t>
      </w:r>
      <w:r w:rsidR="009D286E" w:rsidRPr="002164D3">
        <w:rPr>
          <w:b/>
        </w:rPr>
        <w:t>º</w:t>
      </w:r>
      <w:r w:rsidRPr="00BA33C2">
        <w:rPr>
          <w:b/>
          <w:u w:val="single"/>
        </w:rPr>
        <w:t>N,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183EDD1B" w14:textId="77777777" w:rsidR="00BA33C2" w:rsidRPr="003C560C" w:rsidRDefault="00BA33C2" w:rsidP="00BA33C2">
      <w:pPr>
        <w:jc w:val="left"/>
        <w:rPr>
          <w:sz w:val="16"/>
          <w:szCs w:val="16"/>
        </w:rPr>
      </w:pPr>
    </w:p>
    <w:p w14:paraId="3EB507AF" w14:textId="6357157D" w:rsidR="00BA33C2" w:rsidRDefault="00BA33C2" w:rsidP="00BA33C2">
      <w:pPr>
        <w:jc w:val="left"/>
      </w:pPr>
      <w:r>
        <w:t xml:space="preserve">  Point1        </w:t>
      </w:r>
      <w:r w:rsidR="008612D1">
        <w:t xml:space="preserve"> 18</w:t>
      </w:r>
      <w:r w:rsidR="002525A2">
        <w:t>º0</w:t>
      </w:r>
      <w:r>
        <w:t xml:space="preserve">4.8887N     </w:t>
      </w:r>
      <w:r w:rsidR="002525A2">
        <w:t>0</w:t>
      </w:r>
      <w:r>
        <w:t>45</w:t>
      </w:r>
      <w:r w:rsidR="002525A2">
        <w:t>º</w:t>
      </w:r>
      <w:r>
        <w:t>00.0000W</w:t>
      </w:r>
    </w:p>
    <w:p w14:paraId="41F4AB3A" w14:textId="1AFE21E1" w:rsidR="00BA33C2" w:rsidRDefault="00BA33C2" w:rsidP="00BA33C2">
      <w:pPr>
        <w:jc w:val="left"/>
      </w:pPr>
      <w:r>
        <w:t xml:space="preserve">  Point2        </w:t>
      </w:r>
      <w:r w:rsidR="008612D1">
        <w:t xml:space="preserve"> </w:t>
      </w:r>
      <w:r>
        <w:t>17</w:t>
      </w:r>
      <w:r w:rsidR="002525A2">
        <w:t>º</w:t>
      </w:r>
      <w:r>
        <w:t xml:space="preserve">26.7433N     </w:t>
      </w:r>
      <w:r w:rsidR="002525A2">
        <w:t>0</w:t>
      </w:r>
      <w:r>
        <w:t>40</w:t>
      </w:r>
      <w:r w:rsidR="002525A2">
        <w:t>º</w:t>
      </w:r>
      <w:r>
        <w:t>12.0936W</w:t>
      </w:r>
    </w:p>
    <w:p w14:paraId="6259A410" w14:textId="525082C2" w:rsidR="00BA33C2" w:rsidRDefault="00BA33C2" w:rsidP="00BA33C2">
      <w:pPr>
        <w:jc w:val="left"/>
      </w:pPr>
      <w:r>
        <w:t xml:space="preserve">  Point3        </w:t>
      </w:r>
      <w:r w:rsidR="008612D1">
        <w:t xml:space="preserve"> </w:t>
      </w:r>
      <w:r>
        <w:t>15</w:t>
      </w:r>
      <w:r w:rsidR="002525A2">
        <w:t>º</w:t>
      </w:r>
      <w:r>
        <w:t xml:space="preserve">35.6306N     </w:t>
      </w:r>
      <w:r w:rsidR="002525A2">
        <w:t>0</w:t>
      </w:r>
      <w:r>
        <w:t>35</w:t>
      </w:r>
      <w:r w:rsidR="002525A2">
        <w:t>º</w:t>
      </w:r>
      <w:r>
        <w:t>47.3375W</w:t>
      </w:r>
    </w:p>
    <w:p w14:paraId="23F7EB68" w14:textId="41D95F9B" w:rsidR="00BA33C2" w:rsidRDefault="00BA33C2" w:rsidP="00BA33C2">
      <w:pPr>
        <w:jc w:val="left"/>
      </w:pPr>
      <w:r>
        <w:t xml:space="preserve">  Point4        </w:t>
      </w:r>
      <w:r w:rsidR="008612D1">
        <w:t xml:space="preserve"> </w:t>
      </w:r>
      <w:r>
        <w:t>12</w:t>
      </w:r>
      <w:r w:rsidR="002525A2">
        <w:t>º</w:t>
      </w:r>
      <w:r>
        <w:t xml:space="preserve">40.8191N     </w:t>
      </w:r>
      <w:r w:rsidR="002525A2">
        <w:t>0</w:t>
      </w:r>
      <w:r w:rsidR="008612D1">
        <w:t>32</w:t>
      </w:r>
      <w:r w:rsidR="002525A2">
        <w:t>º0</w:t>
      </w:r>
      <w:r>
        <w:t>5.0570W</w:t>
      </w:r>
    </w:p>
    <w:p w14:paraId="790EB657" w14:textId="47804EAE" w:rsidR="00BA33C2" w:rsidRDefault="00BA33C2" w:rsidP="00BA33C2">
      <w:pPr>
        <w:jc w:val="left"/>
      </w:pPr>
      <w:r>
        <w:t xml:space="preserve">  Point5        </w:t>
      </w:r>
      <w:r w:rsidR="008612D1">
        <w:t xml:space="preserve"> </w:t>
      </w:r>
      <w:r w:rsidR="002525A2">
        <w:t>0</w:t>
      </w:r>
      <w:r>
        <w:t>8</w:t>
      </w:r>
      <w:r w:rsidR="002525A2">
        <w:t>º</w:t>
      </w:r>
      <w:r>
        <w:t xml:space="preserve">55.8234N     </w:t>
      </w:r>
      <w:r w:rsidR="002525A2">
        <w:t>0</w:t>
      </w:r>
      <w:r>
        <w:t>29</w:t>
      </w:r>
      <w:r w:rsidR="002525A2">
        <w:t>º</w:t>
      </w:r>
      <w:r>
        <w:t>18.7826W</w:t>
      </w:r>
    </w:p>
    <w:p w14:paraId="44762556" w14:textId="3D2CD0E2" w:rsidR="00BA33C2" w:rsidRDefault="00BA33C2" w:rsidP="00BA33C2">
      <w:pPr>
        <w:jc w:val="left"/>
      </w:pPr>
      <w:r>
        <w:t xml:space="preserve">  Point6        </w:t>
      </w:r>
      <w:r w:rsidR="008612D1">
        <w:t xml:space="preserve"> </w:t>
      </w:r>
      <w:r w:rsidR="002525A2">
        <w:t>0</w:t>
      </w:r>
      <w:r>
        <w:t>4</w:t>
      </w:r>
      <w:r w:rsidR="002525A2">
        <w:t>º</w:t>
      </w:r>
      <w:r>
        <w:t xml:space="preserve">36.5608N     </w:t>
      </w:r>
      <w:r w:rsidR="002525A2">
        <w:t>0</w:t>
      </w:r>
      <w:r>
        <w:t>27</w:t>
      </w:r>
      <w:r w:rsidR="002525A2">
        <w:t>º</w:t>
      </w:r>
      <w:r>
        <w:t>36.4877W</w:t>
      </w:r>
    </w:p>
    <w:p w14:paraId="0383264B" w14:textId="792E2E2B" w:rsidR="00BA33C2" w:rsidRDefault="00BA33C2" w:rsidP="00BA33C2">
      <w:pPr>
        <w:jc w:val="left"/>
      </w:pPr>
      <w:r>
        <w:t xml:space="preserve">  Point7        </w:t>
      </w:r>
      <w:r w:rsidR="008612D1">
        <w:t xml:space="preserve"> </w:t>
      </w:r>
      <w:r w:rsidR="002525A2">
        <w:t>0</w:t>
      </w:r>
      <w:r w:rsidR="008612D1">
        <w:t>0</w:t>
      </w:r>
      <w:r w:rsidR="002525A2">
        <w:t>º0</w:t>
      </w:r>
      <w:r>
        <w:t xml:space="preserve">0.0000N     </w:t>
      </w:r>
      <w:r w:rsidR="002525A2">
        <w:t>0</w:t>
      </w:r>
      <w:r w:rsidR="008612D1">
        <w:t>27</w:t>
      </w:r>
      <w:r w:rsidR="002525A2">
        <w:t>º0</w:t>
      </w:r>
      <w:r>
        <w:t>2.0217W</w:t>
      </w:r>
    </w:p>
    <w:p w14:paraId="5960BAC0" w14:textId="71D99AA8" w:rsidR="00BA33C2" w:rsidRDefault="00BA33C2" w:rsidP="00BA33C2">
      <w:pPr>
        <w:jc w:val="left"/>
      </w:pPr>
      <w:r>
        <w:t xml:space="preserve">  Point8        </w:t>
      </w:r>
      <w:r w:rsidR="008612D1">
        <w:t xml:space="preserve"> </w:t>
      </w:r>
      <w:r w:rsidR="002525A2">
        <w:t>0</w:t>
      </w:r>
      <w:r>
        <w:t>4</w:t>
      </w:r>
      <w:r w:rsidR="002525A2">
        <w:t>º</w:t>
      </w:r>
      <w:r>
        <w:t xml:space="preserve">36.5608S     </w:t>
      </w:r>
      <w:r w:rsidR="002525A2">
        <w:t>0</w:t>
      </w:r>
      <w:r>
        <w:t>27</w:t>
      </w:r>
      <w:r w:rsidR="002525A2">
        <w:t>º</w:t>
      </w:r>
      <w:r>
        <w:t>36.4877W</w:t>
      </w:r>
    </w:p>
    <w:p w14:paraId="6EE937BB" w14:textId="3A917D04" w:rsidR="00BA33C2" w:rsidRDefault="00BA33C2" w:rsidP="00BA33C2">
      <w:pPr>
        <w:jc w:val="left"/>
      </w:pPr>
      <w:r>
        <w:t xml:space="preserve">  Point9        </w:t>
      </w:r>
      <w:r w:rsidR="008612D1">
        <w:t xml:space="preserve"> </w:t>
      </w:r>
      <w:r w:rsidR="002525A2">
        <w:t>0</w:t>
      </w:r>
      <w:r>
        <w:t>8</w:t>
      </w:r>
      <w:r w:rsidR="002525A2">
        <w:t>º</w:t>
      </w:r>
      <w:r>
        <w:t xml:space="preserve">55.8234S     </w:t>
      </w:r>
      <w:r w:rsidR="002525A2">
        <w:t>0</w:t>
      </w:r>
      <w:r>
        <w:t>29</w:t>
      </w:r>
      <w:r w:rsidR="002525A2">
        <w:t>º</w:t>
      </w:r>
      <w:r>
        <w:t>18.7826W</w:t>
      </w:r>
    </w:p>
    <w:p w14:paraId="040BF4ED" w14:textId="16B9391C" w:rsidR="00BA33C2" w:rsidRDefault="00BA33C2" w:rsidP="00BA33C2">
      <w:pPr>
        <w:jc w:val="left"/>
      </w:pPr>
      <w:r>
        <w:t xml:space="preserve">  Point10      </w:t>
      </w:r>
      <w:r w:rsidR="008612D1">
        <w:t xml:space="preserve"> </w:t>
      </w:r>
      <w:r>
        <w:t>12</w:t>
      </w:r>
      <w:r w:rsidR="002525A2">
        <w:t>º</w:t>
      </w:r>
      <w:r>
        <w:t xml:space="preserve">40.8191S     </w:t>
      </w:r>
      <w:r w:rsidR="002525A2">
        <w:t>0</w:t>
      </w:r>
      <w:r w:rsidR="008612D1">
        <w:t>32</w:t>
      </w:r>
      <w:r w:rsidR="002525A2">
        <w:t>º</w:t>
      </w:r>
      <w:r w:rsidR="009D286E">
        <w:t>0</w:t>
      </w:r>
      <w:r>
        <w:t>5.0570W</w:t>
      </w:r>
    </w:p>
    <w:p w14:paraId="59BFE277" w14:textId="129283E8" w:rsidR="00BA33C2" w:rsidRDefault="00BA33C2" w:rsidP="00BA33C2">
      <w:pPr>
        <w:jc w:val="left"/>
      </w:pPr>
      <w:r>
        <w:t xml:space="preserve">  Point11       15</w:t>
      </w:r>
      <w:r w:rsidR="002525A2">
        <w:t>º</w:t>
      </w:r>
      <w:r>
        <w:t xml:space="preserve">35.6306S     </w:t>
      </w:r>
      <w:r w:rsidR="002525A2">
        <w:t>0</w:t>
      </w:r>
      <w:r>
        <w:t>35</w:t>
      </w:r>
      <w:r w:rsidR="002525A2">
        <w:t>º</w:t>
      </w:r>
      <w:r>
        <w:t>47.3375W</w:t>
      </w:r>
    </w:p>
    <w:p w14:paraId="315FDC2D" w14:textId="05D1A322" w:rsidR="00BA33C2" w:rsidRDefault="00BA33C2" w:rsidP="00BA33C2">
      <w:pPr>
        <w:jc w:val="left"/>
      </w:pPr>
      <w:r>
        <w:t xml:space="preserve">  Point12       17</w:t>
      </w:r>
      <w:r w:rsidR="002525A2">
        <w:t>º</w:t>
      </w:r>
      <w:r>
        <w:t xml:space="preserve">26.7433S     </w:t>
      </w:r>
      <w:r w:rsidR="002525A2">
        <w:t>0</w:t>
      </w:r>
      <w:r>
        <w:t>40</w:t>
      </w:r>
      <w:r w:rsidR="002525A2">
        <w:t>º</w:t>
      </w:r>
      <w:r>
        <w:t>12.0936W</w:t>
      </w:r>
    </w:p>
    <w:p w14:paraId="458E883C" w14:textId="643128C3" w:rsidR="00BA33C2" w:rsidRDefault="00BA33C2" w:rsidP="00BA33C2">
      <w:pPr>
        <w:jc w:val="left"/>
      </w:pPr>
      <w:r>
        <w:t xml:space="preserve">  Point13       </w:t>
      </w:r>
      <w:r w:rsidR="008612D1">
        <w:t>18</w:t>
      </w:r>
      <w:r w:rsidR="002525A2">
        <w:t>º</w:t>
      </w:r>
      <w:r w:rsidR="009D286E">
        <w:t>0</w:t>
      </w:r>
      <w:r>
        <w:t xml:space="preserve">4.8887S     </w:t>
      </w:r>
      <w:r w:rsidR="002525A2">
        <w:t>0</w:t>
      </w:r>
      <w:r w:rsidR="008612D1">
        <w:t>45</w:t>
      </w:r>
      <w:r w:rsidR="002525A2">
        <w:t>º0</w:t>
      </w:r>
      <w:r>
        <w:t>0.0000W</w:t>
      </w:r>
    </w:p>
    <w:p w14:paraId="080D3021" w14:textId="056CB4B0" w:rsidR="00BA33C2" w:rsidRDefault="00BA33C2" w:rsidP="00BA33C2">
      <w:pPr>
        <w:jc w:val="left"/>
      </w:pPr>
      <w:r>
        <w:t xml:space="preserve">  Point14       17</w:t>
      </w:r>
      <w:r w:rsidR="002525A2">
        <w:t>º</w:t>
      </w:r>
      <w:r>
        <w:t xml:space="preserve">26.7433S     </w:t>
      </w:r>
      <w:r w:rsidR="002525A2">
        <w:t>0</w:t>
      </w:r>
      <w:r>
        <w:t>49</w:t>
      </w:r>
      <w:r w:rsidR="002525A2">
        <w:t>º</w:t>
      </w:r>
      <w:r>
        <w:t>47.9064W</w:t>
      </w:r>
    </w:p>
    <w:p w14:paraId="7CFC1CA7" w14:textId="154C8473" w:rsidR="00BA33C2" w:rsidRDefault="00BA33C2" w:rsidP="00BA33C2">
      <w:pPr>
        <w:jc w:val="left"/>
      </w:pPr>
      <w:r>
        <w:t xml:space="preserve">  Point15       15</w:t>
      </w:r>
      <w:r w:rsidR="009D286E">
        <w:t>º</w:t>
      </w:r>
      <w:r>
        <w:t xml:space="preserve">35.6306S     </w:t>
      </w:r>
      <w:r w:rsidR="009D286E">
        <w:t>0</w:t>
      </w:r>
      <w:r>
        <w:t>54</w:t>
      </w:r>
      <w:r w:rsidR="009D286E">
        <w:t>º</w:t>
      </w:r>
      <w:r>
        <w:t>12.6625W</w:t>
      </w:r>
    </w:p>
    <w:p w14:paraId="6EE43B7C" w14:textId="19626181" w:rsidR="00BA33C2" w:rsidRDefault="00BA33C2" w:rsidP="00BA33C2">
      <w:pPr>
        <w:jc w:val="left"/>
      </w:pPr>
      <w:r>
        <w:t xml:space="preserve">  Point16       12</w:t>
      </w:r>
      <w:r w:rsidR="009D286E">
        <w:t>º</w:t>
      </w:r>
      <w:r>
        <w:t xml:space="preserve">40.8191S     </w:t>
      </w:r>
      <w:r w:rsidR="009D286E">
        <w:t>0</w:t>
      </w:r>
      <w:r>
        <w:t>57</w:t>
      </w:r>
      <w:r w:rsidR="009D286E">
        <w:t>º</w:t>
      </w:r>
      <w:r>
        <w:t>54.9430W</w:t>
      </w:r>
    </w:p>
    <w:p w14:paraId="44CAF7F6" w14:textId="05AD1E7F" w:rsidR="00BA33C2" w:rsidRDefault="00BA33C2" w:rsidP="00BA33C2">
      <w:pPr>
        <w:jc w:val="left"/>
      </w:pPr>
      <w:r>
        <w:t xml:space="preserve">  Point17       </w:t>
      </w:r>
      <w:r w:rsidR="009D286E">
        <w:t>0</w:t>
      </w:r>
      <w:r>
        <w:t>8</w:t>
      </w:r>
      <w:r w:rsidR="009D286E">
        <w:t>º</w:t>
      </w:r>
      <w:r>
        <w:t xml:space="preserve">55.8234S     </w:t>
      </w:r>
      <w:r w:rsidR="009D286E">
        <w:t>0</w:t>
      </w:r>
      <w:r>
        <w:t>60</w:t>
      </w:r>
      <w:r w:rsidR="009D286E">
        <w:t>º</w:t>
      </w:r>
      <w:r>
        <w:t>41.2174W</w:t>
      </w:r>
    </w:p>
    <w:p w14:paraId="39977235" w14:textId="0EC92F19" w:rsidR="00BA33C2" w:rsidRDefault="00BA33C2" w:rsidP="00BA33C2">
      <w:pPr>
        <w:jc w:val="left"/>
      </w:pPr>
      <w:r>
        <w:t xml:space="preserve">  Point18       </w:t>
      </w:r>
      <w:r w:rsidR="009D286E">
        <w:t>0</w:t>
      </w:r>
      <w:r>
        <w:t>4</w:t>
      </w:r>
      <w:r w:rsidR="009D286E">
        <w:t>º</w:t>
      </w:r>
      <w:r>
        <w:t xml:space="preserve">36.5608S     </w:t>
      </w:r>
      <w:r w:rsidR="009D286E">
        <w:t>0</w:t>
      </w:r>
      <w:r>
        <w:t>62</w:t>
      </w:r>
      <w:r w:rsidR="009D286E">
        <w:t>º</w:t>
      </w:r>
      <w:r>
        <w:t>23.5123W</w:t>
      </w:r>
    </w:p>
    <w:p w14:paraId="02052CEE" w14:textId="52B8D0E1" w:rsidR="00BA33C2" w:rsidRDefault="00BA33C2" w:rsidP="00BA33C2">
      <w:pPr>
        <w:jc w:val="left"/>
      </w:pPr>
      <w:r>
        <w:t xml:space="preserve">  Point19       </w:t>
      </w:r>
      <w:r w:rsidR="009D286E">
        <w:t>0</w:t>
      </w:r>
      <w:r w:rsidR="008612D1">
        <w:t>0</w:t>
      </w:r>
      <w:r w:rsidR="009D286E">
        <w:t>º</w:t>
      </w:r>
      <w:r>
        <w:t>0</w:t>
      </w:r>
      <w:r w:rsidR="009D286E">
        <w:t>0</w:t>
      </w:r>
      <w:r>
        <w:t xml:space="preserve">.0000N     </w:t>
      </w:r>
      <w:r w:rsidR="009D286E">
        <w:t>0</w:t>
      </w:r>
      <w:r>
        <w:t>62</w:t>
      </w:r>
      <w:r w:rsidR="009D286E">
        <w:t>º</w:t>
      </w:r>
      <w:r>
        <w:t>57.9783W</w:t>
      </w:r>
    </w:p>
    <w:p w14:paraId="1B99597D" w14:textId="476CA39F" w:rsidR="00BA33C2" w:rsidRDefault="00BA33C2" w:rsidP="00BA33C2">
      <w:pPr>
        <w:jc w:val="left"/>
      </w:pPr>
      <w:r>
        <w:t xml:space="preserve">  Point20       </w:t>
      </w:r>
      <w:r w:rsidR="009D286E">
        <w:t>0</w:t>
      </w:r>
      <w:r>
        <w:t>4</w:t>
      </w:r>
      <w:r w:rsidR="009D286E">
        <w:t>º</w:t>
      </w:r>
      <w:r>
        <w:t xml:space="preserve">36.5608N     </w:t>
      </w:r>
      <w:r w:rsidR="009D286E">
        <w:t>0</w:t>
      </w:r>
      <w:r>
        <w:t>62</w:t>
      </w:r>
      <w:r w:rsidR="009D286E">
        <w:t>º</w:t>
      </w:r>
      <w:r>
        <w:t>23.5123W</w:t>
      </w:r>
    </w:p>
    <w:p w14:paraId="650ADEA3" w14:textId="0A75B27B" w:rsidR="00BA33C2" w:rsidRDefault="00BA33C2" w:rsidP="00BA33C2">
      <w:pPr>
        <w:jc w:val="left"/>
      </w:pPr>
      <w:r>
        <w:t xml:space="preserve">  Point21       </w:t>
      </w:r>
      <w:r w:rsidR="009D286E">
        <w:t>0</w:t>
      </w:r>
      <w:r>
        <w:t>8</w:t>
      </w:r>
      <w:r w:rsidR="009D286E">
        <w:t>º</w:t>
      </w:r>
      <w:r>
        <w:t xml:space="preserve">55.8234N     </w:t>
      </w:r>
      <w:r w:rsidR="009D286E">
        <w:t>0</w:t>
      </w:r>
      <w:r>
        <w:t>60</w:t>
      </w:r>
      <w:r w:rsidR="009D286E">
        <w:t>º</w:t>
      </w:r>
      <w:r>
        <w:t>41.2174W</w:t>
      </w:r>
    </w:p>
    <w:p w14:paraId="6D0BF5F8" w14:textId="7C2FFED9" w:rsidR="00BA33C2" w:rsidRDefault="00BA33C2" w:rsidP="00BA33C2">
      <w:pPr>
        <w:jc w:val="left"/>
      </w:pPr>
      <w:r>
        <w:t xml:space="preserve">  Point22       12</w:t>
      </w:r>
      <w:r w:rsidR="009D286E">
        <w:t>º</w:t>
      </w:r>
      <w:r>
        <w:t xml:space="preserve">40.8191N     </w:t>
      </w:r>
      <w:r w:rsidR="009D286E">
        <w:t>0</w:t>
      </w:r>
      <w:r>
        <w:t>57</w:t>
      </w:r>
      <w:r w:rsidR="009D286E">
        <w:t>º</w:t>
      </w:r>
      <w:r>
        <w:t>54.9430W</w:t>
      </w:r>
    </w:p>
    <w:p w14:paraId="7EE8145D" w14:textId="2FA67D4A" w:rsidR="00BA33C2" w:rsidRDefault="00BA33C2" w:rsidP="00BA33C2">
      <w:pPr>
        <w:jc w:val="left"/>
      </w:pPr>
      <w:r>
        <w:lastRenderedPageBreak/>
        <w:t xml:space="preserve">  Point23       15</w:t>
      </w:r>
      <w:r w:rsidR="009D286E">
        <w:t>º</w:t>
      </w:r>
      <w:r>
        <w:t xml:space="preserve">35.6306N     </w:t>
      </w:r>
      <w:r w:rsidR="009D286E">
        <w:t>0</w:t>
      </w:r>
      <w:r>
        <w:t>54</w:t>
      </w:r>
      <w:r w:rsidR="009D286E">
        <w:t>º</w:t>
      </w:r>
      <w:r>
        <w:t>12.6625W</w:t>
      </w:r>
    </w:p>
    <w:p w14:paraId="28623BEE" w14:textId="15DB12A2" w:rsidR="00BA33C2" w:rsidRDefault="00BA33C2" w:rsidP="00BA33C2">
      <w:pPr>
        <w:jc w:val="left"/>
      </w:pPr>
      <w:r>
        <w:t xml:space="preserve">  Point24       17</w:t>
      </w:r>
      <w:r w:rsidR="009D286E">
        <w:t>º</w:t>
      </w:r>
      <w:r>
        <w:t xml:space="preserve">26.7433N     </w:t>
      </w:r>
      <w:r w:rsidR="009D286E">
        <w:t>0</w:t>
      </w:r>
      <w:r>
        <w:t>49</w:t>
      </w:r>
      <w:r w:rsidR="009D286E">
        <w:t>º</w:t>
      </w:r>
      <w:r>
        <w:t>47.9064W</w:t>
      </w:r>
    </w:p>
    <w:p w14:paraId="5BA1F4F2" w14:textId="422E013B" w:rsidR="00BA33C2" w:rsidRDefault="00BA33C2" w:rsidP="00BA33C2">
      <w:pPr>
        <w:jc w:val="left"/>
      </w:pPr>
      <w:r>
        <w:t xml:space="preserve">  Point25       </w:t>
      </w:r>
      <w:r w:rsidR="008612D1">
        <w:t>18</w:t>
      </w:r>
      <w:r w:rsidR="009D286E">
        <w:t>º0</w:t>
      </w:r>
      <w:r>
        <w:t xml:space="preserve">4.8887N     </w:t>
      </w:r>
      <w:r w:rsidR="009D286E">
        <w:t>0</w:t>
      </w:r>
      <w:r w:rsidR="008612D1">
        <w:t>45</w:t>
      </w:r>
      <w:r w:rsidR="009D286E">
        <w:t>º0</w:t>
      </w:r>
      <w:r>
        <w:t>0.0000W</w:t>
      </w:r>
    </w:p>
    <w:p w14:paraId="6F3EDFCC" w14:textId="77777777" w:rsidR="00BA33C2" w:rsidRDefault="00BA33C2" w:rsidP="00BA33C2">
      <w:pPr>
        <w:jc w:val="left"/>
      </w:pPr>
    </w:p>
    <w:p w14:paraId="5A1C86ED" w14:textId="77777777" w:rsidR="00BA33C2" w:rsidRPr="00EF287F" w:rsidRDefault="00BA33C2" w:rsidP="00BA33C2">
      <w:pPr>
        <w:jc w:val="left"/>
        <w:rPr>
          <w:b/>
          <w:u w:val="single"/>
        </w:rPr>
      </w:pPr>
      <w:r w:rsidRPr="00EF287F">
        <w:rPr>
          <w:b/>
          <w:u w:val="single"/>
        </w:rPr>
        <w:t>Long Geodesics - South West Quadrant.</w:t>
      </w:r>
    </w:p>
    <w:p w14:paraId="137108A5" w14:textId="77777777" w:rsidR="00BA33C2" w:rsidRDefault="00BA33C2" w:rsidP="00BA33C2">
      <w:pPr>
        <w:jc w:val="left"/>
      </w:pPr>
    </w:p>
    <w:p w14:paraId="72654D8C" w14:textId="44B895DB" w:rsidR="00BA33C2" w:rsidRPr="00BA33C2" w:rsidRDefault="00BA33C2" w:rsidP="00BA33C2">
      <w:pPr>
        <w:jc w:val="left"/>
        <w:rPr>
          <w:b/>
          <w:u w:val="single"/>
        </w:rPr>
      </w:pPr>
      <w:r w:rsidRPr="00BA33C2">
        <w:rPr>
          <w:b/>
          <w:u w:val="single"/>
        </w:rPr>
        <w:t>Set 12 Long Diagonal (30</w:t>
      </w:r>
      <w:r w:rsidR="009D286E" w:rsidRPr="002164D3">
        <w:rPr>
          <w:b/>
        </w:rPr>
        <w:t>º</w:t>
      </w:r>
      <w:r w:rsidRPr="00BA33C2">
        <w:rPr>
          <w:b/>
          <w:u w:val="single"/>
        </w:rPr>
        <w:t>S, 60</w:t>
      </w:r>
      <w:r w:rsidR="009D286E" w:rsidRPr="002164D3">
        <w:rPr>
          <w:b/>
        </w:rPr>
        <w:t>º</w:t>
      </w:r>
      <w:r w:rsidRPr="00BA33C2">
        <w:rPr>
          <w:b/>
          <w:u w:val="single"/>
        </w:rPr>
        <w:t>W to 60</w:t>
      </w:r>
      <w:r w:rsidR="009D286E" w:rsidRPr="002164D3">
        <w:rPr>
          <w:b/>
        </w:rPr>
        <w:t>º</w:t>
      </w:r>
      <w:r w:rsidRPr="00BA33C2">
        <w:rPr>
          <w:b/>
          <w:u w:val="single"/>
        </w:rPr>
        <w:t>S, 30</w:t>
      </w:r>
      <w:r w:rsidR="009D286E" w:rsidRPr="002164D3">
        <w:rPr>
          <w:b/>
        </w:rPr>
        <w:t>º</w:t>
      </w:r>
      <w:r w:rsidRPr="00BA33C2">
        <w:rPr>
          <w:b/>
          <w:u w:val="single"/>
        </w:rPr>
        <w:t>W)</w:t>
      </w:r>
    </w:p>
    <w:p w14:paraId="335CE920" w14:textId="77777777" w:rsidR="00BA33C2" w:rsidRDefault="00BA33C2" w:rsidP="00BA33C2">
      <w:pPr>
        <w:jc w:val="left"/>
      </w:pPr>
    </w:p>
    <w:p w14:paraId="0E682E72" w14:textId="535744EA" w:rsidR="00BA33C2" w:rsidRDefault="00BA33C2" w:rsidP="00BA33C2">
      <w:pPr>
        <w:jc w:val="left"/>
      </w:pPr>
      <w:r>
        <w:t xml:space="preserve">  Point1        30</w:t>
      </w:r>
      <w:r w:rsidR="009D286E">
        <w:t>º</w:t>
      </w:r>
      <w:r>
        <w:t xml:space="preserve">00.0000S     </w:t>
      </w:r>
      <w:r w:rsidR="008612D1">
        <w:t xml:space="preserve"> </w:t>
      </w:r>
      <w:r w:rsidR="009D286E">
        <w:t>0</w:t>
      </w:r>
      <w:r>
        <w:t>60</w:t>
      </w:r>
      <w:r w:rsidR="009D286E">
        <w:t>º</w:t>
      </w:r>
      <w:r>
        <w:t>00.0000W</w:t>
      </w:r>
    </w:p>
    <w:p w14:paraId="4DCA7945" w14:textId="336B2116" w:rsidR="00BA33C2" w:rsidRDefault="00BA33C2" w:rsidP="00BA33C2">
      <w:pPr>
        <w:jc w:val="left"/>
      </w:pPr>
      <w:r>
        <w:t xml:space="preserve">  Point2        31</w:t>
      </w:r>
      <w:r w:rsidR="009D286E">
        <w:t>º</w:t>
      </w:r>
      <w:r>
        <w:t xml:space="preserve">38.1452S     </w:t>
      </w:r>
      <w:r w:rsidR="008612D1">
        <w:t xml:space="preserve"> </w:t>
      </w:r>
      <w:r w:rsidR="009D286E">
        <w:t>0</w:t>
      </w:r>
      <w:r w:rsidR="008612D1">
        <w:t>59</w:t>
      </w:r>
      <w:r w:rsidR="009D286E">
        <w:t>º0</w:t>
      </w:r>
      <w:r>
        <w:t>5.9571W</w:t>
      </w:r>
    </w:p>
    <w:p w14:paraId="6B9B2C32" w14:textId="6C3E48D3" w:rsidR="00BA33C2" w:rsidRDefault="00BA33C2" w:rsidP="00BA33C2">
      <w:pPr>
        <w:jc w:val="left"/>
      </w:pPr>
      <w:r>
        <w:t xml:space="preserve">  Point3        33</w:t>
      </w:r>
      <w:r w:rsidR="009D286E">
        <w:t>º</w:t>
      </w:r>
      <w:r>
        <w:t xml:space="preserve">15.8706S     </w:t>
      </w:r>
      <w:r w:rsidR="008612D1">
        <w:t xml:space="preserve"> </w:t>
      </w:r>
      <w:r w:rsidR="009D286E">
        <w:t>0</w:t>
      </w:r>
      <w:r w:rsidR="008612D1">
        <w:t>58</w:t>
      </w:r>
      <w:r w:rsidR="009D286E">
        <w:t>º0</w:t>
      </w:r>
      <w:r>
        <w:t>9.9924W</w:t>
      </w:r>
    </w:p>
    <w:p w14:paraId="3AFB7C17" w14:textId="4522C824" w:rsidR="00BA33C2" w:rsidRDefault="00BA33C2" w:rsidP="00BA33C2">
      <w:pPr>
        <w:jc w:val="left"/>
      </w:pPr>
      <w:r>
        <w:t xml:space="preserve">  Point4        34</w:t>
      </w:r>
      <w:r w:rsidR="009D286E">
        <w:t>º</w:t>
      </w:r>
      <w:r>
        <w:t xml:space="preserve">53.1348S     </w:t>
      </w:r>
      <w:r w:rsidR="008612D1">
        <w:t xml:space="preserve"> </w:t>
      </w:r>
      <w:r w:rsidR="009D286E">
        <w:t>0</w:t>
      </w:r>
      <w:r>
        <w:t>57</w:t>
      </w:r>
      <w:r w:rsidR="009D286E">
        <w:t>º</w:t>
      </w:r>
      <w:r>
        <w:t>11.9156W</w:t>
      </w:r>
    </w:p>
    <w:p w14:paraId="5CD456FF" w14:textId="525AC9CB" w:rsidR="00BA33C2" w:rsidRDefault="00BA33C2" w:rsidP="00BA33C2">
      <w:pPr>
        <w:jc w:val="left"/>
      </w:pPr>
      <w:r>
        <w:t xml:space="preserve">  Point5        36</w:t>
      </w:r>
      <w:r w:rsidR="009D286E">
        <w:t>º</w:t>
      </w:r>
      <w:r>
        <w:t xml:space="preserve">29.8923S     </w:t>
      </w:r>
      <w:r w:rsidR="008612D1">
        <w:t xml:space="preserve"> </w:t>
      </w:r>
      <w:r w:rsidR="009D286E">
        <w:t>0</w:t>
      </w:r>
      <w:r>
        <w:t>56</w:t>
      </w:r>
      <w:r w:rsidR="009D286E">
        <w:t>º</w:t>
      </w:r>
      <w:r>
        <w:t>11.5178W</w:t>
      </w:r>
    </w:p>
    <w:p w14:paraId="591A49E7" w14:textId="27636520" w:rsidR="00BA33C2" w:rsidRDefault="00BA33C2" w:rsidP="00BA33C2">
      <w:pPr>
        <w:jc w:val="left"/>
      </w:pPr>
      <w:r>
        <w:t xml:space="preserve">  Point6        </w:t>
      </w:r>
      <w:r w:rsidR="008612D1">
        <w:t>38</w:t>
      </w:r>
      <w:r w:rsidR="009D286E">
        <w:t>º0</w:t>
      </w:r>
      <w:r>
        <w:t xml:space="preserve">6.0926S     </w:t>
      </w:r>
      <w:r w:rsidR="008612D1">
        <w:t xml:space="preserve"> </w:t>
      </w:r>
      <w:r w:rsidR="009D286E">
        <w:t>0</w:t>
      </w:r>
      <w:r w:rsidR="008612D1">
        <w:t>55</w:t>
      </w:r>
      <w:r w:rsidR="009D286E">
        <w:t>º0</w:t>
      </w:r>
      <w:r>
        <w:t>8.5692W</w:t>
      </w:r>
    </w:p>
    <w:p w14:paraId="609217E1" w14:textId="36E918B1" w:rsidR="00BA33C2" w:rsidRDefault="00BA33C2" w:rsidP="00BA33C2">
      <w:pPr>
        <w:jc w:val="left"/>
      </w:pPr>
      <w:r>
        <w:t xml:space="preserve">  Point7        39</w:t>
      </w:r>
      <w:r w:rsidR="009D286E">
        <w:t>º</w:t>
      </w:r>
      <w:r>
        <w:t xml:space="preserve">41.6796S     </w:t>
      </w:r>
      <w:r w:rsidR="008612D1">
        <w:t xml:space="preserve"> </w:t>
      </w:r>
      <w:r w:rsidR="009D286E">
        <w:t>0</w:t>
      </w:r>
      <w:r w:rsidR="008612D1">
        <w:t>54</w:t>
      </w:r>
      <w:r w:rsidR="009D286E">
        <w:t>º0</w:t>
      </w:r>
      <w:r>
        <w:t>2.8166W</w:t>
      </w:r>
    </w:p>
    <w:p w14:paraId="5FAB0155" w14:textId="690BF4E6" w:rsidR="00BA33C2" w:rsidRDefault="00BA33C2" w:rsidP="00BA33C2">
      <w:pPr>
        <w:jc w:val="left"/>
      </w:pPr>
      <w:r>
        <w:t xml:space="preserve">  Point8        41</w:t>
      </w:r>
      <w:r w:rsidR="009D286E">
        <w:t>º</w:t>
      </w:r>
      <w:r>
        <w:t xml:space="preserve">16.5909S     </w:t>
      </w:r>
      <w:r w:rsidR="008612D1">
        <w:t xml:space="preserve"> </w:t>
      </w:r>
      <w:r w:rsidR="009D286E">
        <w:t>0</w:t>
      </w:r>
      <w:r>
        <w:t>52</w:t>
      </w:r>
      <w:r w:rsidR="009D286E">
        <w:t>º</w:t>
      </w:r>
      <w:r>
        <w:t>53.9805W</w:t>
      </w:r>
    </w:p>
    <w:p w14:paraId="3E5EF79D" w14:textId="5EBE687C" w:rsidR="00BA33C2" w:rsidRDefault="00BA33C2" w:rsidP="00BA33C2">
      <w:pPr>
        <w:jc w:val="left"/>
      </w:pPr>
      <w:r>
        <w:t xml:space="preserve">  Point9        42</w:t>
      </w:r>
      <w:r w:rsidR="009D286E">
        <w:t>º</w:t>
      </w:r>
      <w:r>
        <w:t xml:space="preserve">50.7564S     </w:t>
      </w:r>
      <w:r w:rsidR="008612D1">
        <w:t xml:space="preserve"> </w:t>
      </w:r>
      <w:r w:rsidR="009D286E">
        <w:t>0</w:t>
      </w:r>
      <w:r>
        <w:t>51</w:t>
      </w:r>
      <w:r w:rsidR="009D286E">
        <w:t>º</w:t>
      </w:r>
      <w:r>
        <w:t>41.7515W</w:t>
      </w:r>
    </w:p>
    <w:p w14:paraId="5C4E24CA" w14:textId="0E1A3633" w:rsidR="00BA33C2" w:rsidRDefault="00BA33C2" w:rsidP="00BA33C2">
      <w:pPr>
        <w:jc w:val="left"/>
      </w:pPr>
      <w:r>
        <w:t xml:space="preserve">  Point10      44</w:t>
      </w:r>
      <w:r w:rsidR="009D286E">
        <w:t>º</w:t>
      </w:r>
      <w:r>
        <w:t xml:space="preserve">24.0976S     </w:t>
      </w:r>
      <w:r w:rsidR="009D286E">
        <w:t xml:space="preserve"> 0</w:t>
      </w:r>
      <w:r>
        <w:t>50</w:t>
      </w:r>
      <w:r w:rsidR="009D286E">
        <w:t>º</w:t>
      </w:r>
      <w:r>
        <w:t>25.7868W</w:t>
      </w:r>
    </w:p>
    <w:p w14:paraId="3CE642A8" w14:textId="4713DE02" w:rsidR="00BA33C2" w:rsidRDefault="00BA33C2" w:rsidP="00BA33C2">
      <w:pPr>
        <w:jc w:val="left"/>
      </w:pPr>
      <w:r>
        <w:t xml:space="preserve">  Point11      45</w:t>
      </w:r>
      <w:r w:rsidR="009D286E">
        <w:t>º</w:t>
      </w:r>
      <w:r>
        <w:t xml:space="preserve">56.5257S     </w:t>
      </w:r>
      <w:r w:rsidR="009D286E">
        <w:t xml:space="preserve"> 0</w:t>
      </w:r>
      <w:r w:rsidR="008612D1">
        <w:t>49</w:t>
      </w:r>
      <w:r w:rsidR="009D286E">
        <w:t>º0</w:t>
      </w:r>
      <w:r>
        <w:t>5.7067W</w:t>
      </w:r>
    </w:p>
    <w:p w14:paraId="689808BC" w14:textId="11767566" w:rsidR="00BA33C2" w:rsidRDefault="00BA33C2" w:rsidP="00BA33C2">
      <w:pPr>
        <w:jc w:val="left"/>
      </w:pPr>
      <w:r>
        <w:t xml:space="preserve">  Point12      47</w:t>
      </w:r>
      <w:r w:rsidR="009D286E">
        <w:t>º</w:t>
      </w:r>
      <w:r>
        <w:t xml:space="preserve">27.9409S     </w:t>
      </w:r>
      <w:r w:rsidR="009D286E">
        <w:t xml:space="preserve"> 0</w:t>
      </w:r>
      <w:r>
        <w:t>47</w:t>
      </w:r>
      <w:r w:rsidR="009D286E">
        <w:t>º</w:t>
      </w:r>
      <w:r>
        <w:t>41.0895W</w:t>
      </w:r>
    </w:p>
    <w:p w14:paraId="2B940F1B" w14:textId="5CEC9BF6" w:rsidR="00BA33C2" w:rsidRDefault="00BA33C2" w:rsidP="00BA33C2">
      <w:pPr>
        <w:jc w:val="left"/>
      </w:pPr>
      <w:r>
        <w:t xml:space="preserve">  Point13      48</w:t>
      </w:r>
      <w:r w:rsidR="009D286E">
        <w:t>º</w:t>
      </w:r>
      <w:r>
        <w:t xml:space="preserve">58.2294S     </w:t>
      </w:r>
      <w:r w:rsidR="009D286E">
        <w:t xml:space="preserve"> 0</w:t>
      </w:r>
      <w:r>
        <w:t>46</w:t>
      </w:r>
      <w:r w:rsidR="009D286E">
        <w:t>º</w:t>
      </w:r>
      <w:r>
        <w:t>11.4681W</w:t>
      </w:r>
    </w:p>
    <w:p w14:paraId="6A144D7B" w14:textId="54DD7515" w:rsidR="00BA33C2" w:rsidRDefault="00BA33C2" w:rsidP="00BA33C2">
      <w:pPr>
        <w:jc w:val="left"/>
      </w:pPr>
      <w:r>
        <w:t xml:space="preserve">  Point14      50</w:t>
      </w:r>
      <w:r w:rsidR="009D286E">
        <w:t>º</w:t>
      </w:r>
      <w:r>
        <w:t xml:space="preserve">27.2626S     </w:t>
      </w:r>
      <w:r w:rsidR="009D286E">
        <w:t xml:space="preserve"> 0</w:t>
      </w:r>
      <w:r>
        <w:t>44</w:t>
      </w:r>
      <w:r w:rsidR="009D286E">
        <w:t>º</w:t>
      </w:r>
      <w:r>
        <w:t>36.3244W</w:t>
      </w:r>
    </w:p>
    <w:p w14:paraId="27ED5D3F" w14:textId="2ECD1B77" w:rsidR="00BA33C2" w:rsidRDefault="00BA33C2" w:rsidP="00BA33C2">
      <w:pPr>
        <w:jc w:val="left"/>
      </w:pPr>
      <w:r>
        <w:t xml:space="preserve">  Point15      51</w:t>
      </w:r>
      <w:r w:rsidR="009D286E">
        <w:t>º</w:t>
      </w:r>
      <w:r>
        <w:t xml:space="preserve">54.8937S     </w:t>
      </w:r>
      <w:r w:rsidR="009D286E">
        <w:t xml:space="preserve"> 0</w:t>
      </w:r>
      <w:r>
        <w:t>42</w:t>
      </w:r>
      <w:r w:rsidR="009D286E">
        <w:t>º</w:t>
      </w:r>
      <w:r>
        <w:t>55.0855W</w:t>
      </w:r>
    </w:p>
    <w:p w14:paraId="581F1380" w14:textId="6C48D7BE" w:rsidR="00BA33C2" w:rsidRDefault="00BA33C2" w:rsidP="00BA33C2">
      <w:pPr>
        <w:jc w:val="left"/>
      </w:pPr>
      <w:r>
        <w:t xml:space="preserve">  Point16      53</w:t>
      </w:r>
      <w:r w:rsidR="009D286E">
        <w:t>º</w:t>
      </w:r>
      <w:r>
        <w:t xml:space="preserve">20.9554S     </w:t>
      </w:r>
      <w:r w:rsidR="009D286E">
        <w:t xml:space="preserve"> 0</w:t>
      </w:r>
      <w:r w:rsidR="008612D1">
        <w:t>41</w:t>
      </w:r>
      <w:r w:rsidR="009D286E">
        <w:t>º0</w:t>
      </w:r>
      <w:r>
        <w:t>7.1195W</w:t>
      </w:r>
    </w:p>
    <w:p w14:paraId="3B3BF8A1" w14:textId="4A51131B" w:rsidR="00BA33C2" w:rsidRDefault="00BA33C2" w:rsidP="00BA33C2">
      <w:pPr>
        <w:jc w:val="left"/>
      </w:pPr>
      <w:r>
        <w:t xml:space="preserve">  Point17      54</w:t>
      </w:r>
      <w:r w:rsidR="009D286E">
        <w:t>º</w:t>
      </w:r>
      <w:r>
        <w:t xml:space="preserve">45.2565S     </w:t>
      </w:r>
      <w:r w:rsidR="009D286E">
        <w:t xml:space="preserve"> 0</w:t>
      </w:r>
      <w:r>
        <w:t>39</w:t>
      </w:r>
      <w:r w:rsidR="009D286E">
        <w:t>º</w:t>
      </w:r>
      <w:r>
        <w:t>11.7330W</w:t>
      </w:r>
    </w:p>
    <w:p w14:paraId="06BE1E3F" w14:textId="539733BA" w:rsidR="00BA33C2" w:rsidRDefault="00BA33C2" w:rsidP="00BA33C2">
      <w:pPr>
        <w:jc w:val="left"/>
      </w:pPr>
      <w:r>
        <w:t xml:space="preserve">  Point18      </w:t>
      </w:r>
      <w:r w:rsidR="008612D1">
        <w:t>56</w:t>
      </w:r>
      <w:r w:rsidR="009D286E">
        <w:t>º0</w:t>
      </w:r>
      <w:r>
        <w:t xml:space="preserve">7.5789S     </w:t>
      </w:r>
      <w:r w:rsidR="008612D1">
        <w:t xml:space="preserve"> </w:t>
      </w:r>
      <w:r w:rsidR="009D286E">
        <w:t>0</w:t>
      </w:r>
      <w:r w:rsidR="008612D1">
        <w:t>37</w:t>
      </w:r>
      <w:r w:rsidR="009D286E">
        <w:t>º0</w:t>
      </w:r>
      <w:r>
        <w:t>8.1699W</w:t>
      </w:r>
    </w:p>
    <w:p w14:paraId="469AFDA0" w14:textId="4D2126A1" w:rsidR="00BA33C2" w:rsidRDefault="00BA33C2" w:rsidP="00BA33C2">
      <w:pPr>
        <w:jc w:val="left"/>
      </w:pPr>
      <w:r>
        <w:t xml:space="preserve">  Point19      57</w:t>
      </w:r>
      <w:r w:rsidR="009D286E">
        <w:t>º</w:t>
      </w:r>
      <w:r>
        <w:t xml:space="preserve">27.6730S     </w:t>
      </w:r>
      <w:r w:rsidR="009D286E">
        <w:t xml:space="preserve"> 0</w:t>
      </w:r>
      <w:r>
        <w:t>34</w:t>
      </w:r>
      <w:r w:rsidR="009D286E">
        <w:t>º</w:t>
      </w:r>
      <w:r>
        <w:t>55.6135W</w:t>
      </w:r>
    </w:p>
    <w:p w14:paraId="4300B971" w14:textId="4F904959" w:rsidR="00BA33C2" w:rsidRDefault="00BA33C2" w:rsidP="00BA33C2">
      <w:pPr>
        <w:jc w:val="left"/>
      </w:pPr>
      <w:r>
        <w:t xml:space="preserve">  Point20      58</w:t>
      </w:r>
      <w:r w:rsidR="009D286E">
        <w:t>º</w:t>
      </w:r>
      <w:r>
        <w:t xml:space="preserve">45.2547S     </w:t>
      </w:r>
      <w:r w:rsidR="009D286E">
        <w:t xml:space="preserve"> 0</w:t>
      </w:r>
      <w:r>
        <w:t>32</w:t>
      </w:r>
      <w:r w:rsidR="009D286E">
        <w:t>º</w:t>
      </w:r>
      <w:r>
        <w:t>33.1935W</w:t>
      </w:r>
    </w:p>
    <w:p w14:paraId="0DD7077C" w14:textId="06938BF3" w:rsidR="00BA33C2" w:rsidRDefault="00BA33C2" w:rsidP="00BA33C2">
      <w:pPr>
        <w:jc w:val="left"/>
      </w:pPr>
      <w:r>
        <w:t xml:space="preserve">  Point21      60</w:t>
      </w:r>
      <w:r w:rsidR="009D286E">
        <w:t>º</w:t>
      </w:r>
      <w:r>
        <w:t xml:space="preserve">00.0000S     </w:t>
      </w:r>
      <w:r w:rsidR="009D286E">
        <w:t xml:space="preserve"> 0</w:t>
      </w:r>
      <w:r>
        <w:t>30</w:t>
      </w:r>
      <w:r w:rsidR="009D286E">
        <w:t>º</w:t>
      </w:r>
      <w:r>
        <w:t>00.0000W</w:t>
      </w:r>
    </w:p>
    <w:p w14:paraId="0D46D4F3" w14:textId="77777777" w:rsidR="00BA33C2" w:rsidRDefault="00BA33C2" w:rsidP="00BA33C2">
      <w:pPr>
        <w:jc w:val="left"/>
      </w:pPr>
    </w:p>
    <w:p w14:paraId="71642AE4" w14:textId="3E71514E" w:rsidR="00BA33C2" w:rsidRPr="00BA33C2" w:rsidRDefault="00BA33C2" w:rsidP="00BA33C2">
      <w:pPr>
        <w:jc w:val="left"/>
        <w:rPr>
          <w:b/>
          <w:u w:val="single"/>
        </w:rPr>
      </w:pPr>
      <w:r w:rsidRPr="00BA33C2">
        <w:rPr>
          <w:b/>
          <w:u w:val="single"/>
        </w:rPr>
        <w:t>Set 13 Long Diagonal (30</w:t>
      </w:r>
      <w:r w:rsidR="009D286E" w:rsidRPr="002164D3">
        <w:rPr>
          <w:b/>
        </w:rPr>
        <w:t>º</w:t>
      </w:r>
      <w:r w:rsidRPr="00BA33C2">
        <w:rPr>
          <w:b/>
          <w:u w:val="single"/>
        </w:rPr>
        <w:t>S, 30</w:t>
      </w:r>
      <w:r w:rsidR="009D286E" w:rsidRPr="002164D3">
        <w:rPr>
          <w:b/>
        </w:rPr>
        <w:t>º</w:t>
      </w:r>
      <w:r w:rsidRPr="00BA33C2">
        <w:rPr>
          <w:b/>
          <w:u w:val="single"/>
        </w:rPr>
        <w:t>W to 60</w:t>
      </w:r>
      <w:r w:rsidR="009D286E" w:rsidRPr="002164D3">
        <w:rPr>
          <w:b/>
        </w:rPr>
        <w:t>º</w:t>
      </w:r>
      <w:r w:rsidRPr="00BA33C2">
        <w:rPr>
          <w:b/>
          <w:u w:val="single"/>
        </w:rPr>
        <w:t>S, 60</w:t>
      </w:r>
      <w:r w:rsidR="009D286E" w:rsidRPr="002164D3">
        <w:rPr>
          <w:b/>
        </w:rPr>
        <w:t>º</w:t>
      </w:r>
      <w:r w:rsidRPr="00BA33C2">
        <w:rPr>
          <w:b/>
          <w:u w:val="single"/>
        </w:rPr>
        <w:t>W)</w:t>
      </w:r>
    </w:p>
    <w:p w14:paraId="2ACE6B02" w14:textId="77777777" w:rsidR="00BA33C2" w:rsidRDefault="00BA33C2" w:rsidP="00BA33C2">
      <w:pPr>
        <w:jc w:val="left"/>
      </w:pPr>
    </w:p>
    <w:p w14:paraId="4BEC0112" w14:textId="148F753A" w:rsidR="00BA33C2" w:rsidRDefault="00BA33C2" w:rsidP="00BA33C2">
      <w:pPr>
        <w:jc w:val="left"/>
      </w:pPr>
      <w:r>
        <w:t xml:space="preserve">  Point1        30</w:t>
      </w:r>
      <w:r w:rsidR="009D286E">
        <w:t>º</w:t>
      </w:r>
      <w:r>
        <w:t xml:space="preserve">00.0000S     </w:t>
      </w:r>
      <w:r w:rsidR="009D286E">
        <w:t>0</w:t>
      </w:r>
      <w:r>
        <w:t>30</w:t>
      </w:r>
      <w:r w:rsidR="009D286E">
        <w:t>º</w:t>
      </w:r>
      <w:r>
        <w:t>00.0000W</w:t>
      </w:r>
    </w:p>
    <w:p w14:paraId="37F1E51C" w14:textId="773BE39B" w:rsidR="00BA33C2" w:rsidRDefault="00BA33C2" w:rsidP="00BA33C2">
      <w:pPr>
        <w:jc w:val="left"/>
      </w:pPr>
      <w:r>
        <w:t xml:space="preserve">  Point2        31</w:t>
      </w:r>
      <w:r w:rsidR="009D286E">
        <w:t>º</w:t>
      </w:r>
      <w:r>
        <w:t xml:space="preserve">38.1452S     </w:t>
      </w:r>
      <w:r w:rsidR="009D286E">
        <w:t>0</w:t>
      </w:r>
      <w:r>
        <w:t>30</w:t>
      </w:r>
      <w:r w:rsidR="009D286E">
        <w:t>º</w:t>
      </w:r>
      <w:r>
        <w:t>54.0429W</w:t>
      </w:r>
    </w:p>
    <w:p w14:paraId="55EF2748" w14:textId="09B85DF5" w:rsidR="00BA33C2" w:rsidRDefault="00BA33C2" w:rsidP="00BA33C2">
      <w:pPr>
        <w:jc w:val="left"/>
      </w:pPr>
      <w:r>
        <w:t xml:space="preserve">  Point3        33</w:t>
      </w:r>
      <w:r w:rsidR="009D286E">
        <w:t>º</w:t>
      </w:r>
      <w:r>
        <w:t xml:space="preserve">15.8706S     </w:t>
      </w:r>
      <w:r w:rsidR="009D286E">
        <w:t>0</w:t>
      </w:r>
      <w:r>
        <w:t>31</w:t>
      </w:r>
      <w:r w:rsidR="009D286E">
        <w:t>º</w:t>
      </w:r>
      <w:r>
        <w:t>50.0076W</w:t>
      </w:r>
    </w:p>
    <w:p w14:paraId="52C2D344" w14:textId="7501D2CA" w:rsidR="00BA33C2" w:rsidRDefault="00BA33C2" w:rsidP="00BA33C2">
      <w:pPr>
        <w:jc w:val="left"/>
      </w:pPr>
      <w:r>
        <w:t xml:space="preserve">  Point4        34</w:t>
      </w:r>
      <w:r w:rsidR="009D286E">
        <w:t>º</w:t>
      </w:r>
      <w:r>
        <w:t xml:space="preserve">53.1348S     </w:t>
      </w:r>
      <w:r w:rsidR="009D286E">
        <w:t>0</w:t>
      </w:r>
      <w:r>
        <w:t>32</w:t>
      </w:r>
      <w:r w:rsidR="009D286E">
        <w:t>º</w:t>
      </w:r>
      <w:r>
        <w:t>48.0844W</w:t>
      </w:r>
    </w:p>
    <w:p w14:paraId="172FB6F1" w14:textId="4A0A30C8" w:rsidR="00BA33C2" w:rsidRDefault="00BA33C2" w:rsidP="00BA33C2">
      <w:pPr>
        <w:jc w:val="left"/>
      </w:pPr>
      <w:r>
        <w:t xml:space="preserve">  Point5        36</w:t>
      </w:r>
      <w:r w:rsidR="009D286E">
        <w:t>º</w:t>
      </w:r>
      <w:r>
        <w:t xml:space="preserve">29.8923S     </w:t>
      </w:r>
      <w:r w:rsidR="009D286E">
        <w:t>0</w:t>
      </w:r>
      <w:r>
        <w:t>33</w:t>
      </w:r>
      <w:r w:rsidR="009D286E">
        <w:t>º</w:t>
      </w:r>
      <w:r>
        <w:t>48.4822W</w:t>
      </w:r>
    </w:p>
    <w:p w14:paraId="1C89E9DC" w14:textId="6EAF970A" w:rsidR="00BA33C2" w:rsidRDefault="00BA33C2" w:rsidP="00BA33C2">
      <w:pPr>
        <w:jc w:val="left"/>
      </w:pPr>
      <w:r>
        <w:t xml:space="preserve">  Point6        </w:t>
      </w:r>
      <w:r w:rsidR="008612D1">
        <w:t>38</w:t>
      </w:r>
      <w:r w:rsidR="009D286E">
        <w:t>º0</w:t>
      </w:r>
      <w:r>
        <w:t xml:space="preserve">6.0926S     </w:t>
      </w:r>
      <w:r w:rsidR="009D286E">
        <w:t>0</w:t>
      </w:r>
      <w:r>
        <w:t>34</w:t>
      </w:r>
      <w:r w:rsidR="009D286E">
        <w:t>º</w:t>
      </w:r>
      <w:r>
        <w:t>51.4308W</w:t>
      </w:r>
    </w:p>
    <w:p w14:paraId="71DD5A23" w14:textId="482DE64D" w:rsidR="00BA33C2" w:rsidRDefault="00BA33C2" w:rsidP="00BA33C2">
      <w:pPr>
        <w:jc w:val="left"/>
      </w:pPr>
      <w:r>
        <w:t xml:space="preserve">  Point7        39</w:t>
      </w:r>
      <w:r w:rsidR="009D286E">
        <w:t>º</w:t>
      </w:r>
      <w:r>
        <w:t xml:space="preserve">41.6796S     </w:t>
      </w:r>
      <w:r w:rsidR="009D286E">
        <w:t>0</w:t>
      </w:r>
      <w:r>
        <w:t>35</w:t>
      </w:r>
      <w:r w:rsidR="009D286E">
        <w:t>º</w:t>
      </w:r>
      <w:r>
        <w:t>57.1833W</w:t>
      </w:r>
    </w:p>
    <w:p w14:paraId="53D7D9EA" w14:textId="3B57E150" w:rsidR="00BA33C2" w:rsidRDefault="00BA33C2" w:rsidP="00BA33C2">
      <w:pPr>
        <w:jc w:val="left"/>
      </w:pPr>
      <w:r>
        <w:t xml:space="preserve">  Point8        41</w:t>
      </w:r>
      <w:r w:rsidR="009D286E">
        <w:t>º</w:t>
      </w:r>
      <w:r>
        <w:t xml:space="preserve">16.5909S     </w:t>
      </w:r>
      <w:r w:rsidR="009D286E">
        <w:t>0</w:t>
      </w:r>
      <w:r w:rsidR="008612D1">
        <w:t>37</w:t>
      </w:r>
      <w:r w:rsidR="009D286E">
        <w:t>º0</w:t>
      </w:r>
      <w:r>
        <w:t>6.0195W</w:t>
      </w:r>
    </w:p>
    <w:p w14:paraId="1ACFC0C0" w14:textId="78A612A6" w:rsidR="00BA33C2" w:rsidRDefault="00BA33C2" w:rsidP="00BA33C2">
      <w:pPr>
        <w:jc w:val="left"/>
      </w:pPr>
      <w:r>
        <w:t xml:space="preserve">  Point9        42</w:t>
      </w:r>
      <w:r w:rsidR="009D286E">
        <w:t>º</w:t>
      </w:r>
      <w:r>
        <w:t xml:space="preserve">50.7564S     </w:t>
      </w:r>
      <w:r w:rsidR="009D286E">
        <w:t>0</w:t>
      </w:r>
      <w:r>
        <w:t>38</w:t>
      </w:r>
      <w:r w:rsidR="009D286E">
        <w:t>º</w:t>
      </w:r>
      <w:r>
        <w:t>18.2485W</w:t>
      </w:r>
    </w:p>
    <w:p w14:paraId="2F2237F4" w14:textId="7FB37036" w:rsidR="00BA33C2" w:rsidRDefault="00BA33C2" w:rsidP="00BA33C2">
      <w:pPr>
        <w:jc w:val="left"/>
      </w:pPr>
      <w:r>
        <w:t xml:space="preserve">  Point10      44</w:t>
      </w:r>
      <w:r w:rsidR="009D286E">
        <w:t>º</w:t>
      </w:r>
      <w:r>
        <w:t xml:space="preserve">24.0976S     </w:t>
      </w:r>
      <w:r w:rsidR="009D286E">
        <w:t>0</w:t>
      </w:r>
      <w:r>
        <w:t>39</w:t>
      </w:r>
      <w:r w:rsidR="009D286E">
        <w:t>º</w:t>
      </w:r>
      <w:r>
        <w:t>34.2132W</w:t>
      </w:r>
    </w:p>
    <w:p w14:paraId="4EC959F1" w14:textId="40A0E3EA" w:rsidR="00BA33C2" w:rsidRDefault="00BA33C2" w:rsidP="00BA33C2">
      <w:pPr>
        <w:jc w:val="left"/>
      </w:pPr>
      <w:r>
        <w:t xml:space="preserve">  Point11      45</w:t>
      </w:r>
      <w:r w:rsidR="009D286E">
        <w:t>º</w:t>
      </w:r>
      <w:r>
        <w:t xml:space="preserve">56.5257S     </w:t>
      </w:r>
      <w:r w:rsidR="009D286E">
        <w:t>0</w:t>
      </w:r>
      <w:r>
        <w:t>40</w:t>
      </w:r>
      <w:r w:rsidR="009D286E">
        <w:t>º</w:t>
      </w:r>
      <w:r>
        <w:t>54.2933W</w:t>
      </w:r>
    </w:p>
    <w:p w14:paraId="1D8C4546" w14:textId="21699EC5" w:rsidR="00BA33C2" w:rsidRDefault="00BA33C2" w:rsidP="00BA33C2">
      <w:pPr>
        <w:jc w:val="left"/>
      </w:pPr>
      <w:r>
        <w:t xml:space="preserve">  Point12      47</w:t>
      </w:r>
      <w:r w:rsidR="009D286E">
        <w:t>º</w:t>
      </w:r>
      <w:r>
        <w:t xml:space="preserve">27.9409S     </w:t>
      </w:r>
      <w:r w:rsidR="009D286E">
        <w:t>0</w:t>
      </w:r>
      <w:r>
        <w:t>42</w:t>
      </w:r>
      <w:r w:rsidR="009D286E">
        <w:t>º</w:t>
      </w:r>
      <w:r>
        <w:t>18.9105W</w:t>
      </w:r>
    </w:p>
    <w:p w14:paraId="294A564A" w14:textId="41064F0D" w:rsidR="00BA33C2" w:rsidRDefault="00BA33C2" w:rsidP="00BA33C2">
      <w:pPr>
        <w:jc w:val="left"/>
      </w:pPr>
      <w:r>
        <w:t xml:space="preserve">  Point13      48</w:t>
      </w:r>
      <w:r w:rsidR="009D286E">
        <w:t>º</w:t>
      </w:r>
      <w:r>
        <w:t xml:space="preserve">58.2294S     </w:t>
      </w:r>
      <w:r w:rsidR="009D286E">
        <w:t>0</w:t>
      </w:r>
      <w:r>
        <w:t>43</w:t>
      </w:r>
      <w:r w:rsidR="009D286E">
        <w:t>º</w:t>
      </w:r>
      <w:r>
        <w:t>48.5319W</w:t>
      </w:r>
    </w:p>
    <w:p w14:paraId="23DD0FC7" w14:textId="2914886C" w:rsidR="00BA33C2" w:rsidRDefault="00BA33C2" w:rsidP="00BA33C2">
      <w:pPr>
        <w:jc w:val="left"/>
      </w:pPr>
      <w:r>
        <w:t xml:space="preserve">  Point14      50</w:t>
      </w:r>
      <w:r w:rsidR="009D286E">
        <w:t>º</w:t>
      </w:r>
      <w:r>
        <w:t xml:space="preserve">27.2626S     </w:t>
      </w:r>
      <w:r w:rsidR="009D286E">
        <w:t>0</w:t>
      </w:r>
      <w:r>
        <w:t>45</w:t>
      </w:r>
      <w:r w:rsidR="009D286E">
        <w:t>º</w:t>
      </w:r>
      <w:r>
        <w:t>23.6756W</w:t>
      </w:r>
    </w:p>
    <w:p w14:paraId="72B3164A" w14:textId="6826D02A" w:rsidR="00BA33C2" w:rsidRDefault="00BA33C2" w:rsidP="00BA33C2">
      <w:pPr>
        <w:jc w:val="left"/>
      </w:pPr>
      <w:r>
        <w:t xml:space="preserve">  Point15      51</w:t>
      </w:r>
      <w:r w:rsidR="009D286E">
        <w:t>º</w:t>
      </w:r>
      <w:r>
        <w:t xml:space="preserve">54.8937S     </w:t>
      </w:r>
      <w:r w:rsidR="009D286E">
        <w:t>0</w:t>
      </w:r>
      <w:r w:rsidR="008612D1">
        <w:t>47</w:t>
      </w:r>
      <w:r w:rsidR="009D286E">
        <w:t>º0</w:t>
      </w:r>
      <w:r>
        <w:t>4.9145W</w:t>
      </w:r>
    </w:p>
    <w:p w14:paraId="5B6AFC48" w14:textId="51582356" w:rsidR="00BA33C2" w:rsidRDefault="00BA33C2" w:rsidP="00BA33C2">
      <w:pPr>
        <w:jc w:val="left"/>
      </w:pPr>
      <w:r>
        <w:t xml:space="preserve">  Point16      53</w:t>
      </w:r>
      <w:r w:rsidR="009D286E">
        <w:t>º</w:t>
      </w:r>
      <w:r>
        <w:t xml:space="preserve">20.9554S     </w:t>
      </w:r>
      <w:r w:rsidR="009D286E">
        <w:t>0</w:t>
      </w:r>
      <w:r>
        <w:t>48</w:t>
      </w:r>
      <w:r w:rsidR="009D286E">
        <w:t>º</w:t>
      </w:r>
      <w:r>
        <w:t>52.8805W</w:t>
      </w:r>
    </w:p>
    <w:p w14:paraId="325D4979" w14:textId="38D30176" w:rsidR="00BA33C2" w:rsidRDefault="00BA33C2" w:rsidP="00BA33C2">
      <w:pPr>
        <w:jc w:val="left"/>
      </w:pPr>
      <w:r>
        <w:t xml:space="preserve">  Point17      54</w:t>
      </w:r>
      <w:r w:rsidR="009D286E">
        <w:t>º</w:t>
      </w:r>
      <w:r>
        <w:t xml:space="preserve">45.2565S     </w:t>
      </w:r>
      <w:r w:rsidR="009D286E">
        <w:t>0</w:t>
      </w:r>
      <w:r>
        <w:t>50</w:t>
      </w:r>
      <w:r w:rsidR="009D286E">
        <w:t>º</w:t>
      </w:r>
      <w:r>
        <w:t>48.2670W</w:t>
      </w:r>
    </w:p>
    <w:p w14:paraId="3FD86F57" w14:textId="507FAF68" w:rsidR="00BA33C2" w:rsidRDefault="00BA33C2" w:rsidP="00BA33C2">
      <w:pPr>
        <w:jc w:val="left"/>
      </w:pPr>
      <w:r>
        <w:t xml:space="preserve">  Point18      </w:t>
      </w:r>
      <w:r w:rsidR="008612D1">
        <w:t>56</w:t>
      </w:r>
      <w:r w:rsidR="009D286E">
        <w:t>º</w:t>
      </w:r>
      <w:r>
        <w:t xml:space="preserve">7.5789S     </w:t>
      </w:r>
      <w:r w:rsidR="008612D1">
        <w:t xml:space="preserve">  </w:t>
      </w:r>
      <w:r w:rsidR="009D286E">
        <w:t>0</w:t>
      </w:r>
      <w:r>
        <w:t>52</w:t>
      </w:r>
      <w:r w:rsidR="009D286E">
        <w:t>º</w:t>
      </w:r>
      <w:r>
        <w:t>51.8301W</w:t>
      </w:r>
    </w:p>
    <w:p w14:paraId="6D3421E9" w14:textId="00B469C7" w:rsidR="00BA33C2" w:rsidRDefault="00BA33C2" w:rsidP="00BA33C2">
      <w:pPr>
        <w:jc w:val="left"/>
      </w:pPr>
      <w:r>
        <w:t xml:space="preserve">  Point19      57</w:t>
      </w:r>
      <w:r w:rsidR="009D286E">
        <w:t>º</w:t>
      </w:r>
      <w:r>
        <w:t xml:space="preserve">27.6730S     </w:t>
      </w:r>
      <w:r w:rsidR="009D286E">
        <w:t>0</w:t>
      </w:r>
      <w:r w:rsidR="008612D1">
        <w:t>55</w:t>
      </w:r>
      <w:r w:rsidR="009D286E">
        <w:t>º0</w:t>
      </w:r>
      <w:r>
        <w:t>4.3865W</w:t>
      </w:r>
    </w:p>
    <w:p w14:paraId="0405E886" w14:textId="3032E054" w:rsidR="00BA33C2" w:rsidRDefault="00BA33C2" w:rsidP="00BA33C2">
      <w:pPr>
        <w:jc w:val="left"/>
      </w:pPr>
      <w:r>
        <w:t xml:space="preserve">  Point20      58</w:t>
      </w:r>
      <w:r w:rsidR="009D286E">
        <w:t>º</w:t>
      </w:r>
      <w:r>
        <w:t xml:space="preserve">45.2547S     </w:t>
      </w:r>
      <w:r w:rsidR="009D286E">
        <w:t>0</w:t>
      </w:r>
      <w:r>
        <w:t>57</w:t>
      </w:r>
      <w:r w:rsidR="009D286E">
        <w:t>º</w:t>
      </w:r>
      <w:r>
        <w:t>26.8065W</w:t>
      </w:r>
    </w:p>
    <w:p w14:paraId="71B62056" w14:textId="44985243" w:rsidR="00BA33C2" w:rsidRDefault="00BA33C2" w:rsidP="00BA33C2">
      <w:pPr>
        <w:jc w:val="left"/>
      </w:pPr>
      <w:r>
        <w:t xml:space="preserve">  Point21      60</w:t>
      </w:r>
      <w:r w:rsidR="009D286E">
        <w:t>º</w:t>
      </w:r>
      <w:r>
        <w:t xml:space="preserve">00.0000S     </w:t>
      </w:r>
      <w:r w:rsidR="009D286E">
        <w:t>0</w:t>
      </w:r>
      <w:r>
        <w:t>60</w:t>
      </w:r>
      <w:r w:rsidR="009D286E">
        <w:t>º</w:t>
      </w:r>
      <w:r>
        <w:t>00.0000W</w:t>
      </w:r>
    </w:p>
    <w:p w14:paraId="73038444" w14:textId="77777777" w:rsidR="00BA33C2" w:rsidRDefault="00BA33C2" w:rsidP="00BA33C2">
      <w:pPr>
        <w:jc w:val="left"/>
      </w:pPr>
    </w:p>
    <w:p w14:paraId="68F61CD0" w14:textId="39EC079E" w:rsidR="00BA33C2" w:rsidRPr="00BA33C2" w:rsidRDefault="003C560C" w:rsidP="00BA33C2">
      <w:pPr>
        <w:jc w:val="left"/>
        <w:rPr>
          <w:b/>
          <w:u w:val="single"/>
        </w:rPr>
      </w:pPr>
      <w:r>
        <w:rPr>
          <w:b/>
          <w:u w:val="single"/>
        </w:rPr>
        <w:br w:type="page"/>
      </w:r>
      <w:r w:rsidR="00BA33C2" w:rsidRPr="00BA33C2">
        <w:rPr>
          <w:b/>
          <w:u w:val="single"/>
        </w:rPr>
        <w:lastRenderedPageBreak/>
        <w:t>Set 14 Long Horizontal (45</w:t>
      </w:r>
      <w:r w:rsidR="009D286E" w:rsidRPr="002164D3">
        <w:rPr>
          <w:b/>
        </w:rPr>
        <w:t>º</w:t>
      </w:r>
      <w:r w:rsidR="00BA33C2" w:rsidRPr="00BA33C2">
        <w:rPr>
          <w:b/>
          <w:u w:val="single"/>
        </w:rPr>
        <w:t>S, 60</w:t>
      </w:r>
      <w:r w:rsidR="009D286E" w:rsidRPr="002164D3">
        <w:rPr>
          <w:b/>
        </w:rPr>
        <w:t>º</w:t>
      </w:r>
      <w:r w:rsidR="00BA33C2" w:rsidRPr="00BA33C2">
        <w:rPr>
          <w:b/>
          <w:u w:val="single"/>
        </w:rPr>
        <w:t>W to 45</w:t>
      </w:r>
      <w:r w:rsidR="009D286E" w:rsidRPr="002164D3">
        <w:rPr>
          <w:b/>
        </w:rPr>
        <w:t>º</w:t>
      </w:r>
      <w:r w:rsidR="00BA33C2" w:rsidRPr="00BA33C2">
        <w:rPr>
          <w:b/>
          <w:u w:val="single"/>
        </w:rPr>
        <w:t>S, 30</w:t>
      </w:r>
      <w:r w:rsidR="009D286E" w:rsidRPr="002164D3">
        <w:rPr>
          <w:b/>
        </w:rPr>
        <w:t>º</w:t>
      </w:r>
      <w:r w:rsidR="00BA33C2" w:rsidRPr="00BA33C2">
        <w:rPr>
          <w:b/>
          <w:u w:val="single"/>
        </w:rPr>
        <w:t>W)</w:t>
      </w:r>
    </w:p>
    <w:p w14:paraId="44BC37FF" w14:textId="77777777" w:rsidR="00BA33C2" w:rsidRDefault="00BA33C2" w:rsidP="00BA33C2">
      <w:pPr>
        <w:jc w:val="left"/>
      </w:pPr>
    </w:p>
    <w:p w14:paraId="03BD02B7" w14:textId="548D4155" w:rsidR="00BA33C2" w:rsidRDefault="00BA33C2" w:rsidP="00BA33C2">
      <w:pPr>
        <w:jc w:val="left"/>
      </w:pPr>
      <w:r>
        <w:t xml:space="preserve">  Point1        45</w:t>
      </w:r>
      <w:r w:rsidR="009D286E">
        <w:t>º</w:t>
      </w:r>
      <w:r>
        <w:t xml:space="preserve">00.0000S     </w:t>
      </w:r>
      <w:r w:rsidR="009D286E">
        <w:t>0</w:t>
      </w:r>
      <w:r>
        <w:t>60</w:t>
      </w:r>
      <w:r w:rsidR="009D286E">
        <w:t>º</w:t>
      </w:r>
      <w:r>
        <w:t>00.0000W</w:t>
      </w:r>
    </w:p>
    <w:p w14:paraId="051DC821" w14:textId="6CDBD1A6" w:rsidR="00BA33C2" w:rsidRDefault="00BA33C2" w:rsidP="00BA33C2">
      <w:pPr>
        <w:jc w:val="left"/>
      </w:pPr>
      <w:r>
        <w:t xml:space="preserve">  Point2        45</w:t>
      </w:r>
      <w:r w:rsidR="009D286E">
        <w:t>º</w:t>
      </w:r>
      <w:r>
        <w:t xml:space="preserve">11.2519S     </w:t>
      </w:r>
      <w:r w:rsidR="009D286E">
        <w:t>0</w:t>
      </w:r>
      <w:r>
        <w:t>58</w:t>
      </w:r>
      <w:r w:rsidR="009D286E">
        <w:t>º</w:t>
      </w:r>
      <w:r>
        <w:t>31.7916W</w:t>
      </w:r>
    </w:p>
    <w:p w14:paraId="62933C74" w14:textId="452CA6D2" w:rsidR="00BA33C2" w:rsidRDefault="00BA33C2" w:rsidP="00BA33C2">
      <w:pPr>
        <w:jc w:val="left"/>
      </w:pPr>
      <w:r>
        <w:t xml:space="preserve">  Point3        45</w:t>
      </w:r>
      <w:r w:rsidR="009D286E">
        <w:t>º</w:t>
      </w:r>
      <w:r>
        <w:t xml:space="preserve">21.3608S     </w:t>
      </w:r>
      <w:r w:rsidR="009D286E">
        <w:t>0</w:t>
      </w:r>
      <w:r w:rsidR="008612D1">
        <w:t>57</w:t>
      </w:r>
      <w:r w:rsidR="009D286E">
        <w:t>º0</w:t>
      </w:r>
      <w:r>
        <w:t>3.0317W</w:t>
      </w:r>
    </w:p>
    <w:p w14:paraId="45831D42" w14:textId="3191A587" w:rsidR="00BA33C2" w:rsidRDefault="00BA33C2" w:rsidP="00BA33C2">
      <w:pPr>
        <w:jc w:val="left"/>
      </w:pPr>
      <w:r>
        <w:t xml:space="preserve">  Point4        45</w:t>
      </w:r>
      <w:r w:rsidR="009D286E">
        <w:t>º</w:t>
      </w:r>
      <w:r>
        <w:t xml:space="preserve">30.3133S     </w:t>
      </w:r>
      <w:r w:rsidR="009D286E">
        <w:t>0</w:t>
      </w:r>
      <w:r>
        <w:t>55</w:t>
      </w:r>
      <w:r w:rsidR="009D286E">
        <w:t>º</w:t>
      </w:r>
      <w:r>
        <w:t>33.7738W</w:t>
      </w:r>
    </w:p>
    <w:p w14:paraId="52065520" w14:textId="6C1A237D" w:rsidR="00BA33C2" w:rsidRDefault="00BA33C2" w:rsidP="00BA33C2">
      <w:pPr>
        <w:jc w:val="left"/>
      </w:pPr>
      <w:r>
        <w:t xml:space="preserve">  Point5        45</w:t>
      </w:r>
      <w:r w:rsidR="009D286E">
        <w:t>º</w:t>
      </w:r>
      <w:r>
        <w:t xml:space="preserve">38.0973S     </w:t>
      </w:r>
      <w:r w:rsidR="009D286E">
        <w:t>0</w:t>
      </w:r>
      <w:r w:rsidR="008612D1">
        <w:t>54</w:t>
      </w:r>
      <w:r w:rsidR="009D286E">
        <w:t>º0</w:t>
      </w:r>
      <w:r>
        <w:t>4.0740W</w:t>
      </w:r>
    </w:p>
    <w:p w14:paraId="57FC98E5" w14:textId="707154C1" w:rsidR="00BA33C2" w:rsidRDefault="00BA33C2" w:rsidP="00BA33C2">
      <w:pPr>
        <w:jc w:val="left"/>
      </w:pPr>
      <w:r>
        <w:t xml:space="preserve">  Point6        45</w:t>
      </w:r>
      <w:r w:rsidR="009D286E">
        <w:t>º</w:t>
      </w:r>
      <w:r>
        <w:t xml:space="preserve">44.7022S     </w:t>
      </w:r>
      <w:r w:rsidR="009D286E">
        <w:t>0</w:t>
      </w:r>
      <w:r>
        <w:t>52</w:t>
      </w:r>
      <w:r w:rsidR="009D286E">
        <w:t>º</w:t>
      </w:r>
      <w:r>
        <w:t>33.9908W</w:t>
      </w:r>
    </w:p>
    <w:p w14:paraId="10827517" w14:textId="4FD3E258" w:rsidR="00BA33C2" w:rsidRDefault="00BA33C2" w:rsidP="00BA33C2">
      <w:pPr>
        <w:jc w:val="left"/>
      </w:pPr>
      <w:r>
        <w:t xml:space="preserve">  Point7        45</w:t>
      </w:r>
      <w:r w:rsidR="009D286E">
        <w:t>º</w:t>
      </w:r>
      <w:r>
        <w:t xml:space="preserve">50.1188S     </w:t>
      </w:r>
      <w:r w:rsidR="009D286E">
        <w:t>0</w:t>
      </w:r>
      <w:r w:rsidR="008612D1">
        <w:t>51</w:t>
      </w:r>
      <w:r w:rsidR="009D286E">
        <w:t>º0</w:t>
      </w:r>
      <w:r>
        <w:t>3.5849W</w:t>
      </w:r>
    </w:p>
    <w:p w14:paraId="77D2BC68" w14:textId="0D2D0B58" w:rsidR="00BA33C2" w:rsidRDefault="00BA33C2" w:rsidP="00BA33C2">
      <w:pPr>
        <w:jc w:val="left"/>
      </w:pPr>
      <w:r>
        <w:t xml:space="preserve">  Point8        45</w:t>
      </w:r>
      <w:r w:rsidR="009D286E">
        <w:t>º</w:t>
      </w:r>
      <w:r>
        <w:t xml:space="preserve">54.3397S     </w:t>
      </w:r>
      <w:r w:rsidR="009D286E">
        <w:t>0</w:t>
      </w:r>
      <w:r>
        <w:t>49</w:t>
      </w:r>
      <w:r w:rsidR="009D286E">
        <w:t>º</w:t>
      </w:r>
      <w:r>
        <w:t>32.9185W</w:t>
      </w:r>
    </w:p>
    <w:p w14:paraId="6A92E5CD" w14:textId="1B774CC9" w:rsidR="00BA33C2" w:rsidRDefault="00BA33C2" w:rsidP="00BA33C2">
      <w:pPr>
        <w:jc w:val="left"/>
      </w:pPr>
      <w:r>
        <w:t xml:space="preserve">  Point9        45</w:t>
      </w:r>
      <w:r w:rsidR="009D286E">
        <w:t>º</w:t>
      </w:r>
      <w:r>
        <w:t xml:space="preserve">57.3588S     </w:t>
      </w:r>
      <w:r w:rsidR="009D286E">
        <w:t>0</w:t>
      </w:r>
      <w:r>
        <w:t>4</w:t>
      </w:r>
      <w:r w:rsidR="008612D1">
        <w:t>8</w:t>
      </w:r>
      <w:r w:rsidR="009D286E">
        <w:t>º0</w:t>
      </w:r>
      <w:r>
        <w:t>2.0555W</w:t>
      </w:r>
    </w:p>
    <w:p w14:paraId="2086EBC6" w14:textId="53A520B3" w:rsidR="00BA33C2" w:rsidRDefault="00BA33C2" w:rsidP="00BA33C2">
      <w:pPr>
        <w:jc w:val="left"/>
      </w:pPr>
      <w:r>
        <w:t xml:space="preserve">  Point10      45</w:t>
      </w:r>
      <w:r w:rsidR="009D286E">
        <w:t>º</w:t>
      </w:r>
      <w:r>
        <w:t xml:space="preserve">59.1720S     </w:t>
      </w:r>
      <w:r w:rsidR="009D286E">
        <w:t>0</w:t>
      </w:r>
      <w:r>
        <w:t>46</w:t>
      </w:r>
      <w:r w:rsidR="009D286E">
        <w:t>º</w:t>
      </w:r>
      <w:r>
        <w:t>31.0608W</w:t>
      </w:r>
    </w:p>
    <w:p w14:paraId="730FDFE5" w14:textId="3178FBB0" w:rsidR="00BA33C2" w:rsidRDefault="00BA33C2" w:rsidP="00BA33C2">
      <w:pPr>
        <w:jc w:val="left"/>
      </w:pPr>
      <w:r>
        <w:t xml:space="preserve">  Point11      45</w:t>
      </w:r>
      <w:r w:rsidR="009D286E">
        <w:t>º</w:t>
      </w:r>
      <w:r>
        <w:t xml:space="preserve">59.7767S     </w:t>
      </w:r>
      <w:r w:rsidR="009D286E">
        <w:t>0</w:t>
      </w:r>
      <w:r w:rsidR="008612D1">
        <w:t>45</w:t>
      </w:r>
      <w:r w:rsidR="009D286E">
        <w:t>º0</w:t>
      </w:r>
      <w:r>
        <w:t>0.0000W</w:t>
      </w:r>
    </w:p>
    <w:p w14:paraId="430D53A5" w14:textId="1E0D40D5" w:rsidR="00BA33C2" w:rsidRDefault="00BA33C2" w:rsidP="00BA33C2">
      <w:pPr>
        <w:jc w:val="left"/>
      </w:pPr>
      <w:r>
        <w:t xml:space="preserve">  Point12      45</w:t>
      </w:r>
      <w:r w:rsidR="009D286E">
        <w:t>º</w:t>
      </w:r>
      <w:r>
        <w:t xml:space="preserve">59.1720S     </w:t>
      </w:r>
      <w:r w:rsidR="009D286E">
        <w:t>0</w:t>
      </w:r>
      <w:r>
        <w:t>43</w:t>
      </w:r>
      <w:r w:rsidR="009D286E">
        <w:t>º</w:t>
      </w:r>
      <w:r>
        <w:t>28.9392W</w:t>
      </w:r>
    </w:p>
    <w:p w14:paraId="714EB9BB" w14:textId="38D60875" w:rsidR="00BA33C2" w:rsidRDefault="00BA33C2" w:rsidP="00BA33C2">
      <w:pPr>
        <w:jc w:val="left"/>
      </w:pPr>
      <w:r>
        <w:t xml:space="preserve">  Point13      45</w:t>
      </w:r>
      <w:r w:rsidR="009D286E">
        <w:t>º</w:t>
      </w:r>
      <w:r>
        <w:t xml:space="preserve">57.3588S     </w:t>
      </w:r>
      <w:r w:rsidR="009D286E">
        <w:t>0</w:t>
      </w:r>
      <w:r>
        <w:t>41</w:t>
      </w:r>
      <w:r w:rsidR="009D286E">
        <w:t>º</w:t>
      </w:r>
      <w:r>
        <w:t>57.9446W</w:t>
      </w:r>
    </w:p>
    <w:p w14:paraId="74381E23" w14:textId="51090378" w:rsidR="00BA33C2" w:rsidRDefault="00BA33C2" w:rsidP="00BA33C2">
      <w:pPr>
        <w:jc w:val="left"/>
      </w:pPr>
      <w:r>
        <w:t xml:space="preserve">  Point14      45</w:t>
      </w:r>
      <w:r w:rsidR="009D286E">
        <w:t>º</w:t>
      </w:r>
      <w:r>
        <w:t xml:space="preserve">54.3397S     </w:t>
      </w:r>
      <w:r w:rsidR="009D286E">
        <w:t>0</w:t>
      </w:r>
      <w:r>
        <w:t>40</w:t>
      </w:r>
      <w:r w:rsidR="009D286E">
        <w:t>º</w:t>
      </w:r>
      <w:r>
        <w:t>27.0815W</w:t>
      </w:r>
    </w:p>
    <w:p w14:paraId="27E91170" w14:textId="12E8C391" w:rsidR="00BA33C2" w:rsidRDefault="00BA33C2" w:rsidP="00BA33C2">
      <w:pPr>
        <w:jc w:val="left"/>
      </w:pPr>
      <w:r>
        <w:t xml:space="preserve">  Point15      45</w:t>
      </w:r>
      <w:r w:rsidR="009D286E">
        <w:t>º</w:t>
      </w:r>
      <w:r>
        <w:t xml:space="preserve">50.1188S     </w:t>
      </w:r>
      <w:r w:rsidR="009D286E">
        <w:t>0</w:t>
      </w:r>
      <w:r>
        <w:t>38</w:t>
      </w:r>
      <w:r w:rsidR="009D286E">
        <w:t>º</w:t>
      </w:r>
      <w:r>
        <w:t>56.4152W</w:t>
      </w:r>
    </w:p>
    <w:p w14:paraId="334EBEBE" w14:textId="0082E11E" w:rsidR="00BA33C2" w:rsidRDefault="00BA33C2" w:rsidP="00BA33C2">
      <w:pPr>
        <w:jc w:val="left"/>
      </w:pPr>
      <w:r>
        <w:t xml:space="preserve">  Point16      45</w:t>
      </w:r>
      <w:r w:rsidR="009D286E">
        <w:t>º</w:t>
      </w:r>
      <w:r>
        <w:t xml:space="preserve">44.7022S     </w:t>
      </w:r>
      <w:r w:rsidR="009D286E">
        <w:t>0</w:t>
      </w:r>
      <w:r>
        <w:t>37</w:t>
      </w:r>
      <w:r w:rsidR="009D286E">
        <w:t>º</w:t>
      </w:r>
      <w:r>
        <w:t>26.0092W</w:t>
      </w:r>
    </w:p>
    <w:p w14:paraId="6EF85CAE" w14:textId="61E1F1B5" w:rsidR="00BA33C2" w:rsidRDefault="00BA33C2" w:rsidP="00BA33C2">
      <w:pPr>
        <w:jc w:val="left"/>
      </w:pPr>
      <w:r>
        <w:t xml:space="preserve">  Point17      45</w:t>
      </w:r>
      <w:r w:rsidR="009D286E">
        <w:t>º</w:t>
      </w:r>
      <w:r>
        <w:t xml:space="preserve">38.0973S     </w:t>
      </w:r>
      <w:r w:rsidR="009D286E">
        <w:t>0</w:t>
      </w:r>
      <w:r>
        <w:t>35</w:t>
      </w:r>
      <w:r w:rsidR="009D286E">
        <w:t>º</w:t>
      </w:r>
      <w:r>
        <w:t>55.9260W</w:t>
      </w:r>
    </w:p>
    <w:p w14:paraId="4908815C" w14:textId="522945E4" w:rsidR="00BA33C2" w:rsidRDefault="00BA33C2" w:rsidP="00BA33C2">
      <w:pPr>
        <w:jc w:val="left"/>
      </w:pPr>
      <w:r>
        <w:t xml:space="preserve">  Point18      45</w:t>
      </w:r>
      <w:r w:rsidR="009D286E">
        <w:t>º</w:t>
      </w:r>
      <w:r>
        <w:t xml:space="preserve">30.3133S     </w:t>
      </w:r>
      <w:r w:rsidR="009D286E">
        <w:t>0</w:t>
      </w:r>
      <w:r>
        <w:t>34</w:t>
      </w:r>
      <w:r w:rsidR="009D286E">
        <w:t>º</w:t>
      </w:r>
      <w:r>
        <w:t>26.2263W</w:t>
      </w:r>
    </w:p>
    <w:p w14:paraId="665793E4" w14:textId="7269B45E" w:rsidR="00BA33C2" w:rsidRDefault="00BA33C2" w:rsidP="00BA33C2">
      <w:pPr>
        <w:jc w:val="left"/>
      </w:pPr>
      <w:r>
        <w:t xml:space="preserve">  Point19      45</w:t>
      </w:r>
      <w:r w:rsidR="009D286E">
        <w:t>º</w:t>
      </w:r>
      <w:r>
        <w:t xml:space="preserve">21.3608S     </w:t>
      </w:r>
      <w:r w:rsidR="009D286E">
        <w:t>0</w:t>
      </w:r>
      <w:r>
        <w:t>32</w:t>
      </w:r>
      <w:r w:rsidR="009D286E">
        <w:t>º</w:t>
      </w:r>
      <w:r>
        <w:t>56.9684W</w:t>
      </w:r>
    </w:p>
    <w:p w14:paraId="48D17A21" w14:textId="08714C88" w:rsidR="00BA33C2" w:rsidRDefault="00BA33C2" w:rsidP="00BA33C2">
      <w:pPr>
        <w:jc w:val="left"/>
      </w:pPr>
      <w:r>
        <w:t xml:space="preserve">  Point20      45</w:t>
      </w:r>
      <w:r w:rsidR="009D286E">
        <w:t>º</w:t>
      </w:r>
      <w:r>
        <w:t xml:space="preserve">11.2519S     </w:t>
      </w:r>
      <w:r w:rsidR="009D286E">
        <w:t>0</w:t>
      </w:r>
      <w:r>
        <w:t>31</w:t>
      </w:r>
      <w:r w:rsidR="009D286E">
        <w:t>º</w:t>
      </w:r>
      <w:r>
        <w:t>28.2085W</w:t>
      </w:r>
    </w:p>
    <w:p w14:paraId="274717D6" w14:textId="0E49CCED" w:rsidR="00BA33C2" w:rsidRDefault="00BA33C2" w:rsidP="00BA33C2">
      <w:pPr>
        <w:jc w:val="left"/>
      </w:pPr>
      <w:r>
        <w:t xml:space="preserve">  Point21      45</w:t>
      </w:r>
      <w:r w:rsidR="009D286E">
        <w:t>º</w:t>
      </w:r>
      <w:r>
        <w:t xml:space="preserve">00.0000S     </w:t>
      </w:r>
      <w:r w:rsidR="009D286E">
        <w:t>0</w:t>
      </w:r>
      <w:r>
        <w:t>30</w:t>
      </w:r>
      <w:r w:rsidR="009D286E">
        <w:t>º</w:t>
      </w:r>
      <w:r>
        <w:t>00.0000W</w:t>
      </w:r>
    </w:p>
    <w:p w14:paraId="6D6A2A08" w14:textId="77777777" w:rsidR="00BA33C2" w:rsidRDefault="00BA33C2" w:rsidP="00BA33C2">
      <w:pPr>
        <w:jc w:val="left"/>
      </w:pPr>
    </w:p>
    <w:p w14:paraId="1CDB6514" w14:textId="144DB8C6" w:rsidR="00BA33C2" w:rsidRPr="00BA33C2" w:rsidRDefault="00BA33C2" w:rsidP="00BA33C2">
      <w:pPr>
        <w:jc w:val="left"/>
        <w:rPr>
          <w:b/>
          <w:u w:val="single"/>
        </w:rPr>
      </w:pPr>
      <w:r w:rsidRPr="00BA33C2">
        <w:rPr>
          <w:b/>
          <w:u w:val="single"/>
        </w:rPr>
        <w:t>Set 15 Long Vertical (30</w:t>
      </w:r>
      <w:r w:rsidR="009D286E" w:rsidRPr="002164D3">
        <w:rPr>
          <w:b/>
        </w:rPr>
        <w:t>º</w:t>
      </w:r>
      <w:r w:rsidRPr="00BA33C2">
        <w:rPr>
          <w:b/>
          <w:u w:val="single"/>
        </w:rPr>
        <w:t>S, 45</w:t>
      </w:r>
      <w:r w:rsidR="009D286E" w:rsidRPr="002164D3">
        <w:rPr>
          <w:b/>
        </w:rPr>
        <w:t>º</w:t>
      </w:r>
      <w:r w:rsidRPr="00BA33C2">
        <w:rPr>
          <w:b/>
          <w:u w:val="single"/>
        </w:rPr>
        <w:t>W to 60</w:t>
      </w:r>
      <w:r w:rsidR="009D286E" w:rsidRPr="002164D3">
        <w:rPr>
          <w:b/>
        </w:rPr>
        <w:t>º</w:t>
      </w:r>
      <w:r w:rsidRPr="00BA33C2">
        <w:rPr>
          <w:b/>
          <w:u w:val="single"/>
        </w:rPr>
        <w:t>S, 45</w:t>
      </w:r>
      <w:r w:rsidR="009D286E" w:rsidRPr="002164D3">
        <w:rPr>
          <w:b/>
        </w:rPr>
        <w:t>º</w:t>
      </w:r>
      <w:r w:rsidRPr="00BA33C2">
        <w:rPr>
          <w:b/>
          <w:u w:val="single"/>
        </w:rPr>
        <w:t>W)</w:t>
      </w:r>
    </w:p>
    <w:p w14:paraId="27C16099" w14:textId="77777777" w:rsidR="00BA33C2" w:rsidRDefault="00BA33C2" w:rsidP="00BA33C2">
      <w:pPr>
        <w:jc w:val="left"/>
      </w:pPr>
    </w:p>
    <w:p w14:paraId="40A38721" w14:textId="4E78323E" w:rsidR="00BA33C2" w:rsidRDefault="00BA33C2" w:rsidP="00BA33C2">
      <w:pPr>
        <w:jc w:val="left"/>
      </w:pPr>
      <w:r>
        <w:t xml:space="preserve">  The geodesic runs along the 45</w:t>
      </w:r>
      <w:r w:rsidR="009D286E" w:rsidRPr="002C3DF8">
        <w:t>º</w:t>
      </w:r>
      <w:r>
        <w:t>W meridian.</w:t>
      </w:r>
    </w:p>
    <w:p w14:paraId="5C83C3A5" w14:textId="77777777" w:rsidR="00BA33C2" w:rsidRDefault="00BA33C2" w:rsidP="00BA33C2">
      <w:pPr>
        <w:jc w:val="left"/>
      </w:pPr>
    </w:p>
    <w:p w14:paraId="45F575CB" w14:textId="0A24AE2D" w:rsidR="00BA33C2" w:rsidRPr="00BA33C2" w:rsidRDefault="00BA33C2" w:rsidP="00BA33C2">
      <w:pPr>
        <w:jc w:val="left"/>
        <w:rPr>
          <w:b/>
          <w:u w:val="single"/>
        </w:rPr>
      </w:pPr>
      <w:r w:rsidRPr="00BA33C2">
        <w:rPr>
          <w:b/>
          <w:u w:val="single"/>
        </w:rPr>
        <w:t>Set 16 Circle (Centre 45</w:t>
      </w:r>
      <w:r w:rsidR="009D286E" w:rsidRPr="002164D3">
        <w:rPr>
          <w:b/>
        </w:rPr>
        <w:t>º</w:t>
      </w:r>
      <w:r w:rsidRPr="00BA33C2">
        <w:rPr>
          <w:b/>
          <w:u w:val="single"/>
        </w:rPr>
        <w:t>S, 45</w:t>
      </w:r>
      <w:r w:rsidR="009D286E" w:rsidRPr="002164D3">
        <w:rPr>
          <w:b/>
        </w:rPr>
        <w:t>º</w:t>
      </w:r>
      <w:r w:rsidRPr="00BA33C2">
        <w:rPr>
          <w:b/>
          <w:u w:val="single"/>
        </w:rPr>
        <w:t>W Radius 2</w:t>
      </w:r>
      <w:r w:rsidR="009D286E">
        <w:rPr>
          <w:b/>
          <w:u w:val="single"/>
        </w:rPr>
        <w:t xml:space="preserve"> </w:t>
      </w:r>
      <w:r w:rsidRPr="00BA33C2">
        <w:rPr>
          <w:b/>
          <w:u w:val="single"/>
        </w:rPr>
        <w:t>000</w:t>
      </w:r>
      <w:r w:rsidR="009D286E">
        <w:rPr>
          <w:b/>
          <w:u w:val="single"/>
        </w:rPr>
        <w:t xml:space="preserve"> </w:t>
      </w:r>
      <w:r w:rsidRPr="00BA33C2">
        <w:rPr>
          <w:b/>
          <w:u w:val="single"/>
        </w:rPr>
        <w:t>000 m Points every 15 degrees)</w:t>
      </w:r>
    </w:p>
    <w:p w14:paraId="74B4D950" w14:textId="77777777" w:rsidR="00BA33C2" w:rsidRDefault="00BA33C2" w:rsidP="00BA33C2">
      <w:pPr>
        <w:jc w:val="left"/>
      </w:pPr>
    </w:p>
    <w:p w14:paraId="5901D9D5" w14:textId="2F878F5F" w:rsidR="00BA33C2" w:rsidRDefault="00BA33C2" w:rsidP="00BA33C2">
      <w:pPr>
        <w:jc w:val="left"/>
      </w:pPr>
      <w:r>
        <w:t xml:space="preserve">  Point1        62</w:t>
      </w:r>
      <w:r w:rsidR="009D286E">
        <w:t>º</w:t>
      </w:r>
      <w:r>
        <w:t xml:space="preserve">58.1482S     </w:t>
      </w:r>
      <w:r w:rsidR="002A79B8">
        <w:t xml:space="preserve"> </w:t>
      </w:r>
      <w:r w:rsidR="009D286E">
        <w:t>0</w:t>
      </w:r>
      <w:r>
        <w:t>45</w:t>
      </w:r>
      <w:r w:rsidR="009D286E">
        <w:t>º</w:t>
      </w:r>
      <w:r>
        <w:t>00.0000W</w:t>
      </w:r>
    </w:p>
    <w:p w14:paraId="370E9F50" w14:textId="0E3AD0D8" w:rsidR="00BA33C2" w:rsidRDefault="00BA33C2" w:rsidP="00BA33C2">
      <w:pPr>
        <w:jc w:val="left"/>
      </w:pPr>
      <w:r>
        <w:t xml:space="preserve">  Point2        62</w:t>
      </w:r>
      <w:r w:rsidR="009D286E">
        <w:t>º</w:t>
      </w:r>
      <w:r>
        <w:t>2.</w:t>
      </w:r>
      <w:r w:rsidR="009D286E">
        <w:t>0</w:t>
      </w:r>
      <w:r>
        <w:t xml:space="preserve">9175S     </w:t>
      </w:r>
      <w:r w:rsidR="002A79B8">
        <w:t xml:space="preserve"> </w:t>
      </w:r>
      <w:r w:rsidR="009D286E">
        <w:t>0</w:t>
      </w:r>
      <w:r>
        <w:t>35</w:t>
      </w:r>
      <w:r w:rsidR="009D286E">
        <w:t>º</w:t>
      </w:r>
      <w:r>
        <w:t>13.1324W</w:t>
      </w:r>
    </w:p>
    <w:p w14:paraId="47029F39" w14:textId="733DEDCC" w:rsidR="00BA33C2" w:rsidRDefault="00BA33C2" w:rsidP="00BA33C2">
      <w:pPr>
        <w:jc w:val="left"/>
      </w:pPr>
      <w:r>
        <w:t xml:space="preserve">  Point3        59</w:t>
      </w:r>
      <w:r w:rsidR="009D286E">
        <w:t>º</w:t>
      </w:r>
      <w:r>
        <w:t xml:space="preserve">29.7703S     </w:t>
      </w:r>
      <w:r w:rsidR="002A79B8">
        <w:t xml:space="preserve"> </w:t>
      </w:r>
      <w:r w:rsidR="009D286E">
        <w:t>0</w:t>
      </w:r>
      <w:r>
        <w:t>27</w:t>
      </w:r>
      <w:r w:rsidR="009D286E">
        <w:t>º</w:t>
      </w:r>
      <w:r>
        <w:t>21.3716W</w:t>
      </w:r>
    </w:p>
    <w:p w14:paraId="4AA31B68" w14:textId="7845185D" w:rsidR="00BA33C2" w:rsidRDefault="00BA33C2" w:rsidP="00BA33C2">
      <w:pPr>
        <w:jc w:val="left"/>
      </w:pPr>
      <w:r>
        <w:t xml:space="preserve">  Point4        55</w:t>
      </w:r>
      <w:r w:rsidR="009D286E">
        <w:t>º</w:t>
      </w:r>
      <w:r>
        <w:t xml:space="preserve">47.3417S     </w:t>
      </w:r>
      <w:r w:rsidR="002A79B8">
        <w:t xml:space="preserve"> </w:t>
      </w:r>
      <w:r w:rsidR="009D286E">
        <w:t>0</w:t>
      </w:r>
      <w:r>
        <w:t>22</w:t>
      </w:r>
      <w:r w:rsidR="009D286E">
        <w:t>º</w:t>
      </w:r>
      <w:r>
        <w:t>13.6842W</w:t>
      </w:r>
    </w:p>
    <w:p w14:paraId="6E5F4C7B" w14:textId="4DA0F8E5" w:rsidR="00BA33C2" w:rsidRDefault="00BA33C2" w:rsidP="00BA33C2">
      <w:pPr>
        <w:jc w:val="left"/>
      </w:pPr>
      <w:r>
        <w:t xml:space="preserve">  Point5        51</w:t>
      </w:r>
      <w:r w:rsidR="009D286E">
        <w:t>º</w:t>
      </w:r>
      <w:r>
        <w:t xml:space="preserve">25.6105S     </w:t>
      </w:r>
      <w:r w:rsidR="002A79B8">
        <w:t xml:space="preserve"> </w:t>
      </w:r>
      <w:r w:rsidR="009D286E">
        <w:t>0</w:t>
      </w:r>
      <w:r>
        <w:t>19</w:t>
      </w:r>
      <w:r w:rsidR="009D286E">
        <w:t>º</w:t>
      </w:r>
      <w:r>
        <w:t>41.1668W</w:t>
      </w:r>
    </w:p>
    <w:p w14:paraId="5905F382" w14:textId="4D3B8505" w:rsidR="00BA33C2" w:rsidRDefault="00BA33C2" w:rsidP="00BA33C2">
      <w:pPr>
        <w:jc w:val="left"/>
      </w:pPr>
      <w:r>
        <w:t xml:space="preserve">  Point6        46</w:t>
      </w:r>
      <w:r w:rsidR="009D286E">
        <w:t>º</w:t>
      </w:r>
      <w:r>
        <w:t xml:space="preserve">49.0062S     </w:t>
      </w:r>
      <w:r w:rsidR="002A79B8">
        <w:t xml:space="preserve"> </w:t>
      </w:r>
      <w:r w:rsidR="009D286E">
        <w:t>0</w:t>
      </w:r>
      <w:r>
        <w:t>19</w:t>
      </w:r>
      <w:r w:rsidR="009D286E">
        <w:t>º</w:t>
      </w:r>
      <w:r>
        <w:t>14.2861W</w:t>
      </w:r>
    </w:p>
    <w:p w14:paraId="545BA08F" w14:textId="42BEEBF4" w:rsidR="00BA33C2" w:rsidRDefault="00BA33C2" w:rsidP="00BA33C2">
      <w:pPr>
        <w:jc w:val="left"/>
      </w:pPr>
      <w:r>
        <w:t xml:space="preserve">  Point7        42</w:t>
      </w:r>
      <w:r w:rsidR="009D286E">
        <w:t>º</w:t>
      </w:r>
      <w:r>
        <w:t xml:space="preserve">16.1548S     </w:t>
      </w:r>
      <w:r w:rsidR="002A79B8">
        <w:t xml:space="preserve"> </w:t>
      </w:r>
      <w:r w:rsidR="009D286E">
        <w:t>0</w:t>
      </w:r>
      <w:r>
        <w:t>20</w:t>
      </w:r>
      <w:r w:rsidR="009D286E">
        <w:t>º</w:t>
      </w:r>
      <w:r>
        <w:t>24.1958W</w:t>
      </w:r>
    </w:p>
    <w:p w14:paraId="5A2B8216" w14:textId="41A4B2A4" w:rsidR="00BA33C2" w:rsidRDefault="00BA33C2" w:rsidP="00BA33C2">
      <w:pPr>
        <w:jc w:val="left"/>
      </w:pPr>
      <w:r>
        <w:t xml:space="preserve">  Point8        </w:t>
      </w:r>
      <w:r w:rsidR="002A79B8">
        <w:t>38</w:t>
      </w:r>
      <w:r w:rsidR="009D286E">
        <w:t>º0</w:t>
      </w:r>
      <w:r>
        <w:t xml:space="preserve">1.4970S     </w:t>
      </w:r>
      <w:r w:rsidR="002A79B8">
        <w:t xml:space="preserve"> </w:t>
      </w:r>
      <w:r w:rsidR="009D286E">
        <w:t>0</w:t>
      </w:r>
      <w:r>
        <w:t>22</w:t>
      </w:r>
      <w:r w:rsidR="009D286E">
        <w:t>º</w:t>
      </w:r>
      <w:r>
        <w:t>48.2871W</w:t>
      </w:r>
    </w:p>
    <w:p w14:paraId="522A74A9" w14:textId="77C7FC94" w:rsidR="00BA33C2" w:rsidRDefault="00BA33C2" w:rsidP="00BA33C2">
      <w:pPr>
        <w:jc w:val="left"/>
      </w:pPr>
      <w:r>
        <w:t xml:space="preserve">  Point9        34</w:t>
      </w:r>
      <w:r w:rsidR="009D286E">
        <w:t>º</w:t>
      </w:r>
      <w:r>
        <w:t xml:space="preserve">16.6609S     </w:t>
      </w:r>
      <w:r w:rsidR="002A79B8">
        <w:t xml:space="preserve"> </w:t>
      </w:r>
      <w:r w:rsidR="009D286E">
        <w:t>0</w:t>
      </w:r>
      <w:r w:rsidR="002A79B8">
        <w:t>26</w:t>
      </w:r>
      <w:r w:rsidR="009D286E">
        <w:t>º0</w:t>
      </w:r>
      <w:r>
        <w:t>9.5368W</w:t>
      </w:r>
    </w:p>
    <w:p w14:paraId="41CA5C19" w14:textId="77419802" w:rsidR="00BA33C2" w:rsidRDefault="00BA33C2" w:rsidP="00BA33C2">
      <w:pPr>
        <w:jc w:val="left"/>
      </w:pPr>
      <w:r>
        <w:t xml:space="preserve">  Point10      31</w:t>
      </w:r>
      <w:r w:rsidR="009D286E">
        <w:t>º</w:t>
      </w:r>
      <w:r>
        <w:t xml:space="preserve">11.2085S     </w:t>
      </w:r>
      <w:r w:rsidR="009D286E">
        <w:t xml:space="preserve"> 0</w:t>
      </w:r>
      <w:r>
        <w:t>30</w:t>
      </w:r>
      <w:r w:rsidR="009D286E">
        <w:t>º</w:t>
      </w:r>
      <w:r>
        <w:t>14.5458W</w:t>
      </w:r>
    </w:p>
    <w:p w14:paraId="0B3C09B8" w14:textId="3E200AF4" w:rsidR="00BA33C2" w:rsidRDefault="00BA33C2" w:rsidP="00BA33C2">
      <w:pPr>
        <w:jc w:val="left"/>
      </w:pPr>
      <w:r>
        <w:t xml:space="preserve">  Point11      28</w:t>
      </w:r>
      <w:r w:rsidR="009D286E">
        <w:t>º</w:t>
      </w:r>
      <w:r>
        <w:t xml:space="preserve">52.8672S     </w:t>
      </w:r>
      <w:r w:rsidR="009D286E">
        <w:t xml:space="preserve"> 0</w:t>
      </w:r>
      <w:r>
        <w:t>34</w:t>
      </w:r>
      <w:r w:rsidR="009D286E">
        <w:t>º</w:t>
      </w:r>
      <w:r>
        <w:t>51.8044W</w:t>
      </w:r>
    </w:p>
    <w:p w14:paraId="194D9B22" w14:textId="53BBC246" w:rsidR="00BA33C2" w:rsidRDefault="00BA33C2" w:rsidP="00BA33C2">
      <w:pPr>
        <w:jc w:val="left"/>
      </w:pPr>
      <w:r>
        <w:t xml:space="preserve">  Point12      27</w:t>
      </w:r>
      <w:r w:rsidR="009D286E">
        <w:t>º</w:t>
      </w:r>
      <w:r>
        <w:t xml:space="preserve">27.4359S     </w:t>
      </w:r>
      <w:r w:rsidR="009D286E">
        <w:t xml:space="preserve"> 0</w:t>
      </w:r>
      <w:r>
        <w:t>39</w:t>
      </w:r>
      <w:r w:rsidR="009D286E">
        <w:t>º</w:t>
      </w:r>
      <w:r>
        <w:t>50.5197W</w:t>
      </w:r>
    </w:p>
    <w:p w14:paraId="51451F2C" w14:textId="25B8F819" w:rsidR="00BA33C2" w:rsidRDefault="00BA33C2" w:rsidP="00BA33C2">
      <w:pPr>
        <w:jc w:val="left"/>
      </w:pPr>
      <w:r>
        <w:t xml:space="preserve">  Point13      26</w:t>
      </w:r>
      <w:r w:rsidR="009D286E">
        <w:t>º</w:t>
      </w:r>
      <w:r>
        <w:t xml:space="preserve">58.5455S     </w:t>
      </w:r>
      <w:r w:rsidR="009D286E">
        <w:t xml:space="preserve"> 0</w:t>
      </w:r>
      <w:r w:rsidR="002A79B8">
        <w:t>45</w:t>
      </w:r>
      <w:r w:rsidR="009D286E">
        <w:t>º0</w:t>
      </w:r>
      <w:r>
        <w:t>0.0000W</w:t>
      </w:r>
    </w:p>
    <w:p w14:paraId="63C9C12F" w14:textId="13B36C5C" w:rsidR="00BA33C2" w:rsidRDefault="00BA33C2" w:rsidP="00BA33C2">
      <w:pPr>
        <w:jc w:val="left"/>
      </w:pPr>
      <w:r>
        <w:t xml:space="preserve">  Point14      27</w:t>
      </w:r>
      <w:r w:rsidR="009D286E">
        <w:t>º</w:t>
      </w:r>
      <w:r>
        <w:t xml:space="preserve">27.4359S     </w:t>
      </w:r>
      <w:r w:rsidR="009D286E">
        <w:t xml:space="preserve"> 0</w:t>
      </w:r>
      <w:r w:rsidR="002A79B8">
        <w:t>50</w:t>
      </w:r>
      <w:r w:rsidR="009D286E">
        <w:t>º0</w:t>
      </w:r>
      <w:r>
        <w:t>9.4803W</w:t>
      </w:r>
    </w:p>
    <w:p w14:paraId="4E051EFC" w14:textId="2101D55D" w:rsidR="00BA33C2" w:rsidRDefault="00BA33C2" w:rsidP="00BA33C2">
      <w:pPr>
        <w:jc w:val="left"/>
      </w:pPr>
      <w:r>
        <w:t xml:space="preserve">  Point15      28</w:t>
      </w:r>
      <w:r w:rsidR="009D286E">
        <w:t>º</w:t>
      </w:r>
      <w:r>
        <w:t xml:space="preserve">52.8672S     </w:t>
      </w:r>
      <w:r w:rsidR="009D286E">
        <w:t xml:space="preserve"> 0</w:t>
      </w:r>
      <w:r w:rsidR="002A79B8">
        <w:t>55</w:t>
      </w:r>
      <w:r w:rsidR="009D286E">
        <w:t>º0</w:t>
      </w:r>
      <w:r>
        <w:t>8.1956W</w:t>
      </w:r>
    </w:p>
    <w:p w14:paraId="35828D81" w14:textId="31DD34E4" w:rsidR="00BA33C2" w:rsidRDefault="00BA33C2" w:rsidP="00BA33C2">
      <w:pPr>
        <w:jc w:val="left"/>
      </w:pPr>
      <w:r>
        <w:t xml:space="preserve">  Point16      31</w:t>
      </w:r>
      <w:r w:rsidR="009D286E">
        <w:t>º</w:t>
      </w:r>
      <w:r>
        <w:t xml:space="preserve">11.2085S     </w:t>
      </w:r>
      <w:r w:rsidR="009D286E">
        <w:t xml:space="preserve"> 0</w:t>
      </w:r>
      <w:r>
        <w:t>59</w:t>
      </w:r>
      <w:r w:rsidR="009D286E">
        <w:t>º</w:t>
      </w:r>
      <w:r>
        <w:t>45.4542W</w:t>
      </w:r>
    </w:p>
    <w:p w14:paraId="6C7B4D2D" w14:textId="5909CF1D" w:rsidR="00BA33C2" w:rsidRDefault="00BA33C2" w:rsidP="00BA33C2">
      <w:pPr>
        <w:jc w:val="left"/>
      </w:pPr>
      <w:r>
        <w:t xml:space="preserve">  Point17      34</w:t>
      </w:r>
      <w:r w:rsidR="009D286E">
        <w:t>º</w:t>
      </w:r>
      <w:r>
        <w:t xml:space="preserve">16.6609S     </w:t>
      </w:r>
      <w:r w:rsidR="009D286E">
        <w:t xml:space="preserve"> 0</w:t>
      </w:r>
      <w:r>
        <w:t>63</w:t>
      </w:r>
      <w:r w:rsidR="009D286E">
        <w:t>º</w:t>
      </w:r>
      <w:r>
        <w:t>50.4632W</w:t>
      </w:r>
    </w:p>
    <w:p w14:paraId="514CA3D8" w14:textId="3422DBC9" w:rsidR="00BA33C2" w:rsidRDefault="00BA33C2" w:rsidP="00BA33C2">
      <w:pPr>
        <w:jc w:val="left"/>
      </w:pPr>
      <w:r>
        <w:t xml:space="preserve">  Point18      </w:t>
      </w:r>
      <w:r w:rsidR="002A79B8">
        <w:t>38</w:t>
      </w:r>
      <w:r w:rsidR="009D286E">
        <w:t>º0</w:t>
      </w:r>
      <w:r>
        <w:t xml:space="preserve">1.4970S     </w:t>
      </w:r>
      <w:r w:rsidR="002A79B8">
        <w:t xml:space="preserve"> </w:t>
      </w:r>
      <w:r w:rsidR="009D286E">
        <w:t>0</w:t>
      </w:r>
      <w:r>
        <w:t>67</w:t>
      </w:r>
      <w:r w:rsidR="009D286E">
        <w:t>º</w:t>
      </w:r>
      <w:r>
        <w:t>11.7129W</w:t>
      </w:r>
    </w:p>
    <w:p w14:paraId="04366FE9" w14:textId="40E80B0A" w:rsidR="00BA33C2" w:rsidRDefault="00BA33C2" w:rsidP="00BA33C2">
      <w:pPr>
        <w:jc w:val="left"/>
      </w:pPr>
      <w:r>
        <w:t xml:space="preserve">  Point19      42</w:t>
      </w:r>
      <w:r w:rsidR="009D286E">
        <w:t>º</w:t>
      </w:r>
      <w:r>
        <w:t xml:space="preserve">16.1548S     </w:t>
      </w:r>
      <w:r w:rsidR="009D286E">
        <w:t xml:space="preserve"> 0</w:t>
      </w:r>
      <w:r>
        <w:t>69</w:t>
      </w:r>
      <w:r w:rsidR="009D286E">
        <w:t>º</w:t>
      </w:r>
      <w:r>
        <w:t>35.8042W</w:t>
      </w:r>
    </w:p>
    <w:p w14:paraId="376FFA56" w14:textId="700ACC06" w:rsidR="00BA33C2" w:rsidRDefault="00BA33C2" w:rsidP="00BA33C2">
      <w:pPr>
        <w:jc w:val="left"/>
      </w:pPr>
      <w:r>
        <w:t xml:space="preserve">  Point20      46</w:t>
      </w:r>
      <w:r w:rsidR="009D286E">
        <w:t>º</w:t>
      </w:r>
      <w:r>
        <w:t xml:space="preserve">49.0062S     </w:t>
      </w:r>
      <w:r w:rsidR="009D286E">
        <w:t xml:space="preserve"> 0</w:t>
      </w:r>
      <w:r>
        <w:t>70</w:t>
      </w:r>
      <w:r w:rsidR="009D286E">
        <w:t>º</w:t>
      </w:r>
      <w:r>
        <w:t>45.7139W</w:t>
      </w:r>
    </w:p>
    <w:p w14:paraId="5DE39406" w14:textId="2EB03858" w:rsidR="00BA33C2" w:rsidRDefault="00BA33C2" w:rsidP="00BA33C2">
      <w:pPr>
        <w:jc w:val="left"/>
      </w:pPr>
      <w:r>
        <w:t xml:space="preserve">  Point21      51</w:t>
      </w:r>
      <w:r w:rsidR="009D286E">
        <w:t>º</w:t>
      </w:r>
      <w:r>
        <w:t xml:space="preserve">25.6105S     </w:t>
      </w:r>
      <w:r w:rsidR="009D286E">
        <w:t xml:space="preserve"> 0</w:t>
      </w:r>
      <w:r>
        <w:t>70</w:t>
      </w:r>
      <w:r w:rsidR="009D286E">
        <w:t>º</w:t>
      </w:r>
      <w:r>
        <w:t>18.8332W</w:t>
      </w:r>
    </w:p>
    <w:p w14:paraId="7EB2A1C3" w14:textId="6AEDF3A3" w:rsidR="00BA33C2" w:rsidRDefault="00BA33C2" w:rsidP="00BA33C2">
      <w:pPr>
        <w:jc w:val="left"/>
      </w:pPr>
      <w:r>
        <w:t xml:space="preserve">  Point22      55</w:t>
      </w:r>
      <w:r w:rsidR="009D286E">
        <w:t>º</w:t>
      </w:r>
      <w:r>
        <w:t xml:space="preserve">47.3417S     </w:t>
      </w:r>
      <w:r w:rsidR="009D286E">
        <w:t xml:space="preserve"> 0</w:t>
      </w:r>
      <w:r>
        <w:t>67</w:t>
      </w:r>
      <w:r w:rsidR="009D286E">
        <w:t>º</w:t>
      </w:r>
      <w:r>
        <w:t>46.3158W</w:t>
      </w:r>
    </w:p>
    <w:p w14:paraId="25F4B226" w14:textId="0F125813" w:rsidR="00BA33C2" w:rsidRDefault="00BA33C2" w:rsidP="00BA33C2">
      <w:pPr>
        <w:jc w:val="left"/>
      </w:pPr>
      <w:r>
        <w:t xml:space="preserve">  Point23      59</w:t>
      </w:r>
      <w:r w:rsidR="009D286E">
        <w:t>º</w:t>
      </w:r>
      <w:r>
        <w:t xml:space="preserve">29.7703S     </w:t>
      </w:r>
      <w:r w:rsidR="009D286E">
        <w:t xml:space="preserve"> 0</w:t>
      </w:r>
      <w:r>
        <w:t>62</w:t>
      </w:r>
      <w:r w:rsidR="009D286E">
        <w:t>º</w:t>
      </w:r>
      <w:r>
        <w:t>38.6284W</w:t>
      </w:r>
    </w:p>
    <w:p w14:paraId="37631C78" w14:textId="63DEB034" w:rsidR="00BA33C2" w:rsidRDefault="00BA33C2" w:rsidP="00BA33C2">
      <w:pPr>
        <w:jc w:val="left"/>
      </w:pPr>
      <w:r>
        <w:t xml:space="preserve">  Point24      </w:t>
      </w:r>
      <w:r w:rsidR="002A79B8">
        <w:t>62</w:t>
      </w:r>
      <w:r w:rsidR="009D286E">
        <w:t>º0</w:t>
      </w:r>
      <w:r>
        <w:t xml:space="preserve">2.9175S     </w:t>
      </w:r>
      <w:r w:rsidR="002A79B8">
        <w:t xml:space="preserve"> </w:t>
      </w:r>
      <w:r w:rsidR="009D286E">
        <w:t>0</w:t>
      </w:r>
      <w:r>
        <w:t>54</w:t>
      </w:r>
      <w:r w:rsidR="009D286E">
        <w:t>º</w:t>
      </w:r>
      <w:r>
        <w:t>46.8676W</w:t>
      </w:r>
    </w:p>
    <w:p w14:paraId="7047F810" w14:textId="6B88D72A" w:rsidR="00BA33C2" w:rsidRDefault="00BA33C2" w:rsidP="00BA33C2">
      <w:pPr>
        <w:jc w:val="left"/>
      </w:pPr>
      <w:r>
        <w:t xml:space="preserve">  Point25      62</w:t>
      </w:r>
      <w:r w:rsidR="009D286E">
        <w:t>º</w:t>
      </w:r>
      <w:r>
        <w:t xml:space="preserve">58.1482S     </w:t>
      </w:r>
      <w:r w:rsidR="009D286E">
        <w:t xml:space="preserve"> 0</w:t>
      </w:r>
      <w:r w:rsidR="002A79B8">
        <w:t>45</w:t>
      </w:r>
      <w:r w:rsidR="009D286E">
        <w:t>º0</w:t>
      </w:r>
      <w:r>
        <w:t>0.0000W</w:t>
      </w:r>
    </w:p>
    <w:p w14:paraId="1404812A" w14:textId="77777777" w:rsidR="00BA33C2" w:rsidRDefault="00BA33C2" w:rsidP="00BA33C2">
      <w:pPr>
        <w:jc w:val="left"/>
      </w:pPr>
    </w:p>
    <w:p w14:paraId="0BDBEBC6" w14:textId="77777777" w:rsidR="00BA33C2" w:rsidRDefault="00BA33C2" w:rsidP="00E30B8F">
      <w:pPr>
        <w:pStyle w:val="Heading3"/>
      </w:pPr>
      <w:r>
        <w:lastRenderedPageBreak/>
        <w:t>Positions for use in Accuracy Tests – Rhumb Lines</w:t>
      </w:r>
    </w:p>
    <w:p w14:paraId="0EF0B14C" w14:textId="2C1E1EA2" w:rsidR="00BA33C2" w:rsidRDefault="00BA33C2" w:rsidP="002164D3">
      <w:r>
        <w:t>The following sections contain a series of latitudes and longitudes which define a number of rhumb lines. These points are intended to allow type approval authorities to test the ability of ECDIS to calculate rhumb lines correctly.</w:t>
      </w:r>
    </w:p>
    <w:p w14:paraId="42CE6416" w14:textId="77777777" w:rsidR="00BA33C2" w:rsidRPr="00187591" w:rsidRDefault="00BA33C2" w:rsidP="00BA33C2">
      <w:pPr>
        <w:jc w:val="left"/>
        <w:rPr>
          <w:sz w:val="16"/>
          <w:szCs w:val="16"/>
        </w:rPr>
      </w:pPr>
    </w:p>
    <w:p w14:paraId="02E271AB" w14:textId="77777777" w:rsidR="00BA33C2" w:rsidRDefault="00BA33C2" w:rsidP="00BA33C2">
      <w:pPr>
        <w:jc w:val="left"/>
      </w:pPr>
      <w:r>
        <w:t>All calculations are based on the WGS-84 spheroid:</w:t>
      </w:r>
    </w:p>
    <w:p w14:paraId="442F6026" w14:textId="77777777" w:rsidR="00BA33C2" w:rsidRPr="00187591" w:rsidRDefault="00BA33C2" w:rsidP="00BA33C2">
      <w:pPr>
        <w:jc w:val="left"/>
        <w:rPr>
          <w:sz w:val="16"/>
          <w:szCs w:val="16"/>
        </w:rPr>
      </w:pPr>
    </w:p>
    <w:p w14:paraId="68886008" w14:textId="77777777" w:rsidR="00BA33C2" w:rsidRDefault="00BA33C2" w:rsidP="00BA33C2">
      <w:pPr>
        <w:jc w:val="left"/>
      </w:pPr>
      <w:r>
        <w:t>Semi-major axis</w:t>
      </w:r>
      <w:r>
        <w:tab/>
      </w:r>
      <w:r>
        <w:tab/>
        <w:t>6378137.0000m</w:t>
      </w:r>
    </w:p>
    <w:p w14:paraId="52D8F5A9" w14:textId="77777777" w:rsidR="00BA33C2" w:rsidRDefault="00BA33C2" w:rsidP="00BA33C2">
      <w:pPr>
        <w:jc w:val="left"/>
      </w:pPr>
      <w:r>
        <w:t xml:space="preserve">Semi-minor axis </w:t>
      </w:r>
      <w:r>
        <w:tab/>
        <w:t>6356752.3142m</w:t>
      </w:r>
    </w:p>
    <w:p w14:paraId="68553DAB" w14:textId="77777777" w:rsidR="00BA33C2" w:rsidRDefault="00BA33C2" w:rsidP="00BA33C2">
      <w:pPr>
        <w:jc w:val="left"/>
      </w:pPr>
      <w:r>
        <w:t>Eccentricity squared</w:t>
      </w:r>
      <w:r>
        <w:tab/>
        <w:t>0.0066943800</w:t>
      </w:r>
    </w:p>
    <w:p w14:paraId="292BAAD4" w14:textId="77777777" w:rsidR="00BA33C2" w:rsidRDefault="00BA33C2" w:rsidP="00BA33C2">
      <w:pPr>
        <w:jc w:val="left"/>
      </w:pPr>
      <w:r>
        <w:t>Flattening</w:t>
      </w:r>
      <w:r>
        <w:tab/>
      </w:r>
      <w:r>
        <w:tab/>
        <w:t>298.25722356</w:t>
      </w:r>
    </w:p>
    <w:p w14:paraId="0B455B77" w14:textId="77777777" w:rsidR="00BA33C2" w:rsidRPr="00187591" w:rsidRDefault="00BA33C2" w:rsidP="00BA33C2">
      <w:pPr>
        <w:jc w:val="left"/>
        <w:rPr>
          <w:sz w:val="16"/>
          <w:szCs w:val="16"/>
        </w:rPr>
      </w:pPr>
    </w:p>
    <w:p w14:paraId="7ED28C8A" w14:textId="7BB35F7D" w:rsidR="00BA33C2" w:rsidRDefault="00BA33C2" w:rsidP="00BA33C2">
      <w:pPr>
        <w:jc w:val="left"/>
      </w:pPr>
      <w:r>
        <w:t xml:space="preserve">Conversion of </w:t>
      </w:r>
      <w:r w:rsidR="00375CA4">
        <w:t>metres</w:t>
      </w:r>
      <w:r>
        <w:t xml:space="preserve"> (m) to nautical miles (NM) uses</w:t>
      </w:r>
    </w:p>
    <w:p w14:paraId="6E667FB1" w14:textId="77777777" w:rsidR="00BA33C2" w:rsidRDefault="00BA33C2" w:rsidP="00BA33C2">
      <w:pPr>
        <w:jc w:val="left"/>
      </w:pPr>
      <w:r>
        <w:t>1 NM = 1852 m.</w:t>
      </w:r>
    </w:p>
    <w:p w14:paraId="6D3DA95A" w14:textId="77777777" w:rsidR="00BA33C2" w:rsidRPr="00187591" w:rsidRDefault="00BA33C2" w:rsidP="00BA33C2">
      <w:pPr>
        <w:jc w:val="left"/>
        <w:rPr>
          <w:sz w:val="16"/>
          <w:szCs w:val="16"/>
        </w:rPr>
      </w:pPr>
    </w:p>
    <w:p w14:paraId="7196CBDE" w14:textId="77777777" w:rsidR="00BA33C2" w:rsidRPr="00187591" w:rsidRDefault="00BA33C2" w:rsidP="00BA33C2">
      <w:pPr>
        <w:jc w:val="left"/>
        <w:rPr>
          <w:b/>
          <w:u w:val="single"/>
        </w:rPr>
      </w:pPr>
      <w:r w:rsidRPr="00187591">
        <w:rPr>
          <w:b/>
          <w:u w:val="single"/>
        </w:rPr>
        <w:t>Set 1 – not applicable</w:t>
      </w:r>
    </w:p>
    <w:p w14:paraId="4117EC53" w14:textId="77777777" w:rsidR="00BA33C2" w:rsidRPr="00187591" w:rsidRDefault="00BA33C2" w:rsidP="00BA33C2">
      <w:pPr>
        <w:jc w:val="left"/>
        <w:rPr>
          <w:sz w:val="16"/>
          <w:szCs w:val="16"/>
        </w:rPr>
      </w:pPr>
    </w:p>
    <w:p w14:paraId="4DD1FC8D" w14:textId="77777777" w:rsidR="00BA33C2" w:rsidRPr="00EF287F" w:rsidRDefault="00BA33C2" w:rsidP="00BA33C2">
      <w:pPr>
        <w:jc w:val="left"/>
        <w:rPr>
          <w:b/>
          <w:u w:val="single"/>
        </w:rPr>
      </w:pPr>
      <w:r w:rsidRPr="00EF287F">
        <w:rPr>
          <w:b/>
          <w:u w:val="single"/>
        </w:rPr>
        <w:t>Long Rhumb Lines - North West Quadrant.</w:t>
      </w:r>
    </w:p>
    <w:p w14:paraId="0BD2833E" w14:textId="77777777" w:rsidR="00BA33C2" w:rsidRDefault="00BA33C2" w:rsidP="00BA33C2">
      <w:pPr>
        <w:jc w:val="left"/>
      </w:pPr>
    </w:p>
    <w:p w14:paraId="2601A915" w14:textId="4A6AF8E0" w:rsidR="00BA33C2" w:rsidRPr="00BA33C2" w:rsidRDefault="00BA33C2" w:rsidP="00BA33C2">
      <w:pPr>
        <w:jc w:val="left"/>
        <w:rPr>
          <w:b/>
          <w:u w:val="single"/>
        </w:rPr>
      </w:pPr>
      <w:r w:rsidRPr="00BA33C2">
        <w:rPr>
          <w:b/>
          <w:u w:val="single"/>
        </w:rPr>
        <w:t>Set 2 Long Diagonal (30</w:t>
      </w:r>
      <w:r w:rsidR="009D286E" w:rsidRPr="002164D3">
        <w:rPr>
          <w:b/>
        </w:rPr>
        <w:t>º</w:t>
      </w:r>
      <w:r w:rsidRPr="00BA33C2">
        <w:rPr>
          <w:b/>
          <w:u w:val="single"/>
        </w:rPr>
        <w:t>N, 30</w:t>
      </w:r>
      <w:r w:rsidR="009D286E" w:rsidRPr="002164D3">
        <w:rPr>
          <w:b/>
        </w:rPr>
        <w:t>º</w:t>
      </w:r>
      <w:r w:rsidRPr="00BA33C2">
        <w:rPr>
          <w:b/>
          <w:u w:val="single"/>
        </w:rPr>
        <w:t>W to 60</w:t>
      </w:r>
      <w:r w:rsidR="009D286E" w:rsidRPr="002164D3">
        <w:rPr>
          <w:b/>
        </w:rPr>
        <w:t>º</w:t>
      </w:r>
      <w:r w:rsidRPr="00BA33C2">
        <w:rPr>
          <w:b/>
          <w:u w:val="single"/>
        </w:rPr>
        <w:t>N, 60</w:t>
      </w:r>
      <w:r w:rsidR="009D286E" w:rsidRPr="002164D3">
        <w:rPr>
          <w:b/>
        </w:rPr>
        <w:t>º</w:t>
      </w:r>
      <w:r w:rsidRPr="00BA33C2">
        <w:rPr>
          <w:b/>
          <w:u w:val="single"/>
        </w:rPr>
        <w:t>W)</w:t>
      </w:r>
    </w:p>
    <w:p w14:paraId="28C05004" w14:textId="77777777" w:rsidR="00BA33C2" w:rsidRPr="00187591" w:rsidRDefault="00BA33C2" w:rsidP="00BA33C2">
      <w:pPr>
        <w:jc w:val="left"/>
        <w:rPr>
          <w:sz w:val="16"/>
          <w:szCs w:val="16"/>
        </w:rPr>
      </w:pPr>
    </w:p>
    <w:p w14:paraId="74CA6492" w14:textId="18D06582" w:rsidR="00BA33C2" w:rsidRDefault="00BA33C2" w:rsidP="00BA33C2">
      <w:pPr>
        <w:jc w:val="left"/>
      </w:pPr>
      <w:r>
        <w:t xml:space="preserve">  Point1</w:t>
      </w:r>
      <w:r>
        <w:tab/>
      </w:r>
      <w:r>
        <w:tab/>
        <w:t>30</w:t>
      </w:r>
      <w:r w:rsidR="009D286E">
        <w:t>º</w:t>
      </w:r>
      <w:r>
        <w:t>00.0000N</w:t>
      </w:r>
      <w:r>
        <w:tab/>
      </w:r>
      <w:r w:rsidR="009D286E">
        <w:t>0</w:t>
      </w:r>
      <w:r>
        <w:t>30</w:t>
      </w:r>
      <w:r w:rsidR="009D286E">
        <w:t>º</w:t>
      </w:r>
      <w:r>
        <w:t>00.0000W</w:t>
      </w:r>
    </w:p>
    <w:p w14:paraId="13811AF2" w14:textId="72353C03" w:rsidR="00BA33C2" w:rsidRDefault="00BA33C2" w:rsidP="00BA33C2">
      <w:pPr>
        <w:jc w:val="left"/>
      </w:pPr>
      <w:r>
        <w:t xml:space="preserve">  Point2</w:t>
      </w:r>
      <w:r>
        <w:tab/>
      </w:r>
      <w:r>
        <w:tab/>
        <w:t>31</w:t>
      </w:r>
      <w:r w:rsidR="009D286E">
        <w:t>º</w:t>
      </w:r>
      <w:r>
        <w:t>30.2165N</w:t>
      </w:r>
      <w:r>
        <w:tab/>
      </w:r>
      <w:r w:rsidR="009D286E">
        <w:t>0</w:t>
      </w:r>
      <w:r>
        <w:t>31</w:t>
      </w:r>
      <w:r w:rsidR="009D286E">
        <w:t>º</w:t>
      </w:r>
      <w:r>
        <w:t>11.4806W</w:t>
      </w:r>
    </w:p>
    <w:p w14:paraId="5AF36A96" w14:textId="27C97897" w:rsidR="00BA33C2" w:rsidRDefault="002A79B8" w:rsidP="00BA33C2">
      <w:pPr>
        <w:jc w:val="left"/>
      </w:pPr>
      <w:r>
        <w:t xml:space="preserve">  Point3</w:t>
      </w:r>
      <w:r>
        <w:tab/>
      </w:r>
      <w:r>
        <w:tab/>
        <w:t>33</w:t>
      </w:r>
      <w:r w:rsidR="009D286E">
        <w:t>º0</w:t>
      </w:r>
      <w:r w:rsidR="00BA33C2">
        <w:t>0.4119N</w:t>
      </w:r>
      <w:r w:rsidR="00BA33C2">
        <w:tab/>
      </w:r>
      <w:r w:rsidR="009D286E">
        <w:t>0</w:t>
      </w:r>
      <w:r w:rsidR="00BA33C2">
        <w:t>32</w:t>
      </w:r>
      <w:r w:rsidR="009D286E">
        <w:t>º</w:t>
      </w:r>
      <w:r w:rsidR="00BA33C2">
        <w:t>24.1146W</w:t>
      </w:r>
    </w:p>
    <w:p w14:paraId="474CF0EE" w14:textId="38CF434F" w:rsidR="00BA33C2" w:rsidRDefault="00BA33C2" w:rsidP="00BA33C2">
      <w:pPr>
        <w:jc w:val="left"/>
      </w:pPr>
      <w:r>
        <w:t xml:space="preserve">  Point4</w:t>
      </w:r>
      <w:r>
        <w:tab/>
      </w:r>
      <w:r>
        <w:tab/>
        <w:t>34</w:t>
      </w:r>
      <w:r w:rsidR="009D286E">
        <w:t>º</w:t>
      </w:r>
      <w:r>
        <w:t>30.5854N</w:t>
      </w:r>
      <w:r>
        <w:tab/>
      </w:r>
      <w:r w:rsidR="009D286E">
        <w:t>0</w:t>
      </w:r>
      <w:r>
        <w:t>33</w:t>
      </w:r>
      <w:r w:rsidR="009D286E">
        <w:t>º</w:t>
      </w:r>
      <w:r>
        <w:t>37.9913W</w:t>
      </w:r>
    </w:p>
    <w:p w14:paraId="6DC3BEA3" w14:textId="39498C5B" w:rsidR="00BA33C2" w:rsidRDefault="002A79B8" w:rsidP="00BA33C2">
      <w:pPr>
        <w:jc w:val="left"/>
      </w:pPr>
      <w:r>
        <w:t xml:space="preserve">  Point5</w:t>
      </w:r>
      <w:r>
        <w:tab/>
      </w:r>
      <w:r>
        <w:tab/>
        <w:t>36</w:t>
      </w:r>
      <w:r w:rsidR="009D286E">
        <w:t>º0</w:t>
      </w:r>
      <w:r w:rsidR="00BA33C2">
        <w:t>0.7368N</w:t>
      </w:r>
      <w:r w:rsidR="00BA33C2">
        <w:tab/>
      </w:r>
      <w:r w:rsidR="009D286E">
        <w:t>0</w:t>
      </w:r>
      <w:r w:rsidR="00BA33C2">
        <w:t>34</w:t>
      </w:r>
      <w:r w:rsidR="009D286E">
        <w:t>º</w:t>
      </w:r>
      <w:r w:rsidR="00BA33C2">
        <w:t>53.2065W</w:t>
      </w:r>
    </w:p>
    <w:p w14:paraId="09756DCD" w14:textId="1EE985DE" w:rsidR="00BA33C2" w:rsidRDefault="002A79B8" w:rsidP="00BA33C2">
      <w:pPr>
        <w:jc w:val="left"/>
      </w:pPr>
      <w:r>
        <w:t xml:space="preserve">  Point6</w:t>
      </w:r>
      <w:r>
        <w:tab/>
      </w:r>
      <w:r>
        <w:tab/>
        <w:t>37</w:t>
      </w:r>
      <w:r w:rsidR="009D286E">
        <w:t>º</w:t>
      </w:r>
      <w:r>
        <w:t>30.8656N</w:t>
      </w:r>
      <w:r>
        <w:tab/>
      </w:r>
      <w:r w:rsidR="009D286E">
        <w:t>0</w:t>
      </w:r>
      <w:r>
        <w:t>36</w:t>
      </w:r>
      <w:r w:rsidR="009D286E">
        <w:t>º0</w:t>
      </w:r>
      <w:r w:rsidR="00BA33C2">
        <w:t>9.8628W</w:t>
      </w:r>
    </w:p>
    <w:p w14:paraId="79020B3D" w14:textId="37FC2152" w:rsidR="00BA33C2" w:rsidRDefault="002A79B8" w:rsidP="00BA33C2">
      <w:pPr>
        <w:jc w:val="left"/>
      </w:pPr>
      <w:r>
        <w:t xml:space="preserve">  Point7</w:t>
      </w:r>
      <w:r>
        <w:tab/>
      </w:r>
      <w:r>
        <w:tab/>
        <w:t>39</w:t>
      </w:r>
      <w:r w:rsidR="009D286E">
        <w:t>º0</w:t>
      </w:r>
      <w:r w:rsidR="00BA33C2">
        <w:t>0.9713N</w:t>
      </w:r>
      <w:r w:rsidR="00BA33C2">
        <w:tab/>
      </w:r>
      <w:r w:rsidR="009D286E">
        <w:t>0</w:t>
      </w:r>
      <w:r w:rsidR="00BA33C2">
        <w:t>37</w:t>
      </w:r>
      <w:r w:rsidR="009D286E">
        <w:t>º</w:t>
      </w:r>
      <w:r w:rsidR="00BA33C2">
        <w:t>28.0713W</w:t>
      </w:r>
    </w:p>
    <w:p w14:paraId="5E762516" w14:textId="647B6CCD" w:rsidR="00BA33C2" w:rsidRDefault="002A79B8" w:rsidP="00BA33C2">
      <w:pPr>
        <w:jc w:val="left"/>
      </w:pPr>
      <w:r>
        <w:t xml:space="preserve">  Point8</w:t>
      </w:r>
      <w:r>
        <w:tab/>
      </w:r>
      <w:r>
        <w:tab/>
        <w:t>40</w:t>
      </w:r>
      <w:r w:rsidR="009D286E">
        <w:t>º</w:t>
      </w:r>
      <w:r w:rsidR="00BA33C2">
        <w:t>31.0539N</w:t>
      </w:r>
      <w:r w:rsidR="00BA33C2">
        <w:tab/>
      </w:r>
      <w:r w:rsidR="009D286E">
        <w:t>0</w:t>
      </w:r>
      <w:r w:rsidR="00BA33C2">
        <w:t>38</w:t>
      </w:r>
      <w:r w:rsidR="009D286E">
        <w:t>º</w:t>
      </w:r>
      <w:r w:rsidR="00BA33C2">
        <w:t>47.9519W</w:t>
      </w:r>
    </w:p>
    <w:p w14:paraId="757995A1" w14:textId="09E91CFA" w:rsidR="00BA33C2" w:rsidRDefault="002A79B8" w:rsidP="00BA33C2">
      <w:pPr>
        <w:jc w:val="left"/>
      </w:pPr>
      <w:r>
        <w:t xml:space="preserve">  Point9</w:t>
      </w:r>
      <w:r>
        <w:tab/>
      </w:r>
      <w:r>
        <w:tab/>
        <w:t>42</w:t>
      </w:r>
      <w:r w:rsidR="009D286E">
        <w:t>º0</w:t>
      </w:r>
      <w:r>
        <w:t>1.1129N</w:t>
      </w:r>
      <w:r>
        <w:tab/>
      </w:r>
      <w:r w:rsidR="009D286E">
        <w:t>0</w:t>
      </w:r>
      <w:r>
        <w:t>40</w:t>
      </w:r>
      <w:r w:rsidR="009D286E">
        <w:t>º0</w:t>
      </w:r>
      <w:r w:rsidR="00BA33C2">
        <w:t>9.6347W</w:t>
      </w:r>
    </w:p>
    <w:p w14:paraId="546E3D1E" w14:textId="37654F12" w:rsidR="00BA33C2" w:rsidRDefault="00BA33C2" w:rsidP="00BA33C2">
      <w:pPr>
        <w:jc w:val="left"/>
      </w:pPr>
      <w:r>
        <w:t xml:space="preserve">  Point10</w:t>
      </w:r>
      <w:r>
        <w:tab/>
        <w:t>43</w:t>
      </w:r>
      <w:r w:rsidR="009D286E">
        <w:t>º</w:t>
      </w:r>
      <w:r>
        <w:t>31.1484N</w:t>
      </w:r>
      <w:r>
        <w:tab/>
      </w:r>
      <w:r w:rsidR="009D286E">
        <w:t>0</w:t>
      </w:r>
      <w:r>
        <w:t>41</w:t>
      </w:r>
      <w:r w:rsidR="009D286E">
        <w:t>º</w:t>
      </w:r>
      <w:r>
        <w:t>33.2615W</w:t>
      </w:r>
    </w:p>
    <w:p w14:paraId="242B9D03" w14:textId="78E303DB" w:rsidR="00BA33C2" w:rsidRDefault="002A79B8" w:rsidP="00BA33C2">
      <w:pPr>
        <w:jc w:val="left"/>
      </w:pPr>
      <w:r>
        <w:t xml:space="preserve">  Point11</w:t>
      </w:r>
      <w:r>
        <w:tab/>
        <w:t>45</w:t>
      </w:r>
      <w:r w:rsidR="009D286E">
        <w:t>º0</w:t>
      </w:r>
      <w:r w:rsidR="00BA33C2">
        <w:t>1.1601N</w:t>
      </w:r>
      <w:r w:rsidR="00BA33C2">
        <w:tab/>
      </w:r>
      <w:r w:rsidR="009D286E">
        <w:t>0</w:t>
      </w:r>
      <w:r w:rsidR="00BA33C2">
        <w:t>42</w:t>
      </w:r>
      <w:r w:rsidR="009D286E">
        <w:t>º</w:t>
      </w:r>
      <w:r w:rsidR="00BA33C2">
        <w:t>58.9871W</w:t>
      </w:r>
    </w:p>
    <w:p w14:paraId="38335242" w14:textId="07E1D73F" w:rsidR="00BA33C2" w:rsidRDefault="00BA33C2" w:rsidP="00BA33C2">
      <w:pPr>
        <w:jc w:val="left"/>
      </w:pPr>
      <w:r>
        <w:t xml:space="preserve">  Point12</w:t>
      </w:r>
      <w:r>
        <w:tab/>
        <w:t>46</w:t>
      </w:r>
      <w:r w:rsidR="009D286E">
        <w:t>º</w:t>
      </w:r>
      <w:r>
        <w:t>31.1481N</w:t>
      </w:r>
      <w:r>
        <w:tab/>
      </w:r>
      <w:r w:rsidR="009D286E">
        <w:t>0</w:t>
      </w:r>
      <w:r>
        <w:t>44</w:t>
      </w:r>
      <w:r w:rsidR="009D286E">
        <w:t>º</w:t>
      </w:r>
      <w:r>
        <w:t>26.9812W</w:t>
      </w:r>
    </w:p>
    <w:p w14:paraId="23E78379" w14:textId="10C14201" w:rsidR="00BA33C2" w:rsidRDefault="002A79B8" w:rsidP="00BA33C2">
      <w:pPr>
        <w:jc w:val="left"/>
      </w:pPr>
      <w:r>
        <w:t xml:space="preserve">  Point13</w:t>
      </w:r>
      <w:r>
        <w:tab/>
        <w:t>48</w:t>
      </w:r>
      <w:r w:rsidR="009D286E">
        <w:t>º0</w:t>
      </w:r>
      <w:r w:rsidR="00BA33C2">
        <w:t>1.1124N</w:t>
      </w:r>
      <w:r w:rsidR="00BA33C2">
        <w:tab/>
      </w:r>
      <w:r w:rsidR="009D286E">
        <w:t>0</w:t>
      </w:r>
      <w:r w:rsidR="00BA33C2">
        <w:t>45</w:t>
      </w:r>
      <w:r w:rsidR="009D286E">
        <w:t>º</w:t>
      </w:r>
      <w:r w:rsidR="00BA33C2">
        <w:t>57.4306W</w:t>
      </w:r>
    </w:p>
    <w:p w14:paraId="03AB761A" w14:textId="6A39F423" w:rsidR="00BA33C2" w:rsidRDefault="00BA33C2" w:rsidP="00BA33C2">
      <w:pPr>
        <w:jc w:val="left"/>
      </w:pPr>
      <w:r>
        <w:t xml:space="preserve">  Point14</w:t>
      </w:r>
      <w:r>
        <w:tab/>
        <w:t>49</w:t>
      </w:r>
      <w:r w:rsidR="009D286E">
        <w:t>º</w:t>
      </w:r>
      <w:r>
        <w:t>31.0531N</w:t>
      </w:r>
      <w:r>
        <w:tab/>
      </w:r>
      <w:r w:rsidR="009D286E">
        <w:t>0</w:t>
      </w:r>
      <w:r>
        <w:t>47</w:t>
      </w:r>
      <w:r w:rsidR="009D286E">
        <w:t>º</w:t>
      </w:r>
      <w:r>
        <w:t>30.5417W</w:t>
      </w:r>
    </w:p>
    <w:p w14:paraId="63DE7F50" w14:textId="61673187" w:rsidR="00BA33C2" w:rsidRDefault="002A79B8" w:rsidP="00BA33C2">
      <w:pPr>
        <w:jc w:val="left"/>
      </w:pPr>
      <w:r>
        <w:t xml:space="preserve">  Point15</w:t>
      </w:r>
      <w:r>
        <w:tab/>
        <w:t>51</w:t>
      </w:r>
      <w:r w:rsidR="009D286E">
        <w:t>º0</w:t>
      </w:r>
      <w:r>
        <w:t>0.9704N</w:t>
      </w:r>
      <w:r>
        <w:tab/>
      </w:r>
      <w:r w:rsidR="009D286E">
        <w:t>0</w:t>
      </w:r>
      <w:r>
        <w:t>49</w:t>
      </w:r>
      <w:r w:rsidR="009D286E">
        <w:t>º0</w:t>
      </w:r>
      <w:r w:rsidR="00BA33C2">
        <w:t>6.5435W</w:t>
      </w:r>
    </w:p>
    <w:p w14:paraId="69C6FEEB" w14:textId="177A2B7C" w:rsidR="00BA33C2" w:rsidRDefault="00BA33C2" w:rsidP="00BA33C2">
      <w:pPr>
        <w:jc w:val="left"/>
      </w:pPr>
      <w:r>
        <w:t xml:space="preserve">  Point16</w:t>
      </w:r>
      <w:r>
        <w:tab/>
        <w:t>52</w:t>
      </w:r>
      <w:r w:rsidR="009D286E">
        <w:t>º</w:t>
      </w:r>
      <w:r>
        <w:t>30.8645N</w:t>
      </w:r>
      <w:r>
        <w:tab/>
      </w:r>
      <w:r w:rsidR="009D286E">
        <w:t>0</w:t>
      </w:r>
      <w:r>
        <w:t>50</w:t>
      </w:r>
      <w:r w:rsidR="009D286E">
        <w:t>º</w:t>
      </w:r>
      <w:r>
        <w:t>45.6910W</w:t>
      </w:r>
    </w:p>
    <w:p w14:paraId="122E7BEE" w14:textId="4F5A570B" w:rsidR="00BA33C2" w:rsidRDefault="002A79B8" w:rsidP="00BA33C2">
      <w:pPr>
        <w:jc w:val="left"/>
      </w:pPr>
      <w:r>
        <w:t xml:space="preserve">  Point17</w:t>
      </w:r>
      <w:r>
        <w:tab/>
        <w:t>54</w:t>
      </w:r>
      <w:r w:rsidR="009D286E">
        <w:t>º0</w:t>
      </w:r>
      <w:r w:rsidR="00BA33C2">
        <w:t>0.7358N</w:t>
      </w:r>
      <w:r w:rsidR="00BA33C2">
        <w:tab/>
      </w:r>
      <w:r w:rsidR="009D286E">
        <w:t>0</w:t>
      </w:r>
      <w:r w:rsidR="00BA33C2">
        <w:t>52</w:t>
      </w:r>
      <w:r w:rsidR="009D286E">
        <w:t>º</w:t>
      </w:r>
      <w:r w:rsidR="00BA33C2">
        <w:t>28.2698W</w:t>
      </w:r>
    </w:p>
    <w:p w14:paraId="1C5504EC" w14:textId="7DD0A84B" w:rsidR="00BA33C2" w:rsidRDefault="00BA33C2" w:rsidP="00BA33C2">
      <w:pPr>
        <w:jc w:val="left"/>
      </w:pPr>
      <w:r>
        <w:t xml:space="preserve">  Point18</w:t>
      </w:r>
      <w:r>
        <w:tab/>
        <w:t>55</w:t>
      </w:r>
      <w:r w:rsidR="009D286E">
        <w:t>º</w:t>
      </w:r>
      <w:r>
        <w:t>30.5845N</w:t>
      </w:r>
      <w:r>
        <w:tab/>
      </w:r>
      <w:r w:rsidR="009D286E">
        <w:t>0</w:t>
      </w:r>
      <w:r>
        <w:t>54</w:t>
      </w:r>
      <w:r w:rsidR="009D286E">
        <w:t>º</w:t>
      </w:r>
      <w:r>
        <w:t>14.6010W</w:t>
      </w:r>
    </w:p>
    <w:p w14:paraId="04AA92B3" w14:textId="36F33440" w:rsidR="00BA33C2" w:rsidRDefault="002A79B8" w:rsidP="00BA33C2">
      <w:pPr>
        <w:jc w:val="left"/>
      </w:pPr>
      <w:r>
        <w:t xml:space="preserve">  Point19</w:t>
      </w:r>
      <w:r>
        <w:tab/>
        <w:t>57</w:t>
      </w:r>
      <w:r w:rsidR="009D286E">
        <w:t>º0</w:t>
      </w:r>
      <w:r w:rsidR="00BA33C2">
        <w:t>0.4</w:t>
      </w:r>
      <w:r>
        <w:t>111N</w:t>
      </w:r>
      <w:r>
        <w:tab/>
      </w:r>
      <w:r w:rsidR="009D286E">
        <w:t>0</w:t>
      </w:r>
      <w:r>
        <w:t>56</w:t>
      </w:r>
      <w:r w:rsidR="009D286E">
        <w:t>º0</w:t>
      </w:r>
      <w:r w:rsidR="00BA33C2">
        <w:t>5.0479W</w:t>
      </w:r>
    </w:p>
    <w:p w14:paraId="1ECAA303" w14:textId="469436AC" w:rsidR="00BA33C2" w:rsidRDefault="002A79B8" w:rsidP="00BA33C2">
      <w:pPr>
        <w:jc w:val="left"/>
      </w:pPr>
      <w:r>
        <w:t xml:space="preserve">  Point20</w:t>
      </w:r>
      <w:r>
        <w:tab/>
        <w:t>58</w:t>
      </w:r>
      <w:r w:rsidR="009D286E">
        <w:t>º</w:t>
      </w:r>
      <w:r>
        <w:t>30.2161N</w:t>
      </w:r>
      <w:r>
        <w:tab/>
      </w:r>
      <w:r w:rsidR="000D6C9F">
        <w:t>0</w:t>
      </w:r>
      <w:r>
        <w:t>58</w:t>
      </w:r>
      <w:r w:rsidR="009D286E">
        <w:t>º</w:t>
      </w:r>
      <w:r w:rsidR="000D6C9F">
        <w:t>0</w:t>
      </w:r>
      <w:r w:rsidR="00BA33C2">
        <w:t>0.0234W</w:t>
      </w:r>
    </w:p>
    <w:p w14:paraId="5EDC7697" w14:textId="547CA38E" w:rsidR="00BA33C2" w:rsidRDefault="002A79B8" w:rsidP="00BA33C2">
      <w:pPr>
        <w:jc w:val="left"/>
      </w:pPr>
      <w:r>
        <w:t xml:space="preserve">  Point21</w:t>
      </w:r>
      <w:r>
        <w:tab/>
        <w:t>60</w:t>
      </w:r>
      <w:r w:rsidR="000D6C9F">
        <w:t>º</w:t>
      </w:r>
      <w:r>
        <w:t>00.0000N</w:t>
      </w:r>
      <w:r>
        <w:tab/>
      </w:r>
      <w:r w:rsidR="000D6C9F">
        <w:t>0</w:t>
      </w:r>
      <w:r>
        <w:t>60</w:t>
      </w:r>
      <w:r w:rsidR="000D6C9F">
        <w:t>º0</w:t>
      </w:r>
      <w:r w:rsidR="00BA33C2">
        <w:t>0.0000W</w:t>
      </w:r>
    </w:p>
    <w:p w14:paraId="4ABE6A27" w14:textId="77777777" w:rsidR="00BA33C2" w:rsidRPr="00187591" w:rsidRDefault="00BA33C2" w:rsidP="00BA33C2">
      <w:pPr>
        <w:jc w:val="left"/>
        <w:rPr>
          <w:sz w:val="16"/>
          <w:szCs w:val="16"/>
        </w:rPr>
      </w:pPr>
    </w:p>
    <w:p w14:paraId="05FB3835" w14:textId="651E5E81" w:rsidR="00BA33C2" w:rsidRPr="00BA33C2" w:rsidRDefault="00BA33C2" w:rsidP="00BA33C2">
      <w:pPr>
        <w:jc w:val="left"/>
        <w:rPr>
          <w:b/>
          <w:u w:val="single"/>
        </w:rPr>
      </w:pPr>
      <w:r w:rsidRPr="001663A8">
        <w:rPr>
          <w:b/>
          <w:u w:val="single"/>
        </w:rPr>
        <w:t>Set 3 Long Diagonal (60</w:t>
      </w:r>
      <w:r w:rsidR="001663A8" w:rsidRPr="002164D3">
        <w:rPr>
          <w:b/>
        </w:rPr>
        <w:t>º</w:t>
      </w:r>
      <w:r w:rsidRPr="001663A8">
        <w:rPr>
          <w:b/>
          <w:u w:val="single"/>
        </w:rPr>
        <w:t>N, 30</w:t>
      </w:r>
      <w:r w:rsidR="001663A8" w:rsidRPr="002164D3">
        <w:rPr>
          <w:b/>
        </w:rPr>
        <w:t>º</w:t>
      </w:r>
      <w:r w:rsidRPr="001663A8">
        <w:rPr>
          <w:b/>
          <w:u w:val="single"/>
        </w:rPr>
        <w:t>W to 30</w:t>
      </w:r>
      <w:r w:rsidR="001663A8" w:rsidRPr="002164D3">
        <w:rPr>
          <w:b/>
        </w:rPr>
        <w:t>º</w:t>
      </w:r>
      <w:r w:rsidRPr="001663A8">
        <w:rPr>
          <w:b/>
          <w:u w:val="single"/>
        </w:rPr>
        <w:t>N, 60</w:t>
      </w:r>
      <w:r w:rsidR="001663A8" w:rsidRPr="002164D3">
        <w:rPr>
          <w:b/>
        </w:rPr>
        <w:t>º</w:t>
      </w:r>
      <w:r w:rsidRPr="001663A8">
        <w:rPr>
          <w:b/>
          <w:u w:val="single"/>
        </w:rPr>
        <w:t>W)</w:t>
      </w:r>
    </w:p>
    <w:p w14:paraId="11A7FB29" w14:textId="77777777" w:rsidR="00BA33C2" w:rsidRPr="00187591" w:rsidRDefault="00BA33C2" w:rsidP="00BA33C2">
      <w:pPr>
        <w:jc w:val="left"/>
        <w:rPr>
          <w:sz w:val="16"/>
          <w:szCs w:val="16"/>
        </w:rPr>
      </w:pPr>
    </w:p>
    <w:p w14:paraId="745B0652" w14:textId="0128A1EB" w:rsidR="00BA33C2" w:rsidRDefault="00BA33C2" w:rsidP="00BA33C2">
      <w:pPr>
        <w:jc w:val="left"/>
      </w:pPr>
      <w:r>
        <w:t xml:space="preserve">  Point1</w:t>
      </w:r>
      <w:r>
        <w:tab/>
      </w:r>
      <w:r>
        <w:tab/>
        <w:t>60</w:t>
      </w:r>
      <w:r w:rsidR="001663A8">
        <w:t>º</w:t>
      </w:r>
      <w:r>
        <w:t>00.0000N</w:t>
      </w:r>
      <w:r>
        <w:tab/>
      </w:r>
      <w:r w:rsidR="001663A8">
        <w:t>0</w:t>
      </w:r>
      <w:r>
        <w:t>30</w:t>
      </w:r>
      <w:r w:rsidR="001663A8">
        <w:t>º</w:t>
      </w:r>
      <w:r>
        <w:t>00.0000W</w:t>
      </w:r>
    </w:p>
    <w:p w14:paraId="630E5AFE" w14:textId="1CCD3BC3" w:rsidR="00BA33C2" w:rsidRDefault="00BA33C2" w:rsidP="00BA33C2">
      <w:pPr>
        <w:jc w:val="left"/>
      </w:pPr>
      <w:r>
        <w:t xml:space="preserve">  Point2</w:t>
      </w:r>
      <w:r>
        <w:tab/>
      </w:r>
      <w:r>
        <w:tab/>
        <w:t>58</w:t>
      </w:r>
      <w:r w:rsidR="001663A8">
        <w:t>º</w:t>
      </w:r>
      <w:r>
        <w:t>30.2161N</w:t>
      </w:r>
      <w:r>
        <w:tab/>
      </w:r>
      <w:r w:rsidR="001663A8">
        <w:t>0</w:t>
      </w:r>
      <w:r>
        <w:t>31</w:t>
      </w:r>
      <w:r w:rsidR="001663A8">
        <w:t>º</w:t>
      </w:r>
      <w:r>
        <w:t>59.9767W</w:t>
      </w:r>
    </w:p>
    <w:p w14:paraId="38C5AEFF" w14:textId="59996DD3" w:rsidR="00BA33C2" w:rsidRDefault="002A79B8" w:rsidP="00BA33C2">
      <w:pPr>
        <w:jc w:val="left"/>
      </w:pPr>
      <w:r>
        <w:t xml:space="preserve">  Point3</w:t>
      </w:r>
      <w:r>
        <w:tab/>
      </w:r>
      <w:r>
        <w:tab/>
        <w:t>57</w:t>
      </w:r>
      <w:r w:rsidR="001663A8">
        <w:t>º0</w:t>
      </w:r>
      <w:r w:rsidR="00BA33C2">
        <w:t>0.4111N</w:t>
      </w:r>
      <w:r w:rsidR="00BA33C2">
        <w:tab/>
      </w:r>
      <w:r w:rsidR="001663A8">
        <w:t>0</w:t>
      </w:r>
      <w:r w:rsidR="00BA33C2">
        <w:t>33</w:t>
      </w:r>
      <w:r w:rsidR="001663A8">
        <w:t>º</w:t>
      </w:r>
      <w:r w:rsidR="00BA33C2">
        <w:t>54.9521W</w:t>
      </w:r>
    </w:p>
    <w:p w14:paraId="12D7359F" w14:textId="07A07DFC" w:rsidR="00BA33C2" w:rsidRDefault="00BA33C2" w:rsidP="00BA33C2">
      <w:pPr>
        <w:jc w:val="left"/>
      </w:pPr>
      <w:r>
        <w:t xml:space="preserve">  Point4</w:t>
      </w:r>
      <w:r>
        <w:tab/>
      </w:r>
      <w:r>
        <w:tab/>
        <w:t>55</w:t>
      </w:r>
      <w:r w:rsidR="001663A8">
        <w:t>º</w:t>
      </w:r>
      <w:r>
        <w:t>30.5845N</w:t>
      </w:r>
      <w:r>
        <w:tab/>
      </w:r>
      <w:r w:rsidR="001663A8">
        <w:t>0</w:t>
      </w:r>
      <w:r>
        <w:t>35</w:t>
      </w:r>
      <w:r w:rsidR="001663A8">
        <w:t>º</w:t>
      </w:r>
      <w:r>
        <w:t>45.3990W</w:t>
      </w:r>
    </w:p>
    <w:p w14:paraId="6530C517" w14:textId="340232C1" w:rsidR="00BA33C2" w:rsidRDefault="002A79B8" w:rsidP="00BA33C2">
      <w:pPr>
        <w:jc w:val="left"/>
      </w:pPr>
      <w:r>
        <w:t xml:space="preserve">  Point5</w:t>
      </w:r>
      <w:r>
        <w:tab/>
      </w:r>
      <w:r>
        <w:tab/>
        <w:t>54</w:t>
      </w:r>
      <w:r w:rsidR="001663A8">
        <w:t>º0</w:t>
      </w:r>
      <w:r w:rsidR="00BA33C2">
        <w:t>0.7358N</w:t>
      </w:r>
      <w:r w:rsidR="00BA33C2">
        <w:tab/>
      </w:r>
      <w:r w:rsidR="001663A8">
        <w:t>0</w:t>
      </w:r>
      <w:r w:rsidR="00BA33C2">
        <w:t>37</w:t>
      </w:r>
      <w:r w:rsidR="001663A8">
        <w:t>º</w:t>
      </w:r>
      <w:r w:rsidR="00BA33C2">
        <w:t>31.7302W</w:t>
      </w:r>
    </w:p>
    <w:p w14:paraId="1B05E344" w14:textId="6B68218A" w:rsidR="00BA33C2" w:rsidRDefault="00BA33C2" w:rsidP="00BA33C2">
      <w:pPr>
        <w:jc w:val="left"/>
      </w:pPr>
      <w:r>
        <w:t xml:space="preserve">  Point6</w:t>
      </w:r>
      <w:r>
        <w:tab/>
      </w:r>
      <w:r>
        <w:tab/>
        <w:t>52</w:t>
      </w:r>
      <w:r w:rsidR="001663A8">
        <w:t>º</w:t>
      </w:r>
      <w:r>
        <w:t>30.8645N</w:t>
      </w:r>
      <w:r>
        <w:tab/>
      </w:r>
      <w:r w:rsidR="001663A8">
        <w:t>0</w:t>
      </w:r>
      <w:r>
        <w:t>39</w:t>
      </w:r>
      <w:r w:rsidR="001663A8">
        <w:t>º</w:t>
      </w:r>
      <w:r>
        <w:t>14.3090W</w:t>
      </w:r>
    </w:p>
    <w:p w14:paraId="4BEC6E5C" w14:textId="48B66618" w:rsidR="00BA33C2" w:rsidRDefault="002A79B8" w:rsidP="00BA33C2">
      <w:pPr>
        <w:jc w:val="left"/>
      </w:pPr>
      <w:r>
        <w:t xml:space="preserve">  Point7</w:t>
      </w:r>
      <w:r>
        <w:tab/>
      </w:r>
      <w:r>
        <w:tab/>
        <w:t>51</w:t>
      </w:r>
      <w:r w:rsidR="001663A8">
        <w:t>º0</w:t>
      </w:r>
      <w:r w:rsidR="00BA33C2">
        <w:t>0.9704N</w:t>
      </w:r>
      <w:r w:rsidR="00BA33C2">
        <w:tab/>
      </w:r>
      <w:r w:rsidR="001663A8">
        <w:t>0</w:t>
      </w:r>
      <w:r w:rsidR="00BA33C2">
        <w:t>40</w:t>
      </w:r>
      <w:r w:rsidR="001663A8">
        <w:t>º</w:t>
      </w:r>
      <w:r w:rsidR="00BA33C2">
        <w:t>53.4565W</w:t>
      </w:r>
    </w:p>
    <w:p w14:paraId="4852A446" w14:textId="3CBF51C9" w:rsidR="00BA33C2" w:rsidRDefault="00BA33C2" w:rsidP="00BA33C2">
      <w:pPr>
        <w:jc w:val="left"/>
      </w:pPr>
      <w:r>
        <w:t xml:space="preserve">  Point8</w:t>
      </w:r>
      <w:r>
        <w:tab/>
      </w:r>
      <w:r>
        <w:tab/>
        <w:t>49</w:t>
      </w:r>
      <w:r w:rsidR="001663A8">
        <w:t>º</w:t>
      </w:r>
      <w:r>
        <w:t>31.0531N</w:t>
      </w:r>
      <w:r>
        <w:tab/>
      </w:r>
      <w:r w:rsidR="001663A8">
        <w:t>0</w:t>
      </w:r>
      <w:r>
        <w:t>42</w:t>
      </w:r>
      <w:r w:rsidR="001663A8">
        <w:t>º</w:t>
      </w:r>
      <w:r>
        <w:t>29.4583W</w:t>
      </w:r>
    </w:p>
    <w:p w14:paraId="2574FE01" w14:textId="37B4FC17" w:rsidR="00BA33C2" w:rsidRDefault="002A79B8" w:rsidP="00BA33C2">
      <w:pPr>
        <w:jc w:val="left"/>
      </w:pPr>
      <w:r>
        <w:t xml:space="preserve">  Point9</w:t>
      </w:r>
      <w:r>
        <w:tab/>
      </w:r>
      <w:r>
        <w:tab/>
        <w:t>48</w:t>
      </w:r>
      <w:r w:rsidR="001663A8">
        <w:t>º0</w:t>
      </w:r>
      <w:r>
        <w:t>1.1124N</w:t>
      </w:r>
      <w:r>
        <w:tab/>
      </w:r>
      <w:r w:rsidR="001663A8">
        <w:t>0</w:t>
      </w:r>
      <w:r>
        <w:t>44</w:t>
      </w:r>
      <w:r w:rsidR="001663A8">
        <w:t>º0</w:t>
      </w:r>
      <w:r w:rsidR="00BA33C2">
        <w:t>2.5694W</w:t>
      </w:r>
    </w:p>
    <w:p w14:paraId="14412769" w14:textId="3956F462" w:rsidR="00BA33C2" w:rsidRDefault="00BA33C2" w:rsidP="00BA33C2">
      <w:pPr>
        <w:jc w:val="left"/>
      </w:pPr>
      <w:r>
        <w:t xml:space="preserve">  Point10</w:t>
      </w:r>
      <w:r>
        <w:tab/>
        <w:t>46</w:t>
      </w:r>
      <w:r w:rsidR="001663A8">
        <w:t>º</w:t>
      </w:r>
      <w:r>
        <w:t>31.1481N</w:t>
      </w:r>
      <w:r>
        <w:tab/>
      </w:r>
      <w:r w:rsidR="001663A8">
        <w:t>0</w:t>
      </w:r>
      <w:r>
        <w:t>45</w:t>
      </w:r>
      <w:r w:rsidR="001663A8">
        <w:t>º</w:t>
      </w:r>
      <w:r>
        <w:t>33.0188W</w:t>
      </w:r>
    </w:p>
    <w:p w14:paraId="22919FB8" w14:textId="4A7720E8" w:rsidR="00BA33C2" w:rsidRDefault="002A79B8" w:rsidP="00BA33C2">
      <w:pPr>
        <w:jc w:val="left"/>
      </w:pPr>
      <w:r>
        <w:t xml:space="preserve">  Point11</w:t>
      </w:r>
      <w:r>
        <w:tab/>
        <w:t>45</w:t>
      </w:r>
      <w:r w:rsidR="001663A8">
        <w:t>º0</w:t>
      </w:r>
      <w:r>
        <w:t>1.1601N</w:t>
      </w:r>
      <w:r>
        <w:tab/>
      </w:r>
      <w:r w:rsidR="001663A8">
        <w:t>0</w:t>
      </w:r>
      <w:r>
        <w:t>47</w:t>
      </w:r>
      <w:r w:rsidR="001663A8">
        <w:t>º0</w:t>
      </w:r>
      <w:r w:rsidR="00BA33C2">
        <w:t>1.0129W</w:t>
      </w:r>
    </w:p>
    <w:p w14:paraId="47A90EA4" w14:textId="5A10795E" w:rsidR="00BA33C2" w:rsidRDefault="00BA33C2" w:rsidP="00BA33C2">
      <w:pPr>
        <w:jc w:val="left"/>
      </w:pPr>
      <w:r>
        <w:t xml:space="preserve">  Point12</w:t>
      </w:r>
      <w:r>
        <w:tab/>
        <w:t>43</w:t>
      </w:r>
      <w:r w:rsidR="001663A8">
        <w:t>º</w:t>
      </w:r>
      <w:r>
        <w:t>31.1484N</w:t>
      </w:r>
      <w:r>
        <w:tab/>
      </w:r>
      <w:r w:rsidR="001663A8">
        <w:t>0</w:t>
      </w:r>
      <w:r>
        <w:t>48</w:t>
      </w:r>
      <w:r w:rsidR="001663A8">
        <w:t>º</w:t>
      </w:r>
      <w:r>
        <w:t>26.7385W</w:t>
      </w:r>
    </w:p>
    <w:p w14:paraId="3BA37748" w14:textId="1D4BD1F8" w:rsidR="00BA33C2" w:rsidRDefault="002A79B8" w:rsidP="00BA33C2">
      <w:pPr>
        <w:jc w:val="left"/>
      </w:pPr>
      <w:r>
        <w:lastRenderedPageBreak/>
        <w:t xml:space="preserve">  Point13</w:t>
      </w:r>
      <w:r>
        <w:tab/>
        <w:t>42</w:t>
      </w:r>
      <w:r w:rsidR="001663A8">
        <w:t>º0</w:t>
      </w:r>
      <w:r w:rsidR="00BA33C2">
        <w:t>1.1129N</w:t>
      </w:r>
      <w:r w:rsidR="00BA33C2">
        <w:tab/>
      </w:r>
      <w:r w:rsidR="001663A8">
        <w:t>0</w:t>
      </w:r>
      <w:r w:rsidR="00BA33C2">
        <w:t>49</w:t>
      </w:r>
      <w:r w:rsidR="001663A8">
        <w:t>º</w:t>
      </w:r>
      <w:r w:rsidR="00BA33C2">
        <w:t>50.3653W</w:t>
      </w:r>
    </w:p>
    <w:p w14:paraId="0923C67F" w14:textId="4E1E1AF9" w:rsidR="00BA33C2" w:rsidRDefault="00BA33C2" w:rsidP="00BA33C2">
      <w:pPr>
        <w:jc w:val="left"/>
      </w:pPr>
      <w:r>
        <w:t xml:space="preserve">  Point14</w:t>
      </w:r>
      <w:r>
        <w:tab/>
        <w:t>40</w:t>
      </w:r>
      <w:r w:rsidR="001663A8">
        <w:t>º</w:t>
      </w:r>
      <w:r>
        <w:t>31.0539N</w:t>
      </w:r>
      <w:r>
        <w:tab/>
      </w:r>
      <w:r w:rsidR="001663A8">
        <w:t>0</w:t>
      </w:r>
      <w:r>
        <w:t>51</w:t>
      </w:r>
      <w:r w:rsidR="001663A8">
        <w:t>º</w:t>
      </w:r>
      <w:r>
        <w:t>12.0481W</w:t>
      </w:r>
    </w:p>
    <w:p w14:paraId="3C82B899" w14:textId="66E5A444" w:rsidR="00BA33C2" w:rsidRDefault="002A79B8" w:rsidP="00BA33C2">
      <w:pPr>
        <w:jc w:val="left"/>
      </w:pPr>
      <w:r>
        <w:t xml:space="preserve">  Point15</w:t>
      </w:r>
      <w:r>
        <w:tab/>
        <w:t>39</w:t>
      </w:r>
      <w:r w:rsidR="001663A8">
        <w:t>º0</w:t>
      </w:r>
      <w:r w:rsidR="00BA33C2">
        <w:t>0.9713N</w:t>
      </w:r>
      <w:r w:rsidR="00BA33C2">
        <w:tab/>
      </w:r>
      <w:r w:rsidR="001663A8">
        <w:t>0</w:t>
      </w:r>
      <w:r w:rsidR="00BA33C2">
        <w:t>52</w:t>
      </w:r>
      <w:r w:rsidR="001663A8">
        <w:t>º</w:t>
      </w:r>
      <w:r w:rsidR="00BA33C2">
        <w:t>31.9287W</w:t>
      </w:r>
    </w:p>
    <w:p w14:paraId="7DF0A3D7" w14:textId="0F4401D3" w:rsidR="00BA33C2" w:rsidRDefault="00BA33C2" w:rsidP="00BA33C2">
      <w:pPr>
        <w:jc w:val="left"/>
      </w:pPr>
      <w:r>
        <w:t xml:space="preserve">  Point16</w:t>
      </w:r>
      <w:r>
        <w:tab/>
        <w:t>37</w:t>
      </w:r>
      <w:r w:rsidR="001663A8">
        <w:t>º</w:t>
      </w:r>
      <w:r>
        <w:t>30.8656N</w:t>
      </w:r>
      <w:r>
        <w:tab/>
      </w:r>
      <w:r w:rsidR="001663A8">
        <w:t>0</w:t>
      </w:r>
      <w:r>
        <w:t>53</w:t>
      </w:r>
      <w:r w:rsidR="001663A8">
        <w:t>º</w:t>
      </w:r>
      <w:r>
        <w:t>50.1372W</w:t>
      </w:r>
    </w:p>
    <w:p w14:paraId="13CA5C47" w14:textId="00BDFC8A" w:rsidR="00BA33C2" w:rsidRDefault="002A79B8" w:rsidP="00BA33C2">
      <w:pPr>
        <w:jc w:val="left"/>
      </w:pPr>
      <w:r>
        <w:t xml:space="preserve">  Point17</w:t>
      </w:r>
      <w:r>
        <w:tab/>
        <w:t>36</w:t>
      </w:r>
      <w:r w:rsidR="001663A8">
        <w:t>º0</w:t>
      </w:r>
      <w:r>
        <w:t>0.7368N</w:t>
      </w:r>
      <w:r>
        <w:tab/>
      </w:r>
      <w:r w:rsidR="001663A8">
        <w:t>0</w:t>
      </w:r>
      <w:r>
        <w:t>55</w:t>
      </w:r>
      <w:r w:rsidR="001663A8">
        <w:t>º0</w:t>
      </w:r>
      <w:r w:rsidR="00BA33C2">
        <w:t>6.7935W</w:t>
      </w:r>
    </w:p>
    <w:p w14:paraId="5542DC4B" w14:textId="488AB834" w:rsidR="00BA33C2" w:rsidRDefault="00BA33C2" w:rsidP="00BA33C2">
      <w:pPr>
        <w:jc w:val="left"/>
      </w:pPr>
      <w:r>
        <w:t xml:space="preserve">  Point18</w:t>
      </w:r>
      <w:r>
        <w:tab/>
        <w:t>34</w:t>
      </w:r>
      <w:r w:rsidR="001663A8">
        <w:t>º</w:t>
      </w:r>
      <w:r>
        <w:t>30.5854N</w:t>
      </w:r>
      <w:r>
        <w:tab/>
      </w:r>
      <w:r w:rsidR="001663A8">
        <w:t>0</w:t>
      </w:r>
      <w:r>
        <w:t>56</w:t>
      </w:r>
      <w:r w:rsidR="001663A8">
        <w:t>º</w:t>
      </w:r>
      <w:r>
        <w:t>22.0087W</w:t>
      </w:r>
    </w:p>
    <w:p w14:paraId="010A148C" w14:textId="2B0059D8" w:rsidR="00BA33C2" w:rsidRDefault="002A79B8" w:rsidP="00BA33C2">
      <w:pPr>
        <w:jc w:val="left"/>
      </w:pPr>
      <w:r>
        <w:t xml:space="preserve">  Point19</w:t>
      </w:r>
      <w:r>
        <w:tab/>
        <w:t>33</w:t>
      </w:r>
      <w:r w:rsidR="001663A8">
        <w:t>º0</w:t>
      </w:r>
      <w:r w:rsidR="00BA33C2">
        <w:t>0.4119N</w:t>
      </w:r>
      <w:r w:rsidR="00BA33C2">
        <w:tab/>
      </w:r>
      <w:r w:rsidR="001663A8">
        <w:t>0</w:t>
      </w:r>
      <w:r w:rsidR="00BA33C2">
        <w:t>57</w:t>
      </w:r>
      <w:r w:rsidR="001663A8">
        <w:t>º</w:t>
      </w:r>
      <w:r w:rsidR="00BA33C2">
        <w:t>35.8854W</w:t>
      </w:r>
    </w:p>
    <w:p w14:paraId="7AC2F687" w14:textId="1ACB78A7" w:rsidR="00BA33C2" w:rsidRDefault="00BA33C2" w:rsidP="00BA33C2">
      <w:pPr>
        <w:jc w:val="left"/>
      </w:pPr>
      <w:r>
        <w:t xml:space="preserve">  Point20</w:t>
      </w:r>
      <w:r>
        <w:tab/>
        <w:t>31</w:t>
      </w:r>
      <w:r w:rsidR="001663A8">
        <w:t>º</w:t>
      </w:r>
      <w:r>
        <w:t>30.2165N</w:t>
      </w:r>
      <w:r>
        <w:tab/>
      </w:r>
      <w:r w:rsidR="001663A8">
        <w:t>0</w:t>
      </w:r>
      <w:r>
        <w:t>58</w:t>
      </w:r>
      <w:r w:rsidR="001663A8">
        <w:t>º</w:t>
      </w:r>
      <w:r>
        <w:t>48.5194W</w:t>
      </w:r>
    </w:p>
    <w:p w14:paraId="247897AD" w14:textId="5C9951A5" w:rsidR="00BA33C2" w:rsidRDefault="002A79B8" w:rsidP="00BA33C2">
      <w:pPr>
        <w:jc w:val="left"/>
      </w:pPr>
      <w:r>
        <w:t xml:space="preserve">  Point21</w:t>
      </w:r>
      <w:r>
        <w:tab/>
        <w:t>30</w:t>
      </w:r>
      <w:r w:rsidR="001663A8">
        <w:t>º</w:t>
      </w:r>
      <w:r>
        <w:t>00.0000N</w:t>
      </w:r>
      <w:r>
        <w:tab/>
      </w:r>
      <w:r w:rsidR="001663A8">
        <w:t>0</w:t>
      </w:r>
      <w:r>
        <w:t>60</w:t>
      </w:r>
      <w:r w:rsidR="001663A8">
        <w:t>º0</w:t>
      </w:r>
      <w:r w:rsidR="00BA33C2">
        <w:t>0.0000W</w:t>
      </w:r>
    </w:p>
    <w:p w14:paraId="415F85D0" w14:textId="77777777" w:rsidR="00BA33C2" w:rsidRDefault="00BA33C2" w:rsidP="00BA33C2">
      <w:pPr>
        <w:jc w:val="left"/>
      </w:pPr>
    </w:p>
    <w:p w14:paraId="089D5EB9" w14:textId="22888F0C" w:rsidR="00BA33C2" w:rsidRPr="00BA33C2" w:rsidRDefault="00BA33C2" w:rsidP="00BA33C2">
      <w:pPr>
        <w:jc w:val="left"/>
        <w:rPr>
          <w:b/>
          <w:u w:val="single"/>
        </w:rPr>
      </w:pPr>
      <w:r w:rsidRPr="00BA33C2">
        <w:rPr>
          <w:b/>
          <w:u w:val="single"/>
        </w:rPr>
        <w:t>Set 4 Long Horizontal (45</w:t>
      </w:r>
      <w:r w:rsidR="001663A8" w:rsidRPr="002164D3">
        <w:rPr>
          <w:b/>
        </w:rPr>
        <w:t>º</w:t>
      </w:r>
      <w:r w:rsidRPr="00BA33C2">
        <w:rPr>
          <w:b/>
          <w:u w:val="single"/>
        </w:rPr>
        <w:t>N, 60</w:t>
      </w:r>
      <w:r w:rsidR="001663A8" w:rsidRPr="002164D3">
        <w:rPr>
          <w:b/>
        </w:rPr>
        <w:t>º</w:t>
      </w:r>
      <w:r w:rsidRPr="00BA33C2">
        <w:rPr>
          <w:b/>
          <w:u w:val="single"/>
        </w:rPr>
        <w:t>W to 45</w:t>
      </w:r>
      <w:r w:rsidR="001663A8" w:rsidRPr="002164D3">
        <w:rPr>
          <w:b/>
        </w:rPr>
        <w:t>º</w:t>
      </w:r>
      <w:r w:rsidRPr="00BA33C2">
        <w:rPr>
          <w:b/>
          <w:u w:val="single"/>
        </w:rPr>
        <w:t>N, 30</w:t>
      </w:r>
      <w:r w:rsidR="001663A8" w:rsidRPr="002164D3">
        <w:rPr>
          <w:b/>
        </w:rPr>
        <w:t>º</w:t>
      </w:r>
      <w:r w:rsidRPr="00BA33C2">
        <w:rPr>
          <w:b/>
          <w:u w:val="single"/>
        </w:rPr>
        <w:t>W)</w:t>
      </w:r>
    </w:p>
    <w:p w14:paraId="184790BD" w14:textId="77777777" w:rsidR="00BA33C2" w:rsidRDefault="00BA33C2" w:rsidP="00BA33C2">
      <w:pPr>
        <w:jc w:val="left"/>
      </w:pPr>
    </w:p>
    <w:p w14:paraId="0C88589D" w14:textId="3B1D19E7" w:rsidR="00BA33C2" w:rsidRDefault="00BA33C2" w:rsidP="00BA33C2">
      <w:pPr>
        <w:jc w:val="left"/>
      </w:pPr>
      <w:r>
        <w:t xml:space="preserve">  The rhumb line runs along the 45</w:t>
      </w:r>
      <w:r w:rsidR="001663A8">
        <w:t>º</w:t>
      </w:r>
      <w:r>
        <w:t>N parallel.</w:t>
      </w:r>
    </w:p>
    <w:p w14:paraId="65BC2A1E" w14:textId="77777777" w:rsidR="00BA33C2" w:rsidRDefault="00BA33C2" w:rsidP="00BA33C2">
      <w:pPr>
        <w:jc w:val="left"/>
      </w:pPr>
    </w:p>
    <w:p w14:paraId="7EA8ABBE" w14:textId="324A513A" w:rsidR="00BA33C2" w:rsidRPr="00BA33C2" w:rsidRDefault="00BA33C2" w:rsidP="00BA33C2">
      <w:pPr>
        <w:jc w:val="left"/>
        <w:rPr>
          <w:b/>
          <w:u w:val="single"/>
        </w:rPr>
      </w:pPr>
      <w:r w:rsidRPr="00BA33C2">
        <w:rPr>
          <w:b/>
          <w:u w:val="single"/>
        </w:rPr>
        <w:t>Set 5 Long Vertical (30</w:t>
      </w:r>
      <w:r w:rsidR="001663A8" w:rsidRPr="002164D3">
        <w:rPr>
          <w:b/>
        </w:rPr>
        <w:t>º</w:t>
      </w:r>
      <w:r w:rsidRPr="00BA33C2">
        <w:rPr>
          <w:b/>
          <w:u w:val="single"/>
        </w:rPr>
        <w:t>N, 45</w:t>
      </w:r>
      <w:r w:rsidR="001663A8" w:rsidRPr="002164D3">
        <w:rPr>
          <w:b/>
        </w:rPr>
        <w:t>º</w:t>
      </w:r>
      <w:r w:rsidRPr="00BA33C2">
        <w:rPr>
          <w:b/>
          <w:u w:val="single"/>
        </w:rPr>
        <w:t>W to 60</w:t>
      </w:r>
      <w:r w:rsidR="001663A8" w:rsidRPr="002164D3">
        <w:rPr>
          <w:b/>
        </w:rPr>
        <w:t>º</w:t>
      </w:r>
      <w:r w:rsidRPr="00BA33C2">
        <w:rPr>
          <w:b/>
          <w:u w:val="single"/>
        </w:rPr>
        <w:t>N, 45</w:t>
      </w:r>
      <w:r w:rsidR="001663A8" w:rsidRPr="002164D3">
        <w:rPr>
          <w:b/>
        </w:rPr>
        <w:t>º</w:t>
      </w:r>
      <w:r w:rsidRPr="00BA33C2">
        <w:rPr>
          <w:b/>
          <w:u w:val="single"/>
        </w:rPr>
        <w:t>W)</w:t>
      </w:r>
    </w:p>
    <w:p w14:paraId="27D198FA" w14:textId="77777777" w:rsidR="00BA33C2" w:rsidRDefault="00BA33C2" w:rsidP="00BA33C2">
      <w:pPr>
        <w:jc w:val="left"/>
      </w:pPr>
    </w:p>
    <w:p w14:paraId="2EE67986" w14:textId="1A6611FB" w:rsidR="00BA33C2" w:rsidRDefault="00BA33C2" w:rsidP="00BA33C2">
      <w:pPr>
        <w:jc w:val="left"/>
      </w:pPr>
      <w:r>
        <w:t xml:space="preserve">  The rhumb line runs along the 45</w:t>
      </w:r>
      <w:r w:rsidR="001663A8">
        <w:t>º</w:t>
      </w:r>
      <w:r>
        <w:t>W meridian.</w:t>
      </w:r>
    </w:p>
    <w:p w14:paraId="5AD0E730" w14:textId="77777777" w:rsidR="00BA33C2" w:rsidRDefault="00BA33C2" w:rsidP="00BA33C2">
      <w:pPr>
        <w:jc w:val="left"/>
      </w:pPr>
    </w:p>
    <w:p w14:paraId="1B4210A7" w14:textId="77777777" w:rsidR="00BA33C2" w:rsidRPr="00BA33C2" w:rsidRDefault="00BA33C2" w:rsidP="00BA33C2">
      <w:pPr>
        <w:jc w:val="left"/>
        <w:rPr>
          <w:b/>
          <w:u w:val="single"/>
        </w:rPr>
      </w:pPr>
      <w:r w:rsidRPr="00BA33C2">
        <w:rPr>
          <w:b/>
          <w:u w:val="single"/>
        </w:rPr>
        <w:t>Long Rhumb Lines (Crossing Equator).</w:t>
      </w:r>
    </w:p>
    <w:p w14:paraId="5085A5F1" w14:textId="77777777" w:rsidR="00BA33C2" w:rsidRDefault="00BA33C2" w:rsidP="00BA33C2">
      <w:pPr>
        <w:jc w:val="left"/>
      </w:pPr>
    </w:p>
    <w:p w14:paraId="323BEF22" w14:textId="085C3A3D" w:rsidR="00BA33C2" w:rsidRPr="00BA33C2" w:rsidRDefault="00BA33C2" w:rsidP="00BA33C2">
      <w:pPr>
        <w:jc w:val="left"/>
        <w:rPr>
          <w:b/>
          <w:u w:val="single"/>
        </w:rPr>
      </w:pPr>
      <w:r w:rsidRPr="00BA33C2">
        <w:rPr>
          <w:b/>
          <w:u w:val="single"/>
        </w:rPr>
        <w:t>Set 6 Long Diagonal (15</w:t>
      </w:r>
      <w:r w:rsidR="00D84731" w:rsidRPr="002164D3">
        <w:rPr>
          <w:b/>
        </w:rPr>
        <w:t>º</w:t>
      </w:r>
      <w:r w:rsidRPr="00BA33C2">
        <w:rPr>
          <w:b/>
          <w:u w:val="single"/>
        </w:rPr>
        <w:t>N, 60</w:t>
      </w:r>
      <w:r w:rsidR="00D84731" w:rsidRPr="002164D3">
        <w:rPr>
          <w:b/>
        </w:rPr>
        <w:t>º</w:t>
      </w:r>
      <w:r w:rsidRPr="00BA33C2">
        <w:rPr>
          <w:b/>
          <w:u w:val="single"/>
        </w:rPr>
        <w:t>W to 15</w:t>
      </w:r>
      <w:r w:rsidR="00D84731" w:rsidRPr="002164D3">
        <w:rPr>
          <w:b/>
        </w:rPr>
        <w:t>º</w:t>
      </w:r>
      <w:r w:rsidRPr="00BA33C2">
        <w:rPr>
          <w:b/>
          <w:u w:val="single"/>
        </w:rPr>
        <w:t>S, 30</w:t>
      </w:r>
      <w:r w:rsidR="00D84731" w:rsidRPr="002164D3">
        <w:rPr>
          <w:b/>
        </w:rPr>
        <w:t>º</w:t>
      </w:r>
      <w:r w:rsidRPr="00BA33C2">
        <w:rPr>
          <w:b/>
          <w:u w:val="single"/>
        </w:rPr>
        <w:t>W)</w:t>
      </w:r>
    </w:p>
    <w:p w14:paraId="4051CA5C" w14:textId="77777777" w:rsidR="00BA33C2" w:rsidRDefault="00BA33C2" w:rsidP="00BA33C2">
      <w:pPr>
        <w:jc w:val="left"/>
      </w:pPr>
    </w:p>
    <w:p w14:paraId="1CCD118D" w14:textId="60B6BFFB" w:rsidR="00BA33C2" w:rsidRDefault="00BA33C2" w:rsidP="00BA33C2">
      <w:pPr>
        <w:jc w:val="left"/>
      </w:pPr>
      <w:r>
        <w:t xml:space="preserve">  </w:t>
      </w:r>
      <w:r w:rsidR="002A79B8">
        <w:t>Point1</w:t>
      </w:r>
      <w:r w:rsidR="002A79B8">
        <w:tab/>
      </w:r>
      <w:r w:rsidR="002A79B8">
        <w:tab/>
        <w:t>15</w:t>
      </w:r>
      <w:r w:rsidR="00D84731">
        <w:t>º0</w:t>
      </w:r>
      <w:r w:rsidR="002A79B8">
        <w:t>0.0000N</w:t>
      </w:r>
      <w:r w:rsidR="002A79B8">
        <w:tab/>
      </w:r>
      <w:r w:rsidR="00D84731">
        <w:t>0</w:t>
      </w:r>
      <w:r w:rsidR="002A79B8">
        <w:t>60</w:t>
      </w:r>
      <w:r w:rsidR="00D84731">
        <w:t>º0</w:t>
      </w:r>
      <w:r>
        <w:t>0.0000W</w:t>
      </w:r>
    </w:p>
    <w:p w14:paraId="022717CE" w14:textId="57D09B31" w:rsidR="00BA33C2" w:rsidRDefault="00BA33C2" w:rsidP="00BA33C2">
      <w:pPr>
        <w:jc w:val="left"/>
      </w:pPr>
      <w:r>
        <w:t xml:space="preserve">  Point2</w:t>
      </w:r>
      <w:r>
        <w:tab/>
      </w:r>
      <w:r>
        <w:tab/>
        <w:t>13</w:t>
      </w:r>
      <w:r w:rsidR="00D84731">
        <w:t>º</w:t>
      </w:r>
      <w:r>
        <w:t>30.0344N</w:t>
      </w:r>
      <w:r>
        <w:tab/>
      </w:r>
      <w:r w:rsidR="00D84731">
        <w:t>0</w:t>
      </w:r>
      <w:r>
        <w:t>58</w:t>
      </w:r>
      <w:r w:rsidR="00D84731">
        <w:t>º</w:t>
      </w:r>
      <w:r>
        <w:t>28.2185W</w:t>
      </w:r>
    </w:p>
    <w:p w14:paraId="30C8FB8D" w14:textId="0B6FBFF3" w:rsidR="00BA33C2" w:rsidRDefault="002A79B8" w:rsidP="00BA33C2">
      <w:pPr>
        <w:jc w:val="left"/>
      </w:pPr>
      <w:r>
        <w:t xml:space="preserve">  Point3</w:t>
      </w:r>
      <w:r>
        <w:tab/>
      </w:r>
      <w:r>
        <w:tab/>
        <w:t>12</w:t>
      </w:r>
      <w:r w:rsidR="00D84731">
        <w:t>º0</w:t>
      </w:r>
      <w:r w:rsidR="00BA33C2">
        <w:t>0.0581N</w:t>
      </w:r>
      <w:r w:rsidR="00BA33C2">
        <w:tab/>
      </w:r>
      <w:r w:rsidR="00D84731">
        <w:t>0</w:t>
      </w:r>
      <w:r w:rsidR="00BA33C2">
        <w:t>56</w:t>
      </w:r>
      <w:r w:rsidR="00D84731">
        <w:t>º</w:t>
      </w:r>
      <w:r w:rsidR="00BA33C2">
        <w:t>57.0084W</w:t>
      </w:r>
    </w:p>
    <w:p w14:paraId="29670F2B" w14:textId="456D96FD" w:rsidR="00BA33C2" w:rsidRDefault="00BA33C2" w:rsidP="00BA33C2">
      <w:pPr>
        <w:jc w:val="left"/>
      </w:pPr>
      <w:r>
        <w:t xml:space="preserve">  Point4</w:t>
      </w:r>
      <w:r>
        <w:tab/>
      </w:r>
      <w:r>
        <w:tab/>
        <w:t>10</w:t>
      </w:r>
      <w:r w:rsidR="00D84731">
        <w:t>º</w:t>
      </w:r>
      <w:r>
        <w:t>30.0722N</w:t>
      </w:r>
      <w:r>
        <w:tab/>
      </w:r>
      <w:r w:rsidR="00D84731">
        <w:t>0</w:t>
      </w:r>
      <w:r>
        <w:t>55</w:t>
      </w:r>
      <w:r w:rsidR="00D84731">
        <w:t>º</w:t>
      </w:r>
      <w:r>
        <w:t>26.3012W</w:t>
      </w:r>
    </w:p>
    <w:p w14:paraId="71BD9EEA" w14:textId="58F68433" w:rsidR="00BA33C2" w:rsidRDefault="002A79B8" w:rsidP="00BA33C2">
      <w:pPr>
        <w:jc w:val="left"/>
      </w:pPr>
      <w:r>
        <w:t xml:space="preserve">  Point5</w:t>
      </w:r>
      <w:r>
        <w:tab/>
      </w:r>
      <w:r>
        <w:tab/>
        <w:t xml:space="preserve"> </w:t>
      </w:r>
      <w:r w:rsidR="00D84731">
        <w:t>0</w:t>
      </w:r>
      <w:r>
        <w:t>9</w:t>
      </w:r>
      <w:r w:rsidR="00D84731">
        <w:t>º0</w:t>
      </w:r>
      <w:r w:rsidR="00BA33C2">
        <w:t>0.0778N</w:t>
      </w:r>
      <w:r w:rsidR="00BA33C2">
        <w:tab/>
      </w:r>
      <w:r w:rsidR="00D84731">
        <w:t>0</w:t>
      </w:r>
      <w:r w:rsidR="00BA33C2">
        <w:t>53</w:t>
      </w:r>
      <w:r w:rsidR="00D84731">
        <w:t>º</w:t>
      </w:r>
      <w:r w:rsidR="00BA33C2">
        <w:t>56.0303W</w:t>
      </w:r>
    </w:p>
    <w:p w14:paraId="12865CFD" w14:textId="51CC4B9D" w:rsidR="00BA33C2" w:rsidRDefault="00BA33C2" w:rsidP="00BA33C2">
      <w:pPr>
        <w:jc w:val="left"/>
      </w:pPr>
      <w:r>
        <w:t xml:space="preserve">  Point6</w:t>
      </w:r>
      <w:r>
        <w:tab/>
      </w:r>
      <w:r>
        <w:tab/>
        <w:t xml:space="preserve"> </w:t>
      </w:r>
      <w:r w:rsidR="00D84731">
        <w:t>0</w:t>
      </w:r>
      <w:r>
        <w:t>7</w:t>
      </w:r>
      <w:r w:rsidR="00D84731">
        <w:t>º</w:t>
      </w:r>
      <w:r>
        <w:t>30.0761N</w:t>
      </w:r>
      <w:r>
        <w:tab/>
      </w:r>
      <w:r w:rsidR="00D84731">
        <w:t>0</w:t>
      </w:r>
      <w:r>
        <w:t>52</w:t>
      </w:r>
      <w:r w:rsidR="00D84731">
        <w:t>º</w:t>
      </w:r>
      <w:r>
        <w:t>26.1306W</w:t>
      </w:r>
    </w:p>
    <w:p w14:paraId="47AA11A1" w14:textId="5E73F12B" w:rsidR="00BA33C2" w:rsidRDefault="002A79B8" w:rsidP="00BA33C2">
      <w:pPr>
        <w:jc w:val="left"/>
      </w:pPr>
      <w:r>
        <w:t xml:space="preserve">  Point7</w:t>
      </w:r>
      <w:r>
        <w:tab/>
      </w:r>
      <w:r>
        <w:tab/>
        <w:t xml:space="preserve"> </w:t>
      </w:r>
      <w:r w:rsidR="00D84731">
        <w:t>0</w:t>
      </w:r>
      <w:r>
        <w:t>6</w:t>
      </w:r>
      <w:r w:rsidR="00D84731">
        <w:t>º0</w:t>
      </w:r>
      <w:r w:rsidR="00BA33C2">
        <w:t>0.0683N</w:t>
      </w:r>
      <w:r w:rsidR="00BA33C2">
        <w:tab/>
      </w:r>
      <w:r w:rsidR="00D84731">
        <w:t>0</w:t>
      </w:r>
      <w:r w:rsidR="00BA33C2">
        <w:t>50</w:t>
      </w:r>
      <w:r w:rsidR="00D84731">
        <w:t>º</w:t>
      </w:r>
      <w:r w:rsidR="00BA33C2">
        <w:t>56.5384W</w:t>
      </w:r>
    </w:p>
    <w:p w14:paraId="62731E69" w14:textId="60856989" w:rsidR="00BA33C2" w:rsidRDefault="00BA33C2" w:rsidP="00BA33C2">
      <w:pPr>
        <w:jc w:val="left"/>
      </w:pPr>
      <w:r>
        <w:t xml:space="preserve">  Point8</w:t>
      </w:r>
      <w:r>
        <w:tab/>
      </w:r>
      <w:r>
        <w:tab/>
        <w:t xml:space="preserve"> </w:t>
      </w:r>
      <w:r w:rsidR="00D84731">
        <w:t>0</w:t>
      </w:r>
      <w:r>
        <w:t>4</w:t>
      </w:r>
      <w:r w:rsidR="00D84731">
        <w:t>º</w:t>
      </w:r>
      <w:r>
        <w:t>30.0555N</w:t>
      </w:r>
      <w:r>
        <w:tab/>
      </w:r>
      <w:r w:rsidR="00D84731">
        <w:t>0</w:t>
      </w:r>
      <w:r>
        <w:t>49</w:t>
      </w:r>
      <w:r w:rsidR="00D84731">
        <w:t>º</w:t>
      </w:r>
      <w:r>
        <w:t>27.1908W</w:t>
      </w:r>
    </w:p>
    <w:p w14:paraId="75628293" w14:textId="0BF6FD6E" w:rsidR="00BA33C2" w:rsidRDefault="002A79B8" w:rsidP="00BA33C2">
      <w:pPr>
        <w:jc w:val="left"/>
      </w:pPr>
      <w:r>
        <w:t xml:space="preserve">  Point9</w:t>
      </w:r>
      <w:r>
        <w:tab/>
      </w:r>
      <w:r>
        <w:tab/>
        <w:t xml:space="preserve"> </w:t>
      </w:r>
      <w:r w:rsidR="00D84731">
        <w:t>0</w:t>
      </w:r>
      <w:r>
        <w:t>3</w:t>
      </w:r>
      <w:r w:rsidR="00D84731">
        <w:t>º0</w:t>
      </w:r>
      <w:r w:rsidR="00BA33C2">
        <w:t>0.0391N</w:t>
      </w:r>
      <w:r w:rsidR="00BA33C2">
        <w:tab/>
      </w:r>
      <w:r w:rsidR="00D84731">
        <w:t>0</w:t>
      </w:r>
      <w:r w:rsidR="00BA33C2">
        <w:t>47</w:t>
      </w:r>
      <w:r w:rsidR="00D84731">
        <w:t>º</w:t>
      </w:r>
      <w:r w:rsidR="00BA33C2">
        <w:t>58.0260W</w:t>
      </w:r>
    </w:p>
    <w:p w14:paraId="5F3838D6" w14:textId="4A505365" w:rsidR="00BA33C2" w:rsidRDefault="00BA33C2" w:rsidP="00BA33C2">
      <w:pPr>
        <w:jc w:val="left"/>
      </w:pPr>
      <w:r>
        <w:t xml:space="preserve">  Point10</w:t>
      </w:r>
      <w:r>
        <w:tab/>
        <w:t xml:space="preserve"> </w:t>
      </w:r>
      <w:r w:rsidR="00D84731">
        <w:t>0</w:t>
      </w:r>
      <w:r>
        <w:t>1</w:t>
      </w:r>
      <w:r w:rsidR="00D84731">
        <w:t>º</w:t>
      </w:r>
      <w:r>
        <w:t>30.0202N</w:t>
      </w:r>
      <w:r>
        <w:tab/>
      </w:r>
      <w:r w:rsidR="00D84731">
        <w:t>0</w:t>
      </w:r>
      <w:r>
        <w:t>46</w:t>
      </w:r>
      <w:r w:rsidR="00D84731">
        <w:t>º</w:t>
      </w:r>
      <w:r>
        <w:t>28.9826W</w:t>
      </w:r>
    </w:p>
    <w:p w14:paraId="0AE95844" w14:textId="2E2BB42B" w:rsidR="00BA33C2" w:rsidRDefault="002A79B8" w:rsidP="00BA33C2">
      <w:pPr>
        <w:jc w:val="left"/>
      </w:pPr>
      <w:r>
        <w:t xml:space="preserve">  Point11</w:t>
      </w:r>
      <w:r>
        <w:tab/>
        <w:t xml:space="preserve"> </w:t>
      </w:r>
      <w:r w:rsidR="00D84731">
        <w:t>0</w:t>
      </w:r>
      <w:r>
        <w:t>0</w:t>
      </w:r>
      <w:r w:rsidR="00D84731">
        <w:t>º0</w:t>
      </w:r>
      <w:r>
        <w:t>0.0000N</w:t>
      </w:r>
      <w:r>
        <w:tab/>
      </w:r>
      <w:r w:rsidR="00D84731">
        <w:t>0</w:t>
      </w:r>
      <w:r>
        <w:t>45</w:t>
      </w:r>
      <w:r w:rsidR="00D84731">
        <w:t>º0</w:t>
      </w:r>
      <w:r w:rsidR="00BA33C2">
        <w:t>0.0000W</w:t>
      </w:r>
    </w:p>
    <w:p w14:paraId="34EBD91C" w14:textId="1AD3BD71" w:rsidR="00BA33C2" w:rsidRDefault="00BA33C2" w:rsidP="00BA33C2">
      <w:pPr>
        <w:jc w:val="left"/>
      </w:pPr>
      <w:r>
        <w:t xml:space="preserve">  Point12</w:t>
      </w:r>
      <w:r>
        <w:tab/>
        <w:t xml:space="preserve"> </w:t>
      </w:r>
      <w:r w:rsidR="00D84731">
        <w:t>0</w:t>
      </w:r>
      <w:r>
        <w:t>1</w:t>
      </w:r>
      <w:r w:rsidR="00D84731">
        <w:t>º</w:t>
      </w:r>
      <w:r>
        <w:t>30.0202S</w:t>
      </w:r>
      <w:r>
        <w:tab/>
      </w:r>
      <w:r w:rsidR="00D84731">
        <w:t>0</w:t>
      </w:r>
      <w:r>
        <w:t>43</w:t>
      </w:r>
      <w:r w:rsidR="00D84731">
        <w:t>º</w:t>
      </w:r>
      <w:r>
        <w:t>31.0173W</w:t>
      </w:r>
    </w:p>
    <w:p w14:paraId="56F4C7AF" w14:textId="45485735" w:rsidR="00BA33C2" w:rsidRDefault="002A79B8" w:rsidP="00BA33C2">
      <w:pPr>
        <w:jc w:val="left"/>
      </w:pPr>
      <w:r>
        <w:t xml:space="preserve">  Point13</w:t>
      </w:r>
      <w:r>
        <w:tab/>
        <w:t xml:space="preserve"> </w:t>
      </w:r>
      <w:r w:rsidR="00D84731">
        <w:t>0</w:t>
      </w:r>
      <w:r>
        <w:t>3</w:t>
      </w:r>
      <w:r w:rsidR="00D84731">
        <w:t>º0</w:t>
      </w:r>
      <w:r w:rsidR="00BA33C2">
        <w:t>0.0</w:t>
      </w:r>
      <w:r>
        <w:t>391S</w:t>
      </w:r>
      <w:r>
        <w:tab/>
      </w:r>
      <w:r w:rsidR="00D84731">
        <w:t>0</w:t>
      </w:r>
      <w:r>
        <w:t>42</w:t>
      </w:r>
      <w:r w:rsidR="00D84731">
        <w:t>º0</w:t>
      </w:r>
      <w:r w:rsidR="00BA33C2">
        <w:t>1.9740W</w:t>
      </w:r>
    </w:p>
    <w:p w14:paraId="079D6D7A" w14:textId="40EF5F8F" w:rsidR="00BA33C2" w:rsidRDefault="00BA33C2" w:rsidP="00BA33C2">
      <w:pPr>
        <w:jc w:val="left"/>
      </w:pPr>
      <w:r>
        <w:t xml:space="preserve">  Point14</w:t>
      </w:r>
      <w:r>
        <w:tab/>
        <w:t xml:space="preserve"> </w:t>
      </w:r>
      <w:r w:rsidR="00D84731">
        <w:t>0</w:t>
      </w:r>
      <w:r>
        <w:t>4</w:t>
      </w:r>
      <w:r w:rsidR="00D84731">
        <w:t>º</w:t>
      </w:r>
      <w:r>
        <w:t>30.0555S</w:t>
      </w:r>
      <w:r>
        <w:tab/>
      </w:r>
      <w:r w:rsidR="00D84731">
        <w:t>0</w:t>
      </w:r>
      <w:r>
        <w:t>40</w:t>
      </w:r>
      <w:r w:rsidR="00D84731">
        <w:t>º</w:t>
      </w:r>
      <w:r>
        <w:t>32.8092W</w:t>
      </w:r>
    </w:p>
    <w:p w14:paraId="3D7DA030" w14:textId="25543801" w:rsidR="00BA33C2" w:rsidRDefault="002A79B8" w:rsidP="00BA33C2">
      <w:pPr>
        <w:jc w:val="left"/>
      </w:pPr>
      <w:r>
        <w:t xml:space="preserve">  Point15</w:t>
      </w:r>
      <w:r>
        <w:tab/>
        <w:t xml:space="preserve"> </w:t>
      </w:r>
      <w:r w:rsidR="00D84731">
        <w:t>0</w:t>
      </w:r>
      <w:r>
        <w:t>6</w:t>
      </w:r>
      <w:r w:rsidR="00D84731">
        <w:t>º0</w:t>
      </w:r>
      <w:r>
        <w:t>0.0683S</w:t>
      </w:r>
      <w:r>
        <w:tab/>
      </w:r>
      <w:r w:rsidR="00D84731">
        <w:t>0</w:t>
      </w:r>
      <w:r>
        <w:t>39</w:t>
      </w:r>
      <w:r w:rsidR="00D84731">
        <w:t>º0</w:t>
      </w:r>
      <w:r w:rsidR="00BA33C2">
        <w:t>3.4616W</w:t>
      </w:r>
    </w:p>
    <w:p w14:paraId="17771420" w14:textId="1FF543B2" w:rsidR="00BA33C2" w:rsidRDefault="00BA33C2" w:rsidP="00BA33C2">
      <w:pPr>
        <w:jc w:val="left"/>
      </w:pPr>
      <w:r>
        <w:t xml:space="preserve">  Point16</w:t>
      </w:r>
      <w:r>
        <w:tab/>
        <w:t xml:space="preserve"> </w:t>
      </w:r>
      <w:r w:rsidR="00D84731">
        <w:t>0</w:t>
      </w:r>
      <w:r>
        <w:t>7</w:t>
      </w:r>
      <w:r w:rsidR="00D84731">
        <w:t>º</w:t>
      </w:r>
      <w:r>
        <w:t>30.0761S</w:t>
      </w:r>
      <w:r>
        <w:tab/>
      </w:r>
      <w:r w:rsidR="00D84731">
        <w:t>0</w:t>
      </w:r>
      <w:r>
        <w:t>37</w:t>
      </w:r>
      <w:r w:rsidR="00D84731">
        <w:t>º</w:t>
      </w:r>
      <w:r>
        <w:t>33.8694W</w:t>
      </w:r>
    </w:p>
    <w:p w14:paraId="4E4BDC6D" w14:textId="7ADBECE4" w:rsidR="00BA33C2" w:rsidRDefault="002A79B8" w:rsidP="00BA33C2">
      <w:pPr>
        <w:jc w:val="left"/>
      </w:pPr>
      <w:r>
        <w:t xml:space="preserve">  Point17</w:t>
      </w:r>
      <w:r>
        <w:tab/>
        <w:t xml:space="preserve"> </w:t>
      </w:r>
      <w:r w:rsidR="00D84731">
        <w:t>0</w:t>
      </w:r>
      <w:r>
        <w:t>9</w:t>
      </w:r>
      <w:r w:rsidR="00D84731">
        <w:t>º0</w:t>
      </w:r>
      <w:r w:rsidR="00BA33C2">
        <w:t>0.0778S</w:t>
      </w:r>
      <w:r w:rsidR="00BA33C2">
        <w:tab/>
      </w:r>
      <w:r w:rsidR="00D84731">
        <w:t>0</w:t>
      </w:r>
      <w:r w:rsidR="00BA33C2">
        <w:t>36</w:t>
      </w:r>
      <w:r w:rsidR="00D84731">
        <w:t>º0</w:t>
      </w:r>
      <w:r w:rsidR="00BA33C2">
        <w:t>3.9697W</w:t>
      </w:r>
    </w:p>
    <w:p w14:paraId="4F542268" w14:textId="5FE0393D" w:rsidR="00BA33C2" w:rsidRDefault="00BA33C2" w:rsidP="00BA33C2">
      <w:pPr>
        <w:jc w:val="left"/>
      </w:pPr>
      <w:r>
        <w:t xml:space="preserve">  Point18</w:t>
      </w:r>
      <w:r>
        <w:tab/>
        <w:t>10</w:t>
      </w:r>
      <w:r w:rsidR="00D84731">
        <w:t>º</w:t>
      </w:r>
      <w:r>
        <w:t>30.0722S</w:t>
      </w:r>
      <w:r>
        <w:tab/>
      </w:r>
      <w:r w:rsidR="00D84731">
        <w:t>0</w:t>
      </w:r>
      <w:r>
        <w:t>34</w:t>
      </w:r>
      <w:r w:rsidR="00D84731">
        <w:t>º</w:t>
      </w:r>
      <w:r>
        <w:t>33.6988W</w:t>
      </w:r>
    </w:p>
    <w:p w14:paraId="69B8BD54" w14:textId="12AB4174" w:rsidR="00BA33C2" w:rsidRDefault="002A79B8" w:rsidP="00BA33C2">
      <w:pPr>
        <w:jc w:val="left"/>
      </w:pPr>
      <w:r>
        <w:t xml:space="preserve">  Point19</w:t>
      </w:r>
      <w:r>
        <w:tab/>
        <w:t>12</w:t>
      </w:r>
      <w:r w:rsidR="00D84731">
        <w:t>º0</w:t>
      </w:r>
      <w:r>
        <w:t>0.0581S</w:t>
      </w:r>
      <w:r>
        <w:tab/>
      </w:r>
      <w:r w:rsidR="00D84731">
        <w:t>0</w:t>
      </w:r>
      <w:r>
        <w:t>33</w:t>
      </w:r>
      <w:r w:rsidR="00D84731">
        <w:t>º0</w:t>
      </w:r>
      <w:r w:rsidR="00BA33C2">
        <w:t>2.9916W</w:t>
      </w:r>
    </w:p>
    <w:p w14:paraId="6F443FA4" w14:textId="0352812F" w:rsidR="00BA33C2" w:rsidRDefault="00BA33C2" w:rsidP="00BA33C2">
      <w:pPr>
        <w:jc w:val="left"/>
      </w:pPr>
      <w:r>
        <w:t xml:space="preserve">  Point20</w:t>
      </w:r>
      <w:r>
        <w:tab/>
        <w:t>13</w:t>
      </w:r>
      <w:r w:rsidR="00D84731">
        <w:t>º</w:t>
      </w:r>
      <w:r>
        <w:t>30.0344S</w:t>
      </w:r>
      <w:r>
        <w:tab/>
      </w:r>
      <w:r w:rsidR="00D84731">
        <w:t>0</w:t>
      </w:r>
      <w:r>
        <w:t>31</w:t>
      </w:r>
      <w:r w:rsidR="00D84731">
        <w:t>º</w:t>
      </w:r>
      <w:r>
        <w:t>31.7815W</w:t>
      </w:r>
    </w:p>
    <w:p w14:paraId="284A67A6" w14:textId="2607450F" w:rsidR="00BA33C2" w:rsidRDefault="00BA33C2" w:rsidP="00BA33C2">
      <w:pPr>
        <w:jc w:val="left"/>
      </w:pPr>
      <w:r>
        <w:t xml:space="preserve"> </w:t>
      </w:r>
      <w:r w:rsidR="002A79B8">
        <w:t xml:space="preserve"> Point21</w:t>
      </w:r>
      <w:r w:rsidR="002A79B8">
        <w:tab/>
        <w:t>15</w:t>
      </w:r>
      <w:r w:rsidR="00D84731">
        <w:t>º0</w:t>
      </w:r>
      <w:r w:rsidR="002A79B8">
        <w:t>0.0000S</w:t>
      </w:r>
      <w:r w:rsidR="002A79B8">
        <w:tab/>
      </w:r>
      <w:r w:rsidR="00D84731">
        <w:t>0</w:t>
      </w:r>
      <w:r w:rsidR="002A79B8">
        <w:t>30</w:t>
      </w:r>
      <w:r w:rsidR="00D84731">
        <w:t>º0</w:t>
      </w:r>
      <w:r>
        <w:t>0.0000W</w:t>
      </w:r>
    </w:p>
    <w:p w14:paraId="49770287" w14:textId="77777777" w:rsidR="00BA33C2" w:rsidRDefault="00BA33C2" w:rsidP="00BA33C2">
      <w:pPr>
        <w:jc w:val="left"/>
      </w:pPr>
    </w:p>
    <w:p w14:paraId="75A8C9DC" w14:textId="35CDA416" w:rsidR="00BA33C2" w:rsidRPr="00BA33C2" w:rsidRDefault="00BA33C2" w:rsidP="00BA33C2">
      <w:pPr>
        <w:jc w:val="left"/>
        <w:rPr>
          <w:b/>
          <w:u w:val="single"/>
        </w:rPr>
      </w:pPr>
      <w:r w:rsidRPr="00BA33C2">
        <w:rPr>
          <w:b/>
          <w:u w:val="single"/>
        </w:rPr>
        <w:t>Set 7 Long Diagonal (15</w:t>
      </w:r>
      <w:r w:rsidR="00D84731" w:rsidRPr="002164D3">
        <w:rPr>
          <w:b/>
        </w:rPr>
        <w:t>º</w:t>
      </w:r>
      <w:r w:rsidRPr="00BA33C2">
        <w:rPr>
          <w:b/>
          <w:u w:val="single"/>
        </w:rPr>
        <w:t>N, 30</w:t>
      </w:r>
      <w:r w:rsidR="00D84731" w:rsidRPr="002164D3">
        <w:rPr>
          <w:b/>
        </w:rPr>
        <w:t>º</w:t>
      </w:r>
      <w:r w:rsidRPr="00BA33C2">
        <w:rPr>
          <w:b/>
          <w:u w:val="single"/>
        </w:rPr>
        <w:t>W to 15</w:t>
      </w:r>
      <w:r w:rsidR="00D84731" w:rsidRPr="002164D3">
        <w:rPr>
          <w:b/>
        </w:rPr>
        <w:t>º</w:t>
      </w:r>
      <w:r w:rsidRPr="00BA33C2">
        <w:rPr>
          <w:b/>
          <w:u w:val="single"/>
        </w:rPr>
        <w:t>S, 60</w:t>
      </w:r>
      <w:r w:rsidR="00D84731" w:rsidRPr="002164D3">
        <w:rPr>
          <w:b/>
        </w:rPr>
        <w:t>º</w:t>
      </w:r>
      <w:r w:rsidRPr="00BA33C2">
        <w:rPr>
          <w:b/>
          <w:u w:val="single"/>
        </w:rPr>
        <w:t>W)</w:t>
      </w:r>
    </w:p>
    <w:p w14:paraId="6754EE70" w14:textId="77777777" w:rsidR="00BA33C2" w:rsidRDefault="00BA33C2" w:rsidP="00BA33C2">
      <w:pPr>
        <w:jc w:val="left"/>
      </w:pPr>
    </w:p>
    <w:p w14:paraId="404C1FB8" w14:textId="5FD3C2DE" w:rsidR="00BA33C2" w:rsidRDefault="00BA33C2" w:rsidP="00BA33C2">
      <w:pPr>
        <w:jc w:val="left"/>
      </w:pPr>
      <w:r>
        <w:t xml:space="preserve">  </w:t>
      </w:r>
      <w:r w:rsidR="002A79B8">
        <w:t>Point1</w:t>
      </w:r>
      <w:r w:rsidR="002A79B8">
        <w:tab/>
      </w:r>
      <w:r w:rsidR="002A79B8">
        <w:tab/>
        <w:t>15</w:t>
      </w:r>
      <w:r w:rsidR="00D84731">
        <w:t>º</w:t>
      </w:r>
      <w:r w:rsidR="006C334D">
        <w:t>0</w:t>
      </w:r>
      <w:r w:rsidR="002A79B8">
        <w:t>0.0000N</w:t>
      </w:r>
      <w:r w:rsidR="002A79B8">
        <w:tab/>
      </w:r>
      <w:r w:rsidR="006C334D">
        <w:t>0</w:t>
      </w:r>
      <w:r w:rsidR="002A79B8">
        <w:t>30</w:t>
      </w:r>
      <w:r w:rsidR="00D84731">
        <w:t>º</w:t>
      </w:r>
      <w:r w:rsidR="006C334D">
        <w:t>0</w:t>
      </w:r>
      <w:r>
        <w:t>0.0000W</w:t>
      </w:r>
    </w:p>
    <w:p w14:paraId="4369B84D" w14:textId="25E5B8AB" w:rsidR="00BA33C2" w:rsidRDefault="00BA33C2" w:rsidP="00BA33C2">
      <w:pPr>
        <w:jc w:val="left"/>
      </w:pPr>
      <w:r>
        <w:t xml:space="preserve">  Point2</w:t>
      </w:r>
      <w:r>
        <w:tab/>
      </w:r>
      <w:r>
        <w:tab/>
        <w:t>13</w:t>
      </w:r>
      <w:r w:rsidR="00D84731">
        <w:t>º</w:t>
      </w:r>
      <w:r>
        <w:t>30.0344N</w:t>
      </w:r>
      <w:r>
        <w:tab/>
      </w:r>
      <w:r w:rsidR="006C334D">
        <w:t>0</w:t>
      </w:r>
      <w:r>
        <w:t>31</w:t>
      </w:r>
      <w:r w:rsidR="00D84731">
        <w:t>º</w:t>
      </w:r>
      <w:r>
        <w:t>31.7815W</w:t>
      </w:r>
    </w:p>
    <w:p w14:paraId="49D02F60" w14:textId="4E79F182" w:rsidR="00BA33C2" w:rsidRDefault="002A79B8" w:rsidP="00BA33C2">
      <w:pPr>
        <w:jc w:val="left"/>
      </w:pPr>
      <w:r>
        <w:t xml:space="preserve">  Point3</w:t>
      </w:r>
      <w:r>
        <w:tab/>
      </w:r>
      <w:r>
        <w:tab/>
        <w:t>12</w:t>
      </w:r>
      <w:r w:rsidR="00D84731">
        <w:t>º</w:t>
      </w:r>
      <w:r w:rsidR="006C334D">
        <w:t>0</w:t>
      </w:r>
      <w:r>
        <w:t>0.0581N</w:t>
      </w:r>
      <w:r>
        <w:tab/>
      </w:r>
      <w:r w:rsidR="006C334D">
        <w:t>0</w:t>
      </w:r>
      <w:r>
        <w:t>33</w:t>
      </w:r>
      <w:r w:rsidR="00D84731">
        <w:t>º</w:t>
      </w:r>
      <w:r w:rsidR="006C334D">
        <w:t>0</w:t>
      </w:r>
      <w:r w:rsidR="00BA33C2">
        <w:t>2.9916W</w:t>
      </w:r>
    </w:p>
    <w:p w14:paraId="52B641B4" w14:textId="350F03BF" w:rsidR="00BA33C2" w:rsidRDefault="00BA33C2" w:rsidP="00BA33C2">
      <w:pPr>
        <w:jc w:val="left"/>
      </w:pPr>
      <w:r>
        <w:t xml:space="preserve">  Point4</w:t>
      </w:r>
      <w:r>
        <w:tab/>
      </w:r>
      <w:r>
        <w:tab/>
        <w:t>10</w:t>
      </w:r>
      <w:r w:rsidR="00D84731">
        <w:t>º</w:t>
      </w:r>
      <w:r>
        <w:t>30.0722N</w:t>
      </w:r>
      <w:r>
        <w:tab/>
      </w:r>
      <w:r w:rsidR="006C334D">
        <w:t>0</w:t>
      </w:r>
      <w:r>
        <w:t>34</w:t>
      </w:r>
      <w:r w:rsidR="00D84731">
        <w:t>º</w:t>
      </w:r>
      <w:r>
        <w:t>33.6988W</w:t>
      </w:r>
    </w:p>
    <w:p w14:paraId="35036956" w14:textId="1B5F1B48" w:rsidR="00BA33C2" w:rsidRDefault="002A79B8" w:rsidP="00BA33C2">
      <w:pPr>
        <w:jc w:val="left"/>
      </w:pPr>
      <w:r>
        <w:t xml:space="preserve">  Point5</w:t>
      </w:r>
      <w:r>
        <w:tab/>
      </w:r>
      <w:r>
        <w:tab/>
        <w:t xml:space="preserve"> </w:t>
      </w:r>
      <w:r w:rsidR="006C334D">
        <w:t>0</w:t>
      </w:r>
      <w:r>
        <w:t>9</w:t>
      </w:r>
      <w:r w:rsidR="00D84731">
        <w:t>º</w:t>
      </w:r>
      <w:r w:rsidR="006C334D">
        <w:t>0</w:t>
      </w:r>
      <w:r>
        <w:t>0.0778N</w:t>
      </w:r>
      <w:r>
        <w:tab/>
      </w:r>
      <w:r w:rsidR="006C334D">
        <w:t>0</w:t>
      </w:r>
      <w:r>
        <w:t>36</w:t>
      </w:r>
      <w:r w:rsidR="00D84731">
        <w:t>º</w:t>
      </w:r>
      <w:r w:rsidR="006C334D">
        <w:t>0</w:t>
      </w:r>
      <w:r w:rsidR="00BA33C2">
        <w:t>3.9697W</w:t>
      </w:r>
    </w:p>
    <w:p w14:paraId="5EECE500" w14:textId="4949AF5A" w:rsidR="00BA33C2" w:rsidRDefault="00BA33C2" w:rsidP="00BA33C2">
      <w:pPr>
        <w:jc w:val="left"/>
      </w:pPr>
      <w:r>
        <w:t xml:space="preserve">  Point6</w:t>
      </w:r>
      <w:r>
        <w:tab/>
      </w:r>
      <w:r>
        <w:tab/>
        <w:t xml:space="preserve"> </w:t>
      </w:r>
      <w:r w:rsidR="006C334D">
        <w:t>0</w:t>
      </w:r>
      <w:r>
        <w:t>7</w:t>
      </w:r>
      <w:r w:rsidR="00D84731">
        <w:t>º</w:t>
      </w:r>
      <w:r>
        <w:t>30.0761N</w:t>
      </w:r>
      <w:r>
        <w:tab/>
      </w:r>
      <w:r w:rsidR="006C334D">
        <w:t>0</w:t>
      </w:r>
      <w:r>
        <w:t>37</w:t>
      </w:r>
      <w:r w:rsidR="00D84731">
        <w:t>º</w:t>
      </w:r>
      <w:r>
        <w:t>33.8694W</w:t>
      </w:r>
    </w:p>
    <w:p w14:paraId="411A2C42" w14:textId="5CBDD2E0" w:rsidR="00BA33C2" w:rsidRDefault="002A79B8" w:rsidP="00BA33C2">
      <w:pPr>
        <w:jc w:val="left"/>
      </w:pPr>
      <w:r>
        <w:t xml:space="preserve">  Point7</w:t>
      </w:r>
      <w:r>
        <w:tab/>
      </w:r>
      <w:r>
        <w:tab/>
        <w:t xml:space="preserve"> </w:t>
      </w:r>
      <w:r w:rsidR="006C334D">
        <w:t>0</w:t>
      </w:r>
      <w:r>
        <w:t>6</w:t>
      </w:r>
      <w:r w:rsidR="00D84731">
        <w:t>º</w:t>
      </w:r>
      <w:r w:rsidR="006C334D">
        <w:t>0</w:t>
      </w:r>
      <w:r>
        <w:t>0.0683N</w:t>
      </w:r>
      <w:r>
        <w:tab/>
      </w:r>
      <w:r w:rsidR="006C334D">
        <w:t>0</w:t>
      </w:r>
      <w:r>
        <w:t>39</w:t>
      </w:r>
      <w:r w:rsidR="00D84731">
        <w:t>º</w:t>
      </w:r>
      <w:r w:rsidR="006C334D">
        <w:t>0</w:t>
      </w:r>
      <w:r w:rsidR="00BA33C2">
        <w:t>3.4616W</w:t>
      </w:r>
    </w:p>
    <w:p w14:paraId="2420B21A" w14:textId="01AE533E" w:rsidR="00BA33C2" w:rsidRDefault="00BA33C2" w:rsidP="00BA33C2">
      <w:pPr>
        <w:jc w:val="left"/>
      </w:pPr>
      <w:r>
        <w:t xml:space="preserve">  Point8</w:t>
      </w:r>
      <w:r>
        <w:tab/>
      </w:r>
      <w:r>
        <w:tab/>
        <w:t xml:space="preserve"> </w:t>
      </w:r>
      <w:r w:rsidR="006C334D">
        <w:t>0</w:t>
      </w:r>
      <w:r>
        <w:t>4</w:t>
      </w:r>
      <w:r w:rsidR="00D84731">
        <w:t>º</w:t>
      </w:r>
      <w:r>
        <w:t>30.0555N</w:t>
      </w:r>
      <w:r>
        <w:tab/>
      </w:r>
      <w:r w:rsidR="006C334D">
        <w:t>0</w:t>
      </w:r>
      <w:r>
        <w:t>40</w:t>
      </w:r>
      <w:r w:rsidR="00D84731">
        <w:t>º</w:t>
      </w:r>
      <w:r>
        <w:t>32.8092W</w:t>
      </w:r>
    </w:p>
    <w:p w14:paraId="155D45EC" w14:textId="28B3395D" w:rsidR="00BA33C2" w:rsidRDefault="002A79B8" w:rsidP="00BA33C2">
      <w:pPr>
        <w:jc w:val="left"/>
      </w:pPr>
      <w:r>
        <w:t xml:space="preserve">  Point9</w:t>
      </w:r>
      <w:r>
        <w:tab/>
      </w:r>
      <w:r>
        <w:tab/>
        <w:t xml:space="preserve"> </w:t>
      </w:r>
      <w:r w:rsidR="006C334D">
        <w:t>0</w:t>
      </w:r>
      <w:r>
        <w:t>3</w:t>
      </w:r>
      <w:r w:rsidR="00D84731">
        <w:t>º</w:t>
      </w:r>
      <w:r w:rsidR="006C334D">
        <w:t>0</w:t>
      </w:r>
      <w:r>
        <w:t>0.0391N</w:t>
      </w:r>
      <w:r>
        <w:tab/>
      </w:r>
      <w:r w:rsidR="006C334D">
        <w:t>0</w:t>
      </w:r>
      <w:r>
        <w:t>42</w:t>
      </w:r>
      <w:r w:rsidR="00D84731">
        <w:t>º</w:t>
      </w:r>
      <w:r w:rsidR="006C334D">
        <w:t>0</w:t>
      </w:r>
      <w:r w:rsidR="00BA33C2">
        <w:t>1.9740W</w:t>
      </w:r>
    </w:p>
    <w:p w14:paraId="3650243C" w14:textId="39AAFB7F" w:rsidR="00BA33C2" w:rsidRDefault="00BA33C2" w:rsidP="00BA33C2">
      <w:pPr>
        <w:jc w:val="left"/>
      </w:pPr>
      <w:r>
        <w:t xml:space="preserve">  Point10</w:t>
      </w:r>
      <w:r>
        <w:tab/>
        <w:t xml:space="preserve"> </w:t>
      </w:r>
      <w:r w:rsidR="006C334D">
        <w:t>0</w:t>
      </w:r>
      <w:r>
        <w:t>1</w:t>
      </w:r>
      <w:r w:rsidR="00D84731">
        <w:t>º</w:t>
      </w:r>
      <w:r>
        <w:t>30.0202N</w:t>
      </w:r>
      <w:r>
        <w:tab/>
      </w:r>
      <w:r w:rsidR="006C334D">
        <w:t>0</w:t>
      </w:r>
      <w:r>
        <w:t>43</w:t>
      </w:r>
      <w:r w:rsidR="00D84731">
        <w:t>º</w:t>
      </w:r>
      <w:r>
        <w:t>31.0174W</w:t>
      </w:r>
    </w:p>
    <w:p w14:paraId="3B8ADFCC" w14:textId="79001563" w:rsidR="00BA33C2" w:rsidRDefault="002A79B8" w:rsidP="00BA33C2">
      <w:pPr>
        <w:jc w:val="left"/>
      </w:pPr>
      <w:r>
        <w:lastRenderedPageBreak/>
        <w:t xml:space="preserve">  Point11</w:t>
      </w:r>
      <w:r>
        <w:tab/>
        <w:t xml:space="preserve"> </w:t>
      </w:r>
      <w:r w:rsidR="006C334D">
        <w:t>0</w:t>
      </w:r>
      <w:r>
        <w:t>0</w:t>
      </w:r>
      <w:r w:rsidR="00D84731">
        <w:t>º</w:t>
      </w:r>
      <w:r w:rsidR="006C334D">
        <w:t>0</w:t>
      </w:r>
      <w:r>
        <w:t>0.0000N</w:t>
      </w:r>
      <w:r>
        <w:tab/>
      </w:r>
      <w:r w:rsidR="006C334D">
        <w:t>0</w:t>
      </w:r>
      <w:r>
        <w:t>45</w:t>
      </w:r>
      <w:r w:rsidR="00D84731">
        <w:t>º</w:t>
      </w:r>
      <w:r w:rsidR="006C334D">
        <w:t>0</w:t>
      </w:r>
      <w:r w:rsidR="00BA33C2">
        <w:t>0.0000W</w:t>
      </w:r>
    </w:p>
    <w:p w14:paraId="59B87252" w14:textId="4E27252A" w:rsidR="00BA33C2" w:rsidRDefault="00BA33C2" w:rsidP="00BA33C2">
      <w:pPr>
        <w:jc w:val="left"/>
      </w:pPr>
      <w:r>
        <w:t xml:space="preserve">  Point12</w:t>
      </w:r>
      <w:r>
        <w:tab/>
        <w:t xml:space="preserve"> </w:t>
      </w:r>
      <w:r w:rsidR="006C334D">
        <w:t>0</w:t>
      </w:r>
      <w:r>
        <w:t>1</w:t>
      </w:r>
      <w:r w:rsidR="00D84731">
        <w:t>º</w:t>
      </w:r>
      <w:r>
        <w:t>30.0202S</w:t>
      </w:r>
      <w:r>
        <w:tab/>
      </w:r>
      <w:r w:rsidR="006C334D">
        <w:t>0</w:t>
      </w:r>
      <w:r>
        <w:t>46</w:t>
      </w:r>
      <w:r w:rsidR="00D84731">
        <w:t>º</w:t>
      </w:r>
      <w:r>
        <w:t>28.9827W</w:t>
      </w:r>
    </w:p>
    <w:p w14:paraId="14068C22" w14:textId="28D79481" w:rsidR="00BA33C2" w:rsidRDefault="002A79B8" w:rsidP="00BA33C2">
      <w:pPr>
        <w:jc w:val="left"/>
      </w:pPr>
      <w:r>
        <w:t xml:space="preserve">  Point13</w:t>
      </w:r>
      <w:r>
        <w:tab/>
        <w:t xml:space="preserve"> </w:t>
      </w:r>
      <w:r w:rsidR="006C334D">
        <w:t>0</w:t>
      </w:r>
      <w:r>
        <w:t>3</w:t>
      </w:r>
      <w:r w:rsidR="00D84731">
        <w:t>º</w:t>
      </w:r>
      <w:r w:rsidR="006C334D">
        <w:t>0</w:t>
      </w:r>
      <w:r w:rsidR="00BA33C2">
        <w:t>0.0391S</w:t>
      </w:r>
      <w:r w:rsidR="00BA33C2">
        <w:tab/>
      </w:r>
      <w:r w:rsidR="006C334D">
        <w:t>0</w:t>
      </w:r>
      <w:r w:rsidR="00BA33C2">
        <w:t>47</w:t>
      </w:r>
      <w:r w:rsidR="00D84731">
        <w:t>º</w:t>
      </w:r>
      <w:r w:rsidR="00BA33C2">
        <w:t>58.0260W</w:t>
      </w:r>
    </w:p>
    <w:p w14:paraId="5A3AADBF" w14:textId="5D7F4B40" w:rsidR="00BA33C2" w:rsidRDefault="00BA33C2" w:rsidP="00BA33C2">
      <w:pPr>
        <w:jc w:val="left"/>
      </w:pPr>
      <w:r>
        <w:t xml:space="preserve">  Point14</w:t>
      </w:r>
      <w:r>
        <w:tab/>
        <w:t xml:space="preserve"> </w:t>
      </w:r>
      <w:r w:rsidR="006C334D">
        <w:t>0</w:t>
      </w:r>
      <w:r>
        <w:t>4</w:t>
      </w:r>
      <w:r w:rsidR="00D84731">
        <w:t>º</w:t>
      </w:r>
      <w:r>
        <w:t>30.0555S</w:t>
      </w:r>
      <w:r>
        <w:tab/>
      </w:r>
      <w:r w:rsidR="006C334D">
        <w:t>0</w:t>
      </w:r>
      <w:r>
        <w:t>49</w:t>
      </w:r>
      <w:r w:rsidR="00D84731">
        <w:t>º</w:t>
      </w:r>
      <w:r>
        <w:t>27.1908W</w:t>
      </w:r>
    </w:p>
    <w:p w14:paraId="18285779" w14:textId="1F4E3408" w:rsidR="00BA33C2" w:rsidRDefault="002A79B8" w:rsidP="00BA33C2">
      <w:pPr>
        <w:jc w:val="left"/>
      </w:pPr>
      <w:r>
        <w:t xml:space="preserve">  Point15</w:t>
      </w:r>
      <w:r>
        <w:tab/>
        <w:t xml:space="preserve"> </w:t>
      </w:r>
      <w:r w:rsidR="006C334D">
        <w:t>0</w:t>
      </w:r>
      <w:r>
        <w:t>6</w:t>
      </w:r>
      <w:r w:rsidR="00D84731">
        <w:t>º</w:t>
      </w:r>
      <w:r w:rsidR="006C334D">
        <w:t>0</w:t>
      </w:r>
      <w:r w:rsidR="00BA33C2">
        <w:t>0.0683S</w:t>
      </w:r>
      <w:r w:rsidR="00BA33C2">
        <w:tab/>
      </w:r>
      <w:r w:rsidR="006C334D">
        <w:t>0</w:t>
      </w:r>
      <w:r w:rsidR="00BA33C2">
        <w:t>50</w:t>
      </w:r>
      <w:r w:rsidR="00D84731">
        <w:t>º</w:t>
      </w:r>
      <w:r w:rsidR="00BA33C2">
        <w:t>56.5384W</w:t>
      </w:r>
    </w:p>
    <w:p w14:paraId="5EB083B0" w14:textId="1C0B63CB" w:rsidR="00BA33C2" w:rsidRDefault="00BA33C2" w:rsidP="00BA33C2">
      <w:pPr>
        <w:jc w:val="left"/>
      </w:pPr>
      <w:r>
        <w:t xml:space="preserve">  Point16</w:t>
      </w:r>
      <w:r>
        <w:tab/>
        <w:t xml:space="preserve"> </w:t>
      </w:r>
      <w:r w:rsidR="006C334D">
        <w:t>0</w:t>
      </w:r>
      <w:r>
        <w:t>7</w:t>
      </w:r>
      <w:r w:rsidR="00D84731">
        <w:t>º</w:t>
      </w:r>
      <w:r>
        <w:t>30.0761S</w:t>
      </w:r>
      <w:r>
        <w:tab/>
      </w:r>
      <w:r w:rsidR="006C334D">
        <w:t>0</w:t>
      </w:r>
      <w:r>
        <w:t>52</w:t>
      </w:r>
      <w:r w:rsidR="00D84731">
        <w:t>º</w:t>
      </w:r>
      <w:r>
        <w:t>26.1306W</w:t>
      </w:r>
    </w:p>
    <w:p w14:paraId="34B8E2C3" w14:textId="2CC87EB4" w:rsidR="00BA33C2" w:rsidRDefault="002A79B8" w:rsidP="00BA33C2">
      <w:pPr>
        <w:jc w:val="left"/>
      </w:pPr>
      <w:r>
        <w:t xml:space="preserve">  Point17</w:t>
      </w:r>
      <w:r>
        <w:tab/>
        <w:t xml:space="preserve"> </w:t>
      </w:r>
      <w:r w:rsidR="006C334D">
        <w:t>0</w:t>
      </w:r>
      <w:r>
        <w:t>9</w:t>
      </w:r>
      <w:r w:rsidR="00D84731">
        <w:t>º</w:t>
      </w:r>
      <w:r w:rsidR="006C334D">
        <w:t>0</w:t>
      </w:r>
      <w:r w:rsidR="00BA33C2">
        <w:t>0.0778S</w:t>
      </w:r>
      <w:r w:rsidR="00BA33C2">
        <w:tab/>
      </w:r>
      <w:r w:rsidR="006C334D">
        <w:t>0</w:t>
      </w:r>
      <w:r w:rsidR="00BA33C2">
        <w:t>53</w:t>
      </w:r>
      <w:r w:rsidR="00D84731">
        <w:t>º</w:t>
      </w:r>
      <w:r w:rsidR="00BA33C2">
        <w:t>56.0303W</w:t>
      </w:r>
    </w:p>
    <w:p w14:paraId="33E014ED" w14:textId="12503E1C" w:rsidR="00BA33C2" w:rsidRDefault="00BA33C2" w:rsidP="00BA33C2">
      <w:pPr>
        <w:jc w:val="left"/>
      </w:pPr>
      <w:r>
        <w:t xml:space="preserve">  Point18</w:t>
      </w:r>
      <w:r>
        <w:tab/>
        <w:t>10</w:t>
      </w:r>
      <w:r w:rsidR="00D84731">
        <w:t>º</w:t>
      </w:r>
      <w:r>
        <w:t>30.0722S</w:t>
      </w:r>
      <w:r>
        <w:tab/>
      </w:r>
      <w:r w:rsidR="006C334D">
        <w:t>0</w:t>
      </w:r>
      <w:r>
        <w:t>55</w:t>
      </w:r>
      <w:r w:rsidR="00D84731">
        <w:t>º</w:t>
      </w:r>
      <w:r>
        <w:t>26.3012W</w:t>
      </w:r>
    </w:p>
    <w:p w14:paraId="368FA9E1" w14:textId="52FC51C0" w:rsidR="00BA33C2" w:rsidRDefault="002A79B8" w:rsidP="00BA33C2">
      <w:pPr>
        <w:jc w:val="left"/>
      </w:pPr>
      <w:r>
        <w:t xml:space="preserve">  Point19</w:t>
      </w:r>
      <w:r>
        <w:tab/>
        <w:t>12</w:t>
      </w:r>
      <w:r w:rsidR="006C334D">
        <w:t>º0</w:t>
      </w:r>
      <w:r w:rsidR="00BA33C2">
        <w:t>0.0581S</w:t>
      </w:r>
      <w:r w:rsidR="00BA33C2">
        <w:tab/>
      </w:r>
      <w:r w:rsidR="006C334D">
        <w:t>0</w:t>
      </w:r>
      <w:r w:rsidR="00BA33C2">
        <w:t>56</w:t>
      </w:r>
      <w:r w:rsidR="006C334D">
        <w:t>º</w:t>
      </w:r>
      <w:r w:rsidR="00BA33C2">
        <w:t>57.0084W</w:t>
      </w:r>
    </w:p>
    <w:p w14:paraId="4074F827" w14:textId="096824A1" w:rsidR="00BA33C2" w:rsidRDefault="00BA33C2" w:rsidP="00BA33C2">
      <w:pPr>
        <w:jc w:val="left"/>
      </w:pPr>
      <w:r>
        <w:t xml:space="preserve">  Point20</w:t>
      </w:r>
      <w:r>
        <w:tab/>
        <w:t>13</w:t>
      </w:r>
      <w:r w:rsidR="006C334D">
        <w:t>º</w:t>
      </w:r>
      <w:r>
        <w:t>30.0344S</w:t>
      </w:r>
      <w:r>
        <w:tab/>
      </w:r>
      <w:r w:rsidR="006C334D">
        <w:t>0</w:t>
      </w:r>
      <w:r>
        <w:t>58</w:t>
      </w:r>
      <w:r w:rsidR="006C334D">
        <w:t>º</w:t>
      </w:r>
      <w:r>
        <w:t>28.2185W</w:t>
      </w:r>
    </w:p>
    <w:p w14:paraId="6260BAB8" w14:textId="114AF440" w:rsidR="00BA33C2" w:rsidRDefault="00BA33C2" w:rsidP="00BA33C2">
      <w:pPr>
        <w:jc w:val="left"/>
      </w:pPr>
      <w:r>
        <w:t xml:space="preserve">  Point21</w:t>
      </w:r>
      <w:r>
        <w:tab/>
      </w:r>
      <w:r w:rsidR="002A79B8">
        <w:t>15</w:t>
      </w:r>
      <w:r w:rsidR="006C334D">
        <w:t>º0</w:t>
      </w:r>
      <w:r w:rsidR="002A79B8">
        <w:t>0.0000S</w:t>
      </w:r>
      <w:r w:rsidR="002A79B8">
        <w:tab/>
      </w:r>
      <w:r w:rsidR="006C334D">
        <w:t>0</w:t>
      </w:r>
      <w:r w:rsidR="002A79B8">
        <w:t>60</w:t>
      </w:r>
      <w:r w:rsidR="006C334D">
        <w:t>º0</w:t>
      </w:r>
      <w:r>
        <w:t>0.0000W</w:t>
      </w:r>
    </w:p>
    <w:p w14:paraId="33E81AC8" w14:textId="77777777" w:rsidR="00BA33C2" w:rsidRDefault="00BA33C2" w:rsidP="00BA33C2">
      <w:pPr>
        <w:jc w:val="left"/>
      </w:pPr>
    </w:p>
    <w:p w14:paraId="6A5840BF" w14:textId="4599062C" w:rsidR="00BA33C2" w:rsidRPr="00BA33C2" w:rsidRDefault="00BA33C2" w:rsidP="00BA33C2">
      <w:pPr>
        <w:jc w:val="left"/>
        <w:rPr>
          <w:b/>
          <w:u w:val="single"/>
        </w:rPr>
      </w:pPr>
      <w:r w:rsidRPr="00BA33C2">
        <w:rPr>
          <w:b/>
          <w:u w:val="single"/>
        </w:rPr>
        <w:t>Set 8 Long Horizontal (0</w:t>
      </w:r>
      <w:r w:rsidR="006C334D" w:rsidRPr="002164D3">
        <w:rPr>
          <w:b/>
        </w:rPr>
        <w:t>º</w:t>
      </w:r>
      <w:r w:rsidRPr="00BA33C2">
        <w:rPr>
          <w:b/>
          <w:u w:val="single"/>
        </w:rPr>
        <w:t>N, 60</w:t>
      </w:r>
      <w:r w:rsidR="006C334D" w:rsidRPr="002164D3">
        <w:rPr>
          <w:b/>
        </w:rPr>
        <w:t>º</w:t>
      </w:r>
      <w:r w:rsidRPr="00BA33C2">
        <w:rPr>
          <w:b/>
          <w:u w:val="single"/>
        </w:rPr>
        <w:t>W to 0</w:t>
      </w:r>
      <w:r w:rsidR="006C334D" w:rsidRPr="002164D3">
        <w:rPr>
          <w:b/>
        </w:rPr>
        <w:t>º</w:t>
      </w:r>
      <w:r w:rsidRPr="00BA33C2">
        <w:rPr>
          <w:b/>
          <w:u w:val="single"/>
        </w:rPr>
        <w:t>N, 30</w:t>
      </w:r>
      <w:r w:rsidR="006C334D" w:rsidRPr="002164D3">
        <w:rPr>
          <w:b/>
        </w:rPr>
        <w:t>º</w:t>
      </w:r>
      <w:r w:rsidRPr="00BA33C2">
        <w:rPr>
          <w:b/>
          <w:u w:val="single"/>
        </w:rPr>
        <w:t>W)</w:t>
      </w:r>
    </w:p>
    <w:p w14:paraId="56B8D446" w14:textId="77777777" w:rsidR="00BA33C2" w:rsidRDefault="00BA33C2" w:rsidP="00BA33C2">
      <w:pPr>
        <w:jc w:val="left"/>
      </w:pPr>
    </w:p>
    <w:p w14:paraId="0BB4690F" w14:textId="77777777" w:rsidR="00BA33C2" w:rsidRDefault="00BA33C2" w:rsidP="00BA33C2">
      <w:pPr>
        <w:jc w:val="left"/>
      </w:pPr>
      <w:r>
        <w:t xml:space="preserve">  The rhumb line runs along the Equator.</w:t>
      </w:r>
    </w:p>
    <w:p w14:paraId="232F1FF2" w14:textId="77777777" w:rsidR="00BA33C2" w:rsidRDefault="00BA33C2" w:rsidP="00BA33C2">
      <w:pPr>
        <w:jc w:val="left"/>
      </w:pPr>
    </w:p>
    <w:p w14:paraId="61E942EE" w14:textId="2A685EE9" w:rsidR="00BA33C2" w:rsidRPr="00BA33C2" w:rsidRDefault="00BA33C2" w:rsidP="00BA33C2">
      <w:pPr>
        <w:jc w:val="left"/>
        <w:rPr>
          <w:b/>
          <w:u w:val="single"/>
        </w:rPr>
      </w:pPr>
      <w:r w:rsidRPr="00BA33C2">
        <w:rPr>
          <w:b/>
          <w:u w:val="single"/>
        </w:rPr>
        <w:t>Set 9 Long Vertical (15</w:t>
      </w:r>
      <w:r w:rsidR="006C334D" w:rsidRPr="002164D3">
        <w:rPr>
          <w:b/>
        </w:rPr>
        <w:t>º</w:t>
      </w:r>
      <w:r w:rsidRPr="00BA33C2">
        <w:rPr>
          <w:b/>
          <w:u w:val="single"/>
        </w:rPr>
        <w:t>S, 45</w:t>
      </w:r>
      <w:r w:rsidR="006C334D" w:rsidRPr="002164D3">
        <w:rPr>
          <w:b/>
        </w:rPr>
        <w:t>º</w:t>
      </w:r>
      <w:r w:rsidRPr="00BA33C2">
        <w:rPr>
          <w:b/>
          <w:u w:val="single"/>
        </w:rPr>
        <w:t>W to 15</w:t>
      </w:r>
      <w:r w:rsidR="006C334D" w:rsidRPr="002164D3">
        <w:rPr>
          <w:b/>
        </w:rPr>
        <w:t>º</w:t>
      </w:r>
      <w:r w:rsidRPr="00BA33C2">
        <w:rPr>
          <w:b/>
          <w:u w:val="single"/>
        </w:rPr>
        <w:t>N, 45</w:t>
      </w:r>
      <w:r w:rsidR="006C334D" w:rsidRPr="002164D3">
        <w:rPr>
          <w:b/>
        </w:rPr>
        <w:t>º</w:t>
      </w:r>
      <w:r w:rsidRPr="00BA33C2">
        <w:rPr>
          <w:b/>
          <w:u w:val="single"/>
        </w:rPr>
        <w:t>W)</w:t>
      </w:r>
    </w:p>
    <w:p w14:paraId="4CB99142" w14:textId="77777777" w:rsidR="00BA33C2" w:rsidRDefault="00BA33C2" w:rsidP="00BA33C2">
      <w:pPr>
        <w:jc w:val="left"/>
      </w:pPr>
    </w:p>
    <w:p w14:paraId="060660EE" w14:textId="27CCE5DA" w:rsidR="00BA33C2" w:rsidRDefault="00BA33C2" w:rsidP="00BA33C2">
      <w:pPr>
        <w:jc w:val="left"/>
      </w:pPr>
      <w:r>
        <w:t xml:space="preserve">  The rhumb line runs along the 45</w:t>
      </w:r>
      <w:r w:rsidR="006C334D">
        <w:t>º</w:t>
      </w:r>
      <w:r>
        <w:t>W meridian.</w:t>
      </w:r>
    </w:p>
    <w:p w14:paraId="3DC136AB" w14:textId="77777777" w:rsidR="00BA33C2" w:rsidRDefault="00BA33C2" w:rsidP="00BA33C2">
      <w:pPr>
        <w:jc w:val="left"/>
      </w:pPr>
    </w:p>
    <w:p w14:paraId="385B1E68" w14:textId="7A5295F3" w:rsidR="00BA33C2" w:rsidRPr="00EF287F" w:rsidRDefault="00BA33C2" w:rsidP="00BA33C2">
      <w:pPr>
        <w:jc w:val="left"/>
        <w:rPr>
          <w:b/>
          <w:u w:val="single"/>
        </w:rPr>
      </w:pPr>
      <w:r w:rsidRPr="00EF287F">
        <w:rPr>
          <w:b/>
          <w:u w:val="single"/>
        </w:rPr>
        <w:t>Long Rhumb Line</w:t>
      </w:r>
      <w:r w:rsidR="00943705">
        <w:rPr>
          <w:b/>
          <w:u w:val="single"/>
        </w:rPr>
        <w:t>s</w:t>
      </w:r>
      <w:r w:rsidRPr="00EF287F">
        <w:rPr>
          <w:b/>
          <w:u w:val="single"/>
        </w:rPr>
        <w:t xml:space="preserve"> - South West Quadrant.</w:t>
      </w:r>
    </w:p>
    <w:p w14:paraId="1AAA3EEB" w14:textId="77777777" w:rsidR="00BA33C2" w:rsidRDefault="00BA33C2" w:rsidP="00BA33C2">
      <w:pPr>
        <w:jc w:val="left"/>
      </w:pPr>
    </w:p>
    <w:p w14:paraId="103C8D9F" w14:textId="7FC8D240" w:rsidR="00BA33C2" w:rsidRPr="00BA33C2" w:rsidRDefault="00BA33C2" w:rsidP="00BA33C2">
      <w:pPr>
        <w:jc w:val="left"/>
        <w:rPr>
          <w:b/>
          <w:u w:val="single"/>
        </w:rPr>
      </w:pPr>
      <w:r w:rsidRPr="00BA33C2">
        <w:rPr>
          <w:b/>
          <w:u w:val="single"/>
        </w:rPr>
        <w:t>Set 10 Long Diagonal (30</w:t>
      </w:r>
      <w:r w:rsidR="006C334D" w:rsidRPr="002164D3">
        <w:rPr>
          <w:b/>
        </w:rPr>
        <w:t>º</w:t>
      </w:r>
      <w:r w:rsidRPr="00BA33C2">
        <w:rPr>
          <w:b/>
          <w:u w:val="single"/>
        </w:rPr>
        <w:t>S, 30</w:t>
      </w:r>
      <w:r w:rsidR="006C334D" w:rsidRPr="002164D3">
        <w:rPr>
          <w:b/>
        </w:rPr>
        <w:t>º</w:t>
      </w:r>
      <w:r w:rsidRPr="00BA33C2">
        <w:rPr>
          <w:b/>
          <w:u w:val="single"/>
        </w:rPr>
        <w:t>W to 60</w:t>
      </w:r>
      <w:r w:rsidR="006C334D" w:rsidRPr="002164D3">
        <w:rPr>
          <w:b/>
        </w:rPr>
        <w:t>º</w:t>
      </w:r>
      <w:r w:rsidRPr="00BA33C2">
        <w:rPr>
          <w:b/>
          <w:u w:val="single"/>
        </w:rPr>
        <w:t>S, 60</w:t>
      </w:r>
      <w:r w:rsidR="006C334D" w:rsidRPr="002164D3">
        <w:rPr>
          <w:b/>
        </w:rPr>
        <w:t>º</w:t>
      </w:r>
      <w:r w:rsidRPr="00BA33C2">
        <w:rPr>
          <w:b/>
          <w:u w:val="single"/>
        </w:rPr>
        <w:t>W)</w:t>
      </w:r>
    </w:p>
    <w:p w14:paraId="7E11D4D7" w14:textId="77777777" w:rsidR="00BA33C2" w:rsidRDefault="00BA33C2" w:rsidP="00BA33C2">
      <w:pPr>
        <w:jc w:val="left"/>
      </w:pPr>
    </w:p>
    <w:p w14:paraId="0D1F3245" w14:textId="369A2E7C" w:rsidR="00BA33C2" w:rsidRDefault="00BA33C2" w:rsidP="00BA33C2">
      <w:pPr>
        <w:jc w:val="left"/>
      </w:pPr>
      <w:r>
        <w:t xml:space="preserve">  Point1</w:t>
      </w:r>
      <w:r>
        <w:tab/>
      </w:r>
      <w:r>
        <w:tab/>
        <w:t>30</w:t>
      </w:r>
      <w:r w:rsidR="006C334D">
        <w:t>º</w:t>
      </w:r>
      <w:r>
        <w:t>00.0000S</w:t>
      </w:r>
      <w:r>
        <w:tab/>
      </w:r>
      <w:r w:rsidR="006C334D">
        <w:t>0</w:t>
      </w:r>
      <w:r>
        <w:t>30</w:t>
      </w:r>
      <w:r w:rsidR="006C334D">
        <w:t>º</w:t>
      </w:r>
      <w:r>
        <w:t>00.0000W</w:t>
      </w:r>
    </w:p>
    <w:p w14:paraId="00D845C8" w14:textId="24F7A9E1" w:rsidR="00BA33C2" w:rsidRDefault="00BA33C2" w:rsidP="00BA33C2">
      <w:pPr>
        <w:jc w:val="left"/>
      </w:pPr>
      <w:r>
        <w:t xml:space="preserve">  Point2</w:t>
      </w:r>
      <w:r>
        <w:tab/>
      </w:r>
      <w:r>
        <w:tab/>
        <w:t>31</w:t>
      </w:r>
      <w:r w:rsidR="006C334D">
        <w:t>º</w:t>
      </w:r>
      <w:r>
        <w:t>30.2165S</w:t>
      </w:r>
      <w:r>
        <w:tab/>
      </w:r>
      <w:r w:rsidR="006C334D">
        <w:t>0</w:t>
      </w:r>
      <w:r>
        <w:t>31</w:t>
      </w:r>
      <w:r w:rsidR="006C334D">
        <w:t>º</w:t>
      </w:r>
      <w:r>
        <w:t>11.4806W</w:t>
      </w:r>
    </w:p>
    <w:p w14:paraId="03F9AC6D" w14:textId="587EEC70" w:rsidR="00BA33C2" w:rsidRDefault="002A79B8" w:rsidP="00BA33C2">
      <w:pPr>
        <w:jc w:val="left"/>
      </w:pPr>
      <w:r>
        <w:t xml:space="preserve">  Point3</w:t>
      </w:r>
      <w:r>
        <w:tab/>
      </w:r>
      <w:r>
        <w:tab/>
        <w:t>33</w:t>
      </w:r>
      <w:r w:rsidR="006C334D">
        <w:t>º0</w:t>
      </w:r>
      <w:r w:rsidR="00BA33C2">
        <w:t>0.4119S</w:t>
      </w:r>
      <w:r w:rsidR="00BA33C2">
        <w:tab/>
      </w:r>
      <w:r w:rsidR="006C334D">
        <w:t>0</w:t>
      </w:r>
      <w:r w:rsidR="00BA33C2">
        <w:t>32</w:t>
      </w:r>
      <w:r w:rsidR="006C334D">
        <w:t>º</w:t>
      </w:r>
      <w:r w:rsidR="00BA33C2">
        <w:t>24.1146W</w:t>
      </w:r>
    </w:p>
    <w:p w14:paraId="1C588FDE" w14:textId="216954F9" w:rsidR="00BA33C2" w:rsidRDefault="00BA33C2" w:rsidP="00BA33C2">
      <w:pPr>
        <w:jc w:val="left"/>
      </w:pPr>
      <w:r>
        <w:t xml:space="preserve">  Point4</w:t>
      </w:r>
      <w:r>
        <w:tab/>
      </w:r>
      <w:r>
        <w:tab/>
        <w:t>34</w:t>
      </w:r>
      <w:r w:rsidR="006C334D">
        <w:t>º</w:t>
      </w:r>
      <w:r>
        <w:t>30.5854S</w:t>
      </w:r>
      <w:r>
        <w:tab/>
      </w:r>
      <w:r w:rsidR="006C334D">
        <w:t>0</w:t>
      </w:r>
      <w:r>
        <w:t>33</w:t>
      </w:r>
      <w:r w:rsidR="006C334D">
        <w:t>º</w:t>
      </w:r>
      <w:r>
        <w:t>37.9913W</w:t>
      </w:r>
    </w:p>
    <w:p w14:paraId="0C93F474" w14:textId="15229AE0" w:rsidR="00BA33C2" w:rsidRDefault="002A79B8" w:rsidP="00BA33C2">
      <w:pPr>
        <w:jc w:val="left"/>
      </w:pPr>
      <w:r>
        <w:t xml:space="preserve">  Point5</w:t>
      </w:r>
      <w:r>
        <w:tab/>
      </w:r>
      <w:r>
        <w:tab/>
        <w:t>36</w:t>
      </w:r>
      <w:r w:rsidR="006C334D">
        <w:t>º0</w:t>
      </w:r>
      <w:r w:rsidR="00BA33C2">
        <w:t>0.7368S</w:t>
      </w:r>
      <w:r w:rsidR="00BA33C2">
        <w:tab/>
      </w:r>
      <w:r w:rsidR="006C334D">
        <w:t>0</w:t>
      </w:r>
      <w:r w:rsidR="00BA33C2">
        <w:t>34</w:t>
      </w:r>
      <w:r w:rsidR="006C334D">
        <w:t>º</w:t>
      </w:r>
      <w:r w:rsidR="00BA33C2">
        <w:t>53.2065W</w:t>
      </w:r>
    </w:p>
    <w:p w14:paraId="2315AE31" w14:textId="65EDB877" w:rsidR="00BA33C2" w:rsidRDefault="002A79B8" w:rsidP="00BA33C2">
      <w:pPr>
        <w:jc w:val="left"/>
      </w:pPr>
      <w:r>
        <w:t xml:space="preserve">  Point6</w:t>
      </w:r>
      <w:r>
        <w:tab/>
      </w:r>
      <w:r>
        <w:tab/>
        <w:t>37</w:t>
      </w:r>
      <w:r w:rsidR="006C334D">
        <w:t>º</w:t>
      </w:r>
      <w:r>
        <w:t>30.8656S</w:t>
      </w:r>
      <w:r>
        <w:tab/>
      </w:r>
      <w:r w:rsidR="006C334D">
        <w:t>0</w:t>
      </w:r>
      <w:r>
        <w:t>36</w:t>
      </w:r>
      <w:r w:rsidR="006C334D">
        <w:t>º0</w:t>
      </w:r>
      <w:r w:rsidR="00BA33C2">
        <w:t>9.8628W</w:t>
      </w:r>
    </w:p>
    <w:p w14:paraId="11C857CC" w14:textId="560DF3CB" w:rsidR="00BA33C2" w:rsidRDefault="002A79B8" w:rsidP="00BA33C2">
      <w:pPr>
        <w:jc w:val="left"/>
      </w:pPr>
      <w:r>
        <w:t xml:space="preserve">  Point7</w:t>
      </w:r>
      <w:r>
        <w:tab/>
      </w:r>
      <w:r>
        <w:tab/>
        <w:t>39</w:t>
      </w:r>
      <w:r w:rsidR="006C334D">
        <w:t>º0</w:t>
      </w:r>
      <w:r w:rsidR="00BA33C2">
        <w:t>0.9713S</w:t>
      </w:r>
      <w:r w:rsidR="00BA33C2">
        <w:tab/>
      </w:r>
      <w:r w:rsidR="006C334D">
        <w:t>0</w:t>
      </w:r>
      <w:r w:rsidR="00BA33C2">
        <w:t>37</w:t>
      </w:r>
      <w:r w:rsidR="006C334D">
        <w:t>º</w:t>
      </w:r>
      <w:r w:rsidR="00BA33C2">
        <w:t>28.0713W</w:t>
      </w:r>
    </w:p>
    <w:p w14:paraId="4DDCDB9A" w14:textId="11B619AF" w:rsidR="00BA33C2" w:rsidRDefault="00BA33C2" w:rsidP="00BA33C2">
      <w:pPr>
        <w:jc w:val="left"/>
      </w:pPr>
      <w:r>
        <w:t xml:space="preserve">  Point8</w:t>
      </w:r>
      <w:r>
        <w:tab/>
      </w:r>
      <w:r>
        <w:tab/>
        <w:t>40</w:t>
      </w:r>
      <w:r w:rsidR="006C334D">
        <w:t>º</w:t>
      </w:r>
      <w:r>
        <w:t>31.0539S</w:t>
      </w:r>
      <w:r>
        <w:tab/>
      </w:r>
      <w:r w:rsidR="006C334D">
        <w:t>0</w:t>
      </w:r>
      <w:r>
        <w:t>38</w:t>
      </w:r>
      <w:r w:rsidR="006C334D">
        <w:t>º</w:t>
      </w:r>
      <w:r>
        <w:t>47.9519W</w:t>
      </w:r>
    </w:p>
    <w:p w14:paraId="2CE184C4" w14:textId="3E9600FB" w:rsidR="00BA33C2" w:rsidRDefault="002A79B8" w:rsidP="00BA33C2">
      <w:pPr>
        <w:jc w:val="left"/>
      </w:pPr>
      <w:r>
        <w:t xml:space="preserve">  Point9</w:t>
      </w:r>
      <w:r>
        <w:tab/>
      </w:r>
      <w:r>
        <w:tab/>
        <w:t>42</w:t>
      </w:r>
      <w:r w:rsidR="006C334D">
        <w:t>º0</w:t>
      </w:r>
      <w:r>
        <w:t>1.1129S</w:t>
      </w:r>
      <w:r>
        <w:tab/>
      </w:r>
      <w:r w:rsidR="006C334D">
        <w:t>0</w:t>
      </w:r>
      <w:r>
        <w:t>40</w:t>
      </w:r>
      <w:r w:rsidR="006C334D">
        <w:t>º0</w:t>
      </w:r>
      <w:r w:rsidR="00BA33C2">
        <w:t>9.6347W</w:t>
      </w:r>
    </w:p>
    <w:p w14:paraId="62AF1EE1" w14:textId="5C9C29CC" w:rsidR="00BA33C2" w:rsidRDefault="00BA33C2" w:rsidP="00BA33C2">
      <w:pPr>
        <w:jc w:val="left"/>
      </w:pPr>
      <w:r>
        <w:t xml:space="preserve">  Point10</w:t>
      </w:r>
      <w:r>
        <w:tab/>
        <w:t>43</w:t>
      </w:r>
      <w:r w:rsidR="006C334D">
        <w:t>º</w:t>
      </w:r>
      <w:r>
        <w:t>31.1484S</w:t>
      </w:r>
      <w:r>
        <w:tab/>
      </w:r>
      <w:r w:rsidR="006C334D">
        <w:t>0</w:t>
      </w:r>
      <w:r>
        <w:t>41</w:t>
      </w:r>
      <w:r w:rsidR="006C334D">
        <w:t>º</w:t>
      </w:r>
      <w:r>
        <w:t>33.2615W</w:t>
      </w:r>
    </w:p>
    <w:p w14:paraId="7340891C" w14:textId="066C2CEA" w:rsidR="00BA33C2" w:rsidRDefault="002A79B8" w:rsidP="00BA33C2">
      <w:pPr>
        <w:jc w:val="left"/>
      </w:pPr>
      <w:r>
        <w:t xml:space="preserve">  Point11</w:t>
      </w:r>
      <w:r>
        <w:tab/>
        <w:t>45</w:t>
      </w:r>
      <w:r w:rsidR="006C334D">
        <w:t>º0</w:t>
      </w:r>
      <w:r w:rsidR="00BA33C2">
        <w:t>1.1601S</w:t>
      </w:r>
      <w:r w:rsidR="00BA33C2">
        <w:tab/>
      </w:r>
      <w:r w:rsidR="006C334D">
        <w:t>0</w:t>
      </w:r>
      <w:r w:rsidR="00BA33C2">
        <w:t>42</w:t>
      </w:r>
      <w:r w:rsidR="006C334D">
        <w:t>º</w:t>
      </w:r>
      <w:r w:rsidR="00BA33C2">
        <w:t>58.9871W</w:t>
      </w:r>
    </w:p>
    <w:p w14:paraId="0DD8DC2E" w14:textId="4F3298C0" w:rsidR="00BA33C2" w:rsidRDefault="00BA33C2" w:rsidP="00BA33C2">
      <w:pPr>
        <w:jc w:val="left"/>
      </w:pPr>
      <w:r>
        <w:t xml:space="preserve">  Point12</w:t>
      </w:r>
      <w:r>
        <w:tab/>
        <w:t>46</w:t>
      </w:r>
      <w:r w:rsidR="006C334D">
        <w:t>º</w:t>
      </w:r>
      <w:r>
        <w:t>31.1481S</w:t>
      </w:r>
      <w:r>
        <w:tab/>
      </w:r>
      <w:r w:rsidR="006C334D">
        <w:t>0</w:t>
      </w:r>
      <w:r>
        <w:t>44</w:t>
      </w:r>
      <w:r w:rsidR="006C334D">
        <w:t>º</w:t>
      </w:r>
      <w:r>
        <w:t>26.9812W</w:t>
      </w:r>
    </w:p>
    <w:p w14:paraId="53837E7E" w14:textId="1A0C73AA" w:rsidR="00BA33C2" w:rsidRDefault="002A79B8" w:rsidP="00BA33C2">
      <w:pPr>
        <w:jc w:val="left"/>
      </w:pPr>
      <w:r>
        <w:t xml:space="preserve">  Point13</w:t>
      </w:r>
      <w:r>
        <w:tab/>
        <w:t>48</w:t>
      </w:r>
      <w:r w:rsidR="006C334D">
        <w:t>º0</w:t>
      </w:r>
      <w:r w:rsidR="00BA33C2">
        <w:t>1.1124S</w:t>
      </w:r>
      <w:r w:rsidR="00BA33C2">
        <w:tab/>
      </w:r>
      <w:r w:rsidR="006C334D">
        <w:t>0</w:t>
      </w:r>
      <w:r w:rsidR="00BA33C2">
        <w:t>45</w:t>
      </w:r>
      <w:r w:rsidR="006C334D">
        <w:t>º</w:t>
      </w:r>
      <w:r w:rsidR="00BA33C2">
        <w:t>57.4306W</w:t>
      </w:r>
    </w:p>
    <w:p w14:paraId="769880EF" w14:textId="1735121B" w:rsidR="00BA33C2" w:rsidRDefault="00BA33C2" w:rsidP="00BA33C2">
      <w:pPr>
        <w:jc w:val="left"/>
      </w:pPr>
      <w:r>
        <w:t xml:space="preserve">  Point14</w:t>
      </w:r>
      <w:r>
        <w:tab/>
        <w:t>49</w:t>
      </w:r>
      <w:r w:rsidR="006C334D">
        <w:t>º</w:t>
      </w:r>
      <w:r>
        <w:t>31.0531S</w:t>
      </w:r>
      <w:r>
        <w:tab/>
      </w:r>
      <w:r w:rsidR="006C334D">
        <w:t>0</w:t>
      </w:r>
      <w:r>
        <w:t>47</w:t>
      </w:r>
      <w:r w:rsidR="006C334D">
        <w:t>º</w:t>
      </w:r>
      <w:r>
        <w:t>30.5417W</w:t>
      </w:r>
    </w:p>
    <w:p w14:paraId="539756DF" w14:textId="430EB516" w:rsidR="00BA33C2" w:rsidRDefault="00BA33C2" w:rsidP="00BA33C2">
      <w:pPr>
        <w:jc w:val="left"/>
      </w:pPr>
      <w:r>
        <w:t xml:space="preserve">  Poi</w:t>
      </w:r>
      <w:r w:rsidR="002A79B8">
        <w:t>nt15</w:t>
      </w:r>
      <w:r w:rsidR="002A79B8">
        <w:tab/>
        <w:t>51</w:t>
      </w:r>
      <w:r w:rsidR="006C334D">
        <w:t>º0</w:t>
      </w:r>
      <w:r w:rsidR="002A79B8">
        <w:t>0.9704S</w:t>
      </w:r>
      <w:r w:rsidR="002A79B8">
        <w:tab/>
      </w:r>
      <w:r w:rsidR="006C334D">
        <w:t>0</w:t>
      </w:r>
      <w:r w:rsidR="002A79B8">
        <w:t>49</w:t>
      </w:r>
      <w:r w:rsidR="006C334D">
        <w:t>º0</w:t>
      </w:r>
      <w:r>
        <w:t>6.5435W</w:t>
      </w:r>
    </w:p>
    <w:p w14:paraId="6FEC8133" w14:textId="626A8E69" w:rsidR="00BA33C2" w:rsidRDefault="00BA33C2" w:rsidP="00BA33C2">
      <w:pPr>
        <w:jc w:val="left"/>
      </w:pPr>
      <w:r>
        <w:t xml:space="preserve">  Point16</w:t>
      </w:r>
      <w:r>
        <w:tab/>
        <w:t>52</w:t>
      </w:r>
      <w:r w:rsidR="006C334D">
        <w:t>º</w:t>
      </w:r>
      <w:r>
        <w:t>30.8645S</w:t>
      </w:r>
      <w:r>
        <w:tab/>
      </w:r>
      <w:r w:rsidR="006C334D">
        <w:t>0</w:t>
      </w:r>
      <w:r>
        <w:t>50</w:t>
      </w:r>
      <w:r w:rsidR="006C334D">
        <w:t>º</w:t>
      </w:r>
      <w:r>
        <w:t>45.6910W</w:t>
      </w:r>
    </w:p>
    <w:p w14:paraId="5F2579B6" w14:textId="19B0007E" w:rsidR="00BA33C2" w:rsidRDefault="002A79B8" w:rsidP="00BA33C2">
      <w:pPr>
        <w:jc w:val="left"/>
      </w:pPr>
      <w:r>
        <w:t xml:space="preserve">  Point17</w:t>
      </w:r>
      <w:r>
        <w:tab/>
        <w:t>54</w:t>
      </w:r>
      <w:r w:rsidR="006C334D">
        <w:t>º0</w:t>
      </w:r>
      <w:r w:rsidR="00BA33C2">
        <w:t>0.7358S</w:t>
      </w:r>
      <w:r w:rsidR="00BA33C2">
        <w:tab/>
      </w:r>
      <w:r w:rsidR="006C334D">
        <w:t>0</w:t>
      </w:r>
      <w:r w:rsidR="00BA33C2">
        <w:t>52</w:t>
      </w:r>
      <w:r w:rsidR="006C334D">
        <w:t>º</w:t>
      </w:r>
      <w:r w:rsidR="00BA33C2">
        <w:t>28.2698W</w:t>
      </w:r>
    </w:p>
    <w:p w14:paraId="3BBB2272" w14:textId="40FA48A1" w:rsidR="00BA33C2" w:rsidRDefault="00BA33C2" w:rsidP="00BA33C2">
      <w:pPr>
        <w:jc w:val="left"/>
      </w:pPr>
      <w:r>
        <w:t xml:space="preserve">  Point18</w:t>
      </w:r>
      <w:r>
        <w:tab/>
        <w:t>55</w:t>
      </w:r>
      <w:r w:rsidR="006C334D">
        <w:t>º</w:t>
      </w:r>
      <w:r>
        <w:t>30.5845S</w:t>
      </w:r>
      <w:r>
        <w:tab/>
      </w:r>
      <w:r w:rsidR="006C334D">
        <w:t>0</w:t>
      </w:r>
      <w:r>
        <w:t>54</w:t>
      </w:r>
      <w:r w:rsidR="006C334D">
        <w:t>º</w:t>
      </w:r>
      <w:r>
        <w:t>14.6010W</w:t>
      </w:r>
    </w:p>
    <w:p w14:paraId="15253566" w14:textId="77D047E0" w:rsidR="00BA33C2" w:rsidRDefault="002A79B8" w:rsidP="00BA33C2">
      <w:pPr>
        <w:jc w:val="left"/>
      </w:pPr>
      <w:r>
        <w:t xml:space="preserve">  Point19</w:t>
      </w:r>
      <w:r>
        <w:tab/>
        <w:t>57</w:t>
      </w:r>
      <w:r w:rsidR="006C334D">
        <w:t>º0</w:t>
      </w:r>
      <w:r>
        <w:t>0.4111S</w:t>
      </w:r>
      <w:r>
        <w:tab/>
      </w:r>
      <w:r w:rsidR="006C334D">
        <w:t>0</w:t>
      </w:r>
      <w:r>
        <w:t>56</w:t>
      </w:r>
      <w:r w:rsidR="006C334D">
        <w:t>º0</w:t>
      </w:r>
      <w:r w:rsidR="00BA33C2">
        <w:t>5.0479W</w:t>
      </w:r>
    </w:p>
    <w:p w14:paraId="4F7E568E" w14:textId="32E2BE65" w:rsidR="00BA33C2" w:rsidRDefault="002A79B8" w:rsidP="00BA33C2">
      <w:pPr>
        <w:jc w:val="left"/>
      </w:pPr>
      <w:r>
        <w:t xml:space="preserve">  Point20</w:t>
      </w:r>
      <w:r>
        <w:tab/>
        <w:t>58</w:t>
      </w:r>
      <w:r w:rsidR="006C334D">
        <w:t>º</w:t>
      </w:r>
      <w:r>
        <w:t>30.2161S</w:t>
      </w:r>
      <w:r>
        <w:tab/>
      </w:r>
      <w:r w:rsidR="006C334D">
        <w:t>0</w:t>
      </w:r>
      <w:r>
        <w:t>58</w:t>
      </w:r>
      <w:r w:rsidR="006C334D">
        <w:t>º0</w:t>
      </w:r>
      <w:r w:rsidR="00BA33C2">
        <w:t>0.0234W</w:t>
      </w:r>
    </w:p>
    <w:p w14:paraId="3CCB70E2" w14:textId="372956C7" w:rsidR="00BA33C2" w:rsidRDefault="002A79B8" w:rsidP="00BA33C2">
      <w:pPr>
        <w:jc w:val="left"/>
      </w:pPr>
      <w:r>
        <w:t xml:space="preserve">  Point21</w:t>
      </w:r>
      <w:r>
        <w:tab/>
        <w:t>60</w:t>
      </w:r>
      <w:r w:rsidR="006C334D">
        <w:t>º</w:t>
      </w:r>
      <w:r>
        <w:t>00.0000S</w:t>
      </w:r>
      <w:r>
        <w:tab/>
      </w:r>
      <w:r w:rsidR="006C334D">
        <w:t>0</w:t>
      </w:r>
      <w:r>
        <w:t>60</w:t>
      </w:r>
      <w:r w:rsidR="006C334D">
        <w:t>º0</w:t>
      </w:r>
      <w:r w:rsidR="00BA33C2">
        <w:t>0.0000W</w:t>
      </w:r>
    </w:p>
    <w:p w14:paraId="63B66C22" w14:textId="77777777" w:rsidR="00BA33C2" w:rsidRDefault="00BA33C2" w:rsidP="00BA33C2">
      <w:pPr>
        <w:jc w:val="left"/>
      </w:pPr>
    </w:p>
    <w:p w14:paraId="685F52FA" w14:textId="21DE6730" w:rsidR="00BA33C2" w:rsidRPr="00BA33C2" w:rsidRDefault="00BA33C2" w:rsidP="00BA33C2">
      <w:pPr>
        <w:jc w:val="left"/>
        <w:rPr>
          <w:b/>
          <w:u w:val="single"/>
        </w:rPr>
      </w:pPr>
      <w:r w:rsidRPr="00BA33C2">
        <w:rPr>
          <w:b/>
          <w:u w:val="single"/>
        </w:rPr>
        <w:t>Set 11 Long Diagonal (60</w:t>
      </w:r>
      <w:r w:rsidR="006C334D" w:rsidRPr="002164D3">
        <w:rPr>
          <w:b/>
        </w:rPr>
        <w:t>º</w:t>
      </w:r>
      <w:r w:rsidRPr="00BA33C2">
        <w:rPr>
          <w:b/>
          <w:u w:val="single"/>
        </w:rPr>
        <w:t>S, 30</w:t>
      </w:r>
      <w:r w:rsidR="006C334D" w:rsidRPr="002164D3">
        <w:rPr>
          <w:b/>
        </w:rPr>
        <w:t>º</w:t>
      </w:r>
      <w:r w:rsidRPr="00BA33C2">
        <w:rPr>
          <w:b/>
          <w:u w:val="single"/>
        </w:rPr>
        <w:t>W to 30</w:t>
      </w:r>
      <w:r w:rsidR="006C334D" w:rsidRPr="002164D3">
        <w:rPr>
          <w:b/>
        </w:rPr>
        <w:t>º</w:t>
      </w:r>
      <w:r w:rsidRPr="00BA33C2">
        <w:rPr>
          <w:b/>
          <w:u w:val="single"/>
        </w:rPr>
        <w:t>S, 60</w:t>
      </w:r>
      <w:r w:rsidR="006C334D" w:rsidRPr="002164D3">
        <w:rPr>
          <w:b/>
        </w:rPr>
        <w:t>º</w:t>
      </w:r>
      <w:r w:rsidRPr="00BA33C2">
        <w:rPr>
          <w:b/>
          <w:u w:val="single"/>
        </w:rPr>
        <w:t>W)</w:t>
      </w:r>
    </w:p>
    <w:p w14:paraId="2BFF3FFA" w14:textId="77777777" w:rsidR="00BA33C2" w:rsidRDefault="00BA33C2" w:rsidP="00BA33C2">
      <w:pPr>
        <w:jc w:val="left"/>
      </w:pPr>
    </w:p>
    <w:p w14:paraId="7A4616A9" w14:textId="4D4F090C" w:rsidR="00BA33C2" w:rsidRDefault="00BA33C2" w:rsidP="00BA33C2">
      <w:pPr>
        <w:jc w:val="left"/>
      </w:pPr>
      <w:r>
        <w:t xml:space="preserve">  Point1</w:t>
      </w:r>
      <w:r>
        <w:tab/>
      </w:r>
      <w:r>
        <w:tab/>
        <w:t>60</w:t>
      </w:r>
      <w:r w:rsidR="006C334D">
        <w:t>º</w:t>
      </w:r>
      <w:r>
        <w:t>00.0000S</w:t>
      </w:r>
      <w:r>
        <w:tab/>
      </w:r>
      <w:r w:rsidR="006C334D">
        <w:t>0</w:t>
      </w:r>
      <w:r>
        <w:t>30</w:t>
      </w:r>
      <w:r w:rsidR="006C334D">
        <w:t>º</w:t>
      </w:r>
      <w:r>
        <w:t>00.0000W</w:t>
      </w:r>
    </w:p>
    <w:p w14:paraId="6DE03E1D" w14:textId="62B792ED" w:rsidR="00BA33C2" w:rsidRDefault="00BA33C2" w:rsidP="00BA33C2">
      <w:pPr>
        <w:jc w:val="left"/>
      </w:pPr>
      <w:r>
        <w:t xml:space="preserve">  Point2</w:t>
      </w:r>
      <w:r>
        <w:tab/>
      </w:r>
      <w:r>
        <w:tab/>
        <w:t>58</w:t>
      </w:r>
      <w:r w:rsidR="006C334D">
        <w:t>º</w:t>
      </w:r>
      <w:r>
        <w:t>30.2161S</w:t>
      </w:r>
      <w:r>
        <w:tab/>
      </w:r>
      <w:r w:rsidR="006C334D">
        <w:t>0</w:t>
      </w:r>
      <w:r>
        <w:t>31</w:t>
      </w:r>
      <w:r w:rsidR="006C334D">
        <w:t>º</w:t>
      </w:r>
      <w:r>
        <w:t>59.9767W</w:t>
      </w:r>
    </w:p>
    <w:p w14:paraId="4EBBCDF4" w14:textId="237E9134" w:rsidR="00BA33C2" w:rsidRDefault="002A79B8" w:rsidP="00BA33C2">
      <w:pPr>
        <w:jc w:val="left"/>
      </w:pPr>
      <w:r>
        <w:t xml:space="preserve">  Point3</w:t>
      </w:r>
      <w:r>
        <w:tab/>
      </w:r>
      <w:r>
        <w:tab/>
        <w:t>57</w:t>
      </w:r>
      <w:r w:rsidR="006C334D">
        <w:t>º0</w:t>
      </w:r>
      <w:r w:rsidR="00BA33C2">
        <w:t>0.4111S</w:t>
      </w:r>
      <w:r w:rsidR="00BA33C2">
        <w:tab/>
      </w:r>
      <w:r w:rsidR="006C334D">
        <w:t>0</w:t>
      </w:r>
      <w:r w:rsidR="00BA33C2">
        <w:t>33</w:t>
      </w:r>
      <w:r w:rsidR="006C334D">
        <w:t>º</w:t>
      </w:r>
      <w:r w:rsidR="00BA33C2">
        <w:t>54.9521W</w:t>
      </w:r>
    </w:p>
    <w:p w14:paraId="15D8E761" w14:textId="7BD2B9A0" w:rsidR="00BA33C2" w:rsidRDefault="00BA33C2" w:rsidP="00BA33C2">
      <w:pPr>
        <w:jc w:val="left"/>
      </w:pPr>
      <w:r>
        <w:t xml:space="preserve">  Point4</w:t>
      </w:r>
      <w:r>
        <w:tab/>
      </w:r>
      <w:r>
        <w:tab/>
        <w:t>55</w:t>
      </w:r>
      <w:r w:rsidR="006C334D">
        <w:t>º</w:t>
      </w:r>
      <w:r>
        <w:t>30.5845S</w:t>
      </w:r>
      <w:r>
        <w:tab/>
      </w:r>
      <w:r w:rsidR="006C334D">
        <w:t>0</w:t>
      </w:r>
      <w:r>
        <w:t>35</w:t>
      </w:r>
      <w:r w:rsidR="006C334D">
        <w:t>º</w:t>
      </w:r>
      <w:r>
        <w:t>45.3990W</w:t>
      </w:r>
    </w:p>
    <w:p w14:paraId="3D3130A2" w14:textId="46DA7931" w:rsidR="00BA33C2" w:rsidRDefault="002A79B8" w:rsidP="00BA33C2">
      <w:pPr>
        <w:jc w:val="left"/>
      </w:pPr>
      <w:r>
        <w:t xml:space="preserve">  Point5</w:t>
      </w:r>
      <w:r>
        <w:tab/>
      </w:r>
      <w:r>
        <w:tab/>
        <w:t>54</w:t>
      </w:r>
      <w:r w:rsidR="006C334D">
        <w:t>º0</w:t>
      </w:r>
      <w:r w:rsidR="00BA33C2">
        <w:t>0.7358S</w:t>
      </w:r>
      <w:r w:rsidR="00BA33C2">
        <w:tab/>
      </w:r>
      <w:r w:rsidR="006C334D">
        <w:t>0</w:t>
      </w:r>
      <w:r w:rsidR="00BA33C2">
        <w:t>37</w:t>
      </w:r>
      <w:r w:rsidR="006C334D">
        <w:t>º</w:t>
      </w:r>
      <w:r w:rsidR="00BA33C2">
        <w:t>31.7302W</w:t>
      </w:r>
    </w:p>
    <w:p w14:paraId="232379C4" w14:textId="27373561" w:rsidR="00BA33C2" w:rsidRDefault="00BA33C2" w:rsidP="00BA33C2">
      <w:pPr>
        <w:jc w:val="left"/>
      </w:pPr>
      <w:r>
        <w:t xml:space="preserve">  Point6</w:t>
      </w:r>
      <w:r>
        <w:tab/>
      </w:r>
      <w:r>
        <w:tab/>
        <w:t>52</w:t>
      </w:r>
      <w:r w:rsidR="006C334D">
        <w:t>º</w:t>
      </w:r>
      <w:r>
        <w:t>30.8645S</w:t>
      </w:r>
      <w:r>
        <w:tab/>
      </w:r>
      <w:r w:rsidR="006C334D">
        <w:t>0</w:t>
      </w:r>
      <w:r>
        <w:t>39</w:t>
      </w:r>
      <w:r w:rsidR="006C334D">
        <w:t>º</w:t>
      </w:r>
      <w:r>
        <w:t>14.3090W</w:t>
      </w:r>
    </w:p>
    <w:p w14:paraId="23030F8C" w14:textId="176E7BA5" w:rsidR="00BA33C2" w:rsidRDefault="002A79B8" w:rsidP="00BA33C2">
      <w:pPr>
        <w:jc w:val="left"/>
      </w:pPr>
      <w:r>
        <w:t xml:space="preserve">  Point7</w:t>
      </w:r>
      <w:r>
        <w:tab/>
      </w:r>
      <w:r>
        <w:tab/>
        <w:t>51</w:t>
      </w:r>
      <w:r w:rsidR="006C334D">
        <w:t>º0</w:t>
      </w:r>
      <w:r w:rsidR="00BA33C2">
        <w:t>0.9704S</w:t>
      </w:r>
      <w:r w:rsidR="00BA33C2">
        <w:tab/>
      </w:r>
      <w:r w:rsidR="006C334D">
        <w:t>0</w:t>
      </w:r>
      <w:r w:rsidR="00BA33C2">
        <w:t>40</w:t>
      </w:r>
      <w:r w:rsidR="006C334D">
        <w:t>º</w:t>
      </w:r>
      <w:r w:rsidR="00BA33C2">
        <w:t>53.4565W</w:t>
      </w:r>
    </w:p>
    <w:p w14:paraId="4778424E" w14:textId="43E68A38" w:rsidR="00BA33C2" w:rsidRDefault="00BA33C2" w:rsidP="00BA33C2">
      <w:pPr>
        <w:jc w:val="left"/>
      </w:pPr>
      <w:r>
        <w:t xml:space="preserve">  Point8</w:t>
      </w:r>
      <w:r>
        <w:tab/>
      </w:r>
      <w:r>
        <w:tab/>
        <w:t>49</w:t>
      </w:r>
      <w:r w:rsidR="006C334D">
        <w:t>º</w:t>
      </w:r>
      <w:r>
        <w:t>31.0531S</w:t>
      </w:r>
      <w:r>
        <w:tab/>
      </w:r>
      <w:r w:rsidR="006C334D">
        <w:t>0</w:t>
      </w:r>
      <w:r>
        <w:t>42</w:t>
      </w:r>
      <w:r w:rsidR="006C334D">
        <w:t>º</w:t>
      </w:r>
      <w:r>
        <w:t>29.4583W</w:t>
      </w:r>
    </w:p>
    <w:p w14:paraId="6B947902" w14:textId="158CFE19" w:rsidR="00BA33C2" w:rsidRDefault="002A79B8" w:rsidP="00BA33C2">
      <w:pPr>
        <w:jc w:val="left"/>
      </w:pPr>
      <w:r>
        <w:lastRenderedPageBreak/>
        <w:t xml:space="preserve">  Point9</w:t>
      </w:r>
      <w:r>
        <w:tab/>
      </w:r>
      <w:r>
        <w:tab/>
        <w:t>48</w:t>
      </w:r>
      <w:r w:rsidR="006C334D">
        <w:t>º0</w:t>
      </w:r>
      <w:r>
        <w:t>1.1124S</w:t>
      </w:r>
      <w:r>
        <w:tab/>
      </w:r>
      <w:r w:rsidR="006C334D">
        <w:t>0</w:t>
      </w:r>
      <w:r>
        <w:t>44</w:t>
      </w:r>
      <w:r w:rsidR="006C334D">
        <w:t>º0</w:t>
      </w:r>
      <w:r w:rsidR="00BA33C2">
        <w:t>2.5694W</w:t>
      </w:r>
    </w:p>
    <w:p w14:paraId="39F3374A" w14:textId="694EF471" w:rsidR="00BA33C2" w:rsidRDefault="00BA33C2" w:rsidP="00BA33C2">
      <w:pPr>
        <w:jc w:val="left"/>
      </w:pPr>
      <w:r>
        <w:t xml:space="preserve">  Point10</w:t>
      </w:r>
      <w:r>
        <w:tab/>
        <w:t>46</w:t>
      </w:r>
      <w:r w:rsidR="006C334D">
        <w:t>º</w:t>
      </w:r>
      <w:r>
        <w:t>31.1481S</w:t>
      </w:r>
      <w:r>
        <w:tab/>
      </w:r>
      <w:r w:rsidR="006C334D">
        <w:t>0</w:t>
      </w:r>
      <w:r>
        <w:t>45</w:t>
      </w:r>
      <w:r w:rsidR="006C334D">
        <w:t>º</w:t>
      </w:r>
      <w:r>
        <w:t>33.0188W</w:t>
      </w:r>
    </w:p>
    <w:p w14:paraId="429CEB92" w14:textId="6A3EC58B" w:rsidR="00BA33C2" w:rsidRDefault="002A79B8" w:rsidP="00BA33C2">
      <w:pPr>
        <w:jc w:val="left"/>
      </w:pPr>
      <w:r>
        <w:t xml:space="preserve">  Point11</w:t>
      </w:r>
      <w:r>
        <w:tab/>
        <w:t>45</w:t>
      </w:r>
      <w:r w:rsidR="006C334D">
        <w:t>º0</w:t>
      </w:r>
      <w:r>
        <w:t>1.1601S</w:t>
      </w:r>
      <w:r>
        <w:tab/>
      </w:r>
      <w:r w:rsidR="006C334D">
        <w:t>0</w:t>
      </w:r>
      <w:r>
        <w:t>47</w:t>
      </w:r>
      <w:r w:rsidR="006C334D">
        <w:t>º0</w:t>
      </w:r>
      <w:r w:rsidR="00BA33C2">
        <w:t>1.0129W</w:t>
      </w:r>
    </w:p>
    <w:p w14:paraId="19062A24" w14:textId="37B4EBF2" w:rsidR="00BA33C2" w:rsidRDefault="00BA33C2" w:rsidP="00BA33C2">
      <w:pPr>
        <w:jc w:val="left"/>
      </w:pPr>
      <w:r>
        <w:t xml:space="preserve">  Point12</w:t>
      </w:r>
      <w:r>
        <w:tab/>
        <w:t>43</w:t>
      </w:r>
      <w:r w:rsidR="006C334D">
        <w:t>º</w:t>
      </w:r>
      <w:r>
        <w:t>31.1484S</w:t>
      </w:r>
      <w:r>
        <w:tab/>
      </w:r>
      <w:r w:rsidR="006C334D">
        <w:t>0</w:t>
      </w:r>
      <w:r>
        <w:t>48</w:t>
      </w:r>
      <w:r w:rsidR="006C334D">
        <w:t>º</w:t>
      </w:r>
      <w:r>
        <w:t>26.7385W</w:t>
      </w:r>
    </w:p>
    <w:p w14:paraId="1C8B6259" w14:textId="66C72D38" w:rsidR="00BA33C2" w:rsidRDefault="002A79B8" w:rsidP="00BA33C2">
      <w:pPr>
        <w:jc w:val="left"/>
      </w:pPr>
      <w:r>
        <w:t xml:space="preserve">  Point13</w:t>
      </w:r>
      <w:r>
        <w:tab/>
        <w:t>42</w:t>
      </w:r>
      <w:r w:rsidR="006C334D">
        <w:t>º0</w:t>
      </w:r>
      <w:r w:rsidR="00BA33C2">
        <w:t>1.1129S</w:t>
      </w:r>
      <w:r w:rsidR="00BA33C2">
        <w:tab/>
      </w:r>
      <w:r w:rsidR="006C334D">
        <w:t>0</w:t>
      </w:r>
      <w:r w:rsidR="00BA33C2">
        <w:t>49</w:t>
      </w:r>
      <w:r w:rsidR="006C334D">
        <w:t>º</w:t>
      </w:r>
      <w:r w:rsidR="00BA33C2">
        <w:t>50.3653W</w:t>
      </w:r>
    </w:p>
    <w:p w14:paraId="2A48BDCF" w14:textId="6D079BCF" w:rsidR="00BA33C2" w:rsidRDefault="00BA33C2" w:rsidP="00BA33C2">
      <w:pPr>
        <w:jc w:val="left"/>
      </w:pPr>
      <w:r>
        <w:t xml:space="preserve">  Point14</w:t>
      </w:r>
      <w:r>
        <w:tab/>
        <w:t>40</w:t>
      </w:r>
      <w:r w:rsidR="006C334D">
        <w:t>º</w:t>
      </w:r>
      <w:r>
        <w:t>31.0539S</w:t>
      </w:r>
      <w:r>
        <w:tab/>
      </w:r>
      <w:r w:rsidR="006C334D">
        <w:t>0</w:t>
      </w:r>
      <w:r>
        <w:t>51</w:t>
      </w:r>
      <w:r w:rsidR="006C334D">
        <w:t>º</w:t>
      </w:r>
      <w:r>
        <w:t>12.0481W</w:t>
      </w:r>
    </w:p>
    <w:p w14:paraId="43A680FF" w14:textId="5F03AA51" w:rsidR="00BA33C2" w:rsidRDefault="002A79B8" w:rsidP="00BA33C2">
      <w:pPr>
        <w:jc w:val="left"/>
      </w:pPr>
      <w:r>
        <w:t xml:space="preserve">  Point15</w:t>
      </w:r>
      <w:r>
        <w:tab/>
        <w:t>39</w:t>
      </w:r>
      <w:r w:rsidR="006C334D">
        <w:t>º0</w:t>
      </w:r>
      <w:r w:rsidR="00BA33C2">
        <w:t>0.9713S</w:t>
      </w:r>
      <w:r w:rsidR="00BA33C2">
        <w:tab/>
      </w:r>
      <w:r w:rsidR="006C334D">
        <w:t>0</w:t>
      </w:r>
      <w:r w:rsidR="00BA33C2">
        <w:t>52</w:t>
      </w:r>
      <w:r w:rsidR="006C334D">
        <w:t>º</w:t>
      </w:r>
      <w:r w:rsidR="00BA33C2">
        <w:t>31.9287W</w:t>
      </w:r>
    </w:p>
    <w:p w14:paraId="65AF8576" w14:textId="505FDFBE" w:rsidR="00BA33C2" w:rsidRDefault="00BA33C2" w:rsidP="00BA33C2">
      <w:pPr>
        <w:jc w:val="left"/>
      </w:pPr>
      <w:r>
        <w:t xml:space="preserve">  Point16</w:t>
      </w:r>
      <w:r>
        <w:tab/>
        <w:t>37</w:t>
      </w:r>
      <w:r w:rsidR="006C334D">
        <w:t>º</w:t>
      </w:r>
      <w:r>
        <w:t>30.8656S</w:t>
      </w:r>
      <w:r>
        <w:tab/>
      </w:r>
      <w:r w:rsidR="006C334D">
        <w:t>0</w:t>
      </w:r>
      <w:r>
        <w:t>53</w:t>
      </w:r>
      <w:r w:rsidR="006C334D">
        <w:t>º</w:t>
      </w:r>
      <w:r>
        <w:t>50.1372W</w:t>
      </w:r>
    </w:p>
    <w:p w14:paraId="199FDD01" w14:textId="5DB642EF" w:rsidR="00BA33C2" w:rsidRDefault="002A79B8" w:rsidP="00BA33C2">
      <w:pPr>
        <w:jc w:val="left"/>
      </w:pPr>
      <w:r>
        <w:t xml:space="preserve">  Point17</w:t>
      </w:r>
      <w:r>
        <w:tab/>
        <w:t>36</w:t>
      </w:r>
      <w:r w:rsidR="006C334D">
        <w:t>º0</w:t>
      </w:r>
      <w:r>
        <w:t>0.7368S</w:t>
      </w:r>
      <w:r>
        <w:tab/>
      </w:r>
      <w:r w:rsidR="006C334D">
        <w:t>0</w:t>
      </w:r>
      <w:r>
        <w:t>55</w:t>
      </w:r>
      <w:r w:rsidR="006C334D">
        <w:t>º0</w:t>
      </w:r>
      <w:r w:rsidR="00BA33C2">
        <w:t>6.7935W</w:t>
      </w:r>
    </w:p>
    <w:p w14:paraId="24EE40BD" w14:textId="156E04BC" w:rsidR="00BA33C2" w:rsidRDefault="00BA33C2" w:rsidP="00BA33C2">
      <w:pPr>
        <w:jc w:val="left"/>
      </w:pPr>
      <w:r>
        <w:t xml:space="preserve">  Point18</w:t>
      </w:r>
      <w:r>
        <w:tab/>
        <w:t>34</w:t>
      </w:r>
      <w:r w:rsidR="006C334D">
        <w:t>º</w:t>
      </w:r>
      <w:r>
        <w:t>30.5854S</w:t>
      </w:r>
      <w:r>
        <w:tab/>
      </w:r>
      <w:r w:rsidR="006C334D">
        <w:t>0</w:t>
      </w:r>
      <w:r>
        <w:t>56</w:t>
      </w:r>
      <w:r w:rsidR="006C334D">
        <w:t>º</w:t>
      </w:r>
      <w:r>
        <w:t>22.0087W</w:t>
      </w:r>
    </w:p>
    <w:p w14:paraId="6336502D" w14:textId="14B46A9C" w:rsidR="00BA33C2" w:rsidRDefault="002A79B8" w:rsidP="00BA33C2">
      <w:pPr>
        <w:jc w:val="left"/>
      </w:pPr>
      <w:r>
        <w:t xml:space="preserve">  Point19</w:t>
      </w:r>
      <w:r>
        <w:tab/>
        <w:t>33</w:t>
      </w:r>
      <w:r w:rsidR="006C334D">
        <w:t>º0</w:t>
      </w:r>
      <w:r w:rsidR="00BA33C2">
        <w:t>0.4119S</w:t>
      </w:r>
      <w:r w:rsidR="00BA33C2">
        <w:tab/>
      </w:r>
      <w:r w:rsidR="006C334D">
        <w:t>0</w:t>
      </w:r>
      <w:r w:rsidR="00BA33C2">
        <w:t>57</w:t>
      </w:r>
      <w:r w:rsidR="006C334D">
        <w:t>º</w:t>
      </w:r>
      <w:r w:rsidR="00BA33C2">
        <w:t>35.8854W</w:t>
      </w:r>
    </w:p>
    <w:p w14:paraId="35AEAD0F" w14:textId="5E568739" w:rsidR="00BA33C2" w:rsidRDefault="00BA33C2" w:rsidP="00BA33C2">
      <w:pPr>
        <w:jc w:val="left"/>
      </w:pPr>
      <w:r>
        <w:t xml:space="preserve">  Point20</w:t>
      </w:r>
      <w:r>
        <w:tab/>
        <w:t>31</w:t>
      </w:r>
      <w:r w:rsidR="006C334D">
        <w:t>º</w:t>
      </w:r>
      <w:r>
        <w:t>30.2165S</w:t>
      </w:r>
      <w:r>
        <w:tab/>
      </w:r>
      <w:r w:rsidR="006C334D">
        <w:t>0</w:t>
      </w:r>
      <w:r>
        <w:t>58</w:t>
      </w:r>
      <w:r w:rsidR="006C334D">
        <w:t>º</w:t>
      </w:r>
      <w:r>
        <w:t>48.5194W</w:t>
      </w:r>
    </w:p>
    <w:p w14:paraId="0931E2B5" w14:textId="4C657381" w:rsidR="00BA33C2" w:rsidRDefault="002A79B8" w:rsidP="00BA33C2">
      <w:pPr>
        <w:jc w:val="left"/>
      </w:pPr>
      <w:r>
        <w:t xml:space="preserve">  Point21</w:t>
      </w:r>
      <w:r>
        <w:tab/>
        <w:t>30</w:t>
      </w:r>
      <w:r w:rsidR="006C334D">
        <w:t>º</w:t>
      </w:r>
      <w:r>
        <w:t>00.0000S</w:t>
      </w:r>
      <w:r>
        <w:tab/>
      </w:r>
      <w:r w:rsidR="006C334D">
        <w:t>0</w:t>
      </w:r>
      <w:r>
        <w:t>60</w:t>
      </w:r>
      <w:r w:rsidR="006C334D">
        <w:t>º0</w:t>
      </w:r>
      <w:r w:rsidR="00BA33C2">
        <w:t>0.0000W</w:t>
      </w:r>
    </w:p>
    <w:p w14:paraId="59D2ED74" w14:textId="77777777" w:rsidR="00BA33C2" w:rsidRDefault="00BA33C2" w:rsidP="00BA33C2">
      <w:pPr>
        <w:jc w:val="left"/>
      </w:pPr>
    </w:p>
    <w:p w14:paraId="0BEC61B9" w14:textId="79A6FAB7" w:rsidR="00BA33C2" w:rsidRPr="00BA33C2" w:rsidRDefault="00BA33C2" w:rsidP="00BA33C2">
      <w:pPr>
        <w:jc w:val="left"/>
        <w:rPr>
          <w:b/>
          <w:u w:val="single"/>
        </w:rPr>
      </w:pPr>
      <w:r w:rsidRPr="00BA33C2">
        <w:rPr>
          <w:b/>
          <w:u w:val="single"/>
        </w:rPr>
        <w:t>Set 12 Long Horizontal (45</w:t>
      </w:r>
      <w:r w:rsidR="006C334D" w:rsidRPr="002164D3">
        <w:rPr>
          <w:b/>
        </w:rPr>
        <w:t>º</w:t>
      </w:r>
      <w:r w:rsidRPr="00BA33C2">
        <w:rPr>
          <w:b/>
          <w:u w:val="single"/>
        </w:rPr>
        <w:t>S, 60</w:t>
      </w:r>
      <w:r w:rsidR="006C334D" w:rsidRPr="002164D3">
        <w:rPr>
          <w:b/>
        </w:rPr>
        <w:t>º</w:t>
      </w:r>
      <w:r w:rsidRPr="00BA33C2">
        <w:rPr>
          <w:b/>
          <w:u w:val="single"/>
        </w:rPr>
        <w:t>W to 45</w:t>
      </w:r>
      <w:r w:rsidR="006C334D" w:rsidRPr="002164D3">
        <w:rPr>
          <w:b/>
        </w:rPr>
        <w:t>º</w:t>
      </w:r>
      <w:r w:rsidRPr="00BA33C2">
        <w:rPr>
          <w:b/>
          <w:u w:val="single"/>
        </w:rPr>
        <w:t>S, 30</w:t>
      </w:r>
      <w:r w:rsidR="006C334D" w:rsidRPr="002164D3">
        <w:rPr>
          <w:b/>
        </w:rPr>
        <w:t>º</w:t>
      </w:r>
      <w:r w:rsidRPr="00BA33C2">
        <w:rPr>
          <w:b/>
          <w:u w:val="single"/>
        </w:rPr>
        <w:t>W)</w:t>
      </w:r>
    </w:p>
    <w:p w14:paraId="066D9CE0" w14:textId="77777777" w:rsidR="00BA33C2" w:rsidRDefault="00BA33C2" w:rsidP="00BA33C2">
      <w:pPr>
        <w:jc w:val="left"/>
      </w:pPr>
    </w:p>
    <w:p w14:paraId="3627E65D" w14:textId="0FC92CCC" w:rsidR="00BA33C2" w:rsidRDefault="00BA33C2" w:rsidP="00BA33C2">
      <w:pPr>
        <w:jc w:val="left"/>
      </w:pPr>
      <w:r>
        <w:t xml:space="preserve">  The rhumb line runs along the 45</w:t>
      </w:r>
      <w:r w:rsidR="006C334D">
        <w:t>º</w:t>
      </w:r>
      <w:r>
        <w:t>S parallel.</w:t>
      </w:r>
    </w:p>
    <w:p w14:paraId="33BD3EF9" w14:textId="77777777" w:rsidR="00BA33C2" w:rsidRDefault="00BA33C2" w:rsidP="00BA33C2">
      <w:pPr>
        <w:jc w:val="left"/>
      </w:pPr>
    </w:p>
    <w:p w14:paraId="7E25B157" w14:textId="140D50B8" w:rsidR="00BA33C2" w:rsidRPr="00BA33C2" w:rsidRDefault="00BA33C2" w:rsidP="00BA33C2">
      <w:pPr>
        <w:jc w:val="left"/>
        <w:rPr>
          <w:b/>
          <w:u w:val="single"/>
        </w:rPr>
      </w:pPr>
      <w:r w:rsidRPr="00BA33C2">
        <w:rPr>
          <w:b/>
          <w:u w:val="single"/>
        </w:rPr>
        <w:t>Set 13 Long Vertical (30</w:t>
      </w:r>
      <w:r w:rsidR="006C334D" w:rsidRPr="002164D3">
        <w:rPr>
          <w:b/>
        </w:rPr>
        <w:t>º</w:t>
      </w:r>
      <w:r w:rsidRPr="00BA33C2">
        <w:rPr>
          <w:b/>
          <w:u w:val="single"/>
        </w:rPr>
        <w:t>S, 45</w:t>
      </w:r>
      <w:r w:rsidR="006C334D" w:rsidRPr="002164D3">
        <w:rPr>
          <w:b/>
        </w:rPr>
        <w:t>º</w:t>
      </w:r>
      <w:r w:rsidRPr="00BA33C2">
        <w:rPr>
          <w:b/>
          <w:u w:val="single"/>
        </w:rPr>
        <w:t>W to 60</w:t>
      </w:r>
      <w:r w:rsidR="006C334D" w:rsidRPr="002164D3">
        <w:rPr>
          <w:b/>
        </w:rPr>
        <w:t>º</w:t>
      </w:r>
      <w:r w:rsidRPr="00BA33C2">
        <w:rPr>
          <w:b/>
          <w:u w:val="single"/>
        </w:rPr>
        <w:t>S, 45</w:t>
      </w:r>
      <w:r w:rsidR="006C334D" w:rsidRPr="002164D3">
        <w:rPr>
          <w:b/>
        </w:rPr>
        <w:t>º</w:t>
      </w:r>
      <w:r w:rsidRPr="00BA33C2">
        <w:rPr>
          <w:b/>
          <w:u w:val="single"/>
        </w:rPr>
        <w:t>W)</w:t>
      </w:r>
    </w:p>
    <w:p w14:paraId="07116379" w14:textId="77777777" w:rsidR="00BA33C2" w:rsidRDefault="00BA33C2" w:rsidP="00BA33C2">
      <w:pPr>
        <w:jc w:val="left"/>
      </w:pPr>
    </w:p>
    <w:p w14:paraId="4121DF04" w14:textId="4B114784" w:rsidR="00BA33C2" w:rsidRDefault="00BA33C2" w:rsidP="00BA33C2">
      <w:pPr>
        <w:jc w:val="left"/>
      </w:pPr>
      <w:r>
        <w:t xml:space="preserve">  The rhumb line runs along the 45</w:t>
      </w:r>
      <w:r w:rsidR="006C334D">
        <w:t>º</w:t>
      </w:r>
      <w:r>
        <w:t>W meridian.</w:t>
      </w:r>
    </w:p>
    <w:p w14:paraId="4B756FEC" w14:textId="77777777" w:rsidR="00BA33C2" w:rsidRDefault="00BA33C2" w:rsidP="00BA33C2">
      <w:pPr>
        <w:jc w:val="left"/>
      </w:pPr>
    </w:p>
    <w:p w14:paraId="735397E8" w14:textId="77777777" w:rsidR="00BA33C2" w:rsidRDefault="00187591" w:rsidP="00E30B8F">
      <w:pPr>
        <w:pStyle w:val="Heading2"/>
      </w:pPr>
      <w:r>
        <w:br w:type="page"/>
      </w:r>
      <w:bookmarkStart w:id="1338" w:name="_Toc152748597"/>
      <w:r w:rsidR="00BA33C2">
        <w:lastRenderedPageBreak/>
        <w:t>Symbols</w:t>
      </w:r>
      <w:bookmarkEnd w:id="1338"/>
    </w:p>
    <w:p w14:paraId="68F7A40D" w14:textId="77777777" w:rsidR="00BA33C2" w:rsidRPr="00CF2F67" w:rsidRDefault="00BA33C2" w:rsidP="00E30B8F">
      <w:pPr>
        <w:pStyle w:val="Heading3"/>
        <w:rPr>
          <w:lang w:val="en-US"/>
        </w:rPr>
      </w:pPr>
      <w:r>
        <w:rPr>
          <w:lang w:val="en-US"/>
        </w:rPr>
        <w:t>Symbol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BA33C2" w14:paraId="62EC6FE0" w14:textId="77777777" w:rsidTr="008A1BCC">
        <w:trPr>
          <w:trHeight w:val="454"/>
          <w:tblHeader/>
        </w:trPr>
        <w:tc>
          <w:tcPr>
            <w:tcW w:w="2381" w:type="dxa"/>
            <w:shd w:val="clear" w:color="auto" w:fill="CCFFCC"/>
            <w:vAlign w:val="center"/>
          </w:tcPr>
          <w:p w14:paraId="7F5D81D4" w14:textId="77777777" w:rsidR="00BA33C2" w:rsidRPr="004065B1" w:rsidRDefault="00BA33C2" w:rsidP="008A1BCC">
            <w:r w:rsidRPr="000A066E">
              <w:rPr>
                <w:b/>
              </w:rPr>
              <w:t>Test Reference</w:t>
            </w:r>
          </w:p>
        </w:tc>
        <w:tc>
          <w:tcPr>
            <w:tcW w:w="2381" w:type="dxa"/>
            <w:shd w:val="clear" w:color="auto" w:fill="CCFFCC"/>
            <w:vAlign w:val="center"/>
          </w:tcPr>
          <w:p w14:paraId="414A8C90" w14:textId="5095BE03" w:rsidR="00BA33C2" w:rsidRPr="004065B1" w:rsidRDefault="00F20C92" w:rsidP="00BA33C2">
            <w:proofErr w:type="spellStart"/>
            <w:r>
              <w:t>SymbolSize</w:t>
            </w:r>
            <w:proofErr w:type="spellEnd"/>
          </w:p>
        </w:tc>
        <w:tc>
          <w:tcPr>
            <w:tcW w:w="2382" w:type="dxa"/>
            <w:shd w:val="clear" w:color="auto" w:fill="CCFFCC"/>
            <w:vAlign w:val="center"/>
          </w:tcPr>
          <w:p w14:paraId="63FF558A" w14:textId="77777777" w:rsidR="00BA33C2" w:rsidRPr="004065B1" w:rsidRDefault="00BA33C2" w:rsidP="008A1BCC">
            <w:r w:rsidRPr="000A066E">
              <w:rPr>
                <w:b/>
              </w:rPr>
              <w:t>IHO Reference</w:t>
            </w:r>
          </w:p>
        </w:tc>
        <w:tc>
          <w:tcPr>
            <w:tcW w:w="2382" w:type="dxa"/>
            <w:shd w:val="clear" w:color="auto" w:fill="CCFFCC"/>
            <w:vAlign w:val="center"/>
          </w:tcPr>
          <w:p w14:paraId="22B1906A"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C-20.1</w:t>
            </w:r>
          </w:p>
          <w:p w14:paraId="5581782E" w14:textId="1BA75554" w:rsidR="00BA33C2" w:rsidRPr="004065B1" w:rsidRDefault="00BA33C2" w:rsidP="008A1BCC"/>
        </w:tc>
      </w:tr>
      <w:tr w:rsidR="00BA33C2" w14:paraId="6A75699F" w14:textId="77777777" w:rsidTr="008A1BCC">
        <w:trPr>
          <w:tblHeader/>
        </w:trPr>
        <w:tc>
          <w:tcPr>
            <w:tcW w:w="9526" w:type="dxa"/>
            <w:gridSpan w:val="4"/>
            <w:shd w:val="clear" w:color="auto" w:fill="CCFFCC"/>
            <w:vAlign w:val="center"/>
          </w:tcPr>
          <w:p w14:paraId="238CC52F" w14:textId="77777777" w:rsidR="00BA33C2" w:rsidRDefault="00BA33C2" w:rsidP="008A1BCC">
            <w:r w:rsidRPr="000A066E">
              <w:rPr>
                <w:b/>
              </w:rPr>
              <w:t>Test description</w:t>
            </w:r>
          </w:p>
        </w:tc>
      </w:tr>
      <w:tr w:rsidR="00BA33C2" w14:paraId="0A960D89" w14:textId="77777777" w:rsidTr="008A1BCC">
        <w:trPr>
          <w:tblHeader/>
        </w:trPr>
        <w:tc>
          <w:tcPr>
            <w:tcW w:w="9526" w:type="dxa"/>
            <w:gridSpan w:val="4"/>
            <w:vAlign w:val="center"/>
          </w:tcPr>
          <w:p w14:paraId="3561F8E4" w14:textId="77777777" w:rsidR="00BA33C2" w:rsidRPr="00544135" w:rsidRDefault="00187591" w:rsidP="008A1BCC">
            <w:pPr>
              <w:rPr>
                <w:i/>
              </w:rPr>
            </w:pPr>
            <w:r w:rsidRPr="00544135">
              <w:rPr>
                <w:i/>
              </w:rPr>
              <w:t>Display of symbols in size shown in the IHO Presentation Library.</w:t>
            </w:r>
          </w:p>
        </w:tc>
      </w:tr>
      <w:tr w:rsidR="00BA33C2" w14:paraId="2FE0C039" w14:textId="77777777" w:rsidTr="008A1BCC">
        <w:trPr>
          <w:tblHeader/>
        </w:trPr>
        <w:tc>
          <w:tcPr>
            <w:tcW w:w="9526" w:type="dxa"/>
            <w:gridSpan w:val="4"/>
            <w:shd w:val="clear" w:color="auto" w:fill="CCFFCC"/>
            <w:vAlign w:val="center"/>
          </w:tcPr>
          <w:p w14:paraId="3991F7EB" w14:textId="77777777" w:rsidR="00BA33C2" w:rsidRPr="004065B1" w:rsidRDefault="00BA33C2" w:rsidP="008A1BCC">
            <w:r w:rsidRPr="000A066E">
              <w:rPr>
                <w:b/>
              </w:rPr>
              <w:t>Setup</w:t>
            </w:r>
          </w:p>
        </w:tc>
      </w:tr>
      <w:tr w:rsidR="00BA33C2" w14:paraId="2DEB4837" w14:textId="77777777" w:rsidTr="008A1BCC">
        <w:trPr>
          <w:tblHeader/>
        </w:trPr>
        <w:tc>
          <w:tcPr>
            <w:tcW w:w="9526" w:type="dxa"/>
            <w:gridSpan w:val="4"/>
            <w:vAlign w:val="center"/>
          </w:tcPr>
          <w:p w14:paraId="626092C4" w14:textId="3994DE8B" w:rsidR="00BA33C2"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BA33C2" w14:paraId="093AD9F8" w14:textId="77777777" w:rsidTr="008A1BCC">
        <w:trPr>
          <w:tblHeader/>
        </w:trPr>
        <w:tc>
          <w:tcPr>
            <w:tcW w:w="9526" w:type="dxa"/>
            <w:gridSpan w:val="4"/>
            <w:shd w:val="clear" w:color="auto" w:fill="CCFFCC"/>
            <w:vAlign w:val="center"/>
          </w:tcPr>
          <w:p w14:paraId="363E25BF" w14:textId="77777777" w:rsidR="00BA33C2" w:rsidRPr="004065B1" w:rsidRDefault="00BA33C2" w:rsidP="008A1BCC">
            <w:r w:rsidRPr="000A066E">
              <w:rPr>
                <w:b/>
              </w:rPr>
              <w:t>Action</w:t>
            </w:r>
          </w:p>
        </w:tc>
      </w:tr>
      <w:tr w:rsidR="00BA33C2" w14:paraId="7D998423" w14:textId="77777777" w:rsidTr="008A1BCC">
        <w:trPr>
          <w:tblHeader/>
        </w:trPr>
        <w:tc>
          <w:tcPr>
            <w:tcW w:w="9526" w:type="dxa"/>
            <w:gridSpan w:val="4"/>
            <w:vAlign w:val="center"/>
          </w:tcPr>
          <w:p w14:paraId="31C8C0CF" w14:textId="6B0CF5A0" w:rsidR="00BA33C2" w:rsidRPr="00544135" w:rsidRDefault="00187591" w:rsidP="008A1BCC">
            <w:pPr>
              <w:rPr>
                <w:i/>
              </w:rPr>
            </w:pPr>
            <w:r w:rsidRPr="00544135">
              <w:rPr>
                <w:i/>
              </w:rPr>
              <w:t xml:space="preserve">Perform zoom-in and zoom-out operations in each </w:t>
            </w:r>
            <w:r w:rsidR="007D0469">
              <w:rPr>
                <w:i/>
              </w:rPr>
              <w:t>Display Category</w:t>
            </w:r>
            <w:r w:rsidRPr="00544135">
              <w:rPr>
                <w:i/>
              </w:rPr>
              <w:t>.</w:t>
            </w:r>
          </w:p>
        </w:tc>
      </w:tr>
      <w:tr w:rsidR="00BA33C2" w14:paraId="13944F0E" w14:textId="77777777" w:rsidTr="008A1BCC">
        <w:trPr>
          <w:tblHeader/>
        </w:trPr>
        <w:tc>
          <w:tcPr>
            <w:tcW w:w="9526" w:type="dxa"/>
            <w:gridSpan w:val="4"/>
            <w:shd w:val="clear" w:color="auto" w:fill="CCFFCC"/>
            <w:vAlign w:val="center"/>
          </w:tcPr>
          <w:p w14:paraId="056F22BD" w14:textId="77777777" w:rsidR="00BA33C2" w:rsidRPr="004065B1" w:rsidRDefault="00BA33C2" w:rsidP="008A1BCC">
            <w:r w:rsidRPr="000A066E">
              <w:rPr>
                <w:b/>
              </w:rPr>
              <w:t>Results</w:t>
            </w:r>
          </w:p>
        </w:tc>
      </w:tr>
      <w:tr w:rsidR="00BA33C2" w14:paraId="1410060E" w14:textId="77777777" w:rsidTr="008A1BCC">
        <w:trPr>
          <w:tblHeader/>
        </w:trPr>
        <w:tc>
          <w:tcPr>
            <w:tcW w:w="9526" w:type="dxa"/>
            <w:gridSpan w:val="4"/>
            <w:vAlign w:val="center"/>
          </w:tcPr>
          <w:p w14:paraId="72B49048" w14:textId="6B37EC31" w:rsidR="00BA33C2" w:rsidRPr="00544135" w:rsidRDefault="00187591" w:rsidP="00187591">
            <w:pPr>
              <w:jc w:val="left"/>
              <w:rPr>
                <w:i/>
              </w:rPr>
            </w:pPr>
            <w:r w:rsidRPr="00544135">
              <w:rPr>
                <w:i/>
              </w:rPr>
              <w:t>Confirm that the symbols do not decrease in size below that shown in the IHO</w:t>
            </w:r>
            <w:r w:rsidR="00AB57F1">
              <w:rPr>
                <w:i/>
              </w:rPr>
              <w:t xml:space="preserve"> </w:t>
            </w:r>
            <w:r w:rsidRPr="00544135">
              <w:rPr>
                <w:i/>
              </w:rPr>
              <w:t>Presentation Library.</w:t>
            </w:r>
          </w:p>
        </w:tc>
      </w:tr>
    </w:tbl>
    <w:p w14:paraId="45C51024" w14:textId="77777777" w:rsidR="00BA33C2" w:rsidRDefault="00BA33C2" w:rsidP="00BA33C2"/>
    <w:p w14:paraId="340912BD" w14:textId="77777777" w:rsidR="006E0D80" w:rsidRPr="00CF2F67" w:rsidRDefault="00187591" w:rsidP="00E30B8F">
      <w:pPr>
        <w:pStyle w:val="Heading3"/>
        <w:rPr>
          <w:lang w:val="en-US"/>
        </w:rPr>
      </w:pPr>
      <w:bookmarkStart w:id="1339" w:name="_Hlk127980756"/>
      <w:r w:rsidRPr="00187591">
        <w:rPr>
          <w:lang w:val="en-US"/>
        </w:rPr>
        <w:t>Display of ECDIS chart 1 symbols of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6E0D80" w14:paraId="6BCCACCA" w14:textId="77777777" w:rsidTr="008A1BCC">
        <w:trPr>
          <w:trHeight w:val="454"/>
          <w:tblHeader/>
        </w:trPr>
        <w:tc>
          <w:tcPr>
            <w:tcW w:w="2381" w:type="dxa"/>
            <w:shd w:val="clear" w:color="auto" w:fill="CCFFCC"/>
            <w:vAlign w:val="center"/>
          </w:tcPr>
          <w:p w14:paraId="5B20B872" w14:textId="77777777" w:rsidR="006E0D80" w:rsidRPr="004065B1" w:rsidRDefault="006E0D80" w:rsidP="008A1BCC">
            <w:r w:rsidRPr="000A066E">
              <w:rPr>
                <w:b/>
              </w:rPr>
              <w:t>Test Reference</w:t>
            </w:r>
          </w:p>
        </w:tc>
        <w:tc>
          <w:tcPr>
            <w:tcW w:w="2381" w:type="dxa"/>
            <w:shd w:val="clear" w:color="auto" w:fill="CCFFCC"/>
            <w:vAlign w:val="center"/>
          </w:tcPr>
          <w:p w14:paraId="1150DAD0" w14:textId="7F2A90AD" w:rsidR="006E0D80" w:rsidRPr="004065B1" w:rsidRDefault="00F20C92" w:rsidP="008A1BCC">
            <w:proofErr w:type="spellStart"/>
            <w:r>
              <w:t>ChartSymbols</w:t>
            </w:r>
            <w:proofErr w:type="spellEnd"/>
          </w:p>
        </w:tc>
        <w:tc>
          <w:tcPr>
            <w:tcW w:w="2382" w:type="dxa"/>
            <w:shd w:val="clear" w:color="auto" w:fill="CCFFCC"/>
            <w:vAlign w:val="center"/>
          </w:tcPr>
          <w:p w14:paraId="65E71887" w14:textId="77777777" w:rsidR="006E0D80" w:rsidRPr="004065B1" w:rsidRDefault="006E0D80" w:rsidP="008A1BCC">
            <w:r w:rsidRPr="000A066E">
              <w:rPr>
                <w:b/>
              </w:rPr>
              <w:t>IHO Reference</w:t>
            </w:r>
          </w:p>
        </w:tc>
        <w:tc>
          <w:tcPr>
            <w:tcW w:w="2382" w:type="dxa"/>
            <w:shd w:val="clear" w:color="auto" w:fill="CCFFCC"/>
            <w:vAlign w:val="center"/>
          </w:tcPr>
          <w:p w14:paraId="6DA4F15F" w14:textId="77777777" w:rsidR="006E0D80" w:rsidRPr="004065B1" w:rsidRDefault="006E0D80" w:rsidP="008A1BCC">
            <w:r>
              <w:t xml:space="preserve">S-52 </w:t>
            </w:r>
            <w:r w:rsidR="001752C8">
              <w:t>16.1</w:t>
            </w:r>
          </w:p>
        </w:tc>
      </w:tr>
      <w:tr w:rsidR="006E0D80" w14:paraId="76EB3EB4" w14:textId="77777777" w:rsidTr="008A1BCC">
        <w:trPr>
          <w:tblHeader/>
        </w:trPr>
        <w:tc>
          <w:tcPr>
            <w:tcW w:w="9526" w:type="dxa"/>
            <w:gridSpan w:val="4"/>
            <w:shd w:val="clear" w:color="auto" w:fill="CCFFCC"/>
            <w:vAlign w:val="center"/>
          </w:tcPr>
          <w:p w14:paraId="260DB526" w14:textId="77777777" w:rsidR="006E0D80" w:rsidRDefault="006E0D80" w:rsidP="008A1BCC">
            <w:r w:rsidRPr="000A066E">
              <w:rPr>
                <w:b/>
              </w:rPr>
              <w:t>Test description</w:t>
            </w:r>
          </w:p>
        </w:tc>
      </w:tr>
      <w:tr w:rsidR="006E0D80" w14:paraId="351B9BC3" w14:textId="77777777" w:rsidTr="008A1BCC">
        <w:trPr>
          <w:tblHeader/>
        </w:trPr>
        <w:tc>
          <w:tcPr>
            <w:tcW w:w="9526" w:type="dxa"/>
            <w:gridSpan w:val="4"/>
            <w:vAlign w:val="center"/>
          </w:tcPr>
          <w:p w14:paraId="39D17FAB" w14:textId="77777777" w:rsidR="006E0D80" w:rsidRPr="00544135" w:rsidRDefault="00187591" w:rsidP="008A1BCC">
            <w:pPr>
              <w:rPr>
                <w:i/>
              </w:rPr>
            </w:pPr>
            <w:r w:rsidRPr="00544135">
              <w:rPr>
                <w:i/>
              </w:rPr>
              <w:t>Display of the check symbol of the correct size (in mm).</w:t>
            </w:r>
          </w:p>
        </w:tc>
      </w:tr>
      <w:tr w:rsidR="006E0D80" w14:paraId="7087C9C5" w14:textId="77777777" w:rsidTr="008A1BCC">
        <w:trPr>
          <w:tblHeader/>
        </w:trPr>
        <w:tc>
          <w:tcPr>
            <w:tcW w:w="9526" w:type="dxa"/>
            <w:gridSpan w:val="4"/>
            <w:shd w:val="clear" w:color="auto" w:fill="CCFFCC"/>
            <w:vAlign w:val="center"/>
          </w:tcPr>
          <w:p w14:paraId="7F335D1B" w14:textId="77777777" w:rsidR="006E0D80" w:rsidRPr="004065B1" w:rsidRDefault="006E0D80" w:rsidP="008A1BCC">
            <w:r w:rsidRPr="000A066E">
              <w:rPr>
                <w:b/>
              </w:rPr>
              <w:t>Setup</w:t>
            </w:r>
          </w:p>
        </w:tc>
      </w:tr>
      <w:tr w:rsidR="006E0D80" w14:paraId="57BBD793" w14:textId="77777777" w:rsidTr="008A1BCC">
        <w:trPr>
          <w:tblHeader/>
        </w:trPr>
        <w:tc>
          <w:tcPr>
            <w:tcW w:w="9526" w:type="dxa"/>
            <w:gridSpan w:val="4"/>
            <w:vAlign w:val="center"/>
          </w:tcPr>
          <w:p w14:paraId="7A59AED5" w14:textId="27991F68" w:rsidR="0036728A" w:rsidRDefault="0036728A" w:rsidP="002164D3">
            <w:pPr>
              <w:jc w:val="left"/>
              <w:rPr>
                <w:i/>
              </w:rPr>
            </w:pPr>
            <w:r>
              <w:rPr>
                <w:i/>
              </w:rPr>
              <w:t xml:space="preserve">Load the exchange set </w:t>
            </w:r>
            <w:r w:rsidRPr="00E012C8">
              <w:rPr>
                <w:b/>
                <w:bCs/>
                <w:i/>
              </w:rPr>
              <w:t>Chart1</w:t>
            </w:r>
          </w:p>
          <w:p w14:paraId="2454793D" w14:textId="39B8C5AA" w:rsidR="006E0D80" w:rsidRPr="00544135" w:rsidRDefault="006E0D80" w:rsidP="002164D3">
            <w:pPr>
              <w:jc w:val="left"/>
              <w:rPr>
                <w:i/>
              </w:rPr>
            </w:pPr>
          </w:p>
        </w:tc>
      </w:tr>
      <w:tr w:rsidR="006E0D80" w14:paraId="1F21F3E5" w14:textId="77777777" w:rsidTr="008A1BCC">
        <w:trPr>
          <w:tblHeader/>
        </w:trPr>
        <w:tc>
          <w:tcPr>
            <w:tcW w:w="9526" w:type="dxa"/>
            <w:gridSpan w:val="4"/>
            <w:shd w:val="clear" w:color="auto" w:fill="CCFFCC"/>
            <w:vAlign w:val="center"/>
          </w:tcPr>
          <w:p w14:paraId="5C4A0801" w14:textId="77777777" w:rsidR="006E0D80" w:rsidRPr="004065B1" w:rsidRDefault="006E0D80" w:rsidP="008A1BCC">
            <w:r w:rsidRPr="000A066E">
              <w:rPr>
                <w:b/>
              </w:rPr>
              <w:t>Action</w:t>
            </w:r>
          </w:p>
        </w:tc>
      </w:tr>
      <w:tr w:rsidR="006E0D80" w14:paraId="449C4453" w14:textId="77777777" w:rsidTr="008A1BCC">
        <w:trPr>
          <w:tblHeader/>
        </w:trPr>
        <w:tc>
          <w:tcPr>
            <w:tcW w:w="9526" w:type="dxa"/>
            <w:gridSpan w:val="4"/>
            <w:vAlign w:val="center"/>
          </w:tcPr>
          <w:p w14:paraId="4596C8A5" w14:textId="7D7537DB" w:rsidR="006E0D80" w:rsidRPr="00544135" w:rsidRDefault="00187591" w:rsidP="00187591">
            <w:pPr>
              <w:rPr>
                <w:i/>
              </w:rPr>
            </w:pPr>
            <w:r w:rsidRPr="00544135">
              <w:rPr>
                <w:i/>
              </w:rPr>
              <w:t xml:space="preserve">Observe the </w:t>
            </w:r>
            <w:r w:rsidRPr="00E012C8">
              <w:rPr>
                <w:i/>
                <w:highlight w:val="yellow"/>
              </w:rPr>
              <w:t>CHKSYM01</w:t>
            </w:r>
            <w:r w:rsidRPr="00544135">
              <w:rPr>
                <w:i/>
              </w:rPr>
              <w:t xml:space="preserve"> symbol within the Information about the chart display</w:t>
            </w:r>
            <w:r w:rsidR="00AB57F1">
              <w:rPr>
                <w:i/>
              </w:rPr>
              <w:t xml:space="preserve"> </w:t>
            </w:r>
            <w:r w:rsidRPr="00544135">
              <w:rPr>
                <w:i/>
              </w:rPr>
              <w:t>(A,B) section.</w:t>
            </w:r>
          </w:p>
        </w:tc>
      </w:tr>
      <w:tr w:rsidR="006E0D80" w14:paraId="2A354C71" w14:textId="77777777" w:rsidTr="008A1BCC">
        <w:trPr>
          <w:tblHeader/>
        </w:trPr>
        <w:tc>
          <w:tcPr>
            <w:tcW w:w="9526" w:type="dxa"/>
            <w:gridSpan w:val="4"/>
            <w:shd w:val="clear" w:color="auto" w:fill="CCFFCC"/>
            <w:vAlign w:val="center"/>
          </w:tcPr>
          <w:p w14:paraId="39F5EA96" w14:textId="77777777" w:rsidR="006E0D80" w:rsidRPr="004065B1" w:rsidRDefault="006E0D80" w:rsidP="008A1BCC">
            <w:r w:rsidRPr="000A066E">
              <w:rPr>
                <w:b/>
              </w:rPr>
              <w:t>Results</w:t>
            </w:r>
          </w:p>
        </w:tc>
      </w:tr>
      <w:tr w:rsidR="006E0D80" w14:paraId="108E7D0C" w14:textId="77777777" w:rsidTr="008A1BCC">
        <w:trPr>
          <w:tblHeader/>
        </w:trPr>
        <w:tc>
          <w:tcPr>
            <w:tcW w:w="9526" w:type="dxa"/>
            <w:gridSpan w:val="4"/>
            <w:vAlign w:val="center"/>
          </w:tcPr>
          <w:p w14:paraId="59C25D9F" w14:textId="77777777" w:rsidR="006E0D80" w:rsidRPr="00544135" w:rsidRDefault="00187591" w:rsidP="008A1BCC">
            <w:pPr>
              <w:jc w:val="left"/>
              <w:rPr>
                <w:i/>
              </w:rPr>
            </w:pPr>
            <w:r w:rsidRPr="00544135">
              <w:rPr>
                <w:i/>
              </w:rPr>
              <w:t xml:space="preserve">Confirm that the height of the </w:t>
            </w:r>
            <w:r w:rsidRPr="00E012C8">
              <w:rPr>
                <w:i/>
                <w:highlight w:val="yellow"/>
              </w:rPr>
              <w:t>CHKSYM01</w:t>
            </w:r>
            <w:r w:rsidRPr="00544135">
              <w:rPr>
                <w:i/>
              </w:rPr>
              <w:t xml:space="preserve"> symbol is not less than 5.0mm and not greater than 5.5mm.</w:t>
            </w:r>
          </w:p>
        </w:tc>
      </w:tr>
      <w:bookmarkEnd w:id="1339"/>
    </w:tbl>
    <w:p w14:paraId="455FF87F" w14:textId="77777777" w:rsidR="006E0D80" w:rsidRDefault="006E0D80" w:rsidP="006E0D80"/>
    <w:p w14:paraId="0DCCF063" w14:textId="77777777" w:rsidR="000A72CE" w:rsidRPr="00CF2F67" w:rsidRDefault="00187591" w:rsidP="00E30B8F">
      <w:pPr>
        <w:pStyle w:val="Heading3"/>
        <w:rPr>
          <w:lang w:val="en-US"/>
        </w:rPr>
      </w:pPr>
      <w:r w:rsidRPr="00187591">
        <w:rPr>
          <w:lang w:val="en-US"/>
        </w:rPr>
        <w:t>Size in pixels of the check symbol CHKSYM01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5A7D856D" w14:textId="77777777" w:rsidTr="008A1BCC">
        <w:trPr>
          <w:trHeight w:val="454"/>
          <w:tblHeader/>
        </w:trPr>
        <w:tc>
          <w:tcPr>
            <w:tcW w:w="2381" w:type="dxa"/>
            <w:shd w:val="clear" w:color="auto" w:fill="CCFFCC"/>
            <w:vAlign w:val="center"/>
          </w:tcPr>
          <w:p w14:paraId="0A2ECE0D" w14:textId="77777777" w:rsidR="000A72CE" w:rsidRPr="004065B1" w:rsidRDefault="000A72CE" w:rsidP="008A1BCC">
            <w:r w:rsidRPr="000A066E">
              <w:rPr>
                <w:b/>
              </w:rPr>
              <w:t>Test Reference</w:t>
            </w:r>
          </w:p>
        </w:tc>
        <w:tc>
          <w:tcPr>
            <w:tcW w:w="2381" w:type="dxa"/>
            <w:shd w:val="clear" w:color="auto" w:fill="CCFFCC"/>
            <w:vAlign w:val="center"/>
          </w:tcPr>
          <w:p w14:paraId="40A37229" w14:textId="7F1050D3" w:rsidR="000A72CE" w:rsidRPr="004065B1" w:rsidRDefault="00F20C92" w:rsidP="008A1BCC">
            <w:proofErr w:type="spellStart"/>
            <w:r>
              <w:t>CheckSym</w:t>
            </w:r>
            <w:proofErr w:type="spellEnd"/>
          </w:p>
        </w:tc>
        <w:tc>
          <w:tcPr>
            <w:tcW w:w="2382" w:type="dxa"/>
            <w:shd w:val="clear" w:color="auto" w:fill="CCFFCC"/>
            <w:vAlign w:val="center"/>
          </w:tcPr>
          <w:p w14:paraId="595F5387" w14:textId="77777777" w:rsidR="000A72CE" w:rsidRPr="004065B1" w:rsidRDefault="000A72CE" w:rsidP="008A1BCC">
            <w:r w:rsidRPr="000A066E">
              <w:rPr>
                <w:b/>
              </w:rPr>
              <w:t>IHO Reference</w:t>
            </w:r>
          </w:p>
        </w:tc>
        <w:tc>
          <w:tcPr>
            <w:tcW w:w="2382" w:type="dxa"/>
            <w:shd w:val="clear" w:color="auto" w:fill="CCFFCC"/>
            <w:vAlign w:val="center"/>
          </w:tcPr>
          <w:p w14:paraId="39144A92" w14:textId="77777777" w:rsidR="000A72CE" w:rsidRPr="004065B1" w:rsidRDefault="000A72CE" w:rsidP="008A1BCC">
            <w:r>
              <w:t>S-52 [3.1.5]</w:t>
            </w:r>
          </w:p>
        </w:tc>
      </w:tr>
      <w:tr w:rsidR="000A72CE" w14:paraId="3C0E5EC2" w14:textId="77777777" w:rsidTr="008A1BCC">
        <w:trPr>
          <w:tblHeader/>
        </w:trPr>
        <w:tc>
          <w:tcPr>
            <w:tcW w:w="9526" w:type="dxa"/>
            <w:gridSpan w:val="4"/>
            <w:shd w:val="clear" w:color="auto" w:fill="CCFFCC"/>
            <w:vAlign w:val="center"/>
          </w:tcPr>
          <w:p w14:paraId="1C747DE4" w14:textId="77777777" w:rsidR="000A72CE" w:rsidRDefault="000A72CE" w:rsidP="008A1BCC">
            <w:r w:rsidRPr="000A066E">
              <w:rPr>
                <w:b/>
              </w:rPr>
              <w:t>Test description</w:t>
            </w:r>
          </w:p>
        </w:tc>
      </w:tr>
      <w:tr w:rsidR="000A72CE" w14:paraId="14F896E6" w14:textId="77777777" w:rsidTr="008A1BCC">
        <w:trPr>
          <w:tblHeader/>
        </w:trPr>
        <w:tc>
          <w:tcPr>
            <w:tcW w:w="9526" w:type="dxa"/>
            <w:gridSpan w:val="4"/>
            <w:vAlign w:val="center"/>
          </w:tcPr>
          <w:p w14:paraId="0E560488" w14:textId="77777777" w:rsidR="000A72CE" w:rsidRPr="00544135" w:rsidRDefault="00187591" w:rsidP="008A1BCC">
            <w:pPr>
              <w:rPr>
                <w:i/>
              </w:rPr>
            </w:pPr>
            <w:r w:rsidRPr="00544135">
              <w:rPr>
                <w:i/>
              </w:rPr>
              <w:t>Display of the check symbol of the correct size (in pixels).</w:t>
            </w:r>
          </w:p>
        </w:tc>
      </w:tr>
      <w:tr w:rsidR="000A72CE" w14:paraId="621439DF" w14:textId="77777777" w:rsidTr="008A1BCC">
        <w:trPr>
          <w:tblHeader/>
        </w:trPr>
        <w:tc>
          <w:tcPr>
            <w:tcW w:w="9526" w:type="dxa"/>
            <w:gridSpan w:val="4"/>
            <w:shd w:val="clear" w:color="auto" w:fill="CCFFCC"/>
            <w:vAlign w:val="center"/>
          </w:tcPr>
          <w:p w14:paraId="1FC19F97" w14:textId="77777777" w:rsidR="000A72CE" w:rsidRPr="004065B1" w:rsidRDefault="000A72CE" w:rsidP="008A1BCC">
            <w:r w:rsidRPr="000A066E">
              <w:rPr>
                <w:b/>
              </w:rPr>
              <w:t>Setup</w:t>
            </w:r>
          </w:p>
        </w:tc>
      </w:tr>
      <w:tr w:rsidR="000A72CE" w14:paraId="530C4F35" w14:textId="77777777" w:rsidTr="008A1BCC">
        <w:trPr>
          <w:tblHeader/>
        </w:trPr>
        <w:tc>
          <w:tcPr>
            <w:tcW w:w="9526" w:type="dxa"/>
            <w:gridSpan w:val="4"/>
            <w:vAlign w:val="center"/>
          </w:tcPr>
          <w:p w14:paraId="3CFD0DEF" w14:textId="3E5D7796" w:rsidR="000A72CE" w:rsidRPr="00F20C92" w:rsidRDefault="00187591" w:rsidP="008A1BCC">
            <w:r w:rsidRPr="00544135">
              <w:rPr>
                <w:i/>
              </w:rPr>
              <w:t xml:space="preserve">As for test </w:t>
            </w:r>
            <w:r w:rsidR="00F20C92">
              <w:t>Chart1Symbols</w:t>
            </w:r>
          </w:p>
        </w:tc>
      </w:tr>
      <w:tr w:rsidR="000A72CE" w14:paraId="44E26333" w14:textId="77777777" w:rsidTr="008A1BCC">
        <w:trPr>
          <w:tblHeader/>
        </w:trPr>
        <w:tc>
          <w:tcPr>
            <w:tcW w:w="9526" w:type="dxa"/>
            <w:gridSpan w:val="4"/>
            <w:shd w:val="clear" w:color="auto" w:fill="CCFFCC"/>
            <w:vAlign w:val="center"/>
          </w:tcPr>
          <w:p w14:paraId="1A4785BD" w14:textId="77777777" w:rsidR="000A72CE" w:rsidRPr="004065B1" w:rsidRDefault="000A72CE" w:rsidP="008A1BCC">
            <w:r w:rsidRPr="000A066E">
              <w:rPr>
                <w:b/>
              </w:rPr>
              <w:t>Action</w:t>
            </w:r>
          </w:p>
        </w:tc>
      </w:tr>
      <w:tr w:rsidR="000A72CE" w14:paraId="0B83B7EF" w14:textId="77777777" w:rsidTr="008A1BCC">
        <w:trPr>
          <w:tblHeader/>
        </w:trPr>
        <w:tc>
          <w:tcPr>
            <w:tcW w:w="9526" w:type="dxa"/>
            <w:gridSpan w:val="4"/>
            <w:vAlign w:val="center"/>
          </w:tcPr>
          <w:p w14:paraId="124566C1" w14:textId="5A5013D5" w:rsidR="000A72CE" w:rsidRPr="00544135" w:rsidRDefault="00187591" w:rsidP="00187591">
            <w:pPr>
              <w:rPr>
                <w:i/>
              </w:rPr>
            </w:pPr>
            <w:r w:rsidRPr="00544135">
              <w:rPr>
                <w:i/>
              </w:rPr>
              <w:t xml:space="preserve">Observe the </w:t>
            </w:r>
            <w:r w:rsidRPr="00E012C8">
              <w:rPr>
                <w:i/>
                <w:highlight w:val="yellow"/>
              </w:rPr>
              <w:t>CHKSYM01</w:t>
            </w:r>
            <w:r w:rsidRPr="00544135">
              <w:rPr>
                <w:i/>
              </w:rPr>
              <w:t xml:space="preserve"> symbol within the Information about the chart display</w:t>
            </w:r>
            <w:r w:rsidR="00AB57F1">
              <w:rPr>
                <w:i/>
              </w:rPr>
              <w:t xml:space="preserve"> </w:t>
            </w:r>
            <w:r w:rsidRPr="00544135">
              <w:rPr>
                <w:i/>
              </w:rPr>
              <w:t>(A,B) section.</w:t>
            </w:r>
          </w:p>
        </w:tc>
      </w:tr>
      <w:tr w:rsidR="000A72CE" w14:paraId="7FFE6857" w14:textId="77777777" w:rsidTr="008A1BCC">
        <w:trPr>
          <w:tblHeader/>
        </w:trPr>
        <w:tc>
          <w:tcPr>
            <w:tcW w:w="9526" w:type="dxa"/>
            <w:gridSpan w:val="4"/>
            <w:shd w:val="clear" w:color="auto" w:fill="CCFFCC"/>
            <w:vAlign w:val="center"/>
          </w:tcPr>
          <w:p w14:paraId="5733F9AE" w14:textId="77777777" w:rsidR="000A72CE" w:rsidRPr="004065B1" w:rsidRDefault="000A72CE" w:rsidP="008A1BCC">
            <w:r w:rsidRPr="000A066E">
              <w:rPr>
                <w:b/>
              </w:rPr>
              <w:t>Results</w:t>
            </w:r>
          </w:p>
        </w:tc>
      </w:tr>
      <w:tr w:rsidR="000A72CE" w14:paraId="01E91518" w14:textId="77777777" w:rsidTr="008A1BCC">
        <w:trPr>
          <w:tblHeader/>
        </w:trPr>
        <w:tc>
          <w:tcPr>
            <w:tcW w:w="9526" w:type="dxa"/>
            <w:gridSpan w:val="4"/>
            <w:vAlign w:val="center"/>
          </w:tcPr>
          <w:p w14:paraId="5DF5D388" w14:textId="77777777" w:rsidR="00187591" w:rsidRPr="00544135" w:rsidRDefault="00187591" w:rsidP="00187591">
            <w:pPr>
              <w:jc w:val="left"/>
              <w:rPr>
                <w:i/>
              </w:rPr>
            </w:pPr>
            <w:r w:rsidRPr="00544135">
              <w:rPr>
                <w:i/>
              </w:rPr>
              <w:t xml:space="preserve">Confirm that the number of pixels (lines) which comprise the vertical extent of the symbol </w:t>
            </w:r>
            <w:r w:rsidRPr="00E012C8">
              <w:rPr>
                <w:i/>
                <w:highlight w:val="yellow"/>
              </w:rPr>
              <w:t>CHKSYM01</w:t>
            </w:r>
            <w:r w:rsidRPr="00544135">
              <w:rPr>
                <w:i/>
              </w:rPr>
              <w:t xml:space="preserve"> is not less than 16.</w:t>
            </w:r>
          </w:p>
          <w:p w14:paraId="3AC0E10C" w14:textId="77777777" w:rsidR="00187591" w:rsidRPr="00544135" w:rsidRDefault="00187591" w:rsidP="00187591">
            <w:pPr>
              <w:jc w:val="left"/>
              <w:rPr>
                <w:i/>
              </w:rPr>
            </w:pPr>
          </w:p>
          <w:p w14:paraId="14865EA1" w14:textId="77777777" w:rsidR="000A72CE" w:rsidRPr="00544135" w:rsidRDefault="00187591" w:rsidP="00187591">
            <w:pPr>
              <w:jc w:val="left"/>
              <w:rPr>
                <w:i/>
              </w:rPr>
            </w:pPr>
            <w:r w:rsidRPr="00544135">
              <w:rPr>
                <w:i/>
              </w:rPr>
              <w:t>This test may be conducted by calculation based on the properties of the EUT.</w:t>
            </w:r>
          </w:p>
        </w:tc>
      </w:tr>
    </w:tbl>
    <w:p w14:paraId="65DADB96" w14:textId="77777777" w:rsidR="000A72CE" w:rsidRDefault="000A72CE" w:rsidP="000A72CE"/>
    <w:p w14:paraId="1826E73C" w14:textId="77777777" w:rsidR="000A72CE" w:rsidRPr="00CF2F67" w:rsidRDefault="00187591" w:rsidP="00E30B8F">
      <w:pPr>
        <w:pStyle w:val="Heading3"/>
        <w:rPr>
          <w:lang w:val="en-US"/>
        </w:rPr>
      </w:pPr>
      <w:r>
        <w:rPr>
          <w:lang w:val="en-US"/>
        </w:rPr>
        <w:br w:type="page"/>
      </w:r>
      <w:r>
        <w:rPr>
          <w:lang w:val="en-US"/>
        </w:rPr>
        <w:lastRenderedPageBreak/>
        <w:t>Display of text at the correct size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BCB444" w14:textId="77777777" w:rsidTr="008A1BCC">
        <w:trPr>
          <w:trHeight w:val="454"/>
          <w:tblHeader/>
        </w:trPr>
        <w:tc>
          <w:tcPr>
            <w:tcW w:w="2381" w:type="dxa"/>
            <w:shd w:val="clear" w:color="auto" w:fill="CCFFCC"/>
            <w:vAlign w:val="center"/>
          </w:tcPr>
          <w:p w14:paraId="278195D5" w14:textId="77777777" w:rsidR="000A72CE" w:rsidRPr="004065B1" w:rsidRDefault="000A72CE" w:rsidP="008A1BCC">
            <w:r w:rsidRPr="000A066E">
              <w:rPr>
                <w:b/>
              </w:rPr>
              <w:t>Test Reference</w:t>
            </w:r>
          </w:p>
        </w:tc>
        <w:tc>
          <w:tcPr>
            <w:tcW w:w="2381" w:type="dxa"/>
            <w:shd w:val="clear" w:color="auto" w:fill="CCFFCC"/>
            <w:vAlign w:val="center"/>
          </w:tcPr>
          <w:p w14:paraId="315DC63A" w14:textId="4668E99D" w:rsidR="000A72CE" w:rsidRPr="004065B1" w:rsidRDefault="00F20C92" w:rsidP="008A1BCC">
            <w:proofErr w:type="spellStart"/>
            <w:r>
              <w:t>TextSize</w:t>
            </w:r>
            <w:proofErr w:type="spellEnd"/>
          </w:p>
        </w:tc>
        <w:tc>
          <w:tcPr>
            <w:tcW w:w="2382" w:type="dxa"/>
            <w:shd w:val="clear" w:color="auto" w:fill="CCFFCC"/>
            <w:vAlign w:val="center"/>
          </w:tcPr>
          <w:p w14:paraId="758A5B3C" w14:textId="77777777" w:rsidR="000A72CE" w:rsidRPr="004065B1" w:rsidRDefault="000A72CE" w:rsidP="008A1BCC">
            <w:r w:rsidRPr="000A066E">
              <w:rPr>
                <w:b/>
              </w:rPr>
              <w:t>IHO Reference</w:t>
            </w:r>
          </w:p>
        </w:tc>
        <w:tc>
          <w:tcPr>
            <w:tcW w:w="2382" w:type="dxa"/>
            <w:shd w:val="clear" w:color="auto" w:fill="CCFFCC"/>
            <w:vAlign w:val="center"/>
          </w:tcPr>
          <w:p w14:paraId="57DB0787" w14:textId="77777777" w:rsidR="000A72CE" w:rsidRPr="004065B1" w:rsidRDefault="000A72CE" w:rsidP="008A1BCC">
            <w:r>
              <w:t>S-52 [3.1.5]</w:t>
            </w:r>
          </w:p>
        </w:tc>
      </w:tr>
      <w:tr w:rsidR="000A72CE" w14:paraId="52667194" w14:textId="77777777" w:rsidTr="008A1BCC">
        <w:trPr>
          <w:tblHeader/>
        </w:trPr>
        <w:tc>
          <w:tcPr>
            <w:tcW w:w="9526" w:type="dxa"/>
            <w:gridSpan w:val="4"/>
            <w:shd w:val="clear" w:color="auto" w:fill="CCFFCC"/>
            <w:vAlign w:val="center"/>
          </w:tcPr>
          <w:p w14:paraId="4A5C4F99" w14:textId="77777777" w:rsidR="000A72CE" w:rsidRDefault="000A72CE" w:rsidP="008A1BCC">
            <w:r w:rsidRPr="000A066E">
              <w:rPr>
                <w:b/>
              </w:rPr>
              <w:t>Test description</w:t>
            </w:r>
          </w:p>
        </w:tc>
      </w:tr>
      <w:tr w:rsidR="000A72CE" w14:paraId="4ECB9892" w14:textId="77777777" w:rsidTr="008A1BCC">
        <w:trPr>
          <w:tblHeader/>
        </w:trPr>
        <w:tc>
          <w:tcPr>
            <w:tcW w:w="9526" w:type="dxa"/>
            <w:gridSpan w:val="4"/>
            <w:vAlign w:val="center"/>
          </w:tcPr>
          <w:p w14:paraId="3F20222B" w14:textId="77777777" w:rsidR="000A72CE" w:rsidRPr="00544135" w:rsidRDefault="00187591" w:rsidP="008A1BCC">
            <w:pPr>
              <w:rPr>
                <w:i/>
              </w:rPr>
            </w:pPr>
            <w:r w:rsidRPr="00544135">
              <w:rPr>
                <w:i/>
              </w:rPr>
              <w:t>Display of text within the chart display and pick report.</w:t>
            </w:r>
          </w:p>
        </w:tc>
      </w:tr>
      <w:tr w:rsidR="000A72CE" w14:paraId="369C6F54" w14:textId="77777777" w:rsidTr="008A1BCC">
        <w:trPr>
          <w:tblHeader/>
        </w:trPr>
        <w:tc>
          <w:tcPr>
            <w:tcW w:w="9526" w:type="dxa"/>
            <w:gridSpan w:val="4"/>
            <w:shd w:val="clear" w:color="auto" w:fill="CCFFCC"/>
            <w:vAlign w:val="center"/>
          </w:tcPr>
          <w:p w14:paraId="73A907C8" w14:textId="77777777" w:rsidR="000A72CE" w:rsidRPr="004065B1" w:rsidRDefault="000A72CE" w:rsidP="008A1BCC">
            <w:r w:rsidRPr="000A066E">
              <w:rPr>
                <w:b/>
              </w:rPr>
              <w:t>Setup</w:t>
            </w:r>
          </w:p>
        </w:tc>
      </w:tr>
      <w:tr w:rsidR="000A72CE" w14:paraId="132C413C" w14:textId="77777777" w:rsidTr="008A1BCC">
        <w:trPr>
          <w:tblHeader/>
        </w:trPr>
        <w:tc>
          <w:tcPr>
            <w:tcW w:w="9526" w:type="dxa"/>
            <w:gridSpan w:val="4"/>
            <w:vAlign w:val="center"/>
          </w:tcPr>
          <w:p w14:paraId="69DB0A6F" w14:textId="7AFC0624" w:rsidR="000A72CE" w:rsidRPr="00544135" w:rsidRDefault="00187591" w:rsidP="0036728A">
            <w:pPr>
              <w:rPr>
                <w:i/>
              </w:rPr>
            </w:pPr>
            <w:r w:rsidRPr="00544135">
              <w:rPr>
                <w:i/>
              </w:rPr>
              <w:t xml:space="preserve">Load </w:t>
            </w:r>
            <w:r w:rsidR="0036728A">
              <w:rPr>
                <w:i/>
              </w:rPr>
              <w:t xml:space="preserve">the exchange set </w:t>
            </w:r>
            <w:proofErr w:type="spellStart"/>
            <w:r w:rsidR="0036728A">
              <w:rPr>
                <w:b/>
                <w:bCs/>
                <w:i/>
              </w:rPr>
              <w:t>PowerUp</w:t>
            </w:r>
            <w:proofErr w:type="spellEnd"/>
            <w:r w:rsidR="0036728A">
              <w:rPr>
                <w:b/>
                <w:bCs/>
                <w:i/>
              </w:rPr>
              <w:t xml:space="preserve"> </w:t>
            </w:r>
          </w:p>
        </w:tc>
      </w:tr>
      <w:tr w:rsidR="000A72CE" w14:paraId="61CCD2AE" w14:textId="77777777" w:rsidTr="008A1BCC">
        <w:trPr>
          <w:tblHeader/>
        </w:trPr>
        <w:tc>
          <w:tcPr>
            <w:tcW w:w="9526" w:type="dxa"/>
            <w:gridSpan w:val="4"/>
            <w:shd w:val="clear" w:color="auto" w:fill="CCFFCC"/>
            <w:vAlign w:val="center"/>
          </w:tcPr>
          <w:p w14:paraId="23CF4668" w14:textId="77777777" w:rsidR="000A72CE" w:rsidRPr="004065B1" w:rsidRDefault="000A72CE" w:rsidP="008A1BCC">
            <w:r w:rsidRPr="000A066E">
              <w:rPr>
                <w:b/>
              </w:rPr>
              <w:t>Action</w:t>
            </w:r>
          </w:p>
        </w:tc>
      </w:tr>
      <w:tr w:rsidR="000A72CE" w14:paraId="096562C9" w14:textId="77777777" w:rsidTr="008A1BCC">
        <w:trPr>
          <w:tblHeader/>
        </w:trPr>
        <w:tc>
          <w:tcPr>
            <w:tcW w:w="9526" w:type="dxa"/>
            <w:gridSpan w:val="4"/>
            <w:vAlign w:val="center"/>
          </w:tcPr>
          <w:p w14:paraId="09BB4152" w14:textId="77777777" w:rsidR="00187591" w:rsidRPr="00544135" w:rsidRDefault="00187591" w:rsidP="00187591">
            <w:pPr>
              <w:rPr>
                <w:i/>
              </w:rPr>
            </w:pPr>
            <w:r w:rsidRPr="00544135">
              <w:rPr>
                <w:i/>
              </w:rPr>
              <w:t>Observe the chart display.</w:t>
            </w:r>
          </w:p>
          <w:p w14:paraId="6FC58DAD" w14:textId="4701983E" w:rsidR="00187591" w:rsidRPr="00544135" w:rsidRDefault="00187591" w:rsidP="00187591">
            <w:pPr>
              <w:rPr>
                <w:i/>
              </w:rPr>
            </w:pPr>
            <w:r w:rsidRPr="00544135">
              <w:rPr>
                <w:i/>
              </w:rPr>
              <w:t xml:space="preserve">Pick a </w:t>
            </w:r>
            <w:r w:rsidR="0036728A">
              <w:rPr>
                <w:i/>
              </w:rPr>
              <w:t>feature</w:t>
            </w:r>
            <w:r w:rsidR="0036728A" w:rsidRPr="00544135">
              <w:rPr>
                <w:i/>
              </w:rPr>
              <w:t xml:space="preserve"> </w:t>
            </w:r>
            <w:r w:rsidRPr="00544135">
              <w:rPr>
                <w:i/>
              </w:rPr>
              <w:t xml:space="preserve">and observe the text within the pick report. </w:t>
            </w:r>
          </w:p>
          <w:p w14:paraId="08D90A1B" w14:textId="77777777" w:rsidR="000A72CE" w:rsidRPr="00544135" w:rsidRDefault="00187591" w:rsidP="00187591">
            <w:pPr>
              <w:rPr>
                <w:i/>
              </w:rPr>
            </w:pPr>
            <w:r w:rsidRPr="00544135">
              <w:rPr>
                <w:i/>
              </w:rPr>
              <w:t>Create a Mariner’s note with text and observe its display.</w:t>
            </w:r>
          </w:p>
        </w:tc>
      </w:tr>
      <w:tr w:rsidR="000A72CE" w14:paraId="2F381A01" w14:textId="77777777" w:rsidTr="008A1BCC">
        <w:trPr>
          <w:tblHeader/>
        </w:trPr>
        <w:tc>
          <w:tcPr>
            <w:tcW w:w="9526" w:type="dxa"/>
            <w:gridSpan w:val="4"/>
            <w:shd w:val="clear" w:color="auto" w:fill="CCFFCC"/>
            <w:vAlign w:val="center"/>
          </w:tcPr>
          <w:p w14:paraId="118B7C9C" w14:textId="77777777" w:rsidR="000A72CE" w:rsidRPr="004065B1" w:rsidRDefault="000A72CE" w:rsidP="008A1BCC">
            <w:r w:rsidRPr="000A066E">
              <w:rPr>
                <w:b/>
              </w:rPr>
              <w:t>Results</w:t>
            </w:r>
          </w:p>
        </w:tc>
      </w:tr>
      <w:tr w:rsidR="000A72CE" w14:paraId="406DEDAD" w14:textId="77777777" w:rsidTr="008A1BCC">
        <w:trPr>
          <w:tblHeader/>
        </w:trPr>
        <w:tc>
          <w:tcPr>
            <w:tcW w:w="9526" w:type="dxa"/>
            <w:gridSpan w:val="4"/>
            <w:vAlign w:val="center"/>
          </w:tcPr>
          <w:p w14:paraId="164A6E16" w14:textId="133347E5" w:rsidR="000A72CE" w:rsidRPr="00544135" w:rsidRDefault="00A015E1" w:rsidP="008A1BCC">
            <w:pPr>
              <w:jc w:val="left"/>
              <w:rPr>
                <w:i/>
              </w:rPr>
            </w:pPr>
            <w:r>
              <w:rPr>
                <w:i/>
              </w:rPr>
              <w:t>B</w:t>
            </w:r>
            <w:r w:rsidRPr="00A015E1">
              <w:rPr>
                <w:i/>
              </w:rPr>
              <w:t>ased on viewing distance spec</w:t>
            </w:r>
            <w:r>
              <w:rPr>
                <w:i/>
              </w:rPr>
              <w:t xml:space="preserve">ified in manufacturer manuals, </w:t>
            </w:r>
            <w:r w:rsidRPr="00A015E1">
              <w:rPr>
                <w:i/>
              </w:rPr>
              <w:t>confirm that for all text observed the height of upper-case characters is not less than 3.5</w:t>
            </w:r>
            <w:r>
              <w:t xml:space="preserve"> </w:t>
            </w:r>
            <w:r>
              <w:rPr>
                <w:i/>
              </w:rPr>
              <w:t>mm per 1 metre</w:t>
            </w:r>
            <w:r w:rsidRPr="00A015E1">
              <w:rPr>
                <w:i/>
              </w:rPr>
              <w:t xml:space="preserve"> viewing distance</w:t>
            </w:r>
            <w:r w:rsidRPr="00A015E1" w:rsidDel="00A015E1">
              <w:rPr>
                <w:i/>
              </w:rPr>
              <w:t xml:space="preserve"> </w:t>
            </w:r>
          </w:p>
        </w:tc>
      </w:tr>
    </w:tbl>
    <w:p w14:paraId="5443DBB7" w14:textId="77777777" w:rsidR="000A72CE" w:rsidRDefault="000A72CE" w:rsidP="000A72CE"/>
    <w:p w14:paraId="4A50DB77" w14:textId="77777777" w:rsidR="000A72CE" w:rsidRPr="00CF2F67" w:rsidRDefault="00187591" w:rsidP="00E30B8F">
      <w:pPr>
        <w:pStyle w:val="Heading3"/>
        <w:rPr>
          <w:lang w:val="en-US"/>
        </w:rPr>
      </w:pPr>
      <w:r>
        <w:rPr>
          <w:lang w:val="en-US"/>
        </w:rPr>
        <w:t>Display redraw</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75CD7FE" w14:textId="77777777" w:rsidTr="008A1BCC">
        <w:trPr>
          <w:trHeight w:val="454"/>
          <w:tblHeader/>
        </w:trPr>
        <w:tc>
          <w:tcPr>
            <w:tcW w:w="2381" w:type="dxa"/>
            <w:shd w:val="clear" w:color="auto" w:fill="CCFFCC"/>
            <w:vAlign w:val="center"/>
          </w:tcPr>
          <w:p w14:paraId="1B0031DC" w14:textId="77777777" w:rsidR="000A72CE" w:rsidRPr="004065B1" w:rsidRDefault="000A72CE" w:rsidP="008A1BCC">
            <w:r w:rsidRPr="000A066E">
              <w:rPr>
                <w:b/>
              </w:rPr>
              <w:t>Test Reference</w:t>
            </w:r>
          </w:p>
        </w:tc>
        <w:tc>
          <w:tcPr>
            <w:tcW w:w="2381" w:type="dxa"/>
            <w:shd w:val="clear" w:color="auto" w:fill="CCFFCC"/>
            <w:vAlign w:val="center"/>
          </w:tcPr>
          <w:p w14:paraId="71857F4A" w14:textId="616120F9" w:rsidR="000A72CE" w:rsidRPr="004065B1" w:rsidRDefault="00F20C92" w:rsidP="008A1BCC">
            <w:r>
              <w:t>Redraw</w:t>
            </w:r>
          </w:p>
        </w:tc>
        <w:tc>
          <w:tcPr>
            <w:tcW w:w="2382" w:type="dxa"/>
            <w:shd w:val="clear" w:color="auto" w:fill="CCFFCC"/>
            <w:vAlign w:val="center"/>
          </w:tcPr>
          <w:p w14:paraId="297126D5" w14:textId="77777777" w:rsidR="000A72CE" w:rsidRPr="004065B1" w:rsidRDefault="000A72CE" w:rsidP="008A1BCC">
            <w:r w:rsidRPr="000A066E">
              <w:rPr>
                <w:b/>
              </w:rPr>
              <w:t>IHO Reference</w:t>
            </w:r>
          </w:p>
        </w:tc>
        <w:tc>
          <w:tcPr>
            <w:tcW w:w="2382" w:type="dxa"/>
            <w:shd w:val="clear" w:color="auto" w:fill="CCFFCC"/>
            <w:vAlign w:val="center"/>
          </w:tcPr>
          <w:p w14:paraId="74EB710C" w14:textId="77777777" w:rsidR="000A72CE" w:rsidRPr="004065B1" w:rsidRDefault="001752C8" w:rsidP="008A1BCC">
            <w:r>
              <w:t>S-52 [5.1</w:t>
            </w:r>
            <w:r w:rsidR="000A72CE">
              <w:t>]</w:t>
            </w:r>
          </w:p>
        </w:tc>
      </w:tr>
      <w:tr w:rsidR="000A72CE" w14:paraId="4109BEF9" w14:textId="77777777" w:rsidTr="008A1BCC">
        <w:trPr>
          <w:tblHeader/>
        </w:trPr>
        <w:tc>
          <w:tcPr>
            <w:tcW w:w="9526" w:type="dxa"/>
            <w:gridSpan w:val="4"/>
            <w:shd w:val="clear" w:color="auto" w:fill="CCFFCC"/>
            <w:vAlign w:val="center"/>
          </w:tcPr>
          <w:p w14:paraId="0FD6DDDA" w14:textId="77777777" w:rsidR="000A72CE" w:rsidRDefault="000A72CE" w:rsidP="008A1BCC">
            <w:r w:rsidRPr="000A066E">
              <w:rPr>
                <w:b/>
              </w:rPr>
              <w:t>Test description</w:t>
            </w:r>
          </w:p>
        </w:tc>
      </w:tr>
      <w:tr w:rsidR="000A72CE" w14:paraId="7411D2EA" w14:textId="77777777" w:rsidTr="008A1BCC">
        <w:trPr>
          <w:tblHeader/>
        </w:trPr>
        <w:tc>
          <w:tcPr>
            <w:tcW w:w="9526" w:type="dxa"/>
            <w:gridSpan w:val="4"/>
            <w:vAlign w:val="center"/>
          </w:tcPr>
          <w:p w14:paraId="2DF03AF0" w14:textId="77777777" w:rsidR="000A72CE" w:rsidRPr="00544135" w:rsidRDefault="00187591" w:rsidP="008A1BCC">
            <w:pPr>
              <w:rPr>
                <w:i/>
              </w:rPr>
            </w:pPr>
            <w:r w:rsidRPr="00544135">
              <w:rPr>
                <w:i/>
              </w:rPr>
              <w:t>Display of text within the chart display and pick report.</w:t>
            </w:r>
          </w:p>
        </w:tc>
      </w:tr>
      <w:tr w:rsidR="000A72CE" w14:paraId="149209F5" w14:textId="77777777" w:rsidTr="008A1BCC">
        <w:trPr>
          <w:tblHeader/>
        </w:trPr>
        <w:tc>
          <w:tcPr>
            <w:tcW w:w="9526" w:type="dxa"/>
            <w:gridSpan w:val="4"/>
            <w:shd w:val="clear" w:color="auto" w:fill="CCFFCC"/>
            <w:vAlign w:val="center"/>
          </w:tcPr>
          <w:p w14:paraId="6AD55105" w14:textId="77777777" w:rsidR="000A72CE" w:rsidRPr="004065B1" w:rsidRDefault="000A72CE" w:rsidP="008A1BCC">
            <w:r w:rsidRPr="000A066E">
              <w:rPr>
                <w:b/>
              </w:rPr>
              <w:t>Setup</w:t>
            </w:r>
          </w:p>
        </w:tc>
      </w:tr>
      <w:tr w:rsidR="000A72CE" w14:paraId="3C2AAA5E" w14:textId="77777777" w:rsidTr="008A1BCC">
        <w:trPr>
          <w:tblHeader/>
        </w:trPr>
        <w:tc>
          <w:tcPr>
            <w:tcW w:w="9526" w:type="dxa"/>
            <w:gridSpan w:val="4"/>
            <w:vAlign w:val="center"/>
          </w:tcPr>
          <w:p w14:paraId="7EDAE1D6" w14:textId="5E90F882" w:rsidR="00187591" w:rsidRDefault="0036728A" w:rsidP="0036728A">
            <w:pPr>
              <w:rPr>
                <w:i/>
              </w:rPr>
            </w:pPr>
            <w:r w:rsidRPr="00544135">
              <w:rPr>
                <w:i/>
              </w:rPr>
              <w:t xml:space="preserve">Load </w:t>
            </w:r>
            <w:r>
              <w:rPr>
                <w:i/>
              </w:rPr>
              <w:t xml:space="preserve">the exchange set </w:t>
            </w:r>
            <w:proofErr w:type="spellStart"/>
            <w:r>
              <w:rPr>
                <w:b/>
                <w:bCs/>
                <w:i/>
              </w:rPr>
              <w:t>PowerUp</w:t>
            </w:r>
            <w:proofErr w:type="spellEnd"/>
            <w:r>
              <w:rPr>
                <w:b/>
                <w:bCs/>
                <w:i/>
              </w:rPr>
              <w:t xml:space="preserve"> </w:t>
            </w:r>
          </w:p>
          <w:p w14:paraId="1C3AC0E1" w14:textId="77777777" w:rsidR="00CB4AAC" w:rsidRPr="00E012C8" w:rsidRDefault="00CB4AAC">
            <w:pPr>
              <w:pStyle w:val="ListParagraph"/>
              <w:numPr>
                <w:ilvl w:val="0"/>
                <w:numId w:val="33"/>
              </w:numPr>
              <w:rPr>
                <w:i/>
              </w:rPr>
            </w:pPr>
            <w:r w:rsidRPr="00E012C8">
              <w:rPr>
                <w:i/>
              </w:rPr>
              <w:t>Select North up true motion</w:t>
            </w:r>
          </w:p>
          <w:p w14:paraId="150647C4" w14:textId="3159CE2B" w:rsidR="00CB4AAC" w:rsidRPr="00E012C8" w:rsidRDefault="00CB4AAC">
            <w:pPr>
              <w:pStyle w:val="ListParagraph"/>
              <w:numPr>
                <w:ilvl w:val="0"/>
                <w:numId w:val="33"/>
              </w:numPr>
              <w:rPr>
                <w:i/>
              </w:rPr>
            </w:pPr>
            <w:r w:rsidRPr="00E012C8">
              <w:rPr>
                <w:i/>
              </w:rPr>
              <w:t xml:space="preserve">Select </w:t>
            </w:r>
            <w:r w:rsidR="00AB57F1" w:rsidRPr="00E012C8">
              <w:rPr>
                <w:i/>
              </w:rPr>
              <w:t xml:space="preserve">Display Category </w:t>
            </w:r>
            <w:r w:rsidRPr="00E012C8">
              <w:rPr>
                <w:i/>
              </w:rPr>
              <w:t>Other</w:t>
            </w:r>
          </w:p>
          <w:p w14:paraId="48D093B5" w14:textId="2CFBDD61" w:rsidR="00CB4AAC" w:rsidRPr="00E012C8" w:rsidRDefault="00CB4AAC">
            <w:pPr>
              <w:pStyle w:val="ListParagraph"/>
              <w:numPr>
                <w:ilvl w:val="0"/>
                <w:numId w:val="33"/>
              </w:numPr>
              <w:rPr>
                <w:i/>
              </w:rPr>
            </w:pPr>
            <w:r w:rsidRPr="00E012C8">
              <w:rPr>
                <w:i/>
              </w:rPr>
              <w:t>Select All Independent Mariner selectors</w:t>
            </w:r>
          </w:p>
          <w:p w14:paraId="2E16CFB2" w14:textId="7BDD2711" w:rsidR="000A72CE" w:rsidRPr="00E012C8" w:rsidRDefault="00187591">
            <w:pPr>
              <w:pStyle w:val="ListParagraph"/>
              <w:numPr>
                <w:ilvl w:val="0"/>
                <w:numId w:val="33"/>
              </w:numPr>
              <w:rPr>
                <w:i/>
              </w:rPr>
            </w:pPr>
            <w:r w:rsidRPr="00E012C8">
              <w:rPr>
                <w:i/>
              </w:rPr>
              <w:t>Simulate the own ship</w:t>
            </w:r>
            <w:r w:rsidR="00ED0D85" w:rsidRPr="00E012C8">
              <w:rPr>
                <w:i/>
              </w:rPr>
              <w:t>’</w:t>
            </w:r>
            <w:r w:rsidRPr="00E012C8">
              <w:rPr>
                <w:i/>
              </w:rPr>
              <w:t xml:space="preserve">s movement from </w:t>
            </w:r>
            <w:proofErr w:type="spellStart"/>
            <w:r w:rsidRPr="00E012C8">
              <w:rPr>
                <w:i/>
              </w:rPr>
              <w:t>Micklefirth</w:t>
            </w:r>
            <w:proofErr w:type="spellEnd"/>
            <w:r w:rsidRPr="00E012C8">
              <w:rPr>
                <w:i/>
              </w:rPr>
              <w:t xml:space="preserve"> through the </w:t>
            </w:r>
            <w:proofErr w:type="spellStart"/>
            <w:r w:rsidRPr="00E012C8">
              <w:rPr>
                <w:i/>
              </w:rPr>
              <w:t>Mickelfirth</w:t>
            </w:r>
            <w:proofErr w:type="spellEnd"/>
            <w:r w:rsidRPr="00E012C8">
              <w:rPr>
                <w:i/>
              </w:rPr>
              <w:t xml:space="preserve"> channel and to the </w:t>
            </w:r>
            <w:proofErr w:type="spellStart"/>
            <w:r w:rsidRPr="00E012C8">
              <w:rPr>
                <w:i/>
              </w:rPr>
              <w:t>Mickleden</w:t>
            </w:r>
            <w:proofErr w:type="spellEnd"/>
            <w:r w:rsidRPr="00E012C8">
              <w:rPr>
                <w:i/>
              </w:rPr>
              <w:t xml:space="preserve"> TSS roundabout.</w:t>
            </w:r>
          </w:p>
        </w:tc>
      </w:tr>
      <w:tr w:rsidR="000A72CE" w14:paraId="0703E240" w14:textId="77777777" w:rsidTr="008A1BCC">
        <w:trPr>
          <w:tblHeader/>
        </w:trPr>
        <w:tc>
          <w:tcPr>
            <w:tcW w:w="9526" w:type="dxa"/>
            <w:gridSpan w:val="4"/>
            <w:shd w:val="clear" w:color="auto" w:fill="CCFFCC"/>
            <w:vAlign w:val="center"/>
          </w:tcPr>
          <w:p w14:paraId="4BD6B5A9" w14:textId="77777777" w:rsidR="000A72CE" w:rsidRPr="004065B1" w:rsidRDefault="000A72CE" w:rsidP="008A1BCC">
            <w:r w:rsidRPr="000A066E">
              <w:rPr>
                <w:b/>
              </w:rPr>
              <w:t>Action</w:t>
            </w:r>
          </w:p>
        </w:tc>
      </w:tr>
      <w:tr w:rsidR="000A72CE" w14:paraId="3D8EB77A" w14:textId="77777777" w:rsidTr="008A1BCC">
        <w:trPr>
          <w:tblHeader/>
        </w:trPr>
        <w:tc>
          <w:tcPr>
            <w:tcW w:w="9526" w:type="dxa"/>
            <w:gridSpan w:val="4"/>
            <w:vAlign w:val="center"/>
          </w:tcPr>
          <w:p w14:paraId="3B0B5A29" w14:textId="77777777" w:rsidR="000A72CE" w:rsidRPr="00544135" w:rsidRDefault="00187591" w:rsidP="008A1BCC">
            <w:pPr>
              <w:rPr>
                <w:i/>
              </w:rPr>
            </w:pPr>
            <w:r w:rsidRPr="00544135">
              <w:rPr>
                <w:i/>
              </w:rPr>
              <w:t>Monitor the display at a viewing scale of 1:20,000</w:t>
            </w:r>
          </w:p>
        </w:tc>
      </w:tr>
      <w:tr w:rsidR="000A72CE" w14:paraId="505D56A4" w14:textId="77777777" w:rsidTr="008A1BCC">
        <w:trPr>
          <w:tblHeader/>
        </w:trPr>
        <w:tc>
          <w:tcPr>
            <w:tcW w:w="9526" w:type="dxa"/>
            <w:gridSpan w:val="4"/>
            <w:shd w:val="clear" w:color="auto" w:fill="CCFFCC"/>
            <w:vAlign w:val="center"/>
          </w:tcPr>
          <w:p w14:paraId="2721A255" w14:textId="77777777" w:rsidR="000A72CE" w:rsidRPr="004065B1" w:rsidRDefault="000A72CE" w:rsidP="008A1BCC">
            <w:r w:rsidRPr="000A066E">
              <w:rPr>
                <w:b/>
              </w:rPr>
              <w:t>Results</w:t>
            </w:r>
          </w:p>
        </w:tc>
      </w:tr>
      <w:tr w:rsidR="000A72CE" w14:paraId="73FB28A1" w14:textId="77777777" w:rsidTr="008A1BCC">
        <w:trPr>
          <w:tblHeader/>
        </w:trPr>
        <w:tc>
          <w:tcPr>
            <w:tcW w:w="9526" w:type="dxa"/>
            <w:gridSpan w:val="4"/>
            <w:vAlign w:val="center"/>
          </w:tcPr>
          <w:p w14:paraId="27D1C186" w14:textId="77777777" w:rsidR="00187591" w:rsidRPr="00544135" w:rsidRDefault="00187591" w:rsidP="00187591">
            <w:pPr>
              <w:jc w:val="left"/>
              <w:rPr>
                <w:i/>
              </w:rPr>
            </w:pPr>
            <w:r w:rsidRPr="00544135">
              <w:rPr>
                <w:i/>
              </w:rPr>
              <w:t>Confirm that the display redraws in less than 5 seconds for the duration of the own ship movement.</w:t>
            </w:r>
          </w:p>
          <w:p w14:paraId="34F9F365" w14:textId="28487067" w:rsidR="000A72CE" w:rsidRPr="00544135" w:rsidRDefault="00187591" w:rsidP="00187591">
            <w:pPr>
              <w:jc w:val="left"/>
              <w:rPr>
                <w:i/>
              </w:rPr>
            </w:pPr>
            <w:r w:rsidRPr="00544135">
              <w:rPr>
                <w:i/>
              </w:rPr>
              <w:t xml:space="preserve">Select the display of the area north of the </w:t>
            </w:r>
            <w:proofErr w:type="spellStart"/>
            <w:r w:rsidRPr="00544135">
              <w:rPr>
                <w:i/>
              </w:rPr>
              <w:t>Lowesmore</w:t>
            </w:r>
            <w:proofErr w:type="spellEnd"/>
            <w:r w:rsidRPr="00544135">
              <w:rPr>
                <w:i/>
              </w:rPr>
              <w:t xml:space="preserve"> Oilfield </w:t>
            </w:r>
            <w:r w:rsidR="00C63E77">
              <w:rPr>
                <w:i/>
              </w:rPr>
              <w:t xml:space="preserve">and </w:t>
            </w:r>
            <w:r w:rsidRPr="00544135">
              <w:rPr>
                <w:i/>
              </w:rPr>
              <w:t>confirm that the display redraws in 5 seconds or informs the user and retains the previous display until ready.</w:t>
            </w:r>
          </w:p>
        </w:tc>
      </w:tr>
    </w:tbl>
    <w:p w14:paraId="05529883" w14:textId="77777777" w:rsidR="000A72CE" w:rsidRDefault="000A72CE" w:rsidP="000A72CE"/>
    <w:p w14:paraId="4CB17BFB" w14:textId="77777777" w:rsidR="000A72CE" w:rsidRDefault="00187591" w:rsidP="00E30B8F">
      <w:pPr>
        <w:pStyle w:val="Heading2"/>
      </w:pPr>
      <w:r>
        <w:br w:type="page"/>
      </w:r>
      <w:bookmarkStart w:id="1340" w:name="_Toc152748598"/>
      <w:r w:rsidR="000A72CE">
        <w:lastRenderedPageBreak/>
        <w:t>Units and Legend</w:t>
      </w:r>
      <w:bookmarkEnd w:id="1340"/>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
        <w:gridCol w:w="2131"/>
        <w:gridCol w:w="421"/>
        <w:gridCol w:w="1960"/>
        <w:gridCol w:w="2382"/>
        <w:gridCol w:w="2382"/>
      </w:tblGrid>
      <w:tr w:rsidR="000A72CE" w14:paraId="254962DC" w14:textId="77777777" w:rsidTr="008A1BCC">
        <w:trPr>
          <w:trHeight w:val="454"/>
          <w:tblHeader/>
        </w:trPr>
        <w:tc>
          <w:tcPr>
            <w:tcW w:w="2381" w:type="dxa"/>
            <w:gridSpan w:val="2"/>
            <w:shd w:val="clear" w:color="auto" w:fill="CCFFCC"/>
            <w:vAlign w:val="center"/>
          </w:tcPr>
          <w:p w14:paraId="4FEE3455" w14:textId="77777777" w:rsidR="000A72CE" w:rsidRPr="004065B1" w:rsidRDefault="000A72CE" w:rsidP="008A1BCC">
            <w:r w:rsidRPr="000A066E">
              <w:rPr>
                <w:b/>
              </w:rPr>
              <w:t>Test Reference</w:t>
            </w:r>
          </w:p>
        </w:tc>
        <w:tc>
          <w:tcPr>
            <w:tcW w:w="2381" w:type="dxa"/>
            <w:gridSpan w:val="2"/>
            <w:shd w:val="clear" w:color="auto" w:fill="CCFFCC"/>
            <w:vAlign w:val="center"/>
          </w:tcPr>
          <w:p w14:paraId="005A8D28" w14:textId="7B9FF28D" w:rsidR="000A72CE" w:rsidRPr="004065B1" w:rsidRDefault="00F20C92" w:rsidP="000A72CE">
            <w:proofErr w:type="spellStart"/>
            <w:r>
              <w:t>UnitsLegend</w:t>
            </w:r>
            <w:proofErr w:type="spellEnd"/>
          </w:p>
        </w:tc>
        <w:tc>
          <w:tcPr>
            <w:tcW w:w="2382" w:type="dxa"/>
            <w:shd w:val="clear" w:color="auto" w:fill="CCFFCC"/>
            <w:vAlign w:val="center"/>
          </w:tcPr>
          <w:p w14:paraId="2CE5D6B4" w14:textId="77777777" w:rsidR="000A72CE" w:rsidRPr="004065B1" w:rsidRDefault="000A72CE" w:rsidP="008A1BCC">
            <w:r w:rsidRPr="000A066E">
              <w:rPr>
                <w:b/>
              </w:rPr>
              <w:t>IHO Reference</w:t>
            </w:r>
          </w:p>
        </w:tc>
        <w:tc>
          <w:tcPr>
            <w:tcW w:w="2382" w:type="dxa"/>
            <w:shd w:val="clear" w:color="auto" w:fill="CCFFCC"/>
            <w:vAlign w:val="center"/>
          </w:tcPr>
          <w:p w14:paraId="086A8073" w14:textId="77777777" w:rsidR="000A72CE" w:rsidRDefault="000A72CE" w:rsidP="000A72CE">
            <w:r>
              <w:t>S-52 [2.3.1f,</w:t>
            </w:r>
          </w:p>
          <w:p w14:paraId="78CE8175" w14:textId="77777777" w:rsidR="000A72CE" w:rsidRPr="004065B1" w:rsidRDefault="000A72CE" w:rsidP="000A72CE">
            <w:r>
              <w:t>2.3.1g], 10.6.2</w:t>
            </w:r>
          </w:p>
        </w:tc>
      </w:tr>
      <w:tr w:rsidR="000A72CE" w14:paraId="59263103" w14:textId="77777777" w:rsidTr="008A1BCC">
        <w:trPr>
          <w:tblHeader/>
        </w:trPr>
        <w:tc>
          <w:tcPr>
            <w:tcW w:w="9526" w:type="dxa"/>
            <w:gridSpan w:val="6"/>
            <w:shd w:val="clear" w:color="auto" w:fill="CCFFCC"/>
            <w:vAlign w:val="center"/>
          </w:tcPr>
          <w:p w14:paraId="0B62676B" w14:textId="77777777" w:rsidR="000A72CE" w:rsidRDefault="000A72CE" w:rsidP="008A1BCC">
            <w:r w:rsidRPr="000A066E">
              <w:rPr>
                <w:b/>
              </w:rPr>
              <w:t>Test description</w:t>
            </w:r>
          </w:p>
        </w:tc>
      </w:tr>
      <w:tr w:rsidR="000A72CE" w14:paraId="29B882A6" w14:textId="77777777" w:rsidTr="008A1BCC">
        <w:trPr>
          <w:tblHeader/>
        </w:trPr>
        <w:tc>
          <w:tcPr>
            <w:tcW w:w="9526" w:type="dxa"/>
            <w:gridSpan w:val="6"/>
            <w:vAlign w:val="center"/>
          </w:tcPr>
          <w:p w14:paraId="29332253" w14:textId="77777777" w:rsidR="000A72CE" w:rsidRPr="00544135" w:rsidRDefault="00187591" w:rsidP="008A1BCC">
            <w:pPr>
              <w:rPr>
                <w:i/>
              </w:rPr>
            </w:pPr>
            <w:r w:rsidRPr="00544135">
              <w:rPr>
                <w:i/>
              </w:rPr>
              <w:t>Display units and chart legend.</w:t>
            </w:r>
          </w:p>
        </w:tc>
      </w:tr>
      <w:tr w:rsidR="000A72CE" w14:paraId="08FBC3F6" w14:textId="77777777" w:rsidTr="008A1BCC">
        <w:trPr>
          <w:tblHeader/>
        </w:trPr>
        <w:tc>
          <w:tcPr>
            <w:tcW w:w="9526" w:type="dxa"/>
            <w:gridSpan w:val="6"/>
            <w:shd w:val="clear" w:color="auto" w:fill="CCFFCC"/>
            <w:vAlign w:val="center"/>
          </w:tcPr>
          <w:p w14:paraId="2678F27F" w14:textId="77777777" w:rsidR="000A72CE" w:rsidRPr="004065B1" w:rsidRDefault="000A72CE" w:rsidP="008A1BCC">
            <w:r w:rsidRPr="000A066E">
              <w:rPr>
                <w:b/>
              </w:rPr>
              <w:t>Setup</w:t>
            </w:r>
          </w:p>
        </w:tc>
      </w:tr>
      <w:tr w:rsidR="000A72CE" w14:paraId="309C01CA" w14:textId="77777777" w:rsidTr="008A1BCC">
        <w:trPr>
          <w:tblHeader/>
        </w:trPr>
        <w:tc>
          <w:tcPr>
            <w:tcW w:w="9526" w:type="dxa"/>
            <w:gridSpan w:val="6"/>
            <w:vAlign w:val="center"/>
          </w:tcPr>
          <w:p w14:paraId="433703DD" w14:textId="2EFBB8A5" w:rsidR="000A72CE" w:rsidRPr="00544135" w:rsidRDefault="00187591" w:rsidP="00187591">
            <w:pPr>
              <w:rPr>
                <w:i/>
              </w:rPr>
            </w:pPr>
            <w:r w:rsidRPr="00544135">
              <w:rPr>
                <w:i/>
              </w:rPr>
              <w:t xml:space="preserve">Load </w:t>
            </w:r>
            <w:r w:rsidR="0036728A">
              <w:rPr>
                <w:i/>
              </w:rPr>
              <w:t xml:space="preserve">the exchange set </w:t>
            </w:r>
            <w:proofErr w:type="spellStart"/>
            <w:r w:rsidR="0036728A">
              <w:rPr>
                <w:b/>
                <w:bCs/>
                <w:i/>
              </w:rPr>
              <w:t>PowerUp</w:t>
            </w:r>
            <w:proofErr w:type="spellEnd"/>
          </w:p>
        </w:tc>
      </w:tr>
      <w:tr w:rsidR="000A72CE" w14:paraId="73716C75" w14:textId="77777777" w:rsidTr="008A1BCC">
        <w:trPr>
          <w:tblHeader/>
        </w:trPr>
        <w:tc>
          <w:tcPr>
            <w:tcW w:w="9526" w:type="dxa"/>
            <w:gridSpan w:val="6"/>
            <w:shd w:val="clear" w:color="auto" w:fill="CCFFCC"/>
            <w:vAlign w:val="center"/>
          </w:tcPr>
          <w:p w14:paraId="6BFD6751" w14:textId="77777777" w:rsidR="000A72CE" w:rsidRPr="004065B1" w:rsidRDefault="000A72CE" w:rsidP="008A1BCC">
            <w:r w:rsidRPr="000A066E">
              <w:rPr>
                <w:b/>
              </w:rPr>
              <w:t>Action</w:t>
            </w:r>
          </w:p>
        </w:tc>
      </w:tr>
      <w:tr w:rsidR="000A72CE" w14:paraId="71FFA816" w14:textId="77777777" w:rsidTr="008A1BCC">
        <w:trPr>
          <w:tblHeader/>
        </w:trPr>
        <w:tc>
          <w:tcPr>
            <w:tcW w:w="9526" w:type="dxa"/>
            <w:gridSpan w:val="6"/>
            <w:vAlign w:val="center"/>
          </w:tcPr>
          <w:p w14:paraId="615AC335" w14:textId="77777777" w:rsidR="000A72CE" w:rsidRPr="00544135" w:rsidRDefault="00187591" w:rsidP="008A1BCC">
            <w:pPr>
              <w:rPr>
                <w:i/>
              </w:rPr>
            </w:pPr>
            <w:r w:rsidRPr="00544135">
              <w:rPr>
                <w:i/>
              </w:rPr>
              <w:t>Select a position for display applicable chart legend</w:t>
            </w:r>
          </w:p>
        </w:tc>
      </w:tr>
      <w:tr w:rsidR="000A72CE" w14:paraId="701FA11E" w14:textId="77777777" w:rsidTr="00C254BB">
        <w:trPr>
          <w:tblHeader/>
        </w:trPr>
        <w:tc>
          <w:tcPr>
            <w:tcW w:w="9526" w:type="dxa"/>
            <w:gridSpan w:val="6"/>
            <w:tcBorders>
              <w:bottom w:val="single" w:sz="4" w:space="0" w:color="auto"/>
            </w:tcBorders>
            <w:shd w:val="clear" w:color="auto" w:fill="CCFFCC"/>
            <w:vAlign w:val="center"/>
          </w:tcPr>
          <w:p w14:paraId="77E03A0B" w14:textId="77777777" w:rsidR="000A72CE" w:rsidRPr="004065B1" w:rsidRDefault="000A72CE" w:rsidP="008A1BCC">
            <w:r w:rsidRPr="000A066E">
              <w:rPr>
                <w:b/>
              </w:rPr>
              <w:t>Results</w:t>
            </w:r>
          </w:p>
        </w:tc>
      </w:tr>
      <w:tr w:rsidR="000A72CE" w14:paraId="7B3577E7" w14:textId="77777777" w:rsidTr="00C254BB">
        <w:trPr>
          <w:tblHeader/>
        </w:trPr>
        <w:tc>
          <w:tcPr>
            <w:tcW w:w="9526" w:type="dxa"/>
            <w:gridSpan w:val="6"/>
            <w:tcBorders>
              <w:bottom w:val="nil"/>
            </w:tcBorders>
            <w:vAlign w:val="center"/>
          </w:tcPr>
          <w:p w14:paraId="0A124D8B" w14:textId="5D472761" w:rsidR="000A72CE" w:rsidRPr="00544135" w:rsidRDefault="00187591" w:rsidP="00187591">
            <w:pPr>
              <w:jc w:val="left"/>
              <w:rPr>
                <w:i/>
              </w:rPr>
            </w:pPr>
            <w:r w:rsidRPr="00544135">
              <w:rPr>
                <w:i/>
              </w:rPr>
              <w:t>As a minimum the information listed below must be presented clearly (the complete list needs not always to be shown). Examples from the dataset loaded</w:t>
            </w:r>
            <w:r w:rsidR="00AB57F1">
              <w:rPr>
                <w:i/>
              </w:rPr>
              <w:t xml:space="preserve"> </w:t>
            </w:r>
            <w:r w:rsidRPr="00544135">
              <w:rPr>
                <w:i/>
              </w:rPr>
              <w:t>are listed in bold text where appropriate.</w:t>
            </w:r>
          </w:p>
        </w:tc>
      </w:tr>
      <w:tr w:rsidR="00C254BB" w14:paraId="7DC76739" w14:textId="77777777" w:rsidTr="00C254BB">
        <w:trPr>
          <w:trHeight w:val="30"/>
          <w:tblHeader/>
        </w:trPr>
        <w:tc>
          <w:tcPr>
            <w:tcW w:w="250" w:type="dxa"/>
            <w:vMerge w:val="restart"/>
            <w:tcBorders>
              <w:top w:val="nil"/>
              <w:bottom w:val="nil"/>
            </w:tcBorders>
            <w:vAlign w:val="center"/>
          </w:tcPr>
          <w:p w14:paraId="4D45D1C7" w14:textId="77777777" w:rsidR="00C254BB" w:rsidRPr="00544135" w:rsidRDefault="00C254BB" w:rsidP="00ED668D">
            <w:pPr>
              <w:jc w:val="left"/>
              <w:rPr>
                <w:i/>
              </w:rPr>
            </w:pPr>
          </w:p>
        </w:tc>
        <w:tc>
          <w:tcPr>
            <w:tcW w:w="2552" w:type="dxa"/>
            <w:gridSpan w:val="2"/>
            <w:shd w:val="clear" w:color="auto" w:fill="FFFF99"/>
            <w:vAlign w:val="center"/>
          </w:tcPr>
          <w:p w14:paraId="0A8D98B0" w14:textId="77777777" w:rsidR="00C254BB" w:rsidRPr="00544135" w:rsidRDefault="00C254BB" w:rsidP="00ED668D">
            <w:pPr>
              <w:jc w:val="left"/>
              <w:rPr>
                <w:i/>
              </w:rPr>
            </w:pPr>
            <w:r w:rsidRPr="00544135">
              <w:rPr>
                <w:i/>
              </w:rPr>
              <w:t>ECDIS Legend</w:t>
            </w:r>
          </w:p>
        </w:tc>
        <w:tc>
          <w:tcPr>
            <w:tcW w:w="6724" w:type="dxa"/>
            <w:gridSpan w:val="3"/>
            <w:shd w:val="clear" w:color="auto" w:fill="FFFF99"/>
            <w:vAlign w:val="center"/>
          </w:tcPr>
          <w:p w14:paraId="75273FCC" w14:textId="77777777" w:rsidR="00C254BB" w:rsidRPr="00544135" w:rsidRDefault="00C254BB" w:rsidP="00ED668D">
            <w:pPr>
              <w:jc w:val="left"/>
              <w:rPr>
                <w:i/>
              </w:rPr>
            </w:pPr>
            <w:r w:rsidRPr="00544135">
              <w:rPr>
                <w:i/>
              </w:rPr>
              <w:t>Values</w:t>
            </w:r>
          </w:p>
        </w:tc>
      </w:tr>
      <w:tr w:rsidR="00C254BB" w14:paraId="75D2D5E1" w14:textId="77777777" w:rsidTr="00C254BB">
        <w:trPr>
          <w:trHeight w:val="20"/>
          <w:tblHeader/>
        </w:trPr>
        <w:tc>
          <w:tcPr>
            <w:tcW w:w="250" w:type="dxa"/>
            <w:vMerge/>
            <w:tcBorders>
              <w:bottom w:val="nil"/>
            </w:tcBorders>
            <w:vAlign w:val="center"/>
          </w:tcPr>
          <w:p w14:paraId="65CFE81F" w14:textId="77777777" w:rsidR="00C254BB" w:rsidRPr="00544135" w:rsidRDefault="00C254BB" w:rsidP="00ED668D">
            <w:pPr>
              <w:jc w:val="left"/>
              <w:rPr>
                <w:i/>
              </w:rPr>
            </w:pPr>
          </w:p>
        </w:tc>
        <w:tc>
          <w:tcPr>
            <w:tcW w:w="2552" w:type="dxa"/>
            <w:gridSpan w:val="2"/>
            <w:vAlign w:val="center"/>
          </w:tcPr>
          <w:p w14:paraId="7408D52F" w14:textId="77777777" w:rsidR="00C254BB" w:rsidRPr="00544135" w:rsidRDefault="00C254BB" w:rsidP="00ED668D">
            <w:pPr>
              <w:jc w:val="left"/>
              <w:rPr>
                <w:i/>
              </w:rPr>
            </w:pPr>
            <w:r w:rsidRPr="00544135">
              <w:rPr>
                <w:i/>
              </w:rPr>
              <w:t>Units for depth</w:t>
            </w:r>
          </w:p>
        </w:tc>
        <w:tc>
          <w:tcPr>
            <w:tcW w:w="6724" w:type="dxa"/>
            <w:gridSpan w:val="3"/>
            <w:vAlign w:val="center"/>
          </w:tcPr>
          <w:p w14:paraId="11E769CF" w14:textId="5B83D2EC" w:rsidR="00C254BB" w:rsidRPr="00544135" w:rsidRDefault="00E66884" w:rsidP="00ED668D">
            <w:pPr>
              <w:jc w:val="left"/>
              <w:rPr>
                <w:i/>
              </w:rPr>
            </w:pPr>
            <w:r>
              <w:rPr>
                <w:i/>
              </w:rPr>
              <w:t>m</w:t>
            </w:r>
          </w:p>
        </w:tc>
      </w:tr>
      <w:tr w:rsidR="00C254BB" w14:paraId="1801397F" w14:textId="77777777" w:rsidTr="00C254BB">
        <w:trPr>
          <w:trHeight w:val="20"/>
          <w:tblHeader/>
        </w:trPr>
        <w:tc>
          <w:tcPr>
            <w:tcW w:w="250" w:type="dxa"/>
            <w:vMerge/>
            <w:tcBorders>
              <w:bottom w:val="nil"/>
            </w:tcBorders>
            <w:vAlign w:val="center"/>
          </w:tcPr>
          <w:p w14:paraId="346414F8" w14:textId="77777777" w:rsidR="00C254BB" w:rsidRPr="00544135" w:rsidRDefault="00C254BB" w:rsidP="00ED668D">
            <w:pPr>
              <w:jc w:val="left"/>
              <w:rPr>
                <w:i/>
              </w:rPr>
            </w:pPr>
          </w:p>
        </w:tc>
        <w:tc>
          <w:tcPr>
            <w:tcW w:w="2552" w:type="dxa"/>
            <w:gridSpan w:val="2"/>
            <w:vAlign w:val="center"/>
          </w:tcPr>
          <w:p w14:paraId="7E854E39" w14:textId="77777777" w:rsidR="00C254BB" w:rsidRPr="00544135" w:rsidRDefault="00C254BB" w:rsidP="00ED668D">
            <w:pPr>
              <w:jc w:val="left"/>
              <w:rPr>
                <w:i/>
              </w:rPr>
            </w:pPr>
            <w:r w:rsidRPr="00544135">
              <w:rPr>
                <w:i/>
              </w:rPr>
              <w:t>Units for height</w:t>
            </w:r>
          </w:p>
        </w:tc>
        <w:tc>
          <w:tcPr>
            <w:tcW w:w="6724" w:type="dxa"/>
            <w:gridSpan w:val="3"/>
            <w:vAlign w:val="center"/>
          </w:tcPr>
          <w:p w14:paraId="5B16E2A2" w14:textId="78AA790B" w:rsidR="00C254BB" w:rsidRPr="00544135" w:rsidRDefault="00E66884" w:rsidP="00ED668D">
            <w:pPr>
              <w:jc w:val="left"/>
              <w:rPr>
                <w:i/>
              </w:rPr>
            </w:pPr>
            <w:r>
              <w:rPr>
                <w:i/>
              </w:rPr>
              <w:t>m</w:t>
            </w:r>
          </w:p>
        </w:tc>
      </w:tr>
      <w:tr w:rsidR="00C254BB" w14:paraId="3B2BA5D1" w14:textId="77777777" w:rsidTr="00C254BB">
        <w:trPr>
          <w:trHeight w:val="20"/>
          <w:tblHeader/>
        </w:trPr>
        <w:tc>
          <w:tcPr>
            <w:tcW w:w="250" w:type="dxa"/>
            <w:vMerge/>
            <w:tcBorders>
              <w:bottom w:val="nil"/>
            </w:tcBorders>
            <w:vAlign w:val="center"/>
          </w:tcPr>
          <w:p w14:paraId="02076C0C" w14:textId="77777777" w:rsidR="00C254BB" w:rsidRPr="00544135" w:rsidRDefault="00C254BB" w:rsidP="00ED668D">
            <w:pPr>
              <w:jc w:val="left"/>
              <w:rPr>
                <w:i/>
              </w:rPr>
            </w:pPr>
          </w:p>
        </w:tc>
        <w:tc>
          <w:tcPr>
            <w:tcW w:w="9276" w:type="dxa"/>
            <w:gridSpan w:val="5"/>
            <w:vAlign w:val="center"/>
          </w:tcPr>
          <w:p w14:paraId="71C8B098" w14:textId="38AB88BF" w:rsidR="00C254BB" w:rsidRPr="00E012C8" w:rsidRDefault="00C254BB" w:rsidP="00AB57F1">
            <w:pPr>
              <w:jc w:val="left"/>
              <w:rPr>
                <w:i/>
                <w:color w:val="D9D9D9" w:themeColor="background1" w:themeShade="D9"/>
              </w:rPr>
            </w:pPr>
            <w:r w:rsidRPr="00357E05">
              <w:rPr>
                <w:i/>
              </w:rPr>
              <w:t>Note</w:t>
            </w:r>
            <w:r w:rsidRPr="00357E05">
              <w:rPr>
                <w:b/>
                <w:i/>
              </w:rPr>
              <w:t xml:space="preserve">: </w:t>
            </w:r>
            <w:r w:rsidRPr="00357E05">
              <w:rPr>
                <w:i/>
              </w:rPr>
              <w:t xml:space="preserve">Units for depth and height: </w:t>
            </w:r>
            <w:r w:rsidR="00AB57F1" w:rsidRPr="00357E05">
              <w:rPr>
                <w:i/>
              </w:rPr>
              <w:t xml:space="preserve">Although </w:t>
            </w:r>
            <w:r w:rsidRPr="00357E05">
              <w:rPr>
                <w:i/>
              </w:rPr>
              <w:t>the ENC Product Specification</w:t>
            </w:r>
            <w:r w:rsidR="006B47DF">
              <w:rPr>
                <w:i/>
              </w:rPr>
              <w:t xml:space="preserve">, S-101 </w:t>
            </w:r>
            <w:r w:rsidRPr="00357E05">
              <w:rPr>
                <w:i/>
              </w:rPr>
              <w:t>does not allow any other than metric depths and heights, these two elements shall be stated for clarity for the Mariner.</w:t>
            </w:r>
          </w:p>
        </w:tc>
      </w:tr>
      <w:tr w:rsidR="00C254BB" w14:paraId="5A93C6A0" w14:textId="77777777" w:rsidTr="00C254BB">
        <w:trPr>
          <w:trHeight w:val="20"/>
          <w:tblHeader/>
        </w:trPr>
        <w:tc>
          <w:tcPr>
            <w:tcW w:w="250" w:type="dxa"/>
            <w:vMerge/>
            <w:tcBorders>
              <w:bottom w:val="nil"/>
            </w:tcBorders>
            <w:vAlign w:val="center"/>
          </w:tcPr>
          <w:p w14:paraId="14851161" w14:textId="77777777" w:rsidR="00C254BB" w:rsidRPr="00544135" w:rsidRDefault="00C254BB" w:rsidP="00ED668D">
            <w:pPr>
              <w:jc w:val="left"/>
              <w:rPr>
                <w:i/>
              </w:rPr>
            </w:pPr>
          </w:p>
        </w:tc>
        <w:tc>
          <w:tcPr>
            <w:tcW w:w="2552" w:type="dxa"/>
            <w:gridSpan w:val="2"/>
            <w:vAlign w:val="center"/>
          </w:tcPr>
          <w:p w14:paraId="4FF87088" w14:textId="77777777" w:rsidR="00C254BB" w:rsidRPr="00544135" w:rsidRDefault="00C254BB" w:rsidP="00ED668D">
            <w:pPr>
              <w:jc w:val="left"/>
              <w:rPr>
                <w:i/>
              </w:rPr>
            </w:pPr>
            <w:r w:rsidRPr="00544135">
              <w:rPr>
                <w:i/>
              </w:rPr>
              <w:t>Scale of display</w:t>
            </w:r>
          </w:p>
        </w:tc>
        <w:tc>
          <w:tcPr>
            <w:tcW w:w="6724" w:type="dxa"/>
            <w:gridSpan w:val="3"/>
            <w:vAlign w:val="center"/>
          </w:tcPr>
          <w:p w14:paraId="0901F763" w14:textId="09047D0F" w:rsidR="00C254BB" w:rsidRPr="00544135" w:rsidRDefault="00C254BB" w:rsidP="00C254BB">
            <w:pPr>
              <w:jc w:val="left"/>
              <w:rPr>
                <w:i/>
              </w:rPr>
            </w:pPr>
            <w:r w:rsidRPr="00544135">
              <w:rPr>
                <w:i/>
              </w:rPr>
              <w:t xml:space="preserve">Selected by Mariner. (The default display scale is defined by the </w:t>
            </w:r>
            <w:r w:rsidR="0036728A">
              <w:rPr>
                <w:i/>
              </w:rPr>
              <w:t>maximum display scal</w:t>
            </w:r>
            <w:r w:rsidR="00F20C92">
              <w:rPr>
                <w:i/>
              </w:rPr>
              <w:t>e</w:t>
            </w:r>
            <w:r w:rsidRPr="00544135">
              <w:rPr>
                <w:i/>
              </w:rPr>
              <w:t>)</w:t>
            </w:r>
          </w:p>
          <w:p w14:paraId="2B7C4C9C" w14:textId="773E9A64" w:rsidR="00C254BB" w:rsidRPr="00544135" w:rsidRDefault="00C254BB" w:rsidP="00AB57F1">
            <w:pPr>
              <w:jc w:val="left"/>
              <w:rPr>
                <w:i/>
              </w:rPr>
            </w:pPr>
            <w:r w:rsidRPr="00544135">
              <w:rPr>
                <w:i/>
              </w:rPr>
              <w:t xml:space="preserve">Compilation scale – </w:t>
            </w:r>
            <w:r w:rsidRPr="00544135">
              <w:rPr>
                <w:b/>
                <w:i/>
              </w:rPr>
              <w:t>52</w:t>
            </w:r>
            <w:r w:rsidR="00AB57F1">
              <w:rPr>
                <w:b/>
                <w:i/>
              </w:rPr>
              <w:t xml:space="preserve"> </w:t>
            </w:r>
            <w:r w:rsidRPr="00544135">
              <w:rPr>
                <w:b/>
                <w:i/>
              </w:rPr>
              <w:t>000</w:t>
            </w:r>
          </w:p>
        </w:tc>
      </w:tr>
      <w:tr w:rsidR="00C254BB" w14:paraId="5362C202" w14:textId="77777777" w:rsidTr="00C254BB">
        <w:trPr>
          <w:trHeight w:val="20"/>
          <w:tblHeader/>
        </w:trPr>
        <w:tc>
          <w:tcPr>
            <w:tcW w:w="250" w:type="dxa"/>
            <w:vMerge/>
            <w:tcBorders>
              <w:bottom w:val="nil"/>
            </w:tcBorders>
            <w:vAlign w:val="center"/>
          </w:tcPr>
          <w:p w14:paraId="7237CCAD" w14:textId="77777777" w:rsidR="00C254BB" w:rsidRPr="00544135" w:rsidRDefault="00C254BB" w:rsidP="00ED668D">
            <w:pPr>
              <w:jc w:val="left"/>
              <w:rPr>
                <w:i/>
              </w:rPr>
            </w:pPr>
          </w:p>
        </w:tc>
        <w:tc>
          <w:tcPr>
            <w:tcW w:w="2552" w:type="dxa"/>
            <w:gridSpan w:val="2"/>
            <w:vAlign w:val="center"/>
          </w:tcPr>
          <w:p w14:paraId="61B3FFE8" w14:textId="77777777" w:rsidR="00C254BB" w:rsidRPr="00544135" w:rsidRDefault="00C254BB" w:rsidP="00ED668D">
            <w:pPr>
              <w:jc w:val="left"/>
              <w:rPr>
                <w:i/>
              </w:rPr>
            </w:pPr>
            <w:r w:rsidRPr="00544135">
              <w:rPr>
                <w:i/>
              </w:rPr>
              <w:t>Data quality indicator</w:t>
            </w:r>
          </w:p>
        </w:tc>
        <w:tc>
          <w:tcPr>
            <w:tcW w:w="6724" w:type="dxa"/>
            <w:gridSpan w:val="3"/>
            <w:vAlign w:val="center"/>
          </w:tcPr>
          <w:p w14:paraId="516D593F" w14:textId="6CC2A225" w:rsidR="00C254BB" w:rsidRPr="00544135" w:rsidRDefault="00C254BB" w:rsidP="00C254BB">
            <w:pPr>
              <w:jc w:val="left"/>
              <w:rPr>
                <w:i/>
              </w:rPr>
            </w:pPr>
            <w:r w:rsidRPr="00544135">
              <w:rPr>
                <w:i/>
              </w:rPr>
              <w:t xml:space="preserve">a.  </w:t>
            </w:r>
            <w:r w:rsidR="00F20C92">
              <w:rPr>
                <w:i/>
              </w:rPr>
              <w:t>category of zone of confidence</w:t>
            </w:r>
            <w:r w:rsidRPr="00544135">
              <w:rPr>
                <w:i/>
              </w:rPr>
              <w:t xml:space="preserve"> attribute of the</w:t>
            </w:r>
            <w:r w:rsidR="00F20C92">
              <w:rPr>
                <w:i/>
              </w:rPr>
              <w:t xml:space="preserve"> Quality of Bathymetric Data</w:t>
            </w:r>
            <w:r w:rsidRPr="00544135">
              <w:rPr>
                <w:i/>
              </w:rPr>
              <w:t xml:space="preserve"> </w:t>
            </w:r>
            <w:r w:rsidR="002E1A67">
              <w:rPr>
                <w:i/>
              </w:rPr>
              <w:t>feature</w:t>
            </w:r>
            <w:r w:rsidRPr="00544135">
              <w:rPr>
                <w:i/>
              </w:rPr>
              <w:t xml:space="preserve"> for bathymetric data.</w:t>
            </w:r>
          </w:p>
          <w:p w14:paraId="6B05AA4A" w14:textId="7FD78BB0" w:rsidR="00C254BB" w:rsidRPr="00544135" w:rsidRDefault="00C254BB" w:rsidP="00C254BB">
            <w:pPr>
              <w:jc w:val="left"/>
              <w:rPr>
                <w:i/>
              </w:rPr>
            </w:pPr>
            <w:r w:rsidRPr="00544135">
              <w:rPr>
                <w:i/>
              </w:rPr>
              <w:t xml:space="preserve">b. </w:t>
            </w:r>
            <w:r w:rsidR="00F20C92">
              <w:rPr>
                <w:i/>
              </w:rPr>
              <w:t xml:space="preserve">Quality of Non Bathymetric Data </w:t>
            </w:r>
            <w:r w:rsidRPr="00544135">
              <w:rPr>
                <w:i/>
              </w:rPr>
              <w:t>attribute (if available) for non-bathymetric data.</w:t>
            </w:r>
          </w:p>
        </w:tc>
      </w:tr>
      <w:tr w:rsidR="00C254BB" w14:paraId="40E89636" w14:textId="77777777" w:rsidTr="00C254BB">
        <w:trPr>
          <w:trHeight w:val="20"/>
          <w:tblHeader/>
        </w:trPr>
        <w:tc>
          <w:tcPr>
            <w:tcW w:w="250" w:type="dxa"/>
            <w:vMerge/>
            <w:tcBorders>
              <w:bottom w:val="nil"/>
            </w:tcBorders>
            <w:vAlign w:val="center"/>
          </w:tcPr>
          <w:p w14:paraId="0EB99A93" w14:textId="77777777" w:rsidR="00C254BB" w:rsidRPr="00544135" w:rsidRDefault="00C254BB" w:rsidP="00ED668D">
            <w:pPr>
              <w:jc w:val="left"/>
              <w:rPr>
                <w:i/>
              </w:rPr>
            </w:pPr>
          </w:p>
        </w:tc>
        <w:tc>
          <w:tcPr>
            <w:tcW w:w="9276" w:type="dxa"/>
            <w:gridSpan w:val="5"/>
            <w:vAlign w:val="center"/>
          </w:tcPr>
          <w:p w14:paraId="1C4C9479" w14:textId="046CC876" w:rsidR="00C254BB" w:rsidRPr="00544135" w:rsidRDefault="00C254BB" w:rsidP="00C254BB">
            <w:pPr>
              <w:jc w:val="left"/>
              <w:rPr>
                <w:i/>
              </w:rPr>
            </w:pPr>
            <w:r w:rsidRPr="00EF287F">
              <w:rPr>
                <w:i/>
              </w:rPr>
              <w:t>Note:</w:t>
            </w:r>
            <w:r w:rsidRPr="00544135">
              <w:rPr>
                <w:i/>
              </w:rPr>
              <w:t xml:space="preserve"> Due to the way quality is encoded in the ENC, both values (a. and b.)</w:t>
            </w:r>
            <w:r w:rsidR="00AB57F1">
              <w:rPr>
                <w:i/>
              </w:rPr>
              <w:t xml:space="preserve"> </w:t>
            </w:r>
            <w:r w:rsidRPr="00544135">
              <w:rPr>
                <w:i/>
              </w:rPr>
              <w:t>shall be used.</w:t>
            </w:r>
          </w:p>
        </w:tc>
      </w:tr>
      <w:tr w:rsidR="00C254BB" w14:paraId="55B65A85" w14:textId="77777777" w:rsidTr="00C254BB">
        <w:trPr>
          <w:trHeight w:val="20"/>
          <w:tblHeader/>
        </w:trPr>
        <w:tc>
          <w:tcPr>
            <w:tcW w:w="250" w:type="dxa"/>
            <w:vMerge/>
            <w:tcBorders>
              <w:bottom w:val="nil"/>
            </w:tcBorders>
            <w:vAlign w:val="center"/>
          </w:tcPr>
          <w:p w14:paraId="35D77A0F" w14:textId="77777777" w:rsidR="00C254BB" w:rsidRPr="00544135" w:rsidRDefault="00C254BB" w:rsidP="00ED668D">
            <w:pPr>
              <w:jc w:val="left"/>
              <w:rPr>
                <w:i/>
              </w:rPr>
            </w:pPr>
          </w:p>
        </w:tc>
        <w:tc>
          <w:tcPr>
            <w:tcW w:w="2552" w:type="dxa"/>
            <w:gridSpan w:val="2"/>
            <w:vAlign w:val="center"/>
          </w:tcPr>
          <w:p w14:paraId="26726AEA" w14:textId="77777777" w:rsidR="00C254BB" w:rsidRPr="00544135" w:rsidRDefault="00C254BB" w:rsidP="00ED668D">
            <w:pPr>
              <w:jc w:val="left"/>
              <w:rPr>
                <w:i/>
              </w:rPr>
            </w:pPr>
            <w:r w:rsidRPr="00544135">
              <w:rPr>
                <w:i/>
              </w:rPr>
              <w:t>Sounding/vertical datum</w:t>
            </w:r>
          </w:p>
        </w:tc>
        <w:tc>
          <w:tcPr>
            <w:tcW w:w="6724" w:type="dxa"/>
            <w:gridSpan w:val="3"/>
            <w:vAlign w:val="center"/>
          </w:tcPr>
          <w:p w14:paraId="0E7C6834" w14:textId="0836B4CD" w:rsidR="00C254BB" w:rsidRPr="00544135" w:rsidRDefault="00C254BB" w:rsidP="00ED668D">
            <w:pPr>
              <w:jc w:val="left"/>
              <w:rPr>
                <w:i/>
              </w:rPr>
            </w:pPr>
            <w:r w:rsidRPr="00544135">
              <w:rPr>
                <w:i/>
              </w:rPr>
              <w:t xml:space="preserve">Sounding datum – </w:t>
            </w:r>
            <w:r w:rsidRPr="00544135">
              <w:rPr>
                <w:b/>
                <w:i/>
              </w:rPr>
              <w:t>Lowest astronomical tide</w:t>
            </w:r>
            <w:r w:rsidRPr="00544135">
              <w:rPr>
                <w:i/>
              </w:rPr>
              <w:t xml:space="preserve"> Vertical datum – </w:t>
            </w:r>
            <w:r w:rsidRPr="00544135">
              <w:rPr>
                <w:b/>
                <w:i/>
              </w:rPr>
              <w:t>Mean high water springs</w:t>
            </w:r>
            <w:r w:rsidRPr="00544135">
              <w:rPr>
                <w:i/>
              </w:rPr>
              <w:t xml:space="preserve"> (VERDAT attributes of individual </w:t>
            </w:r>
            <w:r w:rsidR="002E1A67">
              <w:rPr>
                <w:i/>
              </w:rPr>
              <w:t>feature</w:t>
            </w:r>
            <w:r w:rsidRPr="00544135">
              <w:rPr>
                <w:i/>
              </w:rPr>
              <w:t>s shall not be used for the legend)</w:t>
            </w:r>
            <w:r w:rsidR="00AB57F1">
              <w:rPr>
                <w:i/>
              </w:rPr>
              <w:t>.</w:t>
            </w:r>
          </w:p>
        </w:tc>
      </w:tr>
      <w:tr w:rsidR="00C254BB" w14:paraId="58206FDC" w14:textId="77777777" w:rsidTr="00C254BB">
        <w:trPr>
          <w:trHeight w:val="20"/>
          <w:tblHeader/>
        </w:trPr>
        <w:tc>
          <w:tcPr>
            <w:tcW w:w="250" w:type="dxa"/>
            <w:vMerge/>
            <w:tcBorders>
              <w:bottom w:val="nil"/>
            </w:tcBorders>
            <w:vAlign w:val="center"/>
          </w:tcPr>
          <w:p w14:paraId="4FBB9308" w14:textId="77777777" w:rsidR="00C254BB" w:rsidRPr="00544135" w:rsidRDefault="00C254BB" w:rsidP="00ED668D">
            <w:pPr>
              <w:jc w:val="left"/>
              <w:rPr>
                <w:i/>
              </w:rPr>
            </w:pPr>
          </w:p>
        </w:tc>
        <w:tc>
          <w:tcPr>
            <w:tcW w:w="2552" w:type="dxa"/>
            <w:gridSpan w:val="2"/>
            <w:vAlign w:val="center"/>
          </w:tcPr>
          <w:p w14:paraId="6A047744" w14:textId="77777777" w:rsidR="00C254BB" w:rsidRPr="00544135" w:rsidRDefault="00C254BB" w:rsidP="00ED668D">
            <w:pPr>
              <w:jc w:val="left"/>
              <w:rPr>
                <w:i/>
              </w:rPr>
            </w:pPr>
            <w:r w:rsidRPr="00544135">
              <w:rPr>
                <w:i/>
              </w:rPr>
              <w:t>Horizontal datum</w:t>
            </w:r>
          </w:p>
        </w:tc>
        <w:tc>
          <w:tcPr>
            <w:tcW w:w="6724" w:type="dxa"/>
            <w:gridSpan w:val="3"/>
            <w:vAlign w:val="center"/>
          </w:tcPr>
          <w:p w14:paraId="486051FB" w14:textId="77777777" w:rsidR="00C254BB" w:rsidRPr="00544135" w:rsidRDefault="00C254BB" w:rsidP="00C254BB">
            <w:pPr>
              <w:jc w:val="left"/>
              <w:rPr>
                <w:i/>
              </w:rPr>
            </w:pPr>
            <w:r w:rsidRPr="00544135">
              <w:rPr>
                <w:i/>
              </w:rPr>
              <w:t>HDAT subfield of the DPSM field.</w:t>
            </w:r>
          </w:p>
          <w:p w14:paraId="3235E1B3" w14:textId="77777777" w:rsidR="00C254BB" w:rsidRPr="00EF287F" w:rsidRDefault="00C254BB" w:rsidP="00C254BB">
            <w:pPr>
              <w:jc w:val="left"/>
              <w:rPr>
                <w:b/>
                <w:i/>
              </w:rPr>
            </w:pPr>
            <w:r w:rsidRPr="00EF287F">
              <w:rPr>
                <w:b/>
                <w:i/>
              </w:rPr>
              <w:t>WGS 84</w:t>
            </w:r>
          </w:p>
        </w:tc>
      </w:tr>
      <w:tr w:rsidR="00C254BB" w14:paraId="2A693C55" w14:textId="77777777" w:rsidTr="00C254BB">
        <w:trPr>
          <w:trHeight w:val="20"/>
          <w:tblHeader/>
        </w:trPr>
        <w:tc>
          <w:tcPr>
            <w:tcW w:w="250" w:type="dxa"/>
            <w:vMerge/>
            <w:tcBorders>
              <w:bottom w:val="nil"/>
            </w:tcBorders>
            <w:vAlign w:val="center"/>
          </w:tcPr>
          <w:p w14:paraId="6F7030F9" w14:textId="77777777" w:rsidR="00C254BB" w:rsidRPr="00544135" w:rsidRDefault="00C254BB" w:rsidP="00ED668D">
            <w:pPr>
              <w:jc w:val="left"/>
              <w:rPr>
                <w:i/>
              </w:rPr>
            </w:pPr>
          </w:p>
        </w:tc>
        <w:tc>
          <w:tcPr>
            <w:tcW w:w="2552" w:type="dxa"/>
            <w:gridSpan w:val="2"/>
            <w:vAlign w:val="center"/>
          </w:tcPr>
          <w:p w14:paraId="3E13A96F" w14:textId="77777777" w:rsidR="00C254BB" w:rsidRPr="00544135" w:rsidRDefault="00C254BB" w:rsidP="00ED668D">
            <w:pPr>
              <w:jc w:val="left"/>
              <w:rPr>
                <w:i/>
              </w:rPr>
            </w:pPr>
            <w:r w:rsidRPr="00544135">
              <w:rPr>
                <w:i/>
              </w:rPr>
              <w:t>Value of safety depth</w:t>
            </w:r>
          </w:p>
        </w:tc>
        <w:tc>
          <w:tcPr>
            <w:tcW w:w="6724" w:type="dxa"/>
            <w:gridSpan w:val="3"/>
            <w:vAlign w:val="center"/>
          </w:tcPr>
          <w:p w14:paraId="1357CD3C" w14:textId="18A57FCE"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95CBBD9" w14:textId="77777777" w:rsidTr="00C254BB">
        <w:trPr>
          <w:trHeight w:val="20"/>
          <w:tblHeader/>
        </w:trPr>
        <w:tc>
          <w:tcPr>
            <w:tcW w:w="250" w:type="dxa"/>
            <w:vMerge/>
            <w:tcBorders>
              <w:bottom w:val="nil"/>
            </w:tcBorders>
            <w:vAlign w:val="center"/>
          </w:tcPr>
          <w:p w14:paraId="223C51F0" w14:textId="77777777" w:rsidR="00C254BB" w:rsidRPr="00544135" w:rsidRDefault="00C254BB" w:rsidP="00ED668D">
            <w:pPr>
              <w:jc w:val="left"/>
              <w:rPr>
                <w:i/>
              </w:rPr>
            </w:pPr>
          </w:p>
        </w:tc>
        <w:tc>
          <w:tcPr>
            <w:tcW w:w="2552" w:type="dxa"/>
            <w:gridSpan w:val="2"/>
            <w:vAlign w:val="center"/>
          </w:tcPr>
          <w:p w14:paraId="7F201B7B" w14:textId="77777777" w:rsidR="00C254BB" w:rsidRPr="00544135" w:rsidRDefault="00C254BB" w:rsidP="00ED668D">
            <w:pPr>
              <w:jc w:val="left"/>
              <w:rPr>
                <w:i/>
              </w:rPr>
            </w:pPr>
            <w:r w:rsidRPr="00544135">
              <w:rPr>
                <w:i/>
              </w:rPr>
              <w:t>Value of safety contour</w:t>
            </w:r>
          </w:p>
        </w:tc>
        <w:tc>
          <w:tcPr>
            <w:tcW w:w="6724" w:type="dxa"/>
            <w:gridSpan w:val="3"/>
            <w:vAlign w:val="center"/>
          </w:tcPr>
          <w:p w14:paraId="0DCB3FD6" w14:textId="2024C9B2" w:rsidR="00C254BB" w:rsidRPr="00544135" w:rsidRDefault="00C254BB" w:rsidP="00ED668D">
            <w:pPr>
              <w:jc w:val="left"/>
              <w:rPr>
                <w:i/>
              </w:rPr>
            </w:pPr>
            <w:r w:rsidRPr="00544135">
              <w:rPr>
                <w:i/>
              </w:rPr>
              <w:t xml:space="preserve">Selected by Mariner (default is 30 </w:t>
            </w:r>
            <w:r w:rsidR="00E66884">
              <w:rPr>
                <w:i/>
              </w:rPr>
              <w:t>m</w:t>
            </w:r>
            <w:r w:rsidRPr="00544135">
              <w:rPr>
                <w:i/>
              </w:rPr>
              <w:t>).</w:t>
            </w:r>
          </w:p>
        </w:tc>
      </w:tr>
      <w:tr w:rsidR="00C254BB" w14:paraId="4EAA59D1" w14:textId="77777777" w:rsidTr="00C254BB">
        <w:trPr>
          <w:trHeight w:val="20"/>
          <w:tblHeader/>
        </w:trPr>
        <w:tc>
          <w:tcPr>
            <w:tcW w:w="250" w:type="dxa"/>
            <w:vMerge/>
            <w:tcBorders>
              <w:bottom w:val="nil"/>
            </w:tcBorders>
            <w:vAlign w:val="center"/>
          </w:tcPr>
          <w:p w14:paraId="059F5C23" w14:textId="77777777" w:rsidR="00C254BB" w:rsidRPr="00544135" w:rsidRDefault="00C254BB" w:rsidP="00ED668D">
            <w:pPr>
              <w:jc w:val="left"/>
              <w:rPr>
                <w:i/>
              </w:rPr>
            </w:pPr>
          </w:p>
        </w:tc>
        <w:tc>
          <w:tcPr>
            <w:tcW w:w="9276" w:type="dxa"/>
            <w:gridSpan w:val="5"/>
            <w:vAlign w:val="center"/>
          </w:tcPr>
          <w:p w14:paraId="4D9E5832" w14:textId="77777777" w:rsidR="00C254BB" w:rsidRPr="00544135" w:rsidRDefault="00C254BB" w:rsidP="00ED668D">
            <w:pPr>
              <w:jc w:val="left"/>
              <w:rPr>
                <w:i/>
              </w:rPr>
            </w:pPr>
            <w:r w:rsidRPr="00EF287F">
              <w:rPr>
                <w:i/>
              </w:rPr>
              <w:t>Note:</w:t>
            </w:r>
            <w:r w:rsidRPr="00544135">
              <w:rPr>
                <w:i/>
              </w:rPr>
              <w:t xml:space="preserve"> If the Mariner has selected a contour that is not available in the ENC and the  ECDIS displays  a  default  contour, both the  contour  selected and  the contour displayed shall be quoted.</w:t>
            </w:r>
          </w:p>
        </w:tc>
      </w:tr>
      <w:tr w:rsidR="00C254BB" w:rsidRPr="00AA4DE2" w14:paraId="70B96351" w14:textId="77777777" w:rsidTr="00C254BB">
        <w:trPr>
          <w:trHeight w:val="20"/>
          <w:tblHeader/>
        </w:trPr>
        <w:tc>
          <w:tcPr>
            <w:tcW w:w="250" w:type="dxa"/>
            <w:vMerge/>
            <w:tcBorders>
              <w:bottom w:val="nil"/>
            </w:tcBorders>
            <w:vAlign w:val="center"/>
          </w:tcPr>
          <w:p w14:paraId="78449717" w14:textId="77777777" w:rsidR="00C254BB" w:rsidRPr="00544135" w:rsidRDefault="00C254BB" w:rsidP="00ED668D">
            <w:pPr>
              <w:jc w:val="left"/>
              <w:rPr>
                <w:i/>
              </w:rPr>
            </w:pPr>
          </w:p>
        </w:tc>
        <w:tc>
          <w:tcPr>
            <w:tcW w:w="2552" w:type="dxa"/>
            <w:gridSpan w:val="2"/>
            <w:vAlign w:val="center"/>
          </w:tcPr>
          <w:p w14:paraId="7A654A55" w14:textId="77777777" w:rsidR="00C254BB" w:rsidRPr="00544135" w:rsidRDefault="00C254BB" w:rsidP="00ED668D">
            <w:pPr>
              <w:jc w:val="left"/>
              <w:rPr>
                <w:i/>
              </w:rPr>
            </w:pPr>
            <w:r w:rsidRPr="00544135">
              <w:rPr>
                <w:i/>
              </w:rPr>
              <w:t>Magnetic variation</w:t>
            </w:r>
          </w:p>
        </w:tc>
        <w:tc>
          <w:tcPr>
            <w:tcW w:w="6724" w:type="dxa"/>
            <w:gridSpan w:val="3"/>
            <w:vAlign w:val="center"/>
          </w:tcPr>
          <w:p w14:paraId="5C7E3BED" w14:textId="3C34D310" w:rsidR="00C254BB" w:rsidRPr="00544135" w:rsidRDefault="00F20C92" w:rsidP="00C254BB">
            <w:pPr>
              <w:jc w:val="left"/>
              <w:rPr>
                <w:i/>
              </w:rPr>
            </w:pPr>
            <w:r>
              <w:rPr>
                <w:i/>
              </w:rPr>
              <w:t>Value of Magnetic variation</w:t>
            </w:r>
            <w:r w:rsidR="00C254BB" w:rsidRPr="00544135">
              <w:rPr>
                <w:i/>
              </w:rPr>
              <w:t xml:space="preserve">, </w:t>
            </w:r>
            <w:r w:rsidR="00C254BB" w:rsidRPr="00F20C92">
              <w:rPr>
                <w:i/>
                <w:highlight w:val="yellow"/>
              </w:rPr>
              <w:t>RYRMGV and VALACM of the MAGVAR</w:t>
            </w:r>
            <w:r w:rsidR="00D441A5">
              <w:rPr>
                <w:i/>
              </w:rPr>
              <w:t xml:space="preserve"> </w:t>
            </w:r>
            <w:proofErr w:type="spellStart"/>
            <w:r w:rsidR="002E1A67">
              <w:rPr>
                <w:i/>
              </w:rPr>
              <w:t>feature</w:t>
            </w:r>
            <w:r w:rsidR="00C254BB" w:rsidRPr="00544135">
              <w:rPr>
                <w:i/>
              </w:rPr>
              <w:t>.Item</w:t>
            </w:r>
            <w:proofErr w:type="spellEnd"/>
            <w:r w:rsidR="00C254BB" w:rsidRPr="00544135">
              <w:rPr>
                <w:i/>
              </w:rPr>
              <w:t xml:space="preserve"> shall be displayed as: </w:t>
            </w:r>
          </w:p>
          <w:p w14:paraId="71CDDE8B" w14:textId="77777777" w:rsidR="00C254BB" w:rsidRPr="00544135" w:rsidRDefault="00C254BB" w:rsidP="00C254BB">
            <w:pPr>
              <w:jc w:val="left"/>
              <w:rPr>
                <w:i/>
              </w:rPr>
            </w:pPr>
          </w:p>
          <w:p w14:paraId="01DF6679" w14:textId="77777777" w:rsidR="00C254BB" w:rsidRPr="00773ABB" w:rsidRDefault="00C254BB" w:rsidP="00C254BB">
            <w:pPr>
              <w:jc w:val="left"/>
              <w:rPr>
                <w:i/>
                <w:lang w:val="es-ES_tradnl"/>
              </w:rPr>
            </w:pPr>
            <w:r w:rsidRPr="00F20C92">
              <w:rPr>
                <w:i/>
                <w:highlight w:val="yellow"/>
                <w:lang w:val="es-ES_tradnl"/>
              </w:rPr>
              <w:t>VALMAG RYRMGV (VALACM)</w:t>
            </w:r>
          </w:p>
          <w:p w14:paraId="726AD9B0" w14:textId="77777777" w:rsidR="00C254BB" w:rsidRPr="00773ABB" w:rsidRDefault="00C254BB" w:rsidP="00C254BB">
            <w:pPr>
              <w:jc w:val="left"/>
              <w:rPr>
                <w:i/>
                <w:lang w:val="es-ES_tradnl"/>
              </w:rPr>
            </w:pPr>
          </w:p>
          <w:p w14:paraId="082E3BD1" w14:textId="74EA268D" w:rsidR="00C254BB" w:rsidRPr="00773ABB" w:rsidRDefault="00D441A5" w:rsidP="00C254BB">
            <w:pPr>
              <w:jc w:val="left"/>
              <w:rPr>
                <w:i/>
                <w:lang w:val="es-ES_tradnl"/>
              </w:rPr>
            </w:pPr>
            <w:proofErr w:type="spellStart"/>
            <w:r>
              <w:rPr>
                <w:i/>
                <w:lang w:val="es-ES_tradnl"/>
              </w:rPr>
              <w:t>For</w:t>
            </w:r>
            <w:proofErr w:type="spellEnd"/>
            <w:r>
              <w:rPr>
                <w:i/>
                <w:lang w:val="es-ES_tradnl"/>
              </w:rPr>
              <w:t xml:space="preserve"> </w:t>
            </w:r>
            <w:proofErr w:type="spellStart"/>
            <w:r>
              <w:rPr>
                <w:i/>
                <w:lang w:val="es-ES_tradnl"/>
              </w:rPr>
              <w:t>example</w:t>
            </w:r>
            <w:proofErr w:type="spellEnd"/>
            <w:r w:rsidR="00C254BB" w:rsidRPr="00773ABB">
              <w:rPr>
                <w:i/>
                <w:lang w:val="es-ES_tradnl"/>
              </w:rPr>
              <w:t>, 4°15W 1990 (8’E)</w:t>
            </w:r>
          </w:p>
        </w:tc>
      </w:tr>
      <w:tr w:rsidR="00C254BB" w14:paraId="3B0F6619" w14:textId="77777777" w:rsidTr="00C254BB">
        <w:trPr>
          <w:trHeight w:val="20"/>
          <w:tblHeader/>
        </w:trPr>
        <w:tc>
          <w:tcPr>
            <w:tcW w:w="250" w:type="dxa"/>
            <w:vMerge/>
            <w:tcBorders>
              <w:bottom w:val="nil"/>
            </w:tcBorders>
            <w:vAlign w:val="center"/>
          </w:tcPr>
          <w:p w14:paraId="13240294" w14:textId="77777777" w:rsidR="00C254BB" w:rsidRPr="00773ABB" w:rsidRDefault="00C254BB" w:rsidP="00ED668D">
            <w:pPr>
              <w:jc w:val="left"/>
              <w:rPr>
                <w:i/>
                <w:lang w:val="es-ES_tradnl"/>
              </w:rPr>
            </w:pPr>
          </w:p>
        </w:tc>
        <w:tc>
          <w:tcPr>
            <w:tcW w:w="2552" w:type="dxa"/>
            <w:gridSpan w:val="2"/>
            <w:vAlign w:val="center"/>
          </w:tcPr>
          <w:p w14:paraId="6783ADD2" w14:textId="77777777" w:rsidR="00C254BB" w:rsidRPr="00544135" w:rsidRDefault="00C254BB" w:rsidP="00C254BB">
            <w:pPr>
              <w:jc w:val="left"/>
              <w:rPr>
                <w:i/>
              </w:rPr>
            </w:pPr>
            <w:r w:rsidRPr="00544135">
              <w:rPr>
                <w:i/>
              </w:rPr>
              <w:t>Date and number of latest update affecting chart cells currently in use.</w:t>
            </w:r>
          </w:p>
        </w:tc>
        <w:tc>
          <w:tcPr>
            <w:tcW w:w="6724" w:type="dxa"/>
            <w:gridSpan w:val="3"/>
            <w:vAlign w:val="center"/>
          </w:tcPr>
          <w:p w14:paraId="41B04B1F" w14:textId="77777777" w:rsidR="00C254BB" w:rsidRPr="00544135" w:rsidRDefault="00C254BB" w:rsidP="00C254BB">
            <w:pPr>
              <w:jc w:val="left"/>
              <w:rPr>
                <w:b/>
                <w:i/>
              </w:rPr>
            </w:pPr>
            <w:r w:rsidRPr="00544135">
              <w:rPr>
                <w:i/>
              </w:rPr>
              <w:t xml:space="preserve">ISDT and UPDN subfields of the DSID field of the last update cell update file (ER data set) applied. </w:t>
            </w:r>
            <w:r w:rsidRPr="00544135">
              <w:rPr>
                <w:b/>
                <w:i/>
              </w:rPr>
              <w:t>Issue Date – 20010409</w:t>
            </w:r>
          </w:p>
          <w:p w14:paraId="233ECB71" w14:textId="46321989" w:rsidR="00C254BB" w:rsidRPr="00544135" w:rsidRDefault="00C254BB" w:rsidP="00C254BB">
            <w:pPr>
              <w:jc w:val="left"/>
              <w:rPr>
                <w:b/>
                <w:i/>
              </w:rPr>
            </w:pPr>
            <w:r w:rsidRPr="00544135">
              <w:rPr>
                <w:b/>
                <w:i/>
              </w:rPr>
              <w:t>Update Number</w:t>
            </w:r>
            <w:r w:rsidR="00D441A5">
              <w:rPr>
                <w:b/>
                <w:i/>
              </w:rPr>
              <w:t xml:space="preserve"> </w:t>
            </w:r>
            <w:r w:rsidRPr="00544135">
              <w:rPr>
                <w:b/>
                <w:i/>
              </w:rPr>
              <w:t>- 0</w:t>
            </w:r>
          </w:p>
        </w:tc>
      </w:tr>
      <w:tr w:rsidR="00187591" w14:paraId="02A61352" w14:textId="77777777" w:rsidTr="00C254BB">
        <w:trPr>
          <w:tblHeader/>
        </w:trPr>
        <w:tc>
          <w:tcPr>
            <w:tcW w:w="9526" w:type="dxa"/>
            <w:gridSpan w:val="6"/>
            <w:tcBorders>
              <w:top w:val="nil"/>
            </w:tcBorders>
            <w:vAlign w:val="center"/>
          </w:tcPr>
          <w:p w14:paraId="58CCA1D3" w14:textId="77777777" w:rsidR="00C254BB" w:rsidRPr="00544135" w:rsidRDefault="00C254BB" w:rsidP="00187591">
            <w:pPr>
              <w:jc w:val="left"/>
              <w:rPr>
                <w:i/>
              </w:rPr>
            </w:pPr>
          </w:p>
          <w:p w14:paraId="3D690633" w14:textId="77777777" w:rsidR="00187591" w:rsidRPr="00544135" w:rsidRDefault="00187591" w:rsidP="00187591">
            <w:pPr>
              <w:jc w:val="left"/>
              <w:rPr>
                <w:i/>
              </w:rPr>
            </w:pPr>
            <w:r w:rsidRPr="00544135">
              <w:rPr>
                <w:i/>
              </w:rPr>
              <w:t>In addition the following units shall be indicated:</w:t>
            </w:r>
          </w:p>
          <w:p w14:paraId="011FB79C" w14:textId="77777777" w:rsidR="00187591" w:rsidRPr="00544135" w:rsidRDefault="00187591">
            <w:pPr>
              <w:numPr>
                <w:ilvl w:val="0"/>
                <w:numId w:val="14"/>
              </w:numPr>
              <w:jc w:val="left"/>
              <w:rPr>
                <w:i/>
              </w:rPr>
            </w:pPr>
            <w:r w:rsidRPr="00544135">
              <w:rPr>
                <w:i/>
              </w:rPr>
              <w:t>position;</w:t>
            </w:r>
          </w:p>
          <w:p w14:paraId="38D3906C" w14:textId="77777777" w:rsidR="00187591" w:rsidRPr="00544135" w:rsidRDefault="00187591">
            <w:pPr>
              <w:numPr>
                <w:ilvl w:val="0"/>
                <w:numId w:val="14"/>
              </w:numPr>
              <w:jc w:val="left"/>
              <w:rPr>
                <w:i/>
              </w:rPr>
            </w:pPr>
            <w:r w:rsidRPr="00544135">
              <w:rPr>
                <w:i/>
              </w:rPr>
              <w:t>distance;</w:t>
            </w:r>
          </w:p>
          <w:p w14:paraId="27585448" w14:textId="77777777" w:rsidR="00187591" w:rsidRPr="00544135" w:rsidRDefault="00187591">
            <w:pPr>
              <w:numPr>
                <w:ilvl w:val="0"/>
                <w:numId w:val="14"/>
              </w:numPr>
              <w:jc w:val="left"/>
              <w:rPr>
                <w:i/>
              </w:rPr>
            </w:pPr>
            <w:r w:rsidRPr="00544135">
              <w:rPr>
                <w:i/>
              </w:rPr>
              <w:t>speed.</w:t>
            </w:r>
          </w:p>
        </w:tc>
      </w:tr>
    </w:tbl>
    <w:p w14:paraId="383FD701" w14:textId="77777777" w:rsidR="00187591" w:rsidRDefault="00187591" w:rsidP="000A72CE"/>
    <w:p w14:paraId="48B4B108" w14:textId="77777777" w:rsidR="00F20C92" w:rsidRDefault="00F20C92">
      <w:pPr>
        <w:widowControl/>
        <w:spacing w:line="240" w:lineRule="auto"/>
        <w:jc w:val="left"/>
        <w:rPr>
          <w:b/>
        </w:rPr>
      </w:pPr>
      <w:r>
        <w:br w:type="page"/>
      </w:r>
    </w:p>
    <w:p w14:paraId="1BF14A08" w14:textId="0AAF5410" w:rsidR="00F20C92" w:rsidRDefault="000A72CE" w:rsidP="000A72CE">
      <w:pPr>
        <w:pStyle w:val="Heading2"/>
      </w:pPr>
      <w:bookmarkStart w:id="1341" w:name="_Toc152748599"/>
      <w:r w:rsidRPr="000A72CE">
        <w:lastRenderedPageBreak/>
        <w:t>Other Chart Related Functionality</w:t>
      </w:r>
      <w:bookmarkEnd w:id="1341"/>
    </w:p>
    <w:p w14:paraId="658D0683" w14:textId="77777777" w:rsidR="000A72CE" w:rsidRPr="00CF2F67" w:rsidRDefault="000A72CE" w:rsidP="00E30B8F">
      <w:pPr>
        <w:pStyle w:val="Heading3"/>
        <w:rPr>
          <w:lang w:val="en-US"/>
        </w:rPr>
      </w:pPr>
      <w:bookmarkStart w:id="1342" w:name="_Hlk127980775"/>
      <w:r>
        <w:rPr>
          <w:lang w:val="en-US"/>
        </w:rPr>
        <w:t>ECDIS Chart 1</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08A52106" w14:textId="77777777" w:rsidTr="008A1BCC">
        <w:trPr>
          <w:trHeight w:val="454"/>
          <w:tblHeader/>
        </w:trPr>
        <w:tc>
          <w:tcPr>
            <w:tcW w:w="2381" w:type="dxa"/>
            <w:shd w:val="clear" w:color="auto" w:fill="CCFFCC"/>
            <w:vAlign w:val="center"/>
          </w:tcPr>
          <w:p w14:paraId="6E3FAFA5" w14:textId="77777777" w:rsidR="000A72CE" w:rsidRPr="004065B1" w:rsidRDefault="000A72CE" w:rsidP="008A1BCC">
            <w:r w:rsidRPr="000A066E">
              <w:rPr>
                <w:b/>
              </w:rPr>
              <w:t>Test Reference</w:t>
            </w:r>
          </w:p>
        </w:tc>
        <w:tc>
          <w:tcPr>
            <w:tcW w:w="2381" w:type="dxa"/>
            <w:shd w:val="clear" w:color="auto" w:fill="CCFFCC"/>
            <w:vAlign w:val="center"/>
          </w:tcPr>
          <w:p w14:paraId="1C4247E7" w14:textId="23BC05BD" w:rsidR="000A72CE" w:rsidRPr="004065B1" w:rsidRDefault="00DC3BCA" w:rsidP="008A1BCC">
            <w:proofErr w:type="spellStart"/>
            <w:r>
              <w:t>Chart</w:t>
            </w:r>
            <w:r w:rsidR="006B2E37">
              <w:t>One</w:t>
            </w:r>
            <w:proofErr w:type="spellEnd"/>
          </w:p>
        </w:tc>
        <w:tc>
          <w:tcPr>
            <w:tcW w:w="2382" w:type="dxa"/>
            <w:shd w:val="clear" w:color="auto" w:fill="CCFFCC"/>
            <w:vAlign w:val="center"/>
          </w:tcPr>
          <w:p w14:paraId="35CD1F3E" w14:textId="77777777" w:rsidR="000A72CE" w:rsidRPr="004065B1" w:rsidRDefault="000A72CE" w:rsidP="008A1BCC">
            <w:r w:rsidRPr="000A066E">
              <w:rPr>
                <w:b/>
              </w:rPr>
              <w:t>IHO Reference</w:t>
            </w:r>
          </w:p>
        </w:tc>
        <w:tc>
          <w:tcPr>
            <w:tcW w:w="2382" w:type="dxa"/>
            <w:shd w:val="clear" w:color="auto" w:fill="CCFFCC"/>
            <w:vAlign w:val="center"/>
          </w:tcPr>
          <w:p w14:paraId="19345B74" w14:textId="77777777" w:rsidR="000A72CE" w:rsidRPr="004065B1" w:rsidRDefault="00455FA6" w:rsidP="008A1BCC">
            <w:r w:rsidRPr="00455FA6">
              <w:t>S-52 18.2.2</w:t>
            </w:r>
          </w:p>
        </w:tc>
      </w:tr>
      <w:tr w:rsidR="000A72CE" w14:paraId="4635182D" w14:textId="77777777" w:rsidTr="008A1BCC">
        <w:trPr>
          <w:tblHeader/>
        </w:trPr>
        <w:tc>
          <w:tcPr>
            <w:tcW w:w="9526" w:type="dxa"/>
            <w:gridSpan w:val="4"/>
            <w:shd w:val="clear" w:color="auto" w:fill="CCFFCC"/>
            <w:vAlign w:val="center"/>
          </w:tcPr>
          <w:p w14:paraId="41F09947" w14:textId="77777777" w:rsidR="000A72CE" w:rsidRDefault="000A72CE" w:rsidP="008A1BCC">
            <w:r w:rsidRPr="000A066E">
              <w:rPr>
                <w:b/>
              </w:rPr>
              <w:t>Test description</w:t>
            </w:r>
          </w:p>
        </w:tc>
      </w:tr>
      <w:tr w:rsidR="000A72CE" w14:paraId="157A63FB" w14:textId="77777777" w:rsidTr="008A1BCC">
        <w:trPr>
          <w:tblHeader/>
        </w:trPr>
        <w:tc>
          <w:tcPr>
            <w:tcW w:w="9526" w:type="dxa"/>
            <w:gridSpan w:val="4"/>
            <w:vAlign w:val="center"/>
          </w:tcPr>
          <w:p w14:paraId="7DED58F3" w14:textId="77777777" w:rsidR="000A72CE" w:rsidRPr="00544135" w:rsidRDefault="00455FA6" w:rsidP="008A1BCC">
            <w:pPr>
              <w:rPr>
                <w:i/>
              </w:rPr>
            </w:pPr>
            <w:r w:rsidRPr="00544135">
              <w:rPr>
                <w:i/>
              </w:rPr>
              <w:t>Display of ECDIS chart 1.</w:t>
            </w:r>
          </w:p>
        </w:tc>
      </w:tr>
      <w:tr w:rsidR="000A72CE" w14:paraId="0BE8D423" w14:textId="77777777" w:rsidTr="008A1BCC">
        <w:trPr>
          <w:tblHeader/>
        </w:trPr>
        <w:tc>
          <w:tcPr>
            <w:tcW w:w="9526" w:type="dxa"/>
            <w:gridSpan w:val="4"/>
            <w:shd w:val="clear" w:color="auto" w:fill="CCFFCC"/>
            <w:vAlign w:val="center"/>
          </w:tcPr>
          <w:p w14:paraId="135A57D9" w14:textId="77777777" w:rsidR="000A72CE" w:rsidRPr="004065B1" w:rsidRDefault="000A72CE" w:rsidP="008A1BCC">
            <w:r w:rsidRPr="000A066E">
              <w:rPr>
                <w:b/>
              </w:rPr>
              <w:t>Setup</w:t>
            </w:r>
          </w:p>
        </w:tc>
      </w:tr>
      <w:tr w:rsidR="000A72CE" w14:paraId="039B55B4" w14:textId="77777777" w:rsidTr="008A1BCC">
        <w:trPr>
          <w:tblHeader/>
        </w:trPr>
        <w:tc>
          <w:tcPr>
            <w:tcW w:w="9526" w:type="dxa"/>
            <w:gridSpan w:val="4"/>
            <w:vAlign w:val="center"/>
          </w:tcPr>
          <w:p w14:paraId="7E1EEDF2" w14:textId="77777777" w:rsidR="000A72CE" w:rsidRPr="00544135" w:rsidRDefault="00455FA6" w:rsidP="008A1BCC">
            <w:pPr>
              <w:rPr>
                <w:i/>
              </w:rPr>
            </w:pPr>
            <w:r w:rsidRPr="00544135">
              <w:rPr>
                <w:i/>
              </w:rPr>
              <w:t>N/A</w:t>
            </w:r>
          </w:p>
        </w:tc>
      </w:tr>
      <w:tr w:rsidR="000A72CE" w14:paraId="48B6DC41" w14:textId="77777777" w:rsidTr="008A1BCC">
        <w:trPr>
          <w:tblHeader/>
        </w:trPr>
        <w:tc>
          <w:tcPr>
            <w:tcW w:w="9526" w:type="dxa"/>
            <w:gridSpan w:val="4"/>
            <w:shd w:val="clear" w:color="auto" w:fill="CCFFCC"/>
            <w:vAlign w:val="center"/>
          </w:tcPr>
          <w:p w14:paraId="7933865F" w14:textId="77777777" w:rsidR="000A72CE" w:rsidRPr="004065B1" w:rsidRDefault="000A72CE" w:rsidP="008A1BCC">
            <w:r w:rsidRPr="000A066E">
              <w:rPr>
                <w:b/>
              </w:rPr>
              <w:t>Action</w:t>
            </w:r>
          </w:p>
        </w:tc>
      </w:tr>
      <w:tr w:rsidR="000A72CE" w14:paraId="11F825D3" w14:textId="77777777" w:rsidTr="008A1BCC">
        <w:trPr>
          <w:tblHeader/>
        </w:trPr>
        <w:tc>
          <w:tcPr>
            <w:tcW w:w="9526" w:type="dxa"/>
            <w:gridSpan w:val="4"/>
            <w:vAlign w:val="center"/>
          </w:tcPr>
          <w:p w14:paraId="2A2C7944" w14:textId="77777777" w:rsidR="00455FA6" w:rsidRPr="00544135" w:rsidRDefault="00455FA6" w:rsidP="00455FA6">
            <w:pPr>
              <w:rPr>
                <w:i/>
              </w:rPr>
            </w:pPr>
            <w:r w:rsidRPr="00544135">
              <w:rPr>
                <w:i/>
              </w:rPr>
              <w:t>Navigate to ECDIS chart 1.</w:t>
            </w:r>
          </w:p>
          <w:p w14:paraId="3D5F6120" w14:textId="35006863" w:rsidR="000A72CE" w:rsidRDefault="00455FA6" w:rsidP="00455FA6">
            <w:pPr>
              <w:rPr>
                <w:i/>
              </w:rPr>
            </w:pPr>
            <w:r w:rsidRPr="00544135">
              <w:rPr>
                <w:i/>
              </w:rPr>
              <w:t xml:space="preserve">Compare the displayed image with the plots provided in </w:t>
            </w:r>
            <w:r w:rsidRPr="00E012C8">
              <w:rPr>
                <w:i/>
                <w:highlight w:val="yellow"/>
              </w:rPr>
              <w:t>S-</w:t>
            </w:r>
            <w:r w:rsidR="00D54AB1">
              <w:rPr>
                <w:i/>
                <w:highlight w:val="yellow"/>
              </w:rPr>
              <w:t>98 XXX-XXX</w:t>
            </w:r>
            <w:r w:rsidRPr="00544135">
              <w:rPr>
                <w:i/>
              </w:rPr>
              <w:t>.</w:t>
            </w:r>
            <w:r w:rsidR="00DE128D">
              <w:rPr>
                <w:i/>
              </w:rPr>
              <w:t xml:space="preserve"> To ensure the same display the ECDIS </w:t>
            </w:r>
            <w:r w:rsidR="000560FA">
              <w:rPr>
                <w:i/>
              </w:rPr>
              <w:t xml:space="preserve">under test </w:t>
            </w:r>
            <w:r w:rsidR="00DE128D">
              <w:rPr>
                <w:i/>
              </w:rPr>
              <w:t xml:space="preserve">must </w:t>
            </w:r>
            <w:r w:rsidR="00912D4D">
              <w:rPr>
                <w:i/>
              </w:rPr>
              <w:t xml:space="preserve">be </w:t>
            </w:r>
            <w:r w:rsidR="00DE128D">
              <w:rPr>
                <w:i/>
              </w:rPr>
              <w:t>configured per the instructions of the</w:t>
            </w:r>
            <w:r w:rsidR="000560FA">
              <w:rPr>
                <w:i/>
              </w:rPr>
              <w:t xml:space="preserve"> ECDIS Chart1</w:t>
            </w:r>
            <w:r w:rsidR="00DE128D">
              <w:rPr>
                <w:i/>
              </w:rPr>
              <w:t xml:space="preserve"> </w:t>
            </w:r>
            <w:r w:rsidR="00D54AB1">
              <w:rPr>
                <w:i/>
              </w:rPr>
              <w:t>README</w:t>
            </w:r>
            <w:r w:rsidR="00DE128D">
              <w:rPr>
                <w:i/>
              </w:rPr>
              <w:t>.TXT</w:t>
            </w:r>
            <w:r w:rsidR="000560FA">
              <w:rPr>
                <w:i/>
              </w:rPr>
              <w:t>;</w:t>
            </w:r>
            <w:r w:rsidR="00DE128D">
              <w:rPr>
                <w:i/>
              </w:rPr>
              <w:t xml:space="preserve"> </w:t>
            </w:r>
          </w:p>
          <w:p w14:paraId="2A4F2A5C" w14:textId="200E0648" w:rsidR="00DE128D" w:rsidRDefault="00DE128D" w:rsidP="00455FA6">
            <w:pPr>
              <w:rPr>
                <w:i/>
              </w:rPr>
            </w:pPr>
          </w:p>
          <w:p w14:paraId="2BAAB16D" w14:textId="77777777" w:rsidR="00DE128D" w:rsidRPr="00E012C8" w:rsidRDefault="00DE128D">
            <w:pPr>
              <w:pStyle w:val="ListParagraph"/>
              <w:numPr>
                <w:ilvl w:val="0"/>
                <w:numId w:val="34"/>
              </w:numPr>
              <w:rPr>
                <w:i/>
              </w:rPr>
            </w:pPr>
            <w:r w:rsidRPr="00E012C8">
              <w:rPr>
                <w:i/>
              </w:rPr>
              <w:t>Set Safety Contour value to 10 m</w:t>
            </w:r>
          </w:p>
          <w:p w14:paraId="4E65705F" w14:textId="77777777" w:rsidR="00DE128D" w:rsidRPr="00E012C8" w:rsidRDefault="00DE128D">
            <w:pPr>
              <w:pStyle w:val="ListParagraph"/>
              <w:numPr>
                <w:ilvl w:val="0"/>
                <w:numId w:val="34"/>
              </w:numPr>
              <w:rPr>
                <w:i/>
              </w:rPr>
            </w:pPr>
            <w:r w:rsidRPr="00E012C8">
              <w:rPr>
                <w:i/>
              </w:rPr>
              <w:t>Set Shallow Contour value to 5 m</w:t>
            </w:r>
          </w:p>
          <w:p w14:paraId="2494DB2F" w14:textId="77777777" w:rsidR="00DE128D" w:rsidRPr="00E012C8" w:rsidRDefault="00DE128D">
            <w:pPr>
              <w:pStyle w:val="ListParagraph"/>
              <w:numPr>
                <w:ilvl w:val="0"/>
                <w:numId w:val="34"/>
              </w:numPr>
              <w:rPr>
                <w:i/>
              </w:rPr>
            </w:pPr>
            <w:r w:rsidRPr="00E012C8">
              <w:rPr>
                <w:i/>
              </w:rPr>
              <w:t>Set Deep Contour value to 30 m</w:t>
            </w:r>
          </w:p>
          <w:p w14:paraId="7DA95869" w14:textId="77777777" w:rsidR="00DE128D" w:rsidRPr="00E012C8" w:rsidRDefault="00DE128D">
            <w:pPr>
              <w:pStyle w:val="ListParagraph"/>
              <w:numPr>
                <w:ilvl w:val="0"/>
                <w:numId w:val="34"/>
              </w:numPr>
              <w:rPr>
                <w:i/>
              </w:rPr>
            </w:pPr>
            <w:r w:rsidRPr="00E012C8">
              <w:rPr>
                <w:i/>
              </w:rPr>
              <w:t>Set Safety Depth value to 8 m</w:t>
            </w:r>
          </w:p>
          <w:p w14:paraId="64B1B924" w14:textId="77777777" w:rsidR="00DE128D" w:rsidRPr="00E012C8" w:rsidRDefault="00DE128D">
            <w:pPr>
              <w:pStyle w:val="ListParagraph"/>
              <w:numPr>
                <w:ilvl w:val="0"/>
                <w:numId w:val="34"/>
              </w:numPr>
              <w:rPr>
                <w:i/>
              </w:rPr>
            </w:pPr>
            <w:r w:rsidRPr="00E012C8">
              <w:rPr>
                <w:i/>
              </w:rPr>
              <w:t>Select Display Category Other</w:t>
            </w:r>
          </w:p>
          <w:p w14:paraId="111883CE" w14:textId="77777777" w:rsidR="00DE128D" w:rsidRPr="00E012C8" w:rsidRDefault="00DE128D">
            <w:pPr>
              <w:pStyle w:val="ListParagraph"/>
              <w:numPr>
                <w:ilvl w:val="0"/>
                <w:numId w:val="34"/>
              </w:numPr>
              <w:rPr>
                <w:i/>
              </w:rPr>
            </w:pPr>
            <w:r w:rsidRPr="00E012C8">
              <w:rPr>
                <w:i/>
              </w:rPr>
              <w:t>Select all Text groups</w:t>
            </w:r>
          </w:p>
          <w:p w14:paraId="7485349F" w14:textId="77777777" w:rsidR="00DE128D" w:rsidRPr="00E012C8" w:rsidRDefault="00DE128D">
            <w:pPr>
              <w:pStyle w:val="ListParagraph"/>
              <w:numPr>
                <w:ilvl w:val="0"/>
                <w:numId w:val="34"/>
              </w:numPr>
              <w:rPr>
                <w:i/>
              </w:rPr>
            </w:pPr>
            <w:r w:rsidRPr="00E012C8">
              <w:rPr>
                <w:i/>
              </w:rPr>
              <w:t>Select Symbolized Boundaries</w:t>
            </w:r>
          </w:p>
          <w:p w14:paraId="3540C035" w14:textId="01F54DF0" w:rsidR="00DE128D" w:rsidRPr="00E012C8" w:rsidRDefault="00DE128D">
            <w:pPr>
              <w:pStyle w:val="ListParagraph"/>
              <w:numPr>
                <w:ilvl w:val="0"/>
                <w:numId w:val="34"/>
              </w:numPr>
              <w:rPr>
                <w:i/>
              </w:rPr>
            </w:pPr>
            <w:r w:rsidRPr="00E012C8">
              <w:rPr>
                <w:i/>
              </w:rPr>
              <w:t xml:space="preserve">Select </w:t>
            </w:r>
            <w:r w:rsidR="00D54AB1">
              <w:rPr>
                <w:i/>
              </w:rPr>
              <w:t>Simplified Point Symbols = false</w:t>
            </w:r>
          </w:p>
          <w:p w14:paraId="101A8241" w14:textId="77777777" w:rsidR="00DE128D" w:rsidRPr="00E012C8" w:rsidRDefault="00DE128D">
            <w:pPr>
              <w:pStyle w:val="ListParagraph"/>
              <w:numPr>
                <w:ilvl w:val="0"/>
                <w:numId w:val="34"/>
              </w:numPr>
              <w:rPr>
                <w:i/>
              </w:rPr>
            </w:pPr>
            <w:r w:rsidRPr="00E012C8">
              <w:rPr>
                <w:i/>
              </w:rPr>
              <w:t>Select Contour label</w:t>
            </w:r>
          </w:p>
          <w:p w14:paraId="6403B8A6" w14:textId="77777777" w:rsidR="00DE128D" w:rsidRPr="00E012C8" w:rsidRDefault="00DE128D">
            <w:pPr>
              <w:pStyle w:val="ListParagraph"/>
              <w:numPr>
                <w:ilvl w:val="0"/>
                <w:numId w:val="34"/>
              </w:numPr>
              <w:rPr>
                <w:i/>
              </w:rPr>
            </w:pPr>
            <w:r w:rsidRPr="00E012C8">
              <w:rPr>
                <w:i/>
              </w:rPr>
              <w:t>Select Four Shades</w:t>
            </w:r>
          </w:p>
          <w:p w14:paraId="7DCFAB9E" w14:textId="77777777" w:rsidR="00DE128D" w:rsidRPr="00E012C8" w:rsidRDefault="00DE128D">
            <w:pPr>
              <w:pStyle w:val="ListParagraph"/>
              <w:numPr>
                <w:ilvl w:val="0"/>
                <w:numId w:val="34"/>
              </w:numPr>
              <w:rPr>
                <w:i/>
              </w:rPr>
            </w:pPr>
            <w:r w:rsidRPr="00E012C8">
              <w:rPr>
                <w:i/>
              </w:rPr>
              <w:t>Select Unknown</w:t>
            </w:r>
          </w:p>
          <w:p w14:paraId="22F7BB25" w14:textId="77777777" w:rsidR="00DE128D" w:rsidRPr="00DE128D" w:rsidRDefault="00DE128D" w:rsidP="00DE128D">
            <w:pPr>
              <w:rPr>
                <w:i/>
              </w:rPr>
            </w:pPr>
            <w:r w:rsidRPr="00DE128D">
              <w:rPr>
                <w:i/>
              </w:rPr>
              <w:t xml:space="preserve"> </w:t>
            </w:r>
          </w:p>
          <w:p w14:paraId="14D33FE7" w14:textId="55D5D7AC" w:rsidR="00DE128D" w:rsidRPr="00DE128D" w:rsidRDefault="00DE128D" w:rsidP="00DE128D">
            <w:pPr>
              <w:rPr>
                <w:i/>
              </w:rPr>
            </w:pPr>
            <w:r w:rsidRPr="00DE128D">
              <w:rPr>
                <w:i/>
              </w:rPr>
              <w:t>Screen plots are as displayed by compilation scale</w:t>
            </w:r>
            <w:r w:rsidR="00523203">
              <w:rPr>
                <w:i/>
              </w:rPr>
              <w:t>, that is</w:t>
            </w:r>
            <w:r w:rsidRPr="00DE128D">
              <w:rPr>
                <w:i/>
              </w:rPr>
              <w:t xml:space="preserve"> 1:60 000 or 1:14 000.  Screen plot number 1 is 1:60 000 and all others are 1:14 000.</w:t>
            </w:r>
          </w:p>
          <w:p w14:paraId="07474302" w14:textId="77777777" w:rsidR="00DE128D" w:rsidRPr="00DE128D" w:rsidRDefault="00DE128D" w:rsidP="00DE128D">
            <w:pPr>
              <w:rPr>
                <w:i/>
              </w:rPr>
            </w:pPr>
            <w:r w:rsidRPr="00DE128D">
              <w:rPr>
                <w:i/>
              </w:rPr>
              <w:t xml:space="preserve"> </w:t>
            </w:r>
          </w:p>
          <w:p w14:paraId="5513AE1B" w14:textId="3D785BCA" w:rsidR="00DE128D" w:rsidRDefault="00DE128D" w:rsidP="00DE128D">
            <w:pPr>
              <w:rPr>
                <w:i/>
              </w:rPr>
            </w:pPr>
            <w:r w:rsidRPr="00DE128D">
              <w:rPr>
                <w:i/>
              </w:rPr>
              <w:t xml:space="preserve">Two of the screen plots (numbers 11 and 13) use “Select Simplified </w:t>
            </w:r>
            <w:r w:rsidR="00131B98">
              <w:rPr>
                <w:i/>
              </w:rPr>
              <w:t xml:space="preserve">Point </w:t>
            </w:r>
            <w:r w:rsidRPr="00DE128D">
              <w:rPr>
                <w:i/>
              </w:rPr>
              <w:t xml:space="preserve">Symbols” </w:t>
            </w:r>
            <w:r w:rsidRPr="00131B98">
              <w:rPr>
                <w:i/>
                <w:strike/>
              </w:rPr>
              <w:t>instead of “Select Paper Chart Symbols</w:t>
            </w:r>
            <w:r>
              <w:rPr>
                <w:i/>
              </w:rPr>
              <w:t xml:space="preserve">”. </w:t>
            </w:r>
            <w:r w:rsidRPr="00DE128D">
              <w:rPr>
                <w:i/>
              </w:rPr>
              <w:t>One screen plot (number 6) use “Select Accuracy”.</w:t>
            </w:r>
          </w:p>
          <w:p w14:paraId="0734DC68" w14:textId="44B05FFE" w:rsidR="00DE128D" w:rsidRPr="00544135" w:rsidRDefault="00DE128D" w:rsidP="00455FA6">
            <w:pPr>
              <w:rPr>
                <w:i/>
              </w:rPr>
            </w:pPr>
          </w:p>
        </w:tc>
      </w:tr>
      <w:tr w:rsidR="000A72CE" w14:paraId="7A9CE237" w14:textId="77777777" w:rsidTr="008A1BCC">
        <w:trPr>
          <w:tblHeader/>
        </w:trPr>
        <w:tc>
          <w:tcPr>
            <w:tcW w:w="9526" w:type="dxa"/>
            <w:gridSpan w:val="4"/>
            <w:shd w:val="clear" w:color="auto" w:fill="CCFFCC"/>
            <w:vAlign w:val="center"/>
          </w:tcPr>
          <w:p w14:paraId="77CFD149" w14:textId="77777777" w:rsidR="000A72CE" w:rsidRPr="004065B1" w:rsidRDefault="000A72CE" w:rsidP="008A1BCC">
            <w:r w:rsidRPr="000A066E">
              <w:rPr>
                <w:b/>
              </w:rPr>
              <w:t>Results</w:t>
            </w:r>
          </w:p>
        </w:tc>
      </w:tr>
      <w:tr w:rsidR="000A72CE" w14:paraId="681D2E37" w14:textId="77777777" w:rsidTr="008A1BCC">
        <w:trPr>
          <w:tblHeader/>
        </w:trPr>
        <w:tc>
          <w:tcPr>
            <w:tcW w:w="9526" w:type="dxa"/>
            <w:gridSpan w:val="4"/>
            <w:vAlign w:val="center"/>
          </w:tcPr>
          <w:p w14:paraId="6F9F4C31" w14:textId="77777777" w:rsidR="00455FA6" w:rsidRPr="00544135" w:rsidRDefault="00455FA6" w:rsidP="00455FA6">
            <w:pPr>
              <w:jc w:val="left"/>
              <w:rPr>
                <w:i/>
              </w:rPr>
            </w:pPr>
            <w:r w:rsidRPr="00544135">
              <w:rPr>
                <w:i/>
              </w:rPr>
              <w:t>Confirm that ECDIS chart 1 is displayed.</w:t>
            </w:r>
          </w:p>
          <w:p w14:paraId="4D3AE983" w14:textId="16B6559C" w:rsidR="000A72CE" w:rsidRPr="00544135" w:rsidRDefault="00455FA6" w:rsidP="00455FA6">
            <w:pPr>
              <w:jc w:val="left"/>
              <w:rPr>
                <w:i/>
              </w:rPr>
            </w:pPr>
            <w:r w:rsidRPr="00544135">
              <w:rPr>
                <w:i/>
              </w:rPr>
              <w:t>Confirm that the displayed image is consistent with the plots provided in S-</w:t>
            </w:r>
            <w:r w:rsidR="00131B98">
              <w:rPr>
                <w:i/>
              </w:rPr>
              <w:t>98</w:t>
            </w:r>
            <w:r w:rsidRPr="00544135">
              <w:rPr>
                <w:i/>
              </w:rPr>
              <w:t>.</w:t>
            </w:r>
          </w:p>
        </w:tc>
      </w:tr>
    </w:tbl>
    <w:p w14:paraId="4282D5D6"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455FA6" w14:paraId="7914AF68" w14:textId="77777777" w:rsidTr="00ED668D">
        <w:trPr>
          <w:trHeight w:val="454"/>
          <w:tblHeader/>
        </w:trPr>
        <w:tc>
          <w:tcPr>
            <w:tcW w:w="2381" w:type="dxa"/>
            <w:shd w:val="clear" w:color="auto" w:fill="CCFFCC"/>
            <w:vAlign w:val="center"/>
          </w:tcPr>
          <w:p w14:paraId="30525520" w14:textId="77777777" w:rsidR="00455FA6" w:rsidRPr="004065B1" w:rsidRDefault="00455FA6" w:rsidP="00ED668D">
            <w:r w:rsidRPr="000A066E">
              <w:rPr>
                <w:b/>
              </w:rPr>
              <w:t>Test Reference</w:t>
            </w:r>
          </w:p>
        </w:tc>
        <w:tc>
          <w:tcPr>
            <w:tcW w:w="2381" w:type="dxa"/>
            <w:shd w:val="clear" w:color="auto" w:fill="CCFFCC"/>
            <w:vAlign w:val="center"/>
          </w:tcPr>
          <w:p w14:paraId="6198730E" w14:textId="2B954FB6" w:rsidR="00455FA6" w:rsidRPr="004065B1" w:rsidRDefault="00DC3BCA" w:rsidP="00455FA6">
            <w:r>
              <w:t>Chart</w:t>
            </w:r>
            <w:r w:rsidR="006B2E37">
              <w:t>One2</w:t>
            </w:r>
          </w:p>
        </w:tc>
        <w:tc>
          <w:tcPr>
            <w:tcW w:w="2382" w:type="dxa"/>
            <w:shd w:val="clear" w:color="auto" w:fill="CCFFCC"/>
            <w:vAlign w:val="center"/>
          </w:tcPr>
          <w:p w14:paraId="3082D666" w14:textId="77777777" w:rsidR="00455FA6" w:rsidRPr="004065B1" w:rsidRDefault="00455FA6" w:rsidP="00ED668D">
            <w:r w:rsidRPr="000A066E">
              <w:rPr>
                <w:b/>
              </w:rPr>
              <w:t>IHO Reference</w:t>
            </w:r>
          </w:p>
        </w:tc>
        <w:tc>
          <w:tcPr>
            <w:tcW w:w="2382" w:type="dxa"/>
            <w:shd w:val="clear" w:color="auto" w:fill="CCFFCC"/>
            <w:vAlign w:val="center"/>
          </w:tcPr>
          <w:p w14:paraId="2667D9A1" w14:textId="77777777" w:rsidR="00455FA6" w:rsidRPr="004065B1" w:rsidRDefault="00455FA6" w:rsidP="00ED668D">
            <w:r w:rsidRPr="00455FA6">
              <w:t>S-52 18.2.2</w:t>
            </w:r>
          </w:p>
        </w:tc>
      </w:tr>
      <w:tr w:rsidR="00455FA6" w14:paraId="16BC2468" w14:textId="77777777" w:rsidTr="00ED668D">
        <w:trPr>
          <w:tblHeader/>
        </w:trPr>
        <w:tc>
          <w:tcPr>
            <w:tcW w:w="9526" w:type="dxa"/>
            <w:gridSpan w:val="4"/>
            <w:shd w:val="clear" w:color="auto" w:fill="CCFFCC"/>
            <w:vAlign w:val="center"/>
          </w:tcPr>
          <w:p w14:paraId="299A1248" w14:textId="77777777" w:rsidR="00455FA6" w:rsidRDefault="00455FA6" w:rsidP="00ED668D">
            <w:r w:rsidRPr="000A066E">
              <w:rPr>
                <w:b/>
              </w:rPr>
              <w:t>Test description</w:t>
            </w:r>
          </w:p>
        </w:tc>
      </w:tr>
      <w:tr w:rsidR="00455FA6" w14:paraId="4695FB15" w14:textId="77777777" w:rsidTr="00ED668D">
        <w:trPr>
          <w:tblHeader/>
        </w:trPr>
        <w:tc>
          <w:tcPr>
            <w:tcW w:w="9526" w:type="dxa"/>
            <w:gridSpan w:val="4"/>
            <w:vAlign w:val="center"/>
          </w:tcPr>
          <w:p w14:paraId="4ACD71DD" w14:textId="77777777" w:rsidR="00455FA6" w:rsidRPr="00544135" w:rsidRDefault="00455FA6" w:rsidP="00ED668D">
            <w:pPr>
              <w:rPr>
                <w:i/>
              </w:rPr>
            </w:pPr>
            <w:r w:rsidRPr="00544135">
              <w:rPr>
                <w:i/>
              </w:rPr>
              <w:t>Interrogation of ECDIS chart 1.</w:t>
            </w:r>
          </w:p>
        </w:tc>
      </w:tr>
      <w:tr w:rsidR="00455FA6" w14:paraId="3D6BC5A7" w14:textId="77777777" w:rsidTr="00ED668D">
        <w:trPr>
          <w:tblHeader/>
        </w:trPr>
        <w:tc>
          <w:tcPr>
            <w:tcW w:w="9526" w:type="dxa"/>
            <w:gridSpan w:val="4"/>
            <w:shd w:val="clear" w:color="auto" w:fill="CCFFCC"/>
            <w:vAlign w:val="center"/>
          </w:tcPr>
          <w:p w14:paraId="02CE3FA1" w14:textId="77777777" w:rsidR="00455FA6" w:rsidRPr="004065B1" w:rsidRDefault="00455FA6" w:rsidP="00ED668D">
            <w:r w:rsidRPr="000A066E">
              <w:rPr>
                <w:b/>
              </w:rPr>
              <w:t>Setup</w:t>
            </w:r>
          </w:p>
        </w:tc>
      </w:tr>
      <w:tr w:rsidR="00455FA6" w14:paraId="58ADB961" w14:textId="77777777" w:rsidTr="00ED668D">
        <w:trPr>
          <w:tblHeader/>
        </w:trPr>
        <w:tc>
          <w:tcPr>
            <w:tcW w:w="9526" w:type="dxa"/>
            <w:gridSpan w:val="4"/>
            <w:vAlign w:val="center"/>
          </w:tcPr>
          <w:p w14:paraId="6A8A5A0E" w14:textId="77777777" w:rsidR="00455FA6" w:rsidRPr="00544135" w:rsidRDefault="00455FA6" w:rsidP="00ED668D">
            <w:pPr>
              <w:rPr>
                <w:i/>
              </w:rPr>
            </w:pPr>
            <w:r w:rsidRPr="00544135">
              <w:rPr>
                <w:i/>
              </w:rPr>
              <w:t>With ECDIS chart 1 displayed.</w:t>
            </w:r>
          </w:p>
        </w:tc>
      </w:tr>
      <w:tr w:rsidR="00455FA6" w14:paraId="6FD7F01B" w14:textId="77777777" w:rsidTr="00ED668D">
        <w:trPr>
          <w:tblHeader/>
        </w:trPr>
        <w:tc>
          <w:tcPr>
            <w:tcW w:w="9526" w:type="dxa"/>
            <w:gridSpan w:val="4"/>
            <w:shd w:val="clear" w:color="auto" w:fill="CCFFCC"/>
            <w:vAlign w:val="center"/>
          </w:tcPr>
          <w:p w14:paraId="1BADA677" w14:textId="77777777" w:rsidR="00455FA6" w:rsidRPr="004065B1" w:rsidRDefault="00455FA6" w:rsidP="00ED668D">
            <w:r w:rsidRPr="000A066E">
              <w:rPr>
                <w:b/>
              </w:rPr>
              <w:t>Action</w:t>
            </w:r>
          </w:p>
        </w:tc>
      </w:tr>
      <w:tr w:rsidR="00455FA6" w14:paraId="4118FAFF" w14:textId="77777777" w:rsidTr="00ED668D">
        <w:trPr>
          <w:tblHeader/>
        </w:trPr>
        <w:tc>
          <w:tcPr>
            <w:tcW w:w="9526" w:type="dxa"/>
            <w:gridSpan w:val="4"/>
            <w:vAlign w:val="center"/>
          </w:tcPr>
          <w:p w14:paraId="4A232396" w14:textId="77777777" w:rsidR="00455FA6" w:rsidRPr="00544135" w:rsidRDefault="00455FA6" w:rsidP="00ED668D">
            <w:pPr>
              <w:rPr>
                <w:i/>
              </w:rPr>
            </w:pPr>
            <w:r w:rsidRPr="00544135">
              <w:rPr>
                <w:i/>
              </w:rPr>
              <w:t>Interrogate 3 symbols by cursor pick.</w:t>
            </w:r>
          </w:p>
        </w:tc>
      </w:tr>
      <w:tr w:rsidR="00455FA6" w14:paraId="25510773" w14:textId="77777777" w:rsidTr="00ED668D">
        <w:trPr>
          <w:tblHeader/>
        </w:trPr>
        <w:tc>
          <w:tcPr>
            <w:tcW w:w="9526" w:type="dxa"/>
            <w:gridSpan w:val="4"/>
            <w:shd w:val="clear" w:color="auto" w:fill="CCFFCC"/>
            <w:vAlign w:val="center"/>
          </w:tcPr>
          <w:p w14:paraId="7661E9BE" w14:textId="77777777" w:rsidR="00455FA6" w:rsidRPr="004065B1" w:rsidRDefault="00455FA6" w:rsidP="00ED668D">
            <w:r w:rsidRPr="000A066E">
              <w:rPr>
                <w:b/>
              </w:rPr>
              <w:t>Results</w:t>
            </w:r>
          </w:p>
        </w:tc>
      </w:tr>
      <w:tr w:rsidR="00455FA6" w14:paraId="41813B86" w14:textId="77777777" w:rsidTr="00ED668D">
        <w:trPr>
          <w:tblHeader/>
        </w:trPr>
        <w:tc>
          <w:tcPr>
            <w:tcW w:w="9526" w:type="dxa"/>
            <w:gridSpan w:val="4"/>
            <w:vAlign w:val="center"/>
          </w:tcPr>
          <w:p w14:paraId="30979022" w14:textId="77777777" w:rsidR="00455FA6" w:rsidRPr="00544135" w:rsidRDefault="00455FA6" w:rsidP="00ED668D">
            <w:pPr>
              <w:jc w:val="left"/>
              <w:rPr>
                <w:i/>
              </w:rPr>
            </w:pPr>
            <w:r w:rsidRPr="00544135">
              <w:rPr>
                <w:i/>
              </w:rPr>
              <w:t>Upon interrogation the description of the symbol as contained in the Presentation Library is presented.</w:t>
            </w:r>
          </w:p>
        </w:tc>
      </w:tr>
      <w:bookmarkEnd w:id="1342"/>
    </w:tbl>
    <w:p w14:paraId="15D54EFC" w14:textId="77777777" w:rsidR="00455FA6" w:rsidRDefault="00455FA6" w:rsidP="000A72CE"/>
    <w:p w14:paraId="3343E214" w14:textId="77777777" w:rsidR="000A72CE" w:rsidRDefault="00455FA6" w:rsidP="00E30B8F">
      <w:pPr>
        <w:pStyle w:val="Heading1"/>
      </w:pPr>
      <w:r>
        <w:br w:type="page"/>
      </w:r>
      <w:bookmarkStart w:id="1343" w:name="_Toc152748600"/>
      <w:r w:rsidR="000A72CE">
        <w:lastRenderedPageBreak/>
        <w:t>Detection and Notification of Navigational Hazards</w:t>
      </w:r>
      <w:bookmarkEnd w:id="1343"/>
    </w:p>
    <w:p w14:paraId="4E44EC83" w14:textId="77777777" w:rsidR="000A72CE" w:rsidRDefault="000A72CE" w:rsidP="00E30B8F">
      <w:pPr>
        <w:pStyle w:val="Heading2"/>
      </w:pPr>
      <w:bookmarkStart w:id="1344" w:name="_Toc152748601"/>
      <w:r>
        <w:t>Detection and Notification of Navigational Hazards - Basic test</w:t>
      </w:r>
      <w:bookmarkEnd w:id="134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9EBD93C" w14:textId="77777777" w:rsidTr="008A1BCC">
        <w:trPr>
          <w:trHeight w:val="454"/>
          <w:tblHeader/>
        </w:trPr>
        <w:tc>
          <w:tcPr>
            <w:tcW w:w="2381" w:type="dxa"/>
            <w:shd w:val="clear" w:color="auto" w:fill="CCFFCC"/>
            <w:vAlign w:val="center"/>
          </w:tcPr>
          <w:p w14:paraId="45322FDC" w14:textId="77777777" w:rsidR="000A72CE" w:rsidRPr="004065B1" w:rsidRDefault="000A72CE" w:rsidP="008A1BCC">
            <w:r w:rsidRPr="000A066E">
              <w:rPr>
                <w:b/>
              </w:rPr>
              <w:t>Test Reference</w:t>
            </w:r>
          </w:p>
        </w:tc>
        <w:tc>
          <w:tcPr>
            <w:tcW w:w="2381" w:type="dxa"/>
            <w:shd w:val="clear" w:color="auto" w:fill="CCFFCC"/>
            <w:vAlign w:val="center"/>
          </w:tcPr>
          <w:p w14:paraId="3162F5B2" w14:textId="08261682" w:rsidR="000A72CE" w:rsidRPr="004065B1" w:rsidRDefault="005E38EB" w:rsidP="008A1BCC">
            <w:proofErr w:type="spellStart"/>
            <w:r>
              <w:t>NavigationalHazards</w:t>
            </w:r>
            <w:proofErr w:type="spellEnd"/>
          </w:p>
        </w:tc>
        <w:tc>
          <w:tcPr>
            <w:tcW w:w="2382" w:type="dxa"/>
            <w:shd w:val="clear" w:color="auto" w:fill="CCFFCC"/>
            <w:vAlign w:val="center"/>
          </w:tcPr>
          <w:p w14:paraId="3C788149" w14:textId="77777777" w:rsidR="000A72CE" w:rsidRPr="004065B1" w:rsidRDefault="000A72CE" w:rsidP="008A1BCC">
            <w:r w:rsidRPr="000A066E">
              <w:rPr>
                <w:b/>
              </w:rPr>
              <w:t>IHO Reference</w:t>
            </w:r>
          </w:p>
        </w:tc>
        <w:tc>
          <w:tcPr>
            <w:tcW w:w="2382" w:type="dxa"/>
            <w:shd w:val="clear" w:color="auto" w:fill="CCFFCC"/>
            <w:vAlign w:val="center"/>
          </w:tcPr>
          <w:p w14:paraId="1C27ACC6"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76049C44" w14:textId="383A3F83" w:rsidR="000A72CE" w:rsidRPr="004065B1" w:rsidRDefault="000A72CE" w:rsidP="000A72CE"/>
        </w:tc>
      </w:tr>
      <w:tr w:rsidR="000A72CE" w14:paraId="1FBFC222" w14:textId="77777777" w:rsidTr="008A1BCC">
        <w:trPr>
          <w:tblHeader/>
        </w:trPr>
        <w:tc>
          <w:tcPr>
            <w:tcW w:w="9526" w:type="dxa"/>
            <w:gridSpan w:val="4"/>
            <w:shd w:val="clear" w:color="auto" w:fill="CCFFCC"/>
            <w:vAlign w:val="center"/>
          </w:tcPr>
          <w:p w14:paraId="57F9A870" w14:textId="77777777" w:rsidR="000A72CE" w:rsidRDefault="000A72CE" w:rsidP="008A1BCC">
            <w:r w:rsidRPr="000A066E">
              <w:rPr>
                <w:b/>
              </w:rPr>
              <w:t>Test description</w:t>
            </w:r>
          </w:p>
        </w:tc>
      </w:tr>
      <w:tr w:rsidR="000A72CE" w14:paraId="0DB3D926" w14:textId="77777777" w:rsidTr="008A1BCC">
        <w:trPr>
          <w:tblHeader/>
        </w:trPr>
        <w:tc>
          <w:tcPr>
            <w:tcW w:w="9526" w:type="dxa"/>
            <w:gridSpan w:val="4"/>
            <w:vAlign w:val="center"/>
          </w:tcPr>
          <w:p w14:paraId="1A8745FB" w14:textId="21F0D738" w:rsidR="00667697" w:rsidRPr="00544135" w:rsidRDefault="00667697" w:rsidP="002164D3">
            <w:pPr>
              <w:jc w:val="left"/>
              <w:rPr>
                <w:i/>
              </w:rPr>
            </w:pPr>
            <w:r w:rsidRPr="00544135">
              <w:rPr>
                <w:i/>
              </w:rPr>
              <w:t xml:space="preserve">The purpose of this test is to verify by observation that ECDIS provides an appropriate indication when the Mariner plans a route closer than a user-specified distance from any </w:t>
            </w:r>
            <w:r w:rsidR="002E1A67">
              <w:rPr>
                <w:i/>
              </w:rPr>
              <w:t>feature</w:t>
            </w:r>
            <w:r w:rsidRPr="00544135">
              <w:rPr>
                <w:i/>
              </w:rPr>
              <w:t xml:space="preserve">s satisfying the conditions for this test as </w:t>
            </w:r>
            <w:r w:rsidRPr="00606522">
              <w:rPr>
                <w:i/>
                <w:highlight w:val="yellow"/>
                <w:rPrChange w:id="1345" w:author="jonathan pritchard" w:date="2023-12-07T11:26:00Z">
                  <w:rPr>
                    <w:i/>
                  </w:rPr>
                </w:rPrChange>
              </w:rPr>
              <w:t>listed in section 10.5.9 of IHO S-52</w:t>
            </w:r>
            <w:r w:rsidRPr="00544135">
              <w:rPr>
                <w:i/>
              </w:rPr>
              <w:t xml:space="preserve"> and included in the test </w:t>
            </w:r>
            <w:r w:rsidR="00B63223">
              <w:rPr>
                <w:i/>
              </w:rPr>
              <w:t>dataset</w:t>
            </w:r>
            <w:r w:rsidR="00B63223" w:rsidRPr="00544135">
              <w:rPr>
                <w:i/>
              </w:rPr>
              <w:t xml:space="preserve"> </w:t>
            </w:r>
            <w:r w:rsidR="00B63223">
              <w:rPr>
                <w:i/>
              </w:rPr>
              <w:t>101AA00N</w:t>
            </w:r>
            <w:r w:rsidRPr="00544135">
              <w:rPr>
                <w:i/>
              </w:rPr>
              <w:t>AVHZ.000.</w:t>
            </w:r>
          </w:p>
          <w:p w14:paraId="5294676E" w14:textId="77777777" w:rsidR="00667697" w:rsidRPr="00544135" w:rsidRDefault="00667697" w:rsidP="00667697">
            <w:pPr>
              <w:rPr>
                <w:i/>
              </w:rPr>
            </w:pPr>
          </w:p>
          <w:p w14:paraId="2250B81C" w14:textId="46CE46B2" w:rsidR="000A72CE" w:rsidRPr="00544135" w:rsidRDefault="00667697" w:rsidP="002164D3">
            <w:pPr>
              <w:jc w:val="left"/>
              <w:rPr>
                <w:i/>
              </w:rPr>
            </w:pPr>
            <w:r w:rsidRPr="00544135">
              <w:rPr>
                <w:i/>
              </w:rPr>
              <w:t xml:space="preserve">This test is performed by loading the test cell </w:t>
            </w:r>
            <w:r w:rsidR="00B63223">
              <w:rPr>
                <w:i/>
              </w:rPr>
              <w:t>101AA00N</w:t>
            </w:r>
            <w:r w:rsidR="00B63223" w:rsidRPr="00544135">
              <w:rPr>
                <w:i/>
              </w:rPr>
              <w:t>AVHZ</w:t>
            </w:r>
            <w:r w:rsidRPr="00544135">
              <w:rPr>
                <w:i/>
              </w:rPr>
              <w:t>.000, manually creating a route connecting all way points between feature</w:t>
            </w:r>
            <w:r w:rsidR="00B63223">
              <w:rPr>
                <w:i/>
              </w:rPr>
              <w:t xml:space="preserve">s </w:t>
            </w:r>
            <w:r w:rsidRPr="00544135">
              <w:rPr>
                <w:i/>
              </w:rPr>
              <w:t>marked as WP1 through WP18 and checking display against the corresponding graphical plot</w:t>
            </w:r>
          </w:p>
        </w:tc>
      </w:tr>
      <w:tr w:rsidR="000A72CE" w14:paraId="1EC3D016" w14:textId="77777777" w:rsidTr="008A1BCC">
        <w:trPr>
          <w:tblHeader/>
        </w:trPr>
        <w:tc>
          <w:tcPr>
            <w:tcW w:w="9526" w:type="dxa"/>
            <w:gridSpan w:val="4"/>
            <w:shd w:val="clear" w:color="auto" w:fill="CCFFCC"/>
            <w:vAlign w:val="center"/>
          </w:tcPr>
          <w:p w14:paraId="479E4B84" w14:textId="77777777" w:rsidR="000A72CE" w:rsidRPr="004065B1" w:rsidRDefault="000A72CE" w:rsidP="008A1BCC">
            <w:r w:rsidRPr="000A066E">
              <w:rPr>
                <w:b/>
              </w:rPr>
              <w:t>Setup</w:t>
            </w:r>
          </w:p>
        </w:tc>
      </w:tr>
      <w:tr w:rsidR="000A72CE" w14:paraId="14D2CAAE" w14:textId="77777777" w:rsidTr="008A1BCC">
        <w:trPr>
          <w:tblHeader/>
        </w:trPr>
        <w:tc>
          <w:tcPr>
            <w:tcW w:w="9526" w:type="dxa"/>
            <w:gridSpan w:val="4"/>
            <w:vAlign w:val="center"/>
          </w:tcPr>
          <w:p w14:paraId="59129A42" w14:textId="427E0D8F" w:rsidR="00667697" w:rsidRPr="00544135" w:rsidRDefault="00667697" w:rsidP="00667697">
            <w:pPr>
              <w:rPr>
                <w:i/>
              </w:rPr>
            </w:pPr>
            <w:r w:rsidRPr="00544135">
              <w:rPr>
                <w:i/>
              </w:rPr>
              <w:t xml:space="preserve">Load </w:t>
            </w:r>
            <w:r w:rsidR="00B63223">
              <w:rPr>
                <w:i/>
              </w:rPr>
              <w:t>dataset</w:t>
            </w:r>
            <w:r w:rsidR="00B63223" w:rsidRPr="00544135">
              <w:rPr>
                <w:i/>
              </w:rPr>
              <w:t xml:space="preserve"> </w:t>
            </w:r>
            <w:r w:rsidR="00B63223">
              <w:rPr>
                <w:i/>
              </w:rPr>
              <w:t>101AA00N</w:t>
            </w:r>
            <w:r w:rsidR="00B63223" w:rsidRPr="00544135">
              <w:rPr>
                <w:i/>
              </w:rPr>
              <w:t>AVHZ</w:t>
            </w:r>
            <w:r w:rsidRPr="00544135">
              <w:rPr>
                <w:i/>
              </w:rPr>
              <w:t xml:space="preserve">.000 from </w:t>
            </w:r>
            <w:r w:rsidR="00B63223">
              <w:rPr>
                <w:i/>
              </w:rPr>
              <w:t xml:space="preserve">exchange set </w:t>
            </w:r>
            <w:proofErr w:type="spellStart"/>
            <w:r w:rsidRPr="00E012C8">
              <w:rPr>
                <w:b/>
                <w:bCs/>
                <w:i/>
              </w:rPr>
              <w:t>NavigationalHazar</w:t>
            </w:r>
            <w:r w:rsidR="00B63223" w:rsidRPr="00E012C8">
              <w:rPr>
                <w:b/>
                <w:bCs/>
                <w:i/>
              </w:rPr>
              <w:t>ds</w:t>
            </w:r>
            <w:proofErr w:type="spellEnd"/>
          </w:p>
          <w:p w14:paraId="39B4ADA5" w14:textId="07BFC36B" w:rsidR="00667697" w:rsidRPr="00E012C8" w:rsidRDefault="00667697">
            <w:pPr>
              <w:pStyle w:val="ListParagraph"/>
              <w:numPr>
                <w:ilvl w:val="0"/>
                <w:numId w:val="35"/>
              </w:numPr>
              <w:rPr>
                <w:i/>
              </w:rPr>
            </w:pPr>
            <w:r w:rsidRPr="00E012C8">
              <w:rPr>
                <w:i/>
              </w:rPr>
              <w:t xml:space="preserve">Select </w:t>
            </w:r>
            <w:r w:rsidR="00DE09B9" w:rsidRPr="00E012C8">
              <w:rPr>
                <w:i/>
              </w:rPr>
              <w:t>Display Category</w:t>
            </w:r>
            <w:r w:rsidRPr="00E012C8">
              <w:rPr>
                <w:i/>
              </w:rPr>
              <w:t xml:space="preserve"> Other</w:t>
            </w:r>
          </w:p>
          <w:p w14:paraId="63765A59" w14:textId="604C943B" w:rsidR="00667697" w:rsidRPr="00E012C8" w:rsidRDefault="00667697">
            <w:pPr>
              <w:pStyle w:val="ListParagraph"/>
              <w:numPr>
                <w:ilvl w:val="0"/>
                <w:numId w:val="35"/>
              </w:numPr>
              <w:rPr>
                <w:i/>
              </w:rPr>
            </w:pPr>
            <w:r w:rsidRPr="00E012C8">
              <w:rPr>
                <w:i/>
              </w:rPr>
              <w:t xml:space="preserve">Set the </w:t>
            </w:r>
            <w:r w:rsidR="0069033B" w:rsidRPr="00E012C8">
              <w:rPr>
                <w:i/>
              </w:rPr>
              <w:t xml:space="preserve">Safety Contour </w:t>
            </w:r>
            <w:r w:rsidRPr="00E012C8">
              <w:rPr>
                <w:i/>
              </w:rPr>
              <w:t>value to 0 m</w:t>
            </w:r>
          </w:p>
          <w:p w14:paraId="4E74E624" w14:textId="74DF921E" w:rsidR="00667697" w:rsidRPr="00E012C8" w:rsidRDefault="00667697">
            <w:pPr>
              <w:pStyle w:val="ListParagraph"/>
              <w:numPr>
                <w:ilvl w:val="0"/>
                <w:numId w:val="35"/>
              </w:numPr>
              <w:rPr>
                <w:i/>
              </w:rPr>
            </w:pPr>
            <w:r w:rsidRPr="00E012C8">
              <w:rPr>
                <w:i/>
              </w:rPr>
              <w:t xml:space="preserve">Set the </w:t>
            </w:r>
            <w:r w:rsidR="0069033B" w:rsidRPr="00E012C8">
              <w:rPr>
                <w:i/>
              </w:rPr>
              <w:t xml:space="preserve">Safety Depth  </w:t>
            </w:r>
            <w:r w:rsidRPr="00E012C8">
              <w:rPr>
                <w:i/>
              </w:rPr>
              <w:t>value to 30 m</w:t>
            </w:r>
          </w:p>
          <w:p w14:paraId="75ADDCCD" w14:textId="77777777" w:rsidR="00667697" w:rsidRPr="00E012C8" w:rsidRDefault="00667697">
            <w:pPr>
              <w:pStyle w:val="ListParagraph"/>
              <w:numPr>
                <w:ilvl w:val="0"/>
                <w:numId w:val="35"/>
              </w:numPr>
              <w:rPr>
                <w:i/>
              </w:rPr>
            </w:pPr>
            <w:r w:rsidRPr="00E012C8">
              <w:rPr>
                <w:i/>
              </w:rPr>
              <w:t xml:space="preserve">Select Symbolized Boundaries </w:t>
            </w:r>
          </w:p>
          <w:p w14:paraId="29FC89A1" w14:textId="77777777" w:rsidR="00667697" w:rsidRPr="00E012C8" w:rsidRDefault="00667697">
            <w:pPr>
              <w:pStyle w:val="ListParagraph"/>
              <w:numPr>
                <w:ilvl w:val="0"/>
                <w:numId w:val="35"/>
              </w:numPr>
              <w:rPr>
                <w:i/>
              </w:rPr>
            </w:pPr>
            <w:r w:rsidRPr="00E012C8">
              <w:rPr>
                <w:i/>
              </w:rPr>
              <w:t xml:space="preserve">Select Paper chart symbols </w:t>
            </w:r>
          </w:p>
          <w:p w14:paraId="5245182F" w14:textId="3FBD9951" w:rsidR="00CB4AAC" w:rsidRPr="00E012C8" w:rsidRDefault="00CB4AAC">
            <w:pPr>
              <w:pStyle w:val="ListParagraph"/>
              <w:numPr>
                <w:ilvl w:val="0"/>
                <w:numId w:val="35"/>
              </w:numPr>
              <w:rPr>
                <w:i/>
              </w:rPr>
            </w:pPr>
            <w:r w:rsidRPr="00E012C8">
              <w:rPr>
                <w:i/>
              </w:rPr>
              <w:t>Select all Text groups</w:t>
            </w:r>
          </w:p>
          <w:p w14:paraId="154A5591" w14:textId="74C2498A" w:rsidR="00667697" w:rsidRPr="00E012C8" w:rsidRDefault="00667697">
            <w:pPr>
              <w:pStyle w:val="ListParagraph"/>
              <w:numPr>
                <w:ilvl w:val="0"/>
                <w:numId w:val="35"/>
              </w:numPr>
              <w:rPr>
                <w:i/>
              </w:rPr>
            </w:pPr>
            <w:r w:rsidRPr="00E012C8">
              <w:rPr>
                <w:i/>
              </w:rPr>
              <w:t xml:space="preserve">Manually create a route connecting all way points between feature </w:t>
            </w:r>
            <w:r w:rsidR="002E1A67">
              <w:rPr>
                <w:i/>
              </w:rPr>
              <w:t>feature</w:t>
            </w:r>
            <w:r w:rsidRPr="00E012C8">
              <w:rPr>
                <w:i/>
              </w:rPr>
              <w:t>s marked WP1 through WP18</w:t>
            </w:r>
          </w:p>
          <w:p w14:paraId="5FC14722" w14:textId="77777777" w:rsidR="000A72CE" w:rsidRPr="00E012C8" w:rsidRDefault="00667697">
            <w:pPr>
              <w:pStyle w:val="ListParagraph"/>
              <w:numPr>
                <w:ilvl w:val="0"/>
                <w:numId w:val="35"/>
              </w:numPr>
              <w:rPr>
                <w:i/>
              </w:rPr>
            </w:pPr>
            <w:r w:rsidRPr="00E012C8">
              <w:rPr>
                <w:i/>
              </w:rPr>
              <w:t>Set user-specified distance for indication navigational hazards as 0.1 NM</w:t>
            </w:r>
          </w:p>
        </w:tc>
      </w:tr>
      <w:tr w:rsidR="000A72CE" w14:paraId="6B09B9AA" w14:textId="77777777" w:rsidTr="008A1BCC">
        <w:trPr>
          <w:tblHeader/>
        </w:trPr>
        <w:tc>
          <w:tcPr>
            <w:tcW w:w="9526" w:type="dxa"/>
            <w:gridSpan w:val="4"/>
            <w:shd w:val="clear" w:color="auto" w:fill="CCFFCC"/>
            <w:vAlign w:val="center"/>
          </w:tcPr>
          <w:p w14:paraId="75B63B31" w14:textId="77777777" w:rsidR="000A72CE" w:rsidRPr="004065B1" w:rsidRDefault="000A72CE" w:rsidP="008A1BCC">
            <w:r w:rsidRPr="000A066E">
              <w:rPr>
                <w:b/>
              </w:rPr>
              <w:t>Action</w:t>
            </w:r>
          </w:p>
        </w:tc>
      </w:tr>
      <w:tr w:rsidR="000A72CE" w14:paraId="40C107CC" w14:textId="77777777" w:rsidTr="008A1BCC">
        <w:trPr>
          <w:tblHeader/>
        </w:trPr>
        <w:tc>
          <w:tcPr>
            <w:tcW w:w="9526" w:type="dxa"/>
            <w:gridSpan w:val="4"/>
            <w:vAlign w:val="center"/>
          </w:tcPr>
          <w:p w14:paraId="6F249A21" w14:textId="77777777" w:rsidR="00667697" w:rsidRPr="00544135" w:rsidRDefault="00667697" w:rsidP="00667697">
            <w:pPr>
              <w:rPr>
                <w:i/>
              </w:rPr>
            </w:pPr>
            <w:r w:rsidRPr="00544135">
              <w:rPr>
                <w:i/>
              </w:rPr>
              <w:t>Check ENC symbols shown in the ECDIS against the corresponding graphical plot.</w:t>
            </w:r>
          </w:p>
          <w:p w14:paraId="6A39C910" w14:textId="77777777" w:rsidR="00667697" w:rsidRPr="00544135" w:rsidRDefault="00667697" w:rsidP="00667697">
            <w:pPr>
              <w:rPr>
                <w:i/>
              </w:rPr>
            </w:pPr>
          </w:p>
          <w:p w14:paraId="45E36C5D" w14:textId="47FB8ED1" w:rsidR="000A72CE" w:rsidRPr="00544135" w:rsidRDefault="00667697" w:rsidP="00D33FCF">
            <w:pPr>
              <w:rPr>
                <w:i/>
              </w:rPr>
            </w:pPr>
            <w:r w:rsidRPr="00544135">
              <w:rPr>
                <w:i/>
              </w:rPr>
              <w:t xml:space="preserve">Repeat sequentially with a </w:t>
            </w:r>
            <w:r w:rsidR="0069033B">
              <w:rPr>
                <w:i/>
              </w:rPr>
              <w:t xml:space="preserve">Safety Contour </w:t>
            </w:r>
            <w:r w:rsidR="00523203">
              <w:rPr>
                <w:i/>
              </w:rPr>
              <w:t xml:space="preserve">value </w:t>
            </w:r>
            <w:r w:rsidRPr="00544135">
              <w:rPr>
                <w:i/>
              </w:rPr>
              <w:t>of 0m, 2m, 4m, 5m, 6m, 8m, 9m, 10m, 11m, 16m, 21m, 31m, 42m, 50m, 51m</w:t>
            </w:r>
            <w:r w:rsidR="00523203">
              <w:rPr>
                <w:i/>
              </w:rPr>
              <w:t>.</w:t>
            </w:r>
          </w:p>
        </w:tc>
      </w:tr>
      <w:tr w:rsidR="000A72CE" w14:paraId="7EE31653" w14:textId="77777777" w:rsidTr="008A1BCC">
        <w:trPr>
          <w:tblHeader/>
        </w:trPr>
        <w:tc>
          <w:tcPr>
            <w:tcW w:w="9526" w:type="dxa"/>
            <w:gridSpan w:val="4"/>
            <w:shd w:val="clear" w:color="auto" w:fill="CCFFCC"/>
            <w:vAlign w:val="center"/>
          </w:tcPr>
          <w:p w14:paraId="4854F90C" w14:textId="77777777" w:rsidR="000A72CE" w:rsidRPr="004065B1" w:rsidRDefault="000A72CE" w:rsidP="008A1BCC">
            <w:r w:rsidRPr="000A066E">
              <w:rPr>
                <w:b/>
              </w:rPr>
              <w:t>Results</w:t>
            </w:r>
          </w:p>
        </w:tc>
      </w:tr>
      <w:tr w:rsidR="000A72CE" w14:paraId="6B65AC19" w14:textId="77777777" w:rsidTr="00AA4A2A">
        <w:trPr>
          <w:trHeight w:val="189"/>
          <w:tblHeader/>
        </w:trPr>
        <w:tc>
          <w:tcPr>
            <w:tcW w:w="9526" w:type="dxa"/>
            <w:gridSpan w:val="4"/>
            <w:vAlign w:val="center"/>
          </w:tcPr>
          <w:p w14:paraId="3F41E1B4" w14:textId="77777777" w:rsidR="00C901D1" w:rsidRDefault="00667697" w:rsidP="008A1BCC">
            <w:pPr>
              <w:jc w:val="left"/>
              <w:rPr>
                <w:i/>
              </w:rPr>
            </w:pPr>
            <w:r w:rsidRPr="00544135">
              <w:rPr>
                <w:i/>
              </w:rPr>
              <w:t>The ENC in the ECDIS should match the corresponding graphical plot shown below.</w:t>
            </w:r>
          </w:p>
          <w:p w14:paraId="68DC6D9A" w14:textId="08300C4A" w:rsidR="00FF43AD" w:rsidRPr="00544135" w:rsidRDefault="00FF43AD" w:rsidP="008A1BCC">
            <w:pPr>
              <w:jc w:val="left"/>
              <w:rPr>
                <w:i/>
              </w:rPr>
            </w:pPr>
            <w:r w:rsidRPr="00FF43AD">
              <w:rPr>
                <w:i/>
              </w:rPr>
              <w:t xml:space="preserve">Note: To increase the prominence of dangers in unsafe waters it is permitted to highlight </w:t>
            </w:r>
            <w:r w:rsidR="002E1A67">
              <w:rPr>
                <w:i/>
              </w:rPr>
              <w:t>feature</w:t>
            </w:r>
            <w:r w:rsidRPr="00FF43AD">
              <w:rPr>
                <w:i/>
              </w:rPr>
              <w:t>s with an isolated danger mark when they are wholly located in this area</w:t>
            </w:r>
            <w:r w:rsidR="00523203">
              <w:rPr>
                <w:i/>
              </w:rPr>
              <w:t>.</w:t>
            </w:r>
          </w:p>
        </w:tc>
      </w:tr>
    </w:tbl>
    <w:p w14:paraId="36881E4A" w14:textId="77777777" w:rsidR="000A72CE" w:rsidRDefault="000A72CE" w:rsidP="000A72CE"/>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63294C" w14:paraId="0E3A9443" w14:textId="77777777" w:rsidTr="0063294C">
        <w:trPr>
          <w:trHeight w:val="407"/>
          <w:tblHeader/>
        </w:trPr>
        <w:tc>
          <w:tcPr>
            <w:tcW w:w="9691" w:type="dxa"/>
            <w:tcBorders>
              <w:top w:val="single" w:sz="4" w:space="0" w:color="auto"/>
              <w:bottom w:val="nil"/>
            </w:tcBorders>
            <w:vAlign w:val="center"/>
          </w:tcPr>
          <w:p w14:paraId="5F16F179" w14:textId="20A2E841" w:rsidR="0063294C" w:rsidRPr="00544135" w:rsidRDefault="009A25EA" w:rsidP="0063294C">
            <w:pPr>
              <w:jc w:val="center"/>
              <w:rPr>
                <w:i/>
              </w:rPr>
            </w:pPr>
            <w:r>
              <w:rPr>
                <w:noProof/>
                <w:lang w:eastAsia="en-GB"/>
              </w:rPr>
              <w:lastRenderedPageBreak/>
              <w:drawing>
                <wp:inline distT="0" distB="0" distL="0" distR="0" wp14:anchorId="33CF4165" wp14:editId="310CA06D">
                  <wp:extent cx="5731514" cy="4971419"/>
                  <wp:effectExtent l="0" t="0" r="2536" b="631"/>
                  <wp:docPr id="204"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4" cy="4971419"/>
                          </a:xfrm>
                          <a:prstGeom prst="rect">
                            <a:avLst/>
                          </a:prstGeom>
                          <a:noFill/>
                          <a:ln>
                            <a:noFill/>
                            <a:prstDash/>
                          </a:ln>
                        </pic:spPr>
                      </pic:pic>
                    </a:graphicData>
                  </a:graphic>
                </wp:inline>
              </w:drawing>
            </w:r>
          </w:p>
        </w:tc>
      </w:tr>
      <w:tr w:rsidR="0063294C" w14:paraId="136ECA92" w14:textId="77777777" w:rsidTr="0063294C">
        <w:trPr>
          <w:trHeight w:val="407"/>
          <w:tblHeader/>
        </w:trPr>
        <w:tc>
          <w:tcPr>
            <w:tcW w:w="9691" w:type="dxa"/>
            <w:tcBorders>
              <w:top w:val="nil"/>
              <w:bottom w:val="nil"/>
            </w:tcBorders>
            <w:vAlign w:val="center"/>
          </w:tcPr>
          <w:p w14:paraId="22362D26" w14:textId="18A2B3E8" w:rsidR="0063294C" w:rsidRPr="00544135" w:rsidRDefault="0069033B" w:rsidP="00ED668D">
            <w:pPr>
              <w:jc w:val="left"/>
              <w:rPr>
                <w:i/>
              </w:rPr>
            </w:pPr>
            <w:r>
              <w:rPr>
                <w:i/>
              </w:rPr>
              <w:t xml:space="preserve">Safety Contour </w:t>
            </w:r>
            <w:r w:rsidR="0063294C" w:rsidRPr="00544135">
              <w:rPr>
                <w:i/>
              </w:rPr>
              <w:t>= 0 m</w:t>
            </w:r>
            <w:r w:rsidR="0063294C">
              <w:rPr>
                <w:i/>
              </w:rPr>
              <w:t>, Alternative 1</w:t>
            </w:r>
          </w:p>
        </w:tc>
      </w:tr>
      <w:tr w:rsidR="0063294C" w14:paraId="3099BFF3" w14:textId="77777777" w:rsidTr="0063294C">
        <w:trPr>
          <w:trHeight w:val="407"/>
          <w:tblHeader/>
        </w:trPr>
        <w:tc>
          <w:tcPr>
            <w:tcW w:w="9691" w:type="dxa"/>
            <w:tcBorders>
              <w:top w:val="nil"/>
              <w:bottom w:val="nil"/>
            </w:tcBorders>
            <w:vAlign w:val="center"/>
          </w:tcPr>
          <w:p w14:paraId="42076425" w14:textId="4953311D" w:rsidR="0063294C" w:rsidRDefault="0063294C" w:rsidP="0063294C">
            <w:pPr>
              <w:jc w:val="center"/>
              <w:rPr>
                <w:i/>
              </w:rPr>
            </w:pPr>
            <w:r w:rsidRPr="0063294C">
              <w:rPr>
                <w:i/>
                <w:noProof/>
                <w:lang w:eastAsia="en-GB"/>
              </w:rPr>
              <w:lastRenderedPageBreak/>
              <w:drawing>
                <wp:inline distT="0" distB="0" distL="0" distR="0" wp14:anchorId="177967F3" wp14:editId="2A17057E">
                  <wp:extent cx="5495026" cy="4407123"/>
                  <wp:effectExtent l="0" t="0" r="0" b="0"/>
                  <wp:docPr id="282" name="Picture 282" descr="C:\msdokut\STANDARDIT\IHO\ENCWG\Drafting 4.0.2 after Mar2016\New picture originals 23mar2016\5.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sdokut\STANDARDIT\IHO\ENCWG\Drafting 4.0.2 after Mar2016\New picture originals 23mar2016\5.1 picture 1 - Safety contour = 0 meter.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12501" cy="4421138"/>
                          </a:xfrm>
                          <a:prstGeom prst="rect">
                            <a:avLst/>
                          </a:prstGeom>
                          <a:noFill/>
                          <a:ln>
                            <a:noFill/>
                          </a:ln>
                        </pic:spPr>
                      </pic:pic>
                    </a:graphicData>
                  </a:graphic>
                </wp:inline>
              </w:drawing>
            </w:r>
          </w:p>
        </w:tc>
      </w:tr>
      <w:tr w:rsidR="0063294C" w14:paraId="7A9BF574" w14:textId="77777777" w:rsidTr="0063294C">
        <w:trPr>
          <w:trHeight w:val="407"/>
          <w:tblHeader/>
        </w:trPr>
        <w:tc>
          <w:tcPr>
            <w:tcW w:w="9691" w:type="dxa"/>
            <w:tcBorders>
              <w:top w:val="nil"/>
            </w:tcBorders>
            <w:vAlign w:val="center"/>
          </w:tcPr>
          <w:p w14:paraId="38283C3E" w14:textId="34DC85CD" w:rsidR="0063294C" w:rsidRPr="00544135" w:rsidRDefault="0069033B" w:rsidP="0063294C">
            <w:pPr>
              <w:jc w:val="left"/>
              <w:rPr>
                <w:i/>
              </w:rPr>
            </w:pPr>
            <w:r>
              <w:rPr>
                <w:i/>
              </w:rPr>
              <w:t xml:space="preserve">Safety Contour </w:t>
            </w:r>
            <w:r w:rsidR="0063294C" w:rsidRPr="00544135">
              <w:rPr>
                <w:i/>
              </w:rPr>
              <w:t>= 0 m</w:t>
            </w:r>
            <w:r w:rsidR="0063294C">
              <w:rPr>
                <w:i/>
              </w:rPr>
              <w:t>, Alternative 2</w:t>
            </w:r>
          </w:p>
        </w:tc>
      </w:tr>
    </w:tbl>
    <w:p w14:paraId="470B4ECB" w14:textId="77777777" w:rsidR="00667697" w:rsidRDefault="00667697" w:rsidP="000A72CE"/>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63294C" w14:paraId="72B35520" w14:textId="77777777" w:rsidTr="00973573">
        <w:trPr>
          <w:tblHeader/>
        </w:trPr>
        <w:tc>
          <w:tcPr>
            <w:tcW w:w="9691" w:type="dxa"/>
            <w:vAlign w:val="center"/>
          </w:tcPr>
          <w:p w14:paraId="532CA499" w14:textId="2A22CD4F" w:rsidR="0063294C" w:rsidRPr="0063294C" w:rsidRDefault="009274A1" w:rsidP="007944FC">
            <w:pPr>
              <w:jc w:val="center"/>
              <w:rPr>
                <w:noProof/>
                <w:lang w:eastAsia="en-GB"/>
              </w:rPr>
            </w:pPr>
            <w:r>
              <w:rPr>
                <w:noProof/>
                <w:lang w:eastAsia="en-GB"/>
              </w:rPr>
              <w:lastRenderedPageBreak/>
              <w:drawing>
                <wp:inline distT="0" distB="0" distL="0" distR="0" wp14:anchorId="2CBD8C37" wp14:editId="7EB8F371">
                  <wp:extent cx="5731514" cy="5055232"/>
                  <wp:effectExtent l="0" t="0" r="2536" b="0"/>
                  <wp:docPr id="206"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4" cy="5055232"/>
                          </a:xfrm>
                          <a:prstGeom prst="rect">
                            <a:avLst/>
                          </a:prstGeom>
                          <a:noFill/>
                          <a:ln>
                            <a:noFill/>
                            <a:prstDash/>
                          </a:ln>
                        </pic:spPr>
                      </pic:pic>
                    </a:graphicData>
                  </a:graphic>
                </wp:inline>
              </w:drawing>
            </w:r>
          </w:p>
        </w:tc>
      </w:tr>
      <w:tr w:rsidR="0063294C" w14:paraId="719F5201" w14:textId="77777777" w:rsidTr="00973573">
        <w:trPr>
          <w:tblHeader/>
        </w:trPr>
        <w:tc>
          <w:tcPr>
            <w:tcW w:w="9691" w:type="dxa"/>
            <w:vAlign w:val="center"/>
          </w:tcPr>
          <w:p w14:paraId="64D59AC5" w14:textId="0B05DDFF" w:rsidR="0063294C" w:rsidRPr="0063294C" w:rsidRDefault="0069033B" w:rsidP="0063294C">
            <w:pPr>
              <w:jc w:val="center"/>
              <w:rPr>
                <w:noProof/>
                <w:lang w:eastAsia="en-GB"/>
              </w:rPr>
            </w:pPr>
            <w:r>
              <w:rPr>
                <w:noProof/>
                <w:lang w:eastAsia="en-GB"/>
              </w:rPr>
              <w:t xml:space="preserve">Safety Contour </w:t>
            </w:r>
            <w:r w:rsidR="0063294C">
              <w:rPr>
                <w:noProof/>
                <w:lang w:eastAsia="en-GB"/>
              </w:rPr>
              <w:t>= 2</w:t>
            </w:r>
            <w:r w:rsidR="0063294C" w:rsidRPr="0063294C">
              <w:rPr>
                <w:noProof/>
                <w:lang w:eastAsia="en-GB"/>
              </w:rPr>
              <w:t xml:space="preserve"> m, Alternative 1</w:t>
            </w:r>
          </w:p>
        </w:tc>
      </w:tr>
      <w:tr w:rsidR="0063294C" w14:paraId="61D08ECE" w14:textId="77777777" w:rsidTr="00973573">
        <w:trPr>
          <w:tblHeader/>
        </w:trPr>
        <w:tc>
          <w:tcPr>
            <w:tcW w:w="9691" w:type="dxa"/>
            <w:vAlign w:val="center"/>
          </w:tcPr>
          <w:p w14:paraId="0819D36C" w14:textId="7E91511F" w:rsidR="0063294C" w:rsidRPr="0063294C" w:rsidRDefault="00973573" w:rsidP="007944FC">
            <w:pPr>
              <w:jc w:val="center"/>
              <w:rPr>
                <w:noProof/>
                <w:lang w:eastAsia="en-GB"/>
              </w:rPr>
            </w:pPr>
            <w:r w:rsidRPr="00973573">
              <w:rPr>
                <w:noProof/>
                <w:lang w:eastAsia="en-GB"/>
              </w:rPr>
              <w:lastRenderedPageBreak/>
              <w:drawing>
                <wp:inline distT="0" distB="0" distL="0" distR="0" wp14:anchorId="5796F2DA" wp14:editId="43ABAEC1">
                  <wp:extent cx="5484357" cy="4354116"/>
                  <wp:effectExtent l="0" t="0" r="2540" b="8890"/>
                  <wp:docPr id="291" name="Picture 291" descr="C:\msdokut\STANDARDIT\IHO\ENCWG\Drafting 4.0.2 after Mar2016\New picture originals 23mar2016\5.1 picture 2 - Safety contour = 2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sdokut\STANDARDIT\IHO\ENCWG\Drafting 4.0.2 after Mar2016\New picture originals 23mar2016\5.1 picture 2 - Safety contour = 2 mete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4357" cy="4354116"/>
                          </a:xfrm>
                          <a:prstGeom prst="rect">
                            <a:avLst/>
                          </a:prstGeom>
                          <a:noFill/>
                          <a:ln>
                            <a:noFill/>
                          </a:ln>
                        </pic:spPr>
                      </pic:pic>
                    </a:graphicData>
                  </a:graphic>
                </wp:inline>
              </w:drawing>
            </w:r>
          </w:p>
        </w:tc>
      </w:tr>
      <w:tr w:rsidR="0063294C" w14:paraId="2A9D0131" w14:textId="77777777" w:rsidTr="00973573">
        <w:trPr>
          <w:tblHeader/>
        </w:trPr>
        <w:tc>
          <w:tcPr>
            <w:tcW w:w="9691" w:type="dxa"/>
            <w:vAlign w:val="center"/>
          </w:tcPr>
          <w:p w14:paraId="0A4F9893" w14:textId="696EB872" w:rsidR="0063294C" w:rsidRPr="0063294C" w:rsidRDefault="0069033B" w:rsidP="007944FC">
            <w:pPr>
              <w:jc w:val="center"/>
              <w:rPr>
                <w:noProof/>
                <w:lang w:eastAsia="en-GB"/>
              </w:rPr>
            </w:pPr>
            <w:r>
              <w:rPr>
                <w:noProof/>
                <w:lang w:eastAsia="en-GB"/>
              </w:rPr>
              <w:t xml:space="preserve">Safety Contour </w:t>
            </w:r>
            <w:r w:rsidR="00973573">
              <w:rPr>
                <w:noProof/>
                <w:lang w:eastAsia="en-GB"/>
              </w:rPr>
              <w:t>= 2</w:t>
            </w:r>
            <w:r w:rsidR="0063294C" w:rsidRPr="0063294C">
              <w:rPr>
                <w:noProof/>
                <w:lang w:eastAsia="en-GB"/>
              </w:rPr>
              <w:t xml:space="preserve"> m, Alternative 2</w:t>
            </w:r>
          </w:p>
        </w:tc>
      </w:tr>
    </w:tbl>
    <w:p w14:paraId="266BCB0A" w14:textId="77777777" w:rsidR="0063294C" w:rsidRDefault="0063294C" w:rsidP="00667697"/>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E65C8B9" w14:textId="77777777" w:rsidTr="007944FC">
        <w:trPr>
          <w:tblHeader/>
        </w:trPr>
        <w:tc>
          <w:tcPr>
            <w:tcW w:w="9691" w:type="dxa"/>
            <w:vAlign w:val="center"/>
          </w:tcPr>
          <w:p w14:paraId="35836FD3" w14:textId="15F77A9B"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19399B1" wp14:editId="167BDC6B">
                  <wp:extent cx="5731514" cy="4957447"/>
                  <wp:effectExtent l="0" t="0" r="2536" b="0"/>
                  <wp:docPr id="207"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1514" cy="4957447"/>
                          </a:xfrm>
                          <a:prstGeom prst="rect">
                            <a:avLst/>
                          </a:prstGeom>
                          <a:noFill/>
                          <a:ln>
                            <a:noFill/>
                            <a:prstDash/>
                          </a:ln>
                        </pic:spPr>
                      </pic:pic>
                    </a:graphicData>
                  </a:graphic>
                </wp:inline>
              </w:drawing>
            </w:r>
          </w:p>
        </w:tc>
      </w:tr>
      <w:tr w:rsidR="00973573" w14:paraId="23D20ADA" w14:textId="77777777" w:rsidTr="007944FC">
        <w:trPr>
          <w:tblHeader/>
        </w:trPr>
        <w:tc>
          <w:tcPr>
            <w:tcW w:w="9691" w:type="dxa"/>
            <w:vAlign w:val="center"/>
          </w:tcPr>
          <w:p w14:paraId="71D2173A" w14:textId="57A6EDEA"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1</w:t>
            </w:r>
          </w:p>
        </w:tc>
      </w:tr>
      <w:tr w:rsidR="00973573" w14:paraId="5FD001E9" w14:textId="77777777" w:rsidTr="007944FC">
        <w:trPr>
          <w:tblHeader/>
        </w:trPr>
        <w:tc>
          <w:tcPr>
            <w:tcW w:w="9691" w:type="dxa"/>
            <w:vAlign w:val="center"/>
          </w:tcPr>
          <w:p w14:paraId="4BF70D8F" w14:textId="548D395E"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eastAsia="en-GB"/>
              </w:rPr>
              <w:drawing>
                <wp:inline distT="0" distB="0" distL="0" distR="0" wp14:anchorId="3A4FCB8D" wp14:editId="35EA5BF1">
                  <wp:extent cx="5408654" cy="4333042"/>
                  <wp:effectExtent l="0" t="0" r="1905" b="0"/>
                  <wp:docPr id="293" name="Picture 293" descr="C:\msdokut\STANDARDIT\IHO\ENCWG\Drafting 4.0.2 after Mar2016\New picture originals 23mar2016\5.1 picture 3 - Safety contour = 4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sdokut\STANDARDIT\IHO\ENCWG\Drafting 4.0.2 after Mar2016\New picture originals 23mar2016\5.1 picture 3 - Safety contour = 4 meter.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20000" cy="4342132"/>
                          </a:xfrm>
                          <a:prstGeom prst="rect">
                            <a:avLst/>
                          </a:prstGeom>
                          <a:noFill/>
                          <a:ln>
                            <a:noFill/>
                          </a:ln>
                        </pic:spPr>
                      </pic:pic>
                    </a:graphicData>
                  </a:graphic>
                </wp:inline>
              </w:drawing>
            </w:r>
          </w:p>
        </w:tc>
      </w:tr>
      <w:tr w:rsidR="00973573" w14:paraId="1F9081D6" w14:textId="77777777" w:rsidTr="007944FC">
        <w:trPr>
          <w:tblHeader/>
        </w:trPr>
        <w:tc>
          <w:tcPr>
            <w:tcW w:w="9691" w:type="dxa"/>
            <w:vAlign w:val="center"/>
          </w:tcPr>
          <w:p w14:paraId="49E6351D" w14:textId="3A02178E" w:rsidR="00973573" w:rsidRPr="0063294C" w:rsidRDefault="0069033B" w:rsidP="007944FC">
            <w:pPr>
              <w:jc w:val="center"/>
              <w:rPr>
                <w:noProof/>
                <w:lang w:eastAsia="en-GB"/>
              </w:rPr>
            </w:pPr>
            <w:r>
              <w:rPr>
                <w:noProof/>
                <w:lang w:eastAsia="en-GB"/>
              </w:rPr>
              <w:t xml:space="preserve">Safety Contour </w:t>
            </w:r>
            <w:r w:rsidR="00973573">
              <w:rPr>
                <w:noProof/>
                <w:lang w:eastAsia="en-GB"/>
              </w:rPr>
              <w:t>= 4</w:t>
            </w:r>
            <w:r w:rsidR="00973573" w:rsidRPr="0063294C">
              <w:rPr>
                <w:noProof/>
                <w:lang w:eastAsia="en-GB"/>
              </w:rPr>
              <w:t xml:space="preserve"> m, Alternative 2</w:t>
            </w:r>
          </w:p>
        </w:tc>
      </w:tr>
    </w:tbl>
    <w:p w14:paraId="05D1C297"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C802E76" w14:textId="77777777" w:rsidTr="007944FC">
        <w:trPr>
          <w:tblHeader/>
        </w:trPr>
        <w:tc>
          <w:tcPr>
            <w:tcW w:w="9691" w:type="dxa"/>
            <w:vAlign w:val="center"/>
          </w:tcPr>
          <w:p w14:paraId="1B1CD766" w14:textId="1857D2D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BF1B8F6" wp14:editId="3351B7F8">
                  <wp:extent cx="5731514" cy="4845048"/>
                  <wp:effectExtent l="0" t="0" r="2536" b="0"/>
                  <wp:docPr id="208"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4" cy="4845048"/>
                          </a:xfrm>
                          <a:prstGeom prst="rect">
                            <a:avLst/>
                          </a:prstGeom>
                          <a:noFill/>
                          <a:ln>
                            <a:noFill/>
                            <a:prstDash/>
                          </a:ln>
                        </pic:spPr>
                      </pic:pic>
                    </a:graphicData>
                  </a:graphic>
                </wp:inline>
              </w:drawing>
            </w:r>
          </w:p>
        </w:tc>
      </w:tr>
      <w:tr w:rsidR="00973573" w14:paraId="6E690132" w14:textId="77777777" w:rsidTr="007944FC">
        <w:trPr>
          <w:tblHeader/>
        </w:trPr>
        <w:tc>
          <w:tcPr>
            <w:tcW w:w="9691" w:type="dxa"/>
            <w:vAlign w:val="center"/>
          </w:tcPr>
          <w:p w14:paraId="1C832682" w14:textId="7D4E6B7D" w:rsidR="00973573" w:rsidRPr="0063294C" w:rsidRDefault="0069033B" w:rsidP="007944FC">
            <w:pPr>
              <w:jc w:val="center"/>
              <w:rPr>
                <w:noProof/>
                <w:lang w:eastAsia="en-GB"/>
              </w:rPr>
            </w:pPr>
            <w:r>
              <w:rPr>
                <w:noProof/>
                <w:lang w:eastAsia="en-GB"/>
              </w:rPr>
              <w:t xml:space="preserve">Safety Contour </w:t>
            </w:r>
            <w:r w:rsidR="00973573">
              <w:rPr>
                <w:noProof/>
                <w:lang w:eastAsia="en-GB"/>
              </w:rPr>
              <w:t>= 5</w:t>
            </w:r>
            <w:r w:rsidR="00973573" w:rsidRPr="0063294C">
              <w:rPr>
                <w:noProof/>
                <w:lang w:eastAsia="en-GB"/>
              </w:rPr>
              <w:t xml:space="preserve"> m, Alternative 1</w:t>
            </w:r>
          </w:p>
        </w:tc>
      </w:tr>
      <w:tr w:rsidR="00973573" w14:paraId="6FA0ABCA" w14:textId="77777777" w:rsidTr="007944FC">
        <w:trPr>
          <w:tblHeader/>
        </w:trPr>
        <w:tc>
          <w:tcPr>
            <w:tcW w:w="9691" w:type="dxa"/>
            <w:vAlign w:val="center"/>
          </w:tcPr>
          <w:p w14:paraId="4D5FCF4D" w14:textId="2618CC9A"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7730B5">
              <w:rPr>
                <w:noProof/>
                <w:lang w:eastAsia="en-GB"/>
              </w:rPr>
              <w:drawing>
                <wp:inline distT="0" distB="0" distL="0" distR="0" wp14:anchorId="6FBF0387" wp14:editId="6A03CF0B">
                  <wp:extent cx="5451858" cy="4316905"/>
                  <wp:effectExtent l="0" t="0" r="0" b="7620"/>
                  <wp:docPr id="295" name="Picture 295" descr="C:\msdokut\STANDARDIT\IHO\ENCWG\Drafting 4.0.2 after Mar2016\New picture originals 23mar2016\5.1 picture 4 - Safety contour = 5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msdokut\STANDARDIT\IHO\ENCWG\Drafting 4.0.2 after Mar2016\New picture originals 23mar2016\5.1 picture 4 - Safety contour = 5 mete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54923" cy="4319332"/>
                          </a:xfrm>
                          <a:prstGeom prst="rect">
                            <a:avLst/>
                          </a:prstGeom>
                          <a:noFill/>
                          <a:ln>
                            <a:noFill/>
                          </a:ln>
                        </pic:spPr>
                      </pic:pic>
                    </a:graphicData>
                  </a:graphic>
                </wp:inline>
              </w:drawing>
            </w:r>
          </w:p>
        </w:tc>
      </w:tr>
      <w:tr w:rsidR="00973573" w14:paraId="3C7657B9" w14:textId="77777777" w:rsidTr="007944FC">
        <w:trPr>
          <w:tblHeader/>
        </w:trPr>
        <w:tc>
          <w:tcPr>
            <w:tcW w:w="9691" w:type="dxa"/>
            <w:vAlign w:val="center"/>
          </w:tcPr>
          <w:p w14:paraId="01EB5707" w14:textId="467A3C2A"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5</w:t>
            </w:r>
            <w:r w:rsidR="00973573" w:rsidRPr="0063294C">
              <w:rPr>
                <w:noProof/>
                <w:lang w:eastAsia="en-GB"/>
              </w:rPr>
              <w:t xml:space="preserve"> m, Alternative 2</w:t>
            </w:r>
          </w:p>
        </w:tc>
      </w:tr>
    </w:tbl>
    <w:p w14:paraId="2310262F"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71A525EF" w14:textId="77777777" w:rsidTr="007944FC">
        <w:trPr>
          <w:tblHeader/>
        </w:trPr>
        <w:tc>
          <w:tcPr>
            <w:tcW w:w="9691" w:type="dxa"/>
            <w:vAlign w:val="center"/>
          </w:tcPr>
          <w:p w14:paraId="1A20A6A1" w14:textId="6B5BC2A4"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009274A1">
              <w:rPr>
                <w:noProof/>
                <w:lang w:eastAsia="en-GB"/>
              </w:rPr>
              <w:drawing>
                <wp:inline distT="0" distB="0" distL="0" distR="0" wp14:anchorId="193059FD" wp14:editId="6EF8F8FA">
                  <wp:extent cx="5731514" cy="4838062"/>
                  <wp:effectExtent l="0" t="0" r="2536" b="638"/>
                  <wp:docPr id="209"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4" cy="4838062"/>
                          </a:xfrm>
                          <a:prstGeom prst="rect">
                            <a:avLst/>
                          </a:prstGeom>
                          <a:noFill/>
                          <a:ln>
                            <a:noFill/>
                            <a:prstDash/>
                          </a:ln>
                        </pic:spPr>
                      </pic:pic>
                    </a:graphicData>
                  </a:graphic>
                </wp:inline>
              </w:drawing>
            </w:r>
          </w:p>
        </w:tc>
      </w:tr>
      <w:tr w:rsidR="00973573" w14:paraId="796C7F16" w14:textId="77777777" w:rsidTr="007944FC">
        <w:trPr>
          <w:tblHeader/>
        </w:trPr>
        <w:tc>
          <w:tcPr>
            <w:tcW w:w="9691" w:type="dxa"/>
            <w:vAlign w:val="center"/>
          </w:tcPr>
          <w:p w14:paraId="67AD2B8C" w14:textId="5A6303E7"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1</w:t>
            </w:r>
          </w:p>
        </w:tc>
      </w:tr>
      <w:tr w:rsidR="00973573" w14:paraId="08C26AF3" w14:textId="77777777" w:rsidTr="007944FC">
        <w:trPr>
          <w:tblHeader/>
        </w:trPr>
        <w:tc>
          <w:tcPr>
            <w:tcW w:w="9691" w:type="dxa"/>
            <w:vAlign w:val="center"/>
          </w:tcPr>
          <w:p w14:paraId="5254580A" w14:textId="28467DC0" w:rsidR="00973573" w:rsidRPr="0063294C" w:rsidRDefault="007730B5"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7730B5">
              <w:rPr>
                <w:noProof/>
                <w:lang w:eastAsia="en-GB"/>
              </w:rPr>
              <w:drawing>
                <wp:inline distT="0" distB="0" distL="0" distR="0" wp14:anchorId="011D48A5" wp14:editId="12ACE124">
                  <wp:extent cx="5454587" cy="4279014"/>
                  <wp:effectExtent l="0" t="0" r="0" b="7620"/>
                  <wp:docPr id="297" name="Picture 297" descr="C:\msdokut\STANDARDIT\IHO\ENCWG\Drafting 4.0.2 after Mar2016\New picture originals 23mar2016\5.1 picture 5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sdokut\STANDARDIT\IHO\ENCWG\Drafting 4.0.2 after Mar2016\New picture originals 23mar2016\5.1 picture 5 - Safety contour = 6 meter.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64460" cy="4286759"/>
                          </a:xfrm>
                          <a:prstGeom prst="rect">
                            <a:avLst/>
                          </a:prstGeom>
                          <a:noFill/>
                          <a:ln>
                            <a:noFill/>
                          </a:ln>
                        </pic:spPr>
                      </pic:pic>
                    </a:graphicData>
                  </a:graphic>
                </wp:inline>
              </w:drawing>
            </w:r>
          </w:p>
        </w:tc>
      </w:tr>
      <w:tr w:rsidR="00973573" w14:paraId="48587CB4" w14:textId="77777777" w:rsidTr="007944FC">
        <w:trPr>
          <w:tblHeader/>
        </w:trPr>
        <w:tc>
          <w:tcPr>
            <w:tcW w:w="9691" w:type="dxa"/>
            <w:vAlign w:val="center"/>
          </w:tcPr>
          <w:p w14:paraId="258DB4A9" w14:textId="23999D4C" w:rsidR="00973573" w:rsidRPr="0063294C" w:rsidRDefault="0069033B" w:rsidP="007944FC">
            <w:pPr>
              <w:jc w:val="center"/>
              <w:rPr>
                <w:noProof/>
                <w:lang w:eastAsia="en-GB"/>
              </w:rPr>
            </w:pPr>
            <w:r>
              <w:rPr>
                <w:noProof/>
                <w:lang w:eastAsia="en-GB"/>
              </w:rPr>
              <w:t xml:space="preserve">Safety Contour </w:t>
            </w:r>
            <w:r w:rsidR="00973573">
              <w:rPr>
                <w:noProof/>
                <w:lang w:eastAsia="en-GB"/>
              </w:rPr>
              <w:t>= 6</w:t>
            </w:r>
            <w:r w:rsidR="00973573" w:rsidRPr="0063294C">
              <w:rPr>
                <w:noProof/>
                <w:lang w:eastAsia="en-GB"/>
              </w:rPr>
              <w:t xml:space="preserve"> m, Alternative 2</w:t>
            </w:r>
          </w:p>
        </w:tc>
      </w:tr>
    </w:tbl>
    <w:p w14:paraId="05B4DFE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2F9007" w14:textId="77777777" w:rsidTr="007944FC">
        <w:trPr>
          <w:tblHeader/>
        </w:trPr>
        <w:tc>
          <w:tcPr>
            <w:tcW w:w="9691" w:type="dxa"/>
            <w:vAlign w:val="center"/>
          </w:tcPr>
          <w:p w14:paraId="0DE98F6A" w14:textId="654A7655"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62DE5E11" wp14:editId="07CB9456">
                  <wp:extent cx="5731514" cy="4881881"/>
                  <wp:effectExtent l="0" t="0" r="2536" b="0"/>
                  <wp:docPr id="210"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4" cy="4881881"/>
                          </a:xfrm>
                          <a:prstGeom prst="rect">
                            <a:avLst/>
                          </a:prstGeom>
                          <a:noFill/>
                          <a:ln>
                            <a:noFill/>
                            <a:prstDash/>
                          </a:ln>
                        </pic:spPr>
                      </pic:pic>
                    </a:graphicData>
                  </a:graphic>
                </wp:inline>
              </w:drawing>
            </w:r>
          </w:p>
        </w:tc>
      </w:tr>
      <w:tr w:rsidR="00973573" w14:paraId="25280875" w14:textId="77777777" w:rsidTr="007944FC">
        <w:trPr>
          <w:tblHeader/>
        </w:trPr>
        <w:tc>
          <w:tcPr>
            <w:tcW w:w="9691" w:type="dxa"/>
            <w:vAlign w:val="center"/>
          </w:tcPr>
          <w:p w14:paraId="3FB53110" w14:textId="5734210F" w:rsidR="00973573" w:rsidRPr="0063294C" w:rsidRDefault="0069033B" w:rsidP="007944FC">
            <w:pPr>
              <w:jc w:val="center"/>
              <w:rPr>
                <w:noProof/>
                <w:lang w:eastAsia="en-GB"/>
              </w:rPr>
            </w:pPr>
            <w:r>
              <w:rPr>
                <w:noProof/>
                <w:lang w:eastAsia="en-GB"/>
              </w:rPr>
              <w:t xml:space="preserve">Safety Contour </w:t>
            </w:r>
            <w:r w:rsidR="00973573">
              <w:rPr>
                <w:noProof/>
                <w:lang w:eastAsia="en-GB"/>
              </w:rPr>
              <w:t>= 8</w:t>
            </w:r>
            <w:r w:rsidR="00973573" w:rsidRPr="0063294C">
              <w:rPr>
                <w:noProof/>
                <w:lang w:eastAsia="en-GB"/>
              </w:rPr>
              <w:t xml:space="preserve"> m, Alternative 1</w:t>
            </w:r>
          </w:p>
        </w:tc>
      </w:tr>
      <w:tr w:rsidR="00973573" w14:paraId="27CF9D1F" w14:textId="77777777" w:rsidTr="007944FC">
        <w:trPr>
          <w:tblHeader/>
        </w:trPr>
        <w:tc>
          <w:tcPr>
            <w:tcW w:w="9691" w:type="dxa"/>
            <w:vAlign w:val="center"/>
          </w:tcPr>
          <w:p w14:paraId="0BD93B96" w14:textId="14A8ACCF" w:rsidR="00973573" w:rsidRPr="0063294C" w:rsidRDefault="00FF44E8"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F44E8">
              <w:rPr>
                <w:noProof/>
                <w:lang w:eastAsia="en-GB"/>
              </w:rPr>
              <w:drawing>
                <wp:inline distT="0" distB="0" distL="0" distR="0" wp14:anchorId="09BE5DD4" wp14:editId="47E5448D">
                  <wp:extent cx="5572520" cy="4371530"/>
                  <wp:effectExtent l="0" t="0" r="9525" b="0"/>
                  <wp:docPr id="299" name="Picture 299" descr="C:\msdokut\STANDARDIT\IHO\ENCWG\Drafting 4.0.2 after Mar2016\New picture originals 23mar2016\5.1 picture 6 - Safety contour = 8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dokut\STANDARDIT\IHO\ENCWG\Drafting 4.0.2 after Mar2016\New picture originals 23mar2016\5.1 picture 6 - Safety contour = 8 meter.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2041" cy="4378999"/>
                          </a:xfrm>
                          <a:prstGeom prst="rect">
                            <a:avLst/>
                          </a:prstGeom>
                          <a:noFill/>
                          <a:ln>
                            <a:noFill/>
                          </a:ln>
                        </pic:spPr>
                      </pic:pic>
                    </a:graphicData>
                  </a:graphic>
                </wp:inline>
              </w:drawing>
            </w:r>
          </w:p>
        </w:tc>
      </w:tr>
      <w:tr w:rsidR="00973573" w14:paraId="304EB760" w14:textId="77777777" w:rsidTr="007944FC">
        <w:trPr>
          <w:tblHeader/>
        </w:trPr>
        <w:tc>
          <w:tcPr>
            <w:tcW w:w="9691" w:type="dxa"/>
            <w:vAlign w:val="center"/>
          </w:tcPr>
          <w:p w14:paraId="62CB6781" w14:textId="05E51BFD"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8</w:t>
            </w:r>
            <w:r w:rsidR="00973573" w:rsidRPr="0063294C">
              <w:rPr>
                <w:noProof/>
                <w:lang w:eastAsia="en-GB"/>
              </w:rPr>
              <w:t xml:space="preserve"> m, Alternative 2</w:t>
            </w:r>
          </w:p>
        </w:tc>
      </w:tr>
    </w:tbl>
    <w:p w14:paraId="56DDACD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2E761794" w14:textId="77777777" w:rsidTr="007944FC">
        <w:trPr>
          <w:tblHeader/>
        </w:trPr>
        <w:tc>
          <w:tcPr>
            <w:tcW w:w="9691" w:type="dxa"/>
            <w:vAlign w:val="center"/>
          </w:tcPr>
          <w:p w14:paraId="4CA69A31" w14:textId="0C6BE045"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009274A1">
              <w:rPr>
                <w:noProof/>
                <w:lang w:eastAsia="en-GB"/>
              </w:rPr>
              <w:drawing>
                <wp:inline distT="0" distB="0" distL="0" distR="0" wp14:anchorId="70F3F6F6" wp14:editId="5A562278">
                  <wp:extent cx="5731514" cy="4899656"/>
                  <wp:effectExtent l="0" t="0" r="2536" b="0"/>
                  <wp:docPr id="211"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31514" cy="4899656"/>
                          </a:xfrm>
                          <a:prstGeom prst="rect">
                            <a:avLst/>
                          </a:prstGeom>
                          <a:noFill/>
                          <a:ln>
                            <a:noFill/>
                            <a:prstDash/>
                          </a:ln>
                        </pic:spPr>
                      </pic:pic>
                    </a:graphicData>
                  </a:graphic>
                </wp:inline>
              </w:drawing>
            </w:r>
          </w:p>
        </w:tc>
      </w:tr>
      <w:tr w:rsidR="00973573" w14:paraId="79FA043D" w14:textId="77777777" w:rsidTr="007944FC">
        <w:trPr>
          <w:tblHeader/>
        </w:trPr>
        <w:tc>
          <w:tcPr>
            <w:tcW w:w="9691" w:type="dxa"/>
            <w:vAlign w:val="center"/>
          </w:tcPr>
          <w:p w14:paraId="03735113" w14:textId="416F5CB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1</w:t>
            </w:r>
          </w:p>
        </w:tc>
      </w:tr>
      <w:tr w:rsidR="00973573" w14:paraId="1276F142" w14:textId="77777777" w:rsidTr="007944FC">
        <w:trPr>
          <w:tblHeader/>
        </w:trPr>
        <w:tc>
          <w:tcPr>
            <w:tcW w:w="9691" w:type="dxa"/>
            <w:vAlign w:val="center"/>
          </w:tcPr>
          <w:p w14:paraId="07819D29" w14:textId="54D484D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01845568" wp14:editId="1E9ABC2F">
                  <wp:extent cx="5494883" cy="4310625"/>
                  <wp:effectExtent l="0" t="0" r="0" b="0"/>
                  <wp:docPr id="301" name="Picture 301" descr="C:\msdokut\STANDARDIT\IHO\ENCWG\Drafting 4.0.2 after Mar2016\New picture originals 23mar2016\5.1 picture 7 - Safety contour = 9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dokut\STANDARDIT\IHO\ENCWG\Drafting 4.0.2 after Mar2016\New picture originals 23mar2016\5.1 picture 7 - Safety contour = 9 meter.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00520" cy="4315047"/>
                          </a:xfrm>
                          <a:prstGeom prst="rect">
                            <a:avLst/>
                          </a:prstGeom>
                          <a:noFill/>
                          <a:ln>
                            <a:noFill/>
                          </a:ln>
                        </pic:spPr>
                      </pic:pic>
                    </a:graphicData>
                  </a:graphic>
                </wp:inline>
              </w:drawing>
            </w:r>
          </w:p>
        </w:tc>
      </w:tr>
      <w:tr w:rsidR="00973573" w14:paraId="6CBF5448" w14:textId="77777777" w:rsidTr="007944FC">
        <w:trPr>
          <w:tblHeader/>
        </w:trPr>
        <w:tc>
          <w:tcPr>
            <w:tcW w:w="9691" w:type="dxa"/>
            <w:vAlign w:val="center"/>
          </w:tcPr>
          <w:p w14:paraId="78122FC3" w14:textId="68451EAA" w:rsidR="00973573" w:rsidRPr="0063294C" w:rsidRDefault="0069033B" w:rsidP="007944FC">
            <w:pPr>
              <w:jc w:val="center"/>
              <w:rPr>
                <w:noProof/>
                <w:lang w:eastAsia="en-GB"/>
              </w:rPr>
            </w:pPr>
            <w:r>
              <w:rPr>
                <w:noProof/>
                <w:lang w:eastAsia="en-GB"/>
              </w:rPr>
              <w:t xml:space="preserve">Safety Contour </w:t>
            </w:r>
            <w:r w:rsidR="00973573">
              <w:rPr>
                <w:noProof/>
                <w:lang w:eastAsia="en-GB"/>
              </w:rPr>
              <w:t>= 9</w:t>
            </w:r>
            <w:r w:rsidR="00973573" w:rsidRPr="0063294C">
              <w:rPr>
                <w:noProof/>
                <w:lang w:eastAsia="en-GB"/>
              </w:rPr>
              <w:t xml:space="preserve"> m, Alternative 2</w:t>
            </w:r>
          </w:p>
        </w:tc>
      </w:tr>
    </w:tbl>
    <w:p w14:paraId="03114585"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5477221E" w14:textId="77777777" w:rsidTr="007944FC">
        <w:trPr>
          <w:tblHeader/>
        </w:trPr>
        <w:tc>
          <w:tcPr>
            <w:tcW w:w="9691" w:type="dxa"/>
            <w:vAlign w:val="center"/>
          </w:tcPr>
          <w:p w14:paraId="3D111C4A" w14:textId="7F65DE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87FD3CB" wp14:editId="1AECD9B5">
                  <wp:extent cx="5731514" cy="4971419"/>
                  <wp:effectExtent l="0" t="0" r="2536" b="631"/>
                  <wp:docPr id="212"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4" cy="4971419"/>
                          </a:xfrm>
                          <a:prstGeom prst="rect">
                            <a:avLst/>
                          </a:prstGeom>
                          <a:noFill/>
                          <a:ln>
                            <a:noFill/>
                            <a:prstDash/>
                          </a:ln>
                        </pic:spPr>
                      </pic:pic>
                    </a:graphicData>
                  </a:graphic>
                </wp:inline>
              </w:drawing>
            </w:r>
            <w:r w:rsidR="009274A1">
              <w:rPr>
                <w:noProof/>
                <w:lang w:eastAsia="en-GB"/>
              </w:rPr>
              <w:drawing>
                <wp:inline distT="0" distB="0" distL="0" distR="0" wp14:anchorId="55B0CF06" wp14:editId="7B02E9B9">
                  <wp:extent cx="5731514" cy="4801230"/>
                  <wp:effectExtent l="0" t="0" r="2536" b="0"/>
                  <wp:docPr id="213"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4" cy="4801230"/>
                          </a:xfrm>
                          <a:prstGeom prst="rect">
                            <a:avLst/>
                          </a:prstGeom>
                          <a:noFill/>
                          <a:ln>
                            <a:noFill/>
                            <a:prstDash/>
                          </a:ln>
                        </pic:spPr>
                      </pic:pic>
                    </a:graphicData>
                  </a:graphic>
                </wp:inline>
              </w:drawing>
            </w:r>
          </w:p>
        </w:tc>
      </w:tr>
      <w:tr w:rsidR="00973573" w14:paraId="26637742" w14:textId="77777777" w:rsidTr="007944FC">
        <w:trPr>
          <w:tblHeader/>
        </w:trPr>
        <w:tc>
          <w:tcPr>
            <w:tcW w:w="9691" w:type="dxa"/>
            <w:vAlign w:val="center"/>
          </w:tcPr>
          <w:p w14:paraId="7964AD90" w14:textId="3EB64A75"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10</w:t>
            </w:r>
            <w:r w:rsidR="00973573" w:rsidRPr="0063294C">
              <w:rPr>
                <w:noProof/>
                <w:lang w:eastAsia="en-GB"/>
              </w:rPr>
              <w:t xml:space="preserve"> m, Alternative 1</w:t>
            </w:r>
          </w:p>
        </w:tc>
      </w:tr>
      <w:tr w:rsidR="00973573" w14:paraId="2B00A32C" w14:textId="77777777" w:rsidTr="007944FC">
        <w:trPr>
          <w:tblHeader/>
        </w:trPr>
        <w:tc>
          <w:tcPr>
            <w:tcW w:w="9691" w:type="dxa"/>
            <w:vAlign w:val="center"/>
          </w:tcPr>
          <w:p w14:paraId="50E2E1E3" w14:textId="5EC5D20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853239">
              <w:rPr>
                <w:noProof/>
                <w:lang w:eastAsia="en-GB"/>
              </w:rPr>
              <w:drawing>
                <wp:inline distT="0" distB="0" distL="0" distR="0" wp14:anchorId="148A1EBF" wp14:editId="4B932A36">
                  <wp:extent cx="5586542" cy="4382530"/>
                  <wp:effectExtent l="0" t="0" r="0" b="0"/>
                  <wp:docPr id="303" name="Picture 303" descr="C:\msdokut\STANDARDIT\IHO\ENCWG\Drafting 4.0.2 after Mar2016\New picture originals 23mar2016\5.1 picture 8 - Safety contour = 1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dokut\STANDARDIT\IHO\ENCWG\Drafting 4.0.2 after Mar2016\New picture originals 23mar2016\5.1 picture 8 - Safety contour = 10 mete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92831" cy="4387463"/>
                          </a:xfrm>
                          <a:prstGeom prst="rect">
                            <a:avLst/>
                          </a:prstGeom>
                          <a:noFill/>
                          <a:ln>
                            <a:noFill/>
                          </a:ln>
                        </pic:spPr>
                      </pic:pic>
                    </a:graphicData>
                  </a:graphic>
                </wp:inline>
              </w:drawing>
            </w:r>
          </w:p>
        </w:tc>
      </w:tr>
      <w:tr w:rsidR="00973573" w14:paraId="2C0A81A3" w14:textId="77777777" w:rsidTr="007944FC">
        <w:trPr>
          <w:tblHeader/>
        </w:trPr>
        <w:tc>
          <w:tcPr>
            <w:tcW w:w="9691" w:type="dxa"/>
            <w:vAlign w:val="center"/>
          </w:tcPr>
          <w:p w14:paraId="5280A36E" w14:textId="72533727" w:rsidR="00973573" w:rsidRPr="0063294C" w:rsidRDefault="0069033B" w:rsidP="007944FC">
            <w:pPr>
              <w:jc w:val="center"/>
              <w:rPr>
                <w:noProof/>
                <w:lang w:eastAsia="en-GB"/>
              </w:rPr>
            </w:pPr>
            <w:r>
              <w:rPr>
                <w:noProof/>
                <w:lang w:eastAsia="en-GB"/>
              </w:rPr>
              <w:t xml:space="preserve">Safety Contour </w:t>
            </w:r>
            <w:r w:rsidR="00973573">
              <w:rPr>
                <w:noProof/>
                <w:lang w:eastAsia="en-GB"/>
              </w:rPr>
              <w:t>= 10</w:t>
            </w:r>
            <w:r w:rsidR="00973573" w:rsidRPr="0063294C">
              <w:rPr>
                <w:noProof/>
                <w:lang w:eastAsia="en-GB"/>
              </w:rPr>
              <w:t xml:space="preserve"> m, Alternative 2</w:t>
            </w:r>
          </w:p>
        </w:tc>
      </w:tr>
    </w:tbl>
    <w:p w14:paraId="2A1C196A"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043BFFB6" w14:textId="77777777" w:rsidTr="007944FC">
        <w:trPr>
          <w:tblHeader/>
        </w:trPr>
        <w:tc>
          <w:tcPr>
            <w:tcW w:w="9691" w:type="dxa"/>
            <w:vAlign w:val="center"/>
          </w:tcPr>
          <w:p w14:paraId="4472D401" w14:textId="2EE4DC0A"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1CEABF2C" wp14:editId="74B4CC94">
                  <wp:extent cx="5731514" cy="4993638"/>
                  <wp:effectExtent l="0" t="0" r="2536" b="0"/>
                  <wp:docPr id="214"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4" cy="4993638"/>
                          </a:xfrm>
                          <a:prstGeom prst="rect">
                            <a:avLst/>
                          </a:prstGeom>
                          <a:noFill/>
                          <a:ln>
                            <a:noFill/>
                            <a:prstDash/>
                          </a:ln>
                        </pic:spPr>
                      </pic:pic>
                    </a:graphicData>
                  </a:graphic>
                </wp:inline>
              </w:drawing>
            </w:r>
          </w:p>
        </w:tc>
      </w:tr>
      <w:tr w:rsidR="00973573" w14:paraId="46596C43" w14:textId="77777777" w:rsidTr="007944FC">
        <w:trPr>
          <w:tblHeader/>
        </w:trPr>
        <w:tc>
          <w:tcPr>
            <w:tcW w:w="9691" w:type="dxa"/>
            <w:vAlign w:val="center"/>
          </w:tcPr>
          <w:p w14:paraId="0CCD9853" w14:textId="7D77CC66"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1</w:t>
            </w:r>
          </w:p>
        </w:tc>
      </w:tr>
      <w:tr w:rsidR="00973573" w14:paraId="2DD22F03" w14:textId="77777777" w:rsidTr="007944FC">
        <w:trPr>
          <w:tblHeader/>
        </w:trPr>
        <w:tc>
          <w:tcPr>
            <w:tcW w:w="9691" w:type="dxa"/>
            <w:vAlign w:val="center"/>
          </w:tcPr>
          <w:p w14:paraId="6F9B2472" w14:textId="7C9EEDE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1A05A385" wp14:editId="7D71F37E">
                  <wp:extent cx="5545239" cy="4350130"/>
                  <wp:effectExtent l="0" t="0" r="0" b="0"/>
                  <wp:docPr id="305" name="Picture 305" descr="C:\msdokut\STANDARDIT\IHO\ENCWG\Drafting 4.0.2 after Mar2016\New picture originals 23mar2016\5.1 picture 9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dokut\STANDARDIT\IHO\ENCWG\Drafting 4.0.2 after Mar2016\New picture originals 23mar2016\5.1 picture 9 - Safety contour = 11 meter.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7679" cy="4352044"/>
                          </a:xfrm>
                          <a:prstGeom prst="rect">
                            <a:avLst/>
                          </a:prstGeom>
                          <a:noFill/>
                          <a:ln>
                            <a:noFill/>
                          </a:ln>
                        </pic:spPr>
                      </pic:pic>
                    </a:graphicData>
                  </a:graphic>
                </wp:inline>
              </w:drawing>
            </w:r>
          </w:p>
        </w:tc>
      </w:tr>
      <w:tr w:rsidR="00973573" w14:paraId="1F4387EE" w14:textId="77777777" w:rsidTr="007944FC">
        <w:trPr>
          <w:tblHeader/>
        </w:trPr>
        <w:tc>
          <w:tcPr>
            <w:tcW w:w="9691" w:type="dxa"/>
            <w:vAlign w:val="center"/>
          </w:tcPr>
          <w:p w14:paraId="73625AD5" w14:textId="77E9615C" w:rsidR="00973573" w:rsidRPr="0063294C" w:rsidRDefault="0069033B" w:rsidP="007944FC">
            <w:pPr>
              <w:jc w:val="center"/>
              <w:rPr>
                <w:noProof/>
                <w:lang w:eastAsia="en-GB"/>
              </w:rPr>
            </w:pPr>
            <w:r>
              <w:rPr>
                <w:noProof/>
                <w:lang w:eastAsia="en-GB"/>
              </w:rPr>
              <w:t xml:space="preserve">Safety Contour </w:t>
            </w:r>
            <w:r w:rsidR="00973573">
              <w:rPr>
                <w:noProof/>
                <w:lang w:eastAsia="en-GB"/>
              </w:rPr>
              <w:t>= 11</w:t>
            </w:r>
            <w:r w:rsidR="00973573" w:rsidRPr="0063294C">
              <w:rPr>
                <w:noProof/>
                <w:lang w:eastAsia="en-GB"/>
              </w:rPr>
              <w:t xml:space="preserve"> m, Alternative 2</w:t>
            </w:r>
          </w:p>
        </w:tc>
      </w:tr>
    </w:tbl>
    <w:p w14:paraId="7CC27453"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7B2C9CD" w14:textId="77777777" w:rsidTr="007944FC">
        <w:trPr>
          <w:tblHeader/>
        </w:trPr>
        <w:tc>
          <w:tcPr>
            <w:tcW w:w="9691" w:type="dxa"/>
            <w:vAlign w:val="center"/>
          </w:tcPr>
          <w:p w14:paraId="0E4AD3FA" w14:textId="5F37BBB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968894" wp14:editId="1A027082">
                  <wp:extent cx="5731514" cy="4993638"/>
                  <wp:effectExtent l="0" t="0" r="2536" b="0"/>
                  <wp:docPr id="217"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4" cy="4993638"/>
                          </a:xfrm>
                          <a:prstGeom prst="rect">
                            <a:avLst/>
                          </a:prstGeom>
                          <a:noFill/>
                          <a:ln>
                            <a:noFill/>
                            <a:prstDash/>
                          </a:ln>
                        </pic:spPr>
                      </pic:pic>
                    </a:graphicData>
                  </a:graphic>
                </wp:inline>
              </w:drawing>
            </w:r>
          </w:p>
        </w:tc>
      </w:tr>
      <w:tr w:rsidR="00973573" w14:paraId="55F2A07A" w14:textId="77777777" w:rsidTr="007944FC">
        <w:trPr>
          <w:tblHeader/>
        </w:trPr>
        <w:tc>
          <w:tcPr>
            <w:tcW w:w="9691" w:type="dxa"/>
            <w:vAlign w:val="center"/>
          </w:tcPr>
          <w:p w14:paraId="50F4AF37" w14:textId="4F48ED7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1</w:t>
            </w:r>
          </w:p>
        </w:tc>
      </w:tr>
      <w:tr w:rsidR="00973573" w14:paraId="1432A0D9" w14:textId="77777777" w:rsidTr="007944FC">
        <w:trPr>
          <w:tblHeader/>
        </w:trPr>
        <w:tc>
          <w:tcPr>
            <w:tcW w:w="9691" w:type="dxa"/>
            <w:vAlign w:val="center"/>
          </w:tcPr>
          <w:p w14:paraId="58035DCF" w14:textId="71A5D4D4"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2FFD5930" wp14:editId="6A5A87FE">
                  <wp:extent cx="5586542" cy="4382530"/>
                  <wp:effectExtent l="0" t="0" r="0" b="0"/>
                  <wp:docPr id="307" name="Picture 307" descr="C:\msdokut\STANDARDIT\IHO\ENCWG\Drafting 4.0.2 after Mar2016\New picture originals 23mar2016\5.1 picture 10 - Safety contour = 1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dokut\STANDARDIT\IHO\ENCWG\Drafting 4.0.2 after Mar2016\New picture originals 23mar2016\5.1 picture 10 - Safety contour = 16 meter.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92232" cy="4386993"/>
                          </a:xfrm>
                          <a:prstGeom prst="rect">
                            <a:avLst/>
                          </a:prstGeom>
                          <a:noFill/>
                          <a:ln>
                            <a:noFill/>
                          </a:ln>
                        </pic:spPr>
                      </pic:pic>
                    </a:graphicData>
                  </a:graphic>
                </wp:inline>
              </w:drawing>
            </w:r>
          </w:p>
        </w:tc>
      </w:tr>
      <w:tr w:rsidR="00973573" w14:paraId="4EB82939" w14:textId="77777777" w:rsidTr="007944FC">
        <w:trPr>
          <w:tblHeader/>
        </w:trPr>
        <w:tc>
          <w:tcPr>
            <w:tcW w:w="9691" w:type="dxa"/>
            <w:vAlign w:val="center"/>
          </w:tcPr>
          <w:p w14:paraId="755165B8" w14:textId="3BCA2553" w:rsidR="00973573" w:rsidRPr="0063294C" w:rsidRDefault="0069033B" w:rsidP="007944FC">
            <w:pPr>
              <w:jc w:val="center"/>
              <w:rPr>
                <w:noProof/>
                <w:lang w:eastAsia="en-GB"/>
              </w:rPr>
            </w:pPr>
            <w:r>
              <w:rPr>
                <w:noProof/>
                <w:lang w:eastAsia="en-GB"/>
              </w:rPr>
              <w:t xml:space="preserve">Safety Contour </w:t>
            </w:r>
            <w:r w:rsidR="00973573">
              <w:rPr>
                <w:noProof/>
                <w:lang w:eastAsia="en-GB"/>
              </w:rPr>
              <w:t>= 16</w:t>
            </w:r>
            <w:r w:rsidR="00973573" w:rsidRPr="0063294C">
              <w:rPr>
                <w:noProof/>
                <w:lang w:eastAsia="en-GB"/>
              </w:rPr>
              <w:t xml:space="preserve"> m, Alternative 2</w:t>
            </w:r>
          </w:p>
        </w:tc>
      </w:tr>
    </w:tbl>
    <w:p w14:paraId="0A12406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4677213F" w14:textId="77777777" w:rsidTr="007944FC">
        <w:trPr>
          <w:tblHeader/>
        </w:trPr>
        <w:tc>
          <w:tcPr>
            <w:tcW w:w="9691" w:type="dxa"/>
            <w:vAlign w:val="center"/>
          </w:tcPr>
          <w:p w14:paraId="64525AED" w14:textId="4EF329D0"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C54ACDA" wp14:editId="2777DD85">
                  <wp:extent cx="5731514" cy="5010783"/>
                  <wp:effectExtent l="0" t="0" r="2536" b="0"/>
                  <wp:docPr id="219"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31514" cy="5010783"/>
                          </a:xfrm>
                          <a:prstGeom prst="rect">
                            <a:avLst/>
                          </a:prstGeom>
                          <a:noFill/>
                          <a:ln>
                            <a:noFill/>
                            <a:prstDash/>
                          </a:ln>
                        </pic:spPr>
                      </pic:pic>
                    </a:graphicData>
                  </a:graphic>
                </wp:inline>
              </w:drawing>
            </w:r>
          </w:p>
        </w:tc>
      </w:tr>
      <w:tr w:rsidR="00973573" w14:paraId="25ADCD0E" w14:textId="77777777" w:rsidTr="007944FC">
        <w:trPr>
          <w:tblHeader/>
        </w:trPr>
        <w:tc>
          <w:tcPr>
            <w:tcW w:w="9691" w:type="dxa"/>
            <w:vAlign w:val="center"/>
          </w:tcPr>
          <w:p w14:paraId="63433DFC" w14:textId="7FC4827C"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1</w:t>
            </w:r>
          </w:p>
        </w:tc>
      </w:tr>
      <w:tr w:rsidR="00973573" w14:paraId="001437E1" w14:textId="77777777" w:rsidTr="007944FC">
        <w:trPr>
          <w:tblHeader/>
        </w:trPr>
        <w:tc>
          <w:tcPr>
            <w:tcW w:w="9691" w:type="dxa"/>
            <w:vAlign w:val="center"/>
          </w:tcPr>
          <w:p w14:paraId="17A06A21" w14:textId="280FA647"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74FBB54A" wp14:editId="77096FE0">
                  <wp:extent cx="5615652" cy="4405366"/>
                  <wp:effectExtent l="0" t="0" r="4445" b="0"/>
                  <wp:docPr id="309" name="Picture 309" descr="C:\msdokut\STANDARDIT\IHO\ENCWG\Drafting 4.0.2 after Mar2016\New picture originals 23mar2016\5.1 picture 11 - Safety contour = 2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dokut\STANDARDIT\IHO\ENCWG\Drafting 4.0.2 after Mar2016\New picture originals 23mar2016\5.1 picture 11 - Safety contour = 21 meter.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5256" cy="4412900"/>
                          </a:xfrm>
                          <a:prstGeom prst="rect">
                            <a:avLst/>
                          </a:prstGeom>
                          <a:noFill/>
                          <a:ln>
                            <a:noFill/>
                          </a:ln>
                        </pic:spPr>
                      </pic:pic>
                    </a:graphicData>
                  </a:graphic>
                </wp:inline>
              </w:drawing>
            </w:r>
          </w:p>
        </w:tc>
      </w:tr>
      <w:tr w:rsidR="00973573" w14:paraId="61CFFA5D" w14:textId="77777777" w:rsidTr="007944FC">
        <w:trPr>
          <w:tblHeader/>
        </w:trPr>
        <w:tc>
          <w:tcPr>
            <w:tcW w:w="9691" w:type="dxa"/>
            <w:vAlign w:val="center"/>
          </w:tcPr>
          <w:p w14:paraId="22B05595" w14:textId="30CEBB8B" w:rsidR="00973573" w:rsidRPr="0063294C" w:rsidRDefault="0069033B" w:rsidP="007944FC">
            <w:pPr>
              <w:jc w:val="center"/>
              <w:rPr>
                <w:noProof/>
                <w:lang w:eastAsia="en-GB"/>
              </w:rPr>
            </w:pPr>
            <w:r>
              <w:rPr>
                <w:noProof/>
                <w:lang w:eastAsia="en-GB"/>
              </w:rPr>
              <w:t xml:space="preserve">Safety Contour </w:t>
            </w:r>
            <w:r w:rsidR="00973573">
              <w:rPr>
                <w:noProof/>
                <w:lang w:eastAsia="en-GB"/>
              </w:rPr>
              <w:t>= 21</w:t>
            </w:r>
            <w:r w:rsidR="00973573" w:rsidRPr="0063294C">
              <w:rPr>
                <w:noProof/>
                <w:lang w:eastAsia="en-GB"/>
              </w:rPr>
              <w:t xml:space="preserve"> m, Alternative 2</w:t>
            </w:r>
          </w:p>
        </w:tc>
      </w:tr>
    </w:tbl>
    <w:p w14:paraId="02C4A2F9"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6B747174" w14:textId="77777777" w:rsidTr="007944FC">
        <w:trPr>
          <w:tblHeader/>
        </w:trPr>
        <w:tc>
          <w:tcPr>
            <w:tcW w:w="9691" w:type="dxa"/>
            <w:vAlign w:val="center"/>
          </w:tcPr>
          <w:p w14:paraId="206C07D0" w14:textId="4C416AE8"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0837B39" wp14:editId="3F1B0F47">
                  <wp:extent cx="5731514" cy="4930773"/>
                  <wp:effectExtent l="0" t="0" r="2536" b="3177"/>
                  <wp:docPr id="220"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1514" cy="4930773"/>
                          </a:xfrm>
                          <a:prstGeom prst="rect">
                            <a:avLst/>
                          </a:prstGeom>
                          <a:noFill/>
                          <a:ln>
                            <a:noFill/>
                            <a:prstDash/>
                          </a:ln>
                        </pic:spPr>
                      </pic:pic>
                    </a:graphicData>
                  </a:graphic>
                </wp:inline>
              </w:drawing>
            </w:r>
          </w:p>
        </w:tc>
      </w:tr>
      <w:tr w:rsidR="00973573" w14:paraId="1B3623FB" w14:textId="77777777" w:rsidTr="007944FC">
        <w:trPr>
          <w:tblHeader/>
        </w:trPr>
        <w:tc>
          <w:tcPr>
            <w:tcW w:w="9691" w:type="dxa"/>
            <w:vAlign w:val="center"/>
          </w:tcPr>
          <w:p w14:paraId="6D316680" w14:textId="05FD9DF0"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1</w:t>
            </w:r>
          </w:p>
        </w:tc>
      </w:tr>
      <w:tr w:rsidR="00973573" w14:paraId="65C57A27" w14:textId="77777777" w:rsidTr="007944FC">
        <w:trPr>
          <w:tblHeader/>
        </w:trPr>
        <w:tc>
          <w:tcPr>
            <w:tcW w:w="9691" w:type="dxa"/>
            <w:vAlign w:val="center"/>
          </w:tcPr>
          <w:p w14:paraId="070F01D2" w14:textId="4CC87D22"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853239">
              <w:rPr>
                <w:noProof/>
                <w:lang w:eastAsia="en-GB"/>
              </w:rPr>
              <w:drawing>
                <wp:inline distT="0" distB="0" distL="0" distR="0" wp14:anchorId="38E19DD3" wp14:editId="087162F2">
                  <wp:extent cx="5624279" cy="4412134"/>
                  <wp:effectExtent l="0" t="0" r="0" b="7620"/>
                  <wp:docPr id="311" name="Picture 311" descr="C:\msdokut\STANDARDIT\IHO\ENCWG\Drafting 4.0.2 after Mar2016\New picture originals 23mar2016\5.1 picture 12 - Safety contour = 3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dokut\STANDARDIT\IHO\ENCWG\Drafting 4.0.2 after Mar2016\New picture originals 23mar2016\5.1 picture 12 - Safety contour = 31 meter.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29049" cy="4415876"/>
                          </a:xfrm>
                          <a:prstGeom prst="rect">
                            <a:avLst/>
                          </a:prstGeom>
                          <a:noFill/>
                          <a:ln>
                            <a:noFill/>
                          </a:ln>
                        </pic:spPr>
                      </pic:pic>
                    </a:graphicData>
                  </a:graphic>
                </wp:inline>
              </w:drawing>
            </w:r>
          </w:p>
        </w:tc>
      </w:tr>
      <w:tr w:rsidR="00973573" w14:paraId="727EFA15" w14:textId="77777777" w:rsidTr="007944FC">
        <w:trPr>
          <w:tblHeader/>
        </w:trPr>
        <w:tc>
          <w:tcPr>
            <w:tcW w:w="9691" w:type="dxa"/>
            <w:vAlign w:val="center"/>
          </w:tcPr>
          <w:p w14:paraId="63EC1217" w14:textId="6DA0BCE1" w:rsidR="00973573" w:rsidRPr="0063294C" w:rsidRDefault="0069033B" w:rsidP="007944FC">
            <w:pPr>
              <w:jc w:val="center"/>
              <w:rPr>
                <w:noProof/>
                <w:lang w:eastAsia="en-GB"/>
              </w:rPr>
            </w:pPr>
            <w:r>
              <w:rPr>
                <w:noProof/>
                <w:lang w:eastAsia="en-GB"/>
              </w:rPr>
              <w:t xml:space="preserve">Safety Contour </w:t>
            </w:r>
            <w:r w:rsidR="00973573">
              <w:rPr>
                <w:noProof/>
                <w:lang w:eastAsia="en-GB"/>
              </w:rPr>
              <w:t>= 31</w:t>
            </w:r>
            <w:r w:rsidR="00973573" w:rsidRPr="0063294C">
              <w:rPr>
                <w:noProof/>
                <w:lang w:eastAsia="en-GB"/>
              </w:rPr>
              <w:t xml:space="preserve"> m, Alternative 2</w:t>
            </w:r>
          </w:p>
        </w:tc>
      </w:tr>
    </w:tbl>
    <w:p w14:paraId="0C4CEFE4"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115184" w14:textId="77777777" w:rsidTr="007944FC">
        <w:trPr>
          <w:tblHeader/>
        </w:trPr>
        <w:tc>
          <w:tcPr>
            <w:tcW w:w="9691" w:type="dxa"/>
            <w:vAlign w:val="center"/>
          </w:tcPr>
          <w:p w14:paraId="49851206" w14:textId="771D6D4D" w:rsidR="00973573" w:rsidRPr="0063294C" w:rsidRDefault="00853239"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3225511D" wp14:editId="5CA5957B">
                  <wp:extent cx="5731514" cy="4982208"/>
                  <wp:effectExtent l="0" t="0" r="2536" b="8892"/>
                  <wp:docPr id="222"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31514" cy="4982208"/>
                          </a:xfrm>
                          <a:prstGeom prst="rect">
                            <a:avLst/>
                          </a:prstGeom>
                          <a:noFill/>
                          <a:ln>
                            <a:noFill/>
                            <a:prstDash/>
                          </a:ln>
                        </pic:spPr>
                      </pic:pic>
                    </a:graphicData>
                  </a:graphic>
                </wp:inline>
              </w:drawing>
            </w:r>
          </w:p>
        </w:tc>
      </w:tr>
      <w:tr w:rsidR="00973573" w14:paraId="6649B8DD" w14:textId="77777777" w:rsidTr="007944FC">
        <w:trPr>
          <w:tblHeader/>
        </w:trPr>
        <w:tc>
          <w:tcPr>
            <w:tcW w:w="9691" w:type="dxa"/>
            <w:vAlign w:val="center"/>
          </w:tcPr>
          <w:p w14:paraId="6070E68E" w14:textId="4A7AE286"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1</w:t>
            </w:r>
          </w:p>
        </w:tc>
      </w:tr>
      <w:tr w:rsidR="00973573" w14:paraId="562DE0AE" w14:textId="77777777" w:rsidTr="007944FC">
        <w:trPr>
          <w:tblHeader/>
        </w:trPr>
        <w:tc>
          <w:tcPr>
            <w:tcW w:w="9691" w:type="dxa"/>
            <w:vAlign w:val="center"/>
          </w:tcPr>
          <w:p w14:paraId="3545E9FA" w14:textId="1EEED7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9D0FEF0" wp14:editId="39623090">
                  <wp:extent cx="5548115" cy="4352385"/>
                  <wp:effectExtent l="0" t="0" r="0" b="0"/>
                  <wp:docPr id="314" name="Picture 314" descr="C:\msdokut\STANDARDIT\IHO\ENCWG\Drafting 4.0.2 after Mar2016\New picture originals 23mar2016\5.1 picture 13 - Safety contour = 42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dokut\STANDARDIT\IHO\ENCWG\Drafting 4.0.2 after Mar2016\New picture originals 23mar2016\5.1 picture 13 - Safety contour = 42 meter - Alternativ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48115" cy="4352385"/>
                          </a:xfrm>
                          <a:prstGeom prst="rect">
                            <a:avLst/>
                          </a:prstGeom>
                          <a:noFill/>
                          <a:ln>
                            <a:noFill/>
                          </a:ln>
                        </pic:spPr>
                      </pic:pic>
                    </a:graphicData>
                  </a:graphic>
                </wp:inline>
              </w:drawing>
            </w:r>
          </w:p>
        </w:tc>
      </w:tr>
      <w:tr w:rsidR="00973573" w14:paraId="675B622D" w14:textId="77777777" w:rsidTr="007944FC">
        <w:trPr>
          <w:tblHeader/>
        </w:trPr>
        <w:tc>
          <w:tcPr>
            <w:tcW w:w="9691" w:type="dxa"/>
            <w:vAlign w:val="center"/>
          </w:tcPr>
          <w:p w14:paraId="39114A47" w14:textId="6750FFFA" w:rsidR="00973573" w:rsidRPr="0063294C" w:rsidRDefault="0069033B" w:rsidP="007944FC">
            <w:pPr>
              <w:jc w:val="center"/>
              <w:rPr>
                <w:noProof/>
                <w:lang w:eastAsia="en-GB"/>
              </w:rPr>
            </w:pPr>
            <w:r>
              <w:rPr>
                <w:noProof/>
                <w:lang w:eastAsia="en-GB"/>
              </w:rPr>
              <w:t xml:space="preserve">Safety Contour </w:t>
            </w:r>
            <w:r w:rsidR="00973573">
              <w:rPr>
                <w:noProof/>
                <w:lang w:eastAsia="en-GB"/>
              </w:rPr>
              <w:t>= 42</w:t>
            </w:r>
            <w:r w:rsidR="00973573" w:rsidRPr="0063294C">
              <w:rPr>
                <w:noProof/>
                <w:lang w:eastAsia="en-GB"/>
              </w:rPr>
              <w:t xml:space="preserve"> m, Alternative 2</w:t>
            </w:r>
          </w:p>
        </w:tc>
      </w:tr>
    </w:tbl>
    <w:p w14:paraId="37D25721"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112B5EF2" w14:textId="77777777" w:rsidTr="007944FC">
        <w:trPr>
          <w:tblHeader/>
        </w:trPr>
        <w:tc>
          <w:tcPr>
            <w:tcW w:w="9691" w:type="dxa"/>
            <w:vAlign w:val="center"/>
          </w:tcPr>
          <w:p w14:paraId="20DB1E6F" w14:textId="0F521D41"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0307A1DB" wp14:editId="56D8F778">
                  <wp:extent cx="5731514" cy="5022854"/>
                  <wp:effectExtent l="0" t="0" r="2536" b="6346"/>
                  <wp:docPr id="223"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31514" cy="5022854"/>
                          </a:xfrm>
                          <a:prstGeom prst="rect">
                            <a:avLst/>
                          </a:prstGeom>
                          <a:noFill/>
                          <a:ln>
                            <a:noFill/>
                            <a:prstDash/>
                          </a:ln>
                        </pic:spPr>
                      </pic:pic>
                    </a:graphicData>
                  </a:graphic>
                </wp:inline>
              </w:drawing>
            </w:r>
          </w:p>
        </w:tc>
      </w:tr>
      <w:tr w:rsidR="00973573" w14:paraId="61DFD88D" w14:textId="77777777" w:rsidTr="007944FC">
        <w:trPr>
          <w:tblHeader/>
        </w:trPr>
        <w:tc>
          <w:tcPr>
            <w:tcW w:w="9691" w:type="dxa"/>
            <w:vAlign w:val="center"/>
          </w:tcPr>
          <w:p w14:paraId="47E61C7E" w14:textId="2978F6BC"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1</w:t>
            </w:r>
          </w:p>
        </w:tc>
      </w:tr>
      <w:tr w:rsidR="00973573" w14:paraId="467A2C1F" w14:textId="77777777" w:rsidTr="007944FC">
        <w:trPr>
          <w:tblHeader/>
        </w:trPr>
        <w:tc>
          <w:tcPr>
            <w:tcW w:w="9691" w:type="dxa"/>
            <w:vAlign w:val="center"/>
          </w:tcPr>
          <w:p w14:paraId="63837DB3" w14:textId="5A9251FB"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Pr="00F17887">
              <w:rPr>
                <w:noProof/>
                <w:lang w:eastAsia="en-GB"/>
              </w:rPr>
              <w:drawing>
                <wp:inline distT="0" distB="0" distL="0" distR="0" wp14:anchorId="4BFCB4D7" wp14:editId="781A8D89">
                  <wp:extent cx="5575546" cy="4373904"/>
                  <wp:effectExtent l="0" t="0" r="6350" b="7620"/>
                  <wp:docPr id="317" name="Picture 317" descr="C:\msdokut\STANDARDIT\IHO\ENCWG\Drafting 4.0.2 after Mar2016\New picture originals 23mar2016\5.1 picture 14 - Safety contour = 50 meter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dokut\STANDARDIT\IHO\ENCWG\Drafting 4.0.2 after Mar2016\New picture originals 23mar2016\5.1 picture 14 - Safety contour = 50 meter - Alternativ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79910" cy="4377328"/>
                          </a:xfrm>
                          <a:prstGeom prst="rect">
                            <a:avLst/>
                          </a:prstGeom>
                          <a:noFill/>
                          <a:ln>
                            <a:noFill/>
                          </a:ln>
                        </pic:spPr>
                      </pic:pic>
                    </a:graphicData>
                  </a:graphic>
                </wp:inline>
              </w:drawing>
            </w:r>
          </w:p>
        </w:tc>
      </w:tr>
      <w:tr w:rsidR="00973573" w14:paraId="642777B4" w14:textId="77777777" w:rsidTr="007944FC">
        <w:trPr>
          <w:tblHeader/>
        </w:trPr>
        <w:tc>
          <w:tcPr>
            <w:tcW w:w="9691" w:type="dxa"/>
            <w:vAlign w:val="center"/>
          </w:tcPr>
          <w:p w14:paraId="57FB70E9" w14:textId="209E46C4" w:rsidR="00973573" w:rsidRPr="0063294C" w:rsidRDefault="0069033B" w:rsidP="007944FC">
            <w:pPr>
              <w:jc w:val="center"/>
              <w:rPr>
                <w:noProof/>
                <w:lang w:eastAsia="en-GB"/>
              </w:rPr>
            </w:pPr>
            <w:r>
              <w:rPr>
                <w:noProof/>
                <w:lang w:eastAsia="en-GB"/>
              </w:rPr>
              <w:t xml:space="preserve">Safety Contour </w:t>
            </w:r>
            <w:r w:rsidR="00973573">
              <w:rPr>
                <w:noProof/>
                <w:lang w:eastAsia="en-GB"/>
              </w:rPr>
              <w:t>= 50</w:t>
            </w:r>
            <w:r w:rsidR="00973573" w:rsidRPr="0063294C">
              <w:rPr>
                <w:noProof/>
                <w:lang w:eastAsia="en-GB"/>
              </w:rPr>
              <w:t xml:space="preserve"> m, Alternative 2</w:t>
            </w:r>
          </w:p>
        </w:tc>
      </w:tr>
    </w:tbl>
    <w:p w14:paraId="59282528" w14:textId="77777777" w:rsidR="00973573" w:rsidRDefault="00973573" w:rsidP="00973573"/>
    <w:tbl>
      <w:tblPr>
        <w:tblW w:w="969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91"/>
      </w:tblGrid>
      <w:tr w:rsidR="00973573" w14:paraId="386C4332" w14:textId="77777777" w:rsidTr="007944FC">
        <w:trPr>
          <w:tblHeader/>
        </w:trPr>
        <w:tc>
          <w:tcPr>
            <w:tcW w:w="9691" w:type="dxa"/>
            <w:vAlign w:val="center"/>
          </w:tcPr>
          <w:p w14:paraId="796525E9" w14:textId="5351E096"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lastRenderedPageBreak/>
              <w:t xml:space="preserve"> </w:t>
            </w:r>
            <w:r w:rsidR="009274A1">
              <w:rPr>
                <w:noProof/>
                <w:lang w:eastAsia="en-GB"/>
              </w:rPr>
              <w:drawing>
                <wp:inline distT="0" distB="0" distL="0" distR="0" wp14:anchorId="5D6E5504" wp14:editId="6CC06E5D">
                  <wp:extent cx="5731514" cy="4854577"/>
                  <wp:effectExtent l="0" t="0" r="2536" b="3173"/>
                  <wp:docPr id="224"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31514" cy="4854577"/>
                          </a:xfrm>
                          <a:prstGeom prst="rect">
                            <a:avLst/>
                          </a:prstGeom>
                          <a:noFill/>
                          <a:ln>
                            <a:noFill/>
                            <a:prstDash/>
                          </a:ln>
                        </pic:spPr>
                      </pic:pic>
                    </a:graphicData>
                  </a:graphic>
                </wp:inline>
              </w:drawing>
            </w:r>
          </w:p>
        </w:tc>
      </w:tr>
      <w:tr w:rsidR="00973573" w14:paraId="2E2688F8" w14:textId="77777777" w:rsidTr="007944FC">
        <w:trPr>
          <w:tblHeader/>
        </w:trPr>
        <w:tc>
          <w:tcPr>
            <w:tcW w:w="9691" w:type="dxa"/>
            <w:vAlign w:val="center"/>
          </w:tcPr>
          <w:p w14:paraId="2C5AB034" w14:textId="730D9714" w:rsidR="00973573" w:rsidRPr="0063294C" w:rsidRDefault="0069033B" w:rsidP="007944FC">
            <w:pPr>
              <w:jc w:val="center"/>
              <w:rPr>
                <w:noProof/>
                <w:lang w:eastAsia="en-GB"/>
              </w:rPr>
            </w:pPr>
            <w:r>
              <w:rPr>
                <w:noProof/>
                <w:lang w:eastAsia="en-GB"/>
              </w:rPr>
              <w:t xml:space="preserve">Safety Contour </w:t>
            </w:r>
            <w:r w:rsidR="00973573">
              <w:rPr>
                <w:noProof/>
                <w:lang w:eastAsia="en-GB"/>
              </w:rPr>
              <w:t>= 51</w:t>
            </w:r>
            <w:r w:rsidR="00973573" w:rsidRPr="0063294C">
              <w:rPr>
                <w:noProof/>
                <w:lang w:eastAsia="en-GB"/>
              </w:rPr>
              <w:t xml:space="preserve"> m, Alternative 1</w:t>
            </w:r>
          </w:p>
        </w:tc>
      </w:tr>
      <w:tr w:rsidR="00973573" w14:paraId="0B4371DE" w14:textId="77777777" w:rsidTr="007944FC">
        <w:trPr>
          <w:tblHeader/>
        </w:trPr>
        <w:tc>
          <w:tcPr>
            <w:tcW w:w="9691" w:type="dxa"/>
            <w:vAlign w:val="center"/>
          </w:tcPr>
          <w:p w14:paraId="17614FEA" w14:textId="20012FFC" w:rsidR="00973573" w:rsidRPr="0063294C" w:rsidRDefault="00F17887" w:rsidP="007944FC">
            <w:pPr>
              <w:jc w:val="center"/>
              <w:rPr>
                <w:noProof/>
                <w:lang w:eastAsia="en-GB"/>
              </w:rPr>
            </w:pPr>
            <w:r>
              <w:rPr>
                <w:rFonts w:ascii="Times New Roman" w:hAnsi="Times New Roman"/>
                <w:color w:val="000000"/>
                <w:w w:val="0"/>
                <w:sz w:val="0"/>
                <w:szCs w:val="0"/>
                <w:u w:color="000000"/>
                <w:bdr w:val="none" w:sz="0" w:space="0" w:color="000000"/>
                <w:shd w:val="clear" w:color="000000" w:fill="000000"/>
                <w:lang w:val="x-none" w:eastAsia="x-none" w:bidi="x-none"/>
              </w:rPr>
              <w:t xml:space="preserve"> </w:t>
            </w:r>
            <w:r w:rsidRPr="00F17887">
              <w:rPr>
                <w:noProof/>
                <w:lang w:eastAsia="en-GB"/>
              </w:rPr>
              <w:drawing>
                <wp:inline distT="0" distB="0" distL="0" distR="0" wp14:anchorId="3575004C" wp14:editId="5EF73B54">
                  <wp:extent cx="5541930" cy="4399652"/>
                  <wp:effectExtent l="0" t="0" r="1905" b="1270"/>
                  <wp:docPr id="320" name="Picture 320" descr="C:\msdokut\STANDARDIT\IHO\ENCWG\Drafting 4.0.2 after Mar2016\New picture originals 23mar2016\5.1 picture 15 - Safety contour = 5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dokut\STANDARDIT\IHO\ENCWG\Drafting 4.0.2 after Mar2016\New picture originals 23mar2016\5.1 picture 15 - Safety contour = 51 meter.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55332" cy="4410292"/>
                          </a:xfrm>
                          <a:prstGeom prst="rect">
                            <a:avLst/>
                          </a:prstGeom>
                          <a:noFill/>
                          <a:ln>
                            <a:noFill/>
                          </a:ln>
                        </pic:spPr>
                      </pic:pic>
                    </a:graphicData>
                  </a:graphic>
                </wp:inline>
              </w:drawing>
            </w:r>
          </w:p>
        </w:tc>
      </w:tr>
      <w:tr w:rsidR="00973573" w14:paraId="3FE6E36F" w14:textId="77777777" w:rsidTr="007944FC">
        <w:trPr>
          <w:tblHeader/>
        </w:trPr>
        <w:tc>
          <w:tcPr>
            <w:tcW w:w="9691" w:type="dxa"/>
            <w:vAlign w:val="center"/>
          </w:tcPr>
          <w:p w14:paraId="35740B6B" w14:textId="6B69DE36" w:rsidR="00973573" w:rsidRPr="0063294C" w:rsidRDefault="0069033B" w:rsidP="007944FC">
            <w:pPr>
              <w:jc w:val="center"/>
              <w:rPr>
                <w:noProof/>
                <w:lang w:eastAsia="en-GB"/>
              </w:rPr>
            </w:pPr>
            <w:r>
              <w:rPr>
                <w:noProof/>
                <w:lang w:eastAsia="en-GB"/>
              </w:rPr>
              <w:lastRenderedPageBreak/>
              <w:t xml:space="preserve">Safety Contour </w:t>
            </w:r>
            <w:r w:rsidR="00973573">
              <w:rPr>
                <w:noProof/>
                <w:lang w:eastAsia="en-GB"/>
              </w:rPr>
              <w:t>= 51</w:t>
            </w:r>
            <w:r w:rsidR="00973573" w:rsidRPr="0063294C">
              <w:rPr>
                <w:noProof/>
                <w:lang w:eastAsia="en-GB"/>
              </w:rPr>
              <w:t xml:space="preserve"> m, Alternative 2</w:t>
            </w:r>
          </w:p>
        </w:tc>
      </w:tr>
    </w:tbl>
    <w:p w14:paraId="01A37089" w14:textId="77777777" w:rsidR="00667697" w:rsidRDefault="00667697" w:rsidP="000A72CE"/>
    <w:p w14:paraId="7620E001" w14:textId="77777777" w:rsidR="000A72CE" w:rsidRDefault="00667697" w:rsidP="00E30B8F">
      <w:pPr>
        <w:pStyle w:val="Heading2"/>
      </w:pPr>
      <w:r>
        <w:br w:type="page"/>
      </w:r>
      <w:bookmarkStart w:id="1346" w:name="_Toc152748602"/>
      <w:r w:rsidR="000A72CE">
        <w:lastRenderedPageBreak/>
        <w:t>Detection and Notification of Navigational Hazards – Use of largest scale available</w:t>
      </w:r>
      <w:bookmarkEnd w:id="1346"/>
    </w:p>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2307"/>
        <w:gridCol w:w="2672"/>
        <w:gridCol w:w="2016"/>
      </w:tblGrid>
      <w:tr w:rsidR="000A72CE" w14:paraId="5A670D96" w14:textId="77777777" w:rsidTr="008F108C">
        <w:trPr>
          <w:trHeight w:val="454"/>
          <w:tblHeader/>
        </w:trPr>
        <w:tc>
          <w:tcPr>
            <w:tcW w:w="2695" w:type="dxa"/>
            <w:shd w:val="clear" w:color="auto" w:fill="CCFFCC"/>
            <w:vAlign w:val="center"/>
          </w:tcPr>
          <w:p w14:paraId="663E74F5" w14:textId="77777777" w:rsidR="000A72CE" w:rsidRPr="004065B1" w:rsidRDefault="000A72CE" w:rsidP="008A1BCC">
            <w:r w:rsidRPr="000A066E">
              <w:rPr>
                <w:b/>
              </w:rPr>
              <w:t>Test Reference</w:t>
            </w:r>
          </w:p>
        </w:tc>
        <w:tc>
          <w:tcPr>
            <w:tcW w:w="2012" w:type="dxa"/>
            <w:shd w:val="clear" w:color="auto" w:fill="CCFFCC"/>
            <w:vAlign w:val="center"/>
          </w:tcPr>
          <w:p w14:paraId="0519C448" w14:textId="2A30E5F0" w:rsidR="000A72CE" w:rsidRPr="004065B1" w:rsidRDefault="005E38EB" w:rsidP="008A1BCC">
            <w:proofErr w:type="spellStart"/>
            <w:r>
              <w:t>NavigationalHazardsLS</w:t>
            </w:r>
            <w:proofErr w:type="spellEnd"/>
          </w:p>
        </w:tc>
        <w:tc>
          <w:tcPr>
            <w:tcW w:w="2696" w:type="dxa"/>
            <w:shd w:val="clear" w:color="auto" w:fill="CCFFCC"/>
            <w:vAlign w:val="center"/>
          </w:tcPr>
          <w:p w14:paraId="488BB980" w14:textId="77777777" w:rsidR="000A72CE" w:rsidRPr="004065B1" w:rsidRDefault="000A72CE" w:rsidP="008A1BCC">
            <w:r w:rsidRPr="000A066E">
              <w:rPr>
                <w:b/>
              </w:rPr>
              <w:t>IHO Reference</w:t>
            </w:r>
          </w:p>
        </w:tc>
        <w:tc>
          <w:tcPr>
            <w:tcW w:w="2287" w:type="dxa"/>
            <w:shd w:val="clear" w:color="auto" w:fill="CCFFCC"/>
            <w:vAlign w:val="center"/>
          </w:tcPr>
          <w:p w14:paraId="1588241B"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335837F2" w14:textId="30F1EE06" w:rsidR="000A72CE" w:rsidRPr="004065B1" w:rsidRDefault="000A72CE" w:rsidP="008A1BCC"/>
        </w:tc>
      </w:tr>
      <w:tr w:rsidR="000A72CE" w14:paraId="7C10D7B2" w14:textId="77777777" w:rsidTr="008F108C">
        <w:trPr>
          <w:tblHeader/>
        </w:trPr>
        <w:tc>
          <w:tcPr>
            <w:tcW w:w="9690" w:type="dxa"/>
            <w:gridSpan w:val="4"/>
            <w:shd w:val="clear" w:color="auto" w:fill="CCFFCC"/>
            <w:vAlign w:val="center"/>
          </w:tcPr>
          <w:p w14:paraId="3E81290E" w14:textId="77777777" w:rsidR="000A72CE" w:rsidRDefault="000A72CE" w:rsidP="008A1BCC">
            <w:r w:rsidRPr="000A066E">
              <w:rPr>
                <w:b/>
              </w:rPr>
              <w:t>Test description</w:t>
            </w:r>
          </w:p>
        </w:tc>
      </w:tr>
      <w:tr w:rsidR="000A72CE" w14:paraId="3778D5F8" w14:textId="77777777" w:rsidTr="008F108C">
        <w:trPr>
          <w:tblHeader/>
        </w:trPr>
        <w:tc>
          <w:tcPr>
            <w:tcW w:w="9690" w:type="dxa"/>
            <w:gridSpan w:val="4"/>
            <w:vAlign w:val="center"/>
          </w:tcPr>
          <w:p w14:paraId="2D2FD129" w14:textId="77777777" w:rsidR="008F108C" w:rsidRPr="00A53E84" w:rsidRDefault="008F108C" w:rsidP="002164D3">
            <w:pPr>
              <w:jc w:val="left"/>
              <w:rPr>
                <w:i/>
              </w:rPr>
            </w:pPr>
            <w:r w:rsidRPr="00A53E84">
              <w:rPr>
                <w:i/>
              </w:rPr>
              <w:t>The purpose of this test is to verify by observation that ECDIS uses the largest scale available for detection of navigational hazards.</w:t>
            </w:r>
          </w:p>
          <w:p w14:paraId="1E77D15C" w14:textId="77777777" w:rsidR="008F108C" w:rsidRPr="00A53E84" w:rsidRDefault="008F108C" w:rsidP="008F108C">
            <w:pPr>
              <w:rPr>
                <w:i/>
              </w:rPr>
            </w:pPr>
          </w:p>
          <w:p w14:paraId="75A78A7D" w14:textId="2E07172A" w:rsidR="000A72CE" w:rsidRPr="00A53E84" w:rsidRDefault="008F108C" w:rsidP="002164D3">
            <w:pPr>
              <w:jc w:val="left"/>
              <w:rPr>
                <w:i/>
              </w:rPr>
            </w:pPr>
            <w:r w:rsidRPr="00A53E84">
              <w:rPr>
                <w:i/>
              </w:rPr>
              <w:t xml:space="preserve">This test is performed by loading the test </w:t>
            </w:r>
            <w:r w:rsidR="00B57E9C">
              <w:rPr>
                <w:i/>
              </w:rPr>
              <w:t>datasets</w:t>
            </w:r>
            <w:r w:rsidRPr="00A53E84">
              <w:rPr>
                <w:i/>
              </w:rPr>
              <w:t xml:space="preserve"> </w:t>
            </w:r>
            <w:r w:rsidR="00B63223">
              <w:rPr>
                <w:i/>
              </w:rPr>
              <w:t>101</w:t>
            </w:r>
            <w:r w:rsidRPr="00A53E84">
              <w:rPr>
                <w:i/>
              </w:rPr>
              <w:t>AA</w:t>
            </w:r>
            <w:r w:rsidR="00B63223">
              <w:rPr>
                <w:i/>
              </w:rPr>
              <w:t>00</w:t>
            </w:r>
            <w:r w:rsidRPr="00A53E84">
              <w:rPr>
                <w:i/>
              </w:rPr>
              <w:t xml:space="preserve">OVRVU.000 and </w:t>
            </w:r>
            <w:r w:rsidR="00B63223">
              <w:rPr>
                <w:i/>
              </w:rPr>
              <w:t>101AA00</w:t>
            </w:r>
            <w:r w:rsidRPr="00A53E84">
              <w:rPr>
                <w:i/>
              </w:rPr>
              <w:t>NAVHZ.000, manually creating a route connecting all way points between feature</w:t>
            </w:r>
            <w:r w:rsidR="00B63223">
              <w:rPr>
                <w:i/>
              </w:rPr>
              <w:t>s</w:t>
            </w:r>
            <w:r w:rsidRPr="00A53E84">
              <w:rPr>
                <w:i/>
              </w:rPr>
              <w:t xml:space="preserve"> marked as WP1 through WP8 and checking display against the corresponding graphical plot.</w:t>
            </w:r>
          </w:p>
        </w:tc>
      </w:tr>
      <w:tr w:rsidR="000A72CE" w14:paraId="186F252B" w14:textId="77777777" w:rsidTr="008F108C">
        <w:trPr>
          <w:tblHeader/>
        </w:trPr>
        <w:tc>
          <w:tcPr>
            <w:tcW w:w="9690" w:type="dxa"/>
            <w:gridSpan w:val="4"/>
            <w:shd w:val="clear" w:color="auto" w:fill="CCFFCC"/>
            <w:vAlign w:val="center"/>
          </w:tcPr>
          <w:p w14:paraId="31B56EF9" w14:textId="77777777" w:rsidR="000A72CE" w:rsidRPr="004065B1" w:rsidRDefault="000A72CE" w:rsidP="008A1BCC">
            <w:r w:rsidRPr="000A066E">
              <w:rPr>
                <w:b/>
              </w:rPr>
              <w:t>Setup</w:t>
            </w:r>
          </w:p>
        </w:tc>
      </w:tr>
      <w:tr w:rsidR="000A72CE" w14:paraId="576F0B25" w14:textId="77777777" w:rsidTr="008F108C">
        <w:trPr>
          <w:tblHeader/>
        </w:trPr>
        <w:tc>
          <w:tcPr>
            <w:tcW w:w="9690" w:type="dxa"/>
            <w:gridSpan w:val="4"/>
            <w:vAlign w:val="center"/>
          </w:tcPr>
          <w:p w14:paraId="2481E771" w14:textId="6A26EFA4" w:rsidR="008F108C" w:rsidRPr="00A53E84" w:rsidRDefault="008F108C" w:rsidP="008F108C">
            <w:pPr>
              <w:rPr>
                <w:i/>
              </w:rPr>
            </w:pPr>
            <w:r w:rsidRPr="00A53E84">
              <w:rPr>
                <w:i/>
              </w:rPr>
              <w:t xml:space="preserve">Load </w:t>
            </w:r>
            <w:r w:rsidR="00B63223">
              <w:rPr>
                <w:i/>
              </w:rPr>
              <w:t xml:space="preserve">the exchange set </w:t>
            </w:r>
            <w:proofErr w:type="spellStart"/>
            <w:r w:rsidRPr="00E012C8">
              <w:rPr>
                <w:b/>
                <w:bCs/>
                <w:i/>
              </w:rPr>
              <w:t>NavigationalHazards</w:t>
            </w:r>
            <w:proofErr w:type="spellEnd"/>
            <w:r w:rsidR="00B63223">
              <w:rPr>
                <w:i/>
              </w:rPr>
              <w:t xml:space="preserve"> and the exchange set </w:t>
            </w:r>
            <w:proofErr w:type="spellStart"/>
            <w:r w:rsidRPr="00E012C8">
              <w:rPr>
                <w:b/>
                <w:bCs/>
                <w:i/>
              </w:rPr>
              <w:t>Navigationa</w:t>
            </w:r>
            <w:r w:rsidR="00B63223" w:rsidRPr="00E012C8">
              <w:rPr>
                <w:b/>
                <w:bCs/>
                <w:i/>
              </w:rPr>
              <w:t>l</w:t>
            </w:r>
            <w:r w:rsidRPr="00E012C8">
              <w:rPr>
                <w:b/>
                <w:bCs/>
                <w:i/>
              </w:rPr>
              <w:t>HazardsOverview</w:t>
            </w:r>
            <w:proofErr w:type="spellEnd"/>
          </w:p>
          <w:p w14:paraId="26989A6B" w14:textId="33873B93" w:rsidR="008F108C" w:rsidRPr="00E012C8" w:rsidRDefault="008F108C">
            <w:pPr>
              <w:pStyle w:val="ListParagraph"/>
              <w:numPr>
                <w:ilvl w:val="0"/>
                <w:numId w:val="36"/>
              </w:numPr>
              <w:rPr>
                <w:i/>
              </w:rPr>
            </w:pPr>
            <w:r w:rsidRPr="00E012C8">
              <w:rPr>
                <w:i/>
              </w:rPr>
              <w:t xml:space="preserve">Select </w:t>
            </w:r>
            <w:r w:rsidR="00DE09B9" w:rsidRPr="00E012C8">
              <w:rPr>
                <w:i/>
              </w:rPr>
              <w:t>Display Category</w:t>
            </w:r>
            <w:r w:rsidRPr="00E012C8">
              <w:rPr>
                <w:i/>
              </w:rPr>
              <w:t xml:space="preserve"> Other</w:t>
            </w:r>
          </w:p>
          <w:p w14:paraId="4768AF78" w14:textId="660533D7" w:rsidR="008F108C" w:rsidRPr="00E012C8" w:rsidRDefault="008F108C">
            <w:pPr>
              <w:pStyle w:val="ListParagraph"/>
              <w:numPr>
                <w:ilvl w:val="0"/>
                <w:numId w:val="36"/>
              </w:numPr>
              <w:rPr>
                <w:i/>
              </w:rPr>
            </w:pPr>
            <w:r w:rsidRPr="00E012C8">
              <w:rPr>
                <w:i/>
              </w:rPr>
              <w:t xml:space="preserve">Set the </w:t>
            </w:r>
            <w:r w:rsidR="0069033B" w:rsidRPr="00E012C8">
              <w:rPr>
                <w:i/>
              </w:rPr>
              <w:t xml:space="preserve">Safety Contour </w:t>
            </w:r>
            <w:r w:rsidRPr="00E012C8">
              <w:rPr>
                <w:i/>
              </w:rPr>
              <w:t xml:space="preserve">value to </w:t>
            </w:r>
            <w:r w:rsidR="009B7ADA" w:rsidRPr="00E012C8">
              <w:rPr>
                <w:i/>
              </w:rPr>
              <w:t>3</w:t>
            </w:r>
            <w:r w:rsidRPr="00E012C8">
              <w:rPr>
                <w:i/>
              </w:rPr>
              <w:t>0 m</w:t>
            </w:r>
          </w:p>
          <w:p w14:paraId="16207C11" w14:textId="70A2BD35" w:rsidR="008F108C" w:rsidRPr="00E012C8" w:rsidRDefault="008F108C">
            <w:pPr>
              <w:pStyle w:val="ListParagraph"/>
              <w:numPr>
                <w:ilvl w:val="0"/>
                <w:numId w:val="36"/>
              </w:numPr>
              <w:rPr>
                <w:i/>
              </w:rPr>
            </w:pPr>
            <w:r w:rsidRPr="00E012C8">
              <w:rPr>
                <w:i/>
              </w:rPr>
              <w:t xml:space="preserve">Set the </w:t>
            </w:r>
            <w:r w:rsidR="0069033B" w:rsidRPr="00E012C8">
              <w:rPr>
                <w:i/>
              </w:rPr>
              <w:t xml:space="preserve">Safety Depth  </w:t>
            </w:r>
            <w:r w:rsidRPr="00E012C8">
              <w:rPr>
                <w:i/>
              </w:rPr>
              <w:t>value to 30 m</w:t>
            </w:r>
          </w:p>
          <w:p w14:paraId="77445A1C" w14:textId="4647ADD0" w:rsidR="008F108C" w:rsidRPr="00E012C8" w:rsidRDefault="008F108C">
            <w:pPr>
              <w:pStyle w:val="ListParagraph"/>
              <w:numPr>
                <w:ilvl w:val="0"/>
                <w:numId w:val="36"/>
              </w:numPr>
              <w:rPr>
                <w:i/>
              </w:rPr>
            </w:pPr>
            <w:r w:rsidRPr="00E012C8">
              <w:rPr>
                <w:i/>
              </w:rPr>
              <w:t xml:space="preserve">Select </w:t>
            </w:r>
            <w:ins w:id="1347" w:author="jonathan pritchard" w:date="2023-12-06T10:45:00Z">
              <w:r w:rsidR="008A3A78">
                <w:rPr>
                  <w:i/>
                </w:rPr>
                <w:t>Plain Boundaries to Off</w:t>
              </w:r>
            </w:ins>
            <w:del w:id="1348" w:author="jonathan pritchard" w:date="2023-12-06T10:45:00Z">
              <w:r w:rsidRPr="00E012C8" w:rsidDel="008A3A78">
                <w:rPr>
                  <w:i/>
                </w:rPr>
                <w:delText xml:space="preserve">Symbolized Boundaries </w:delText>
              </w:r>
            </w:del>
          </w:p>
          <w:p w14:paraId="7486AFB6" w14:textId="2E498BAD" w:rsidR="009B7ADA" w:rsidRPr="00E012C8" w:rsidRDefault="008F108C">
            <w:pPr>
              <w:pStyle w:val="ListParagraph"/>
              <w:numPr>
                <w:ilvl w:val="0"/>
                <w:numId w:val="36"/>
              </w:numPr>
              <w:rPr>
                <w:i/>
              </w:rPr>
            </w:pPr>
            <w:r w:rsidRPr="00E012C8">
              <w:rPr>
                <w:i/>
              </w:rPr>
              <w:t xml:space="preserve">Select </w:t>
            </w:r>
            <w:ins w:id="1349" w:author="jonathan pritchard" w:date="2023-12-06T10:45:00Z">
              <w:r w:rsidR="008A3A78">
                <w:rPr>
                  <w:i/>
                </w:rPr>
                <w:t>Simplified Symbols to Off</w:t>
              </w:r>
            </w:ins>
            <w:del w:id="1350" w:author="jonathan pritchard" w:date="2023-12-06T10:45:00Z">
              <w:r w:rsidRPr="00E012C8" w:rsidDel="008A3A78">
                <w:rPr>
                  <w:i/>
                </w:rPr>
                <w:delText>Paper chart symbols</w:delText>
              </w:r>
            </w:del>
          </w:p>
          <w:p w14:paraId="30CD84DE" w14:textId="1AFE287B" w:rsidR="000A72CE" w:rsidRPr="00E012C8" w:rsidRDefault="009B7ADA">
            <w:pPr>
              <w:pStyle w:val="ListParagraph"/>
              <w:numPr>
                <w:ilvl w:val="0"/>
                <w:numId w:val="36"/>
              </w:numPr>
              <w:rPr>
                <w:i/>
              </w:rPr>
            </w:pPr>
            <w:r w:rsidRPr="00E012C8">
              <w:rPr>
                <w:i/>
              </w:rPr>
              <w:t>Select all Text groups</w:t>
            </w:r>
            <w:ins w:id="1351" w:author="jonathan pritchard" w:date="2023-12-06T10:46:00Z">
              <w:r w:rsidR="008A3A78">
                <w:rPr>
                  <w:i/>
                </w:rPr>
                <w:t xml:space="preserve"> to On</w:t>
              </w:r>
            </w:ins>
          </w:p>
        </w:tc>
      </w:tr>
      <w:tr w:rsidR="000A72CE" w14:paraId="01FED0BD" w14:textId="77777777" w:rsidTr="008F108C">
        <w:trPr>
          <w:tblHeader/>
        </w:trPr>
        <w:tc>
          <w:tcPr>
            <w:tcW w:w="9690" w:type="dxa"/>
            <w:gridSpan w:val="4"/>
            <w:shd w:val="clear" w:color="auto" w:fill="CCFFCC"/>
            <w:vAlign w:val="center"/>
          </w:tcPr>
          <w:p w14:paraId="5A0B63C1" w14:textId="77777777" w:rsidR="000A72CE" w:rsidRPr="004065B1" w:rsidRDefault="000A72CE" w:rsidP="008A1BCC">
            <w:r w:rsidRPr="000A066E">
              <w:rPr>
                <w:b/>
              </w:rPr>
              <w:t>Action</w:t>
            </w:r>
          </w:p>
        </w:tc>
      </w:tr>
      <w:tr w:rsidR="000A72CE" w14:paraId="11234FB1" w14:textId="77777777" w:rsidTr="008F108C">
        <w:trPr>
          <w:tblHeader/>
        </w:trPr>
        <w:tc>
          <w:tcPr>
            <w:tcW w:w="9690" w:type="dxa"/>
            <w:gridSpan w:val="4"/>
            <w:vAlign w:val="center"/>
          </w:tcPr>
          <w:p w14:paraId="279A8C2C" w14:textId="673E299E" w:rsidR="008F108C" w:rsidRPr="00A53E84" w:rsidRDefault="008F108C" w:rsidP="002164D3">
            <w:pPr>
              <w:jc w:val="left"/>
              <w:rPr>
                <w:i/>
              </w:rPr>
            </w:pPr>
            <w:r w:rsidRPr="00A53E84">
              <w:rPr>
                <w:i/>
              </w:rPr>
              <w:t xml:space="preserve">Select position 39°57.000’N 104°49.000’W at </w:t>
            </w:r>
            <w:r w:rsidR="00B63223">
              <w:rPr>
                <w:i/>
              </w:rPr>
              <w:t>maximum display</w:t>
            </w:r>
            <w:r w:rsidR="00B63223" w:rsidRPr="00A53E84">
              <w:rPr>
                <w:i/>
              </w:rPr>
              <w:t xml:space="preserve"> </w:t>
            </w:r>
            <w:r w:rsidRPr="00A53E84">
              <w:rPr>
                <w:i/>
              </w:rPr>
              <w:t>scale (</w:t>
            </w:r>
            <w:commentRangeStart w:id="1352"/>
            <w:r w:rsidRPr="00A53E84">
              <w:rPr>
                <w:i/>
              </w:rPr>
              <w:t>1:350 000</w:t>
            </w:r>
            <w:commentRangeEnd w:id="1352"/>
            <w:r w:rsidR="008A3A78">
              <w:rPr>
                <w:rStyle w:val="CommentReference"/>
                <w:snapToGrid/>
                <w:color w:val="000000"/>
              </w:rPr>
              <w:commentReference w:id="1352"/>
            </w:r>
            <w:r w:rsidRPr="00A53E84">
              <w:rPr>
                <w:i/>
              </w:rPr>
              <w:t xml:space="preserve">) of </w:t>
            </w:r>
            <w:r w:rsidR="00B63223">
              <w:rPr>
                <w:i/>
              </w:rPr>
              <w:t>101</w:t>
            </w:r>
            <w:r w:rsidR="00B63223" w:rsidRPr="00A53E84">
              <w:rPr>
                <w:i/>
              </w:rPr>
              <w:t>AA</w:t>
            </w:r>
            <w:r w:rsidR="00B63223">
              <w:rPr>
                <w:i/>
              </w:rPr>
              <w:t>00</w:t>
            </w:r>
            <w:r w:rsidR="00B63223" w:rsidRPr="00A53E84">
              <w:rPr>
                <w:i/>
              </w:rPr>
              <w:t>OVRVU</w:t>
            </w:r>
            <w:r w:rsidRPr="00A53E84">
              <w:rPr>
                <w:i/>
              </w:rPr>
              <w:t>.</w:t>
            </w:r>
          </w:p>
          <w:p w14:paraId="6F003F96" w14:textId="340416F8" w:rsidR="008F108C" w:rsidRPr="00A53E84" w:rsidRDefault="008F108C" w:rsidP="002164D3">
            <w:pPr>
              <w:jc w:val="left"/>
              <w:rPr>
                <w:i/>
              </w:rPr>
            </w:pPr>
            <w:r w:rsidRPr="00A53E84">
              <w:rPr>
                <w:i/>
              </w:rPr>
              <w:t>1) View chart before route planning</w:t>
            </w:r>
            <w:r w:rsidR="00375F09">
              <w:rPr>
                <w:i/>
              </w:rPr>
              <w:t>.</w:t>
            </w:r>
          </w:p>
          <w:p w14:paraId="779458E5" w14:textId="56CF7D65" w:rsidR="000A72CE" w:rsidRPr="00A53E84" w:rsidRDefault="008F108C" w:rsidP="002164D3">
            <w:pPr>
              <w:jc w:val="left"/>
              <w:rPr>
                <w:i/>
              </w:rPr>
            </w:pPr>
            <w:r w:rsidRPr="00A53E84">
              <w:rPr>
                <w:i/>
              </w:rPr>
              <w:t>2) Manually create a route connecting all way points between feature</w:t>
            </w:r>
            <w:r w:rsidR="00B63223">
              <w:rPr>
                <w:i/>
              </w:rPr>
              <w:t>s</w:t>
            </w:r>
            <w:r w:rsidRPr="00A53E84">
              <w:rPr>
                <w:i/>
              </w:rPr>
              <w:t xml:space="preserve"> marked WP1 through WP8. Set user-specified distance for indication navigational hazards as 0.5 NM. Check ENC symbols shown in the ECDIS against the corresponding graphical plot.</w:t>
            </w:r>
          </w:p>
        </w:tc>
      </w:tr>
      <w:tr w:rsidR="000A72CE" w14:paraId="42315CDC" w14:textId="77777777" w:rsidTr="00C901D1">
        <w:trPr>
          <w:tblHeader/>
        </w:trPr>
        <w:tc>
          <w:tcPr>
            <w:tcW w:w="9690" w:type="dxa"/>
            <w:gridSpan w:val="4"/>
            <w:tcBorders>
              <w:bottom w:val="single" w:sz="4" w:space="0" w:color="auto"/>
            </w:tcBorders>
            <w:shd w:val="clear" w:color="auto" w:fill="CCFFCC"/>
            <w:vAlign w:val="center"/>
          </w:tcPr>
          <w:p w14:paraId="12B4EE94" w14:textId="77777777" w:rsidR="000A72CE" w:rsidRPr="004065B1" w:rsidRDefault="000A72CE" w:rsidP="008A1BCC">
            <w:r w:rsidRPr="000A066E">
              <w:rPr>
                <w:b/>
              </w:rPr>
              <w:t>Results</w:t>
            </w:r>
          </w:p>
        </w:tc>
      </w:tr>
      <w:tr w:rsidR="000A72CE" w14:paraId="4C9592FD" w14:textId="77777777" w:rsidTr="00C901D1">
        <w:trPr>
          <w:tblHeader/>
        </w:trPr>
        <w:tc>
          <w:tcPr>
            <w:tcW w:w="9690" w:type="dxa"/>
            <w:gridSpan w:val="4"/>
            <w:tcBorders>
              <w:bottom w:val="nil"/>
            </w:tcBorders>
            <w:vAlign w:val="center"/>
          </w:tcPr>
          <w:p w14:paraId="7AC44D7E" w14:textId="77777777" w:rsidR="008F108C" w:rsidRPr="00A53E84" w:rsidRDefault="008F108C" w:rsidP="008F108C">
            <w:pPr>
              <w:jc w:val="left"/>
              <w:rPr>
                <w:i/>
              </w:rPr>
            </w:pPr>
            <w:r w:rsidRPr="00A53E84">
              <w:rPr>
                <w:i/>
              </w:rPr>
              <w:t>The ENC in the ECDIS should match the corresponding graphical plot shown below.</w:t>
            </w:r>
          </w:p>
          <w:p w14:paraId="57DDD85A" w14:textId="77777777" w:rsidR="008F108C" w:rsidRPr="00A53E84" w:rsidRDefault="008F108C" w:rsidP="008F108C">
            <w:pPr>
              <w:jc w:val="left"/>
              <w:rPr>
                <w:i/>
              </w:rPr>
            </w:pPr>
          </w:p>
          <w:p w14:paraId="74C1DF04" w14:textId="710A7437" w:rsidR="000A72CE" w:rsidRPr="00A53E84" w:rsidRDefault="008F108C" w:rsidP="008F108C">
            <w:pPr>
              <w:jc w:val="left"/>
              <w:rPr>
                <w:i/>
              </w:rPr>
            </w:pPr>
            <w:r w:rsidRPr="00A53E84">
              <w:rPr>
                <w:i/>
              </w:rPr>
              <w:t xml:space="preserve">1) Situation before route planning. Chart </w:t>
            </w:r>
            <w:r w:rsidR="00B63223">
              <w:rPr>
                <w:i/>
              </w:rPr>
              <w:t>101</w:t>
            </w:r>
            <w:r w:rsidR="00B63223" w:rsidRPr="00A53E84">
              <w:rPr>
                <w:i/>
              </w:rPr>
              <w:t>AA</w:t>
            </w:r>
            <w:r w:rsidR="00B63223">
              <w:rPr>
                <w:i/>
              </w:rPr>
              <w:t>00</w:t>
            </w:r>
            <w:r w:rsidR="00B63223" w:rsidRPr="00A53E84">
              <w:rPr>
                <w:i/>
              </w:rPr>
              <w:t>OVRVU</w:t>
            </w:r>
            <w:r w:rsidR="00B63223" w:rsidRPr="00A53E84" w:rsidDel="00B63223">
              <w:rPr>
                <w:i/>
              </w:rPr>
              <w:t xml:space="preserve"> </w:t>
            </w:r>
            <w:r w:rsidRPr="00A53E84">
              <w:rPr>
                <w:i/>
              </w:rPr>
              <w:t>displayed as it is-</w:t>
            </w:r>
          </w:p>
        </w:tc>
      </w:tr>
      <w:tr w:rsidR="008F108C" w14:paraId="03D6F8A1" w14:textId="77777777" w:rsidTr="007944FC">
        <w:trPr>
          <w:tblHeader/>
        </w:trPr>
        <w:tc>
          <w:tcPr>
            <w:tcW w:w="9690" w:type="dxa"/>
            <w:gridSpan w:val="4"/>
            <w:tcBorders>
              <w:top w:val="nil"/>
              <w:bottom w:val="nil"/>
            </w:tcBorders>
            <w:vAlign w:val="center"/>
          </w:tcPr>
          <w:p w14:paraId="2134DB8A" w14:textId="541F0FA1" w:rsidR="008F108C" w:rsidRDefault="007944FC" w:rsidP="008F108C">
            <w:pPr>
              <w:jc w:val="center"/>
            </w:pPr>
            <w:r w:rsidRPr="007944FC">
              <w:rPr>
                <w:noProof/>
                <w:lang w:eastAsia="en-GB"/>
              </w:rPr>
              <w:drawing>
                <wp:inline distT="0" distB="0" distL="0" distR="0" wp14:anchorId="3D87366D" wp14:editId="4CFBDADE">
                  <wp:extent cx="5857050" cy="2639431"/>
                  <wp:effectExtent l="0" t="0" r="0" b="8890"/>
                  <wp:docPr id="322" name="Picture 322" descr="C:\msdokut\STANDARDIT\IHO\ENCWG\Drafting 4.0.2 after Mar2016\New picture originals 23mar2016\5.2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dokut\STANDARDIT\IHO\ENCWG\Drafting 4.0.2 after Mar2016\New picture originals 23mar2016\5.2 picture 1 - Alternativ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66303" cy="2643601"/>
                          </a:xfrm>
                          <a:prstGeom prst="rect">
                            <a:avLst/>
                          </a:prstGeom>
                          <a:noFill/>
                          <a:ln>
                            <a:noFill/>
                          </a:ln>
                        </pic:spPr>
                      </pic:pic>
                    </a:graphicData>
                  </a:graphic>
                </wp:inline>
              </w:drawing>
            </w:r>
            <w:r w:rsidRPr="007944FC">
              <w:rPr>
                <w:noProof/>
                <w:lang w:eastAsia="en-GB"/>
              </w:rPr>
              <w:t xml:space="preserve"> </w:t>
            </w:r>
          </w:p>
        </w:tc>
      </w:tr>
      <w:tr w:rsidR="007944FC" w14:paraId="09F1AFF2" w14:textId="77777777" w:rsidTr="007944FC">
        <w:trPr>
          <w:tblHeader/>
        </w:trPr>
        <w:tc>
          <w:tcPr>
            <w:tcW w:w="9690" w:type="dxa"/>
            <w:gridSpan w:val="4"/>
            <w:tcBorders>
              <w:top w:val="nil"/>
              <w:bottom w:val="nil"/>
            </w:tcBorders>
            <w:vAlign w:val="center"/>
          </w:tcPr>
          <w:p w14:paraId="401893FA" w14:textId="17F78D64" w:rsidR="007944FC" w:rsidRDefault="007944FC" w:rsidP="008F108C">
            <w:pPr>
              <w:jc w:val="center"/>
              <w:rPr>
                <w:noProof/>
                <w:lang w:eastAsia="en-GB"/>
              </w:rPr>
            </w:pPr>
            <w:r>
              <w:rPr>
                <w:noProof/>
                <w:lang w:eastAsia="en-GB"/>
              </w:rPr>
              <w:t>Alternative 1</w:t>
            </w:r>
          </w:p>
        </w:tc>
      </w:tr>
      <w:tr w:rsidR="007944FC" w14:paraId="53900F4E" w14:textId="77777777" w:rsidTr="007944FC">
        <w:trPr>
          <w:tblHeader/>
        </w:trPr>
        <w:tc>
          <w:tcPr>
            <w:tcW w:w="9690" w:type="dxa"/>
            <w:gridSpan w:val="4"/>
            <w:tcBorders>
              <w:top w:val="nil"/>
              <w:bottom w:val="nil"/>
            </w:tcBorders>
            <w:vAlign w:val="center"/>
          </w:tcPr>
          <w:p w14:paraId="4190300C" w14:textId="2BB4BD68" w:rsidR="007944FC" w:rsidRDefault="007944FC" w:rsidP="008F108C">
            <w:pPr>
              <w:jc w:val="center"/>
              <w:rPr>
                <w:noProof/>
                <w:lang w:eastAsia="en-GB"/>
              </w:rPr>
            </w:pPr>
            <w:r w:rsidRPr="007944FC">
              <w:rPr>
                <w:noProof/>
                <w:lang w:eastAsia="en-GB"/>
              </w:rPr>
              <w:lastRenderedPageBreak/>
              <w:drawing>
                <wp:inline distT="0" distB="0" distL="0" distR="0" wp14:anchorId="2CFAE3AF" wp14:editId="1EEC8CFD">
                  <wp:extent cx="5727940" cy="2581249"/>
                  <wp:effectExtent l="0" t="0" r="6350" b="0"/>
                  <wp:docPr id="323" name="Picture 323" descr="C:\msdokut\STANDARDIT\IHO\ENCWG\Drafting 4.0.2 after Mar2016\New picture originals 23mar2016\5.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msdokut\STANDARDIT\IHO\ENCWG\Drafting 4.0.2 after Mar2016\New picture originals 23mar2016\5.2 picture 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2492" cy="2583300"/>
                          </a:xfrm>
                          <a:prstGeom prst="rect">
                            <a:avLst/>
                          </a:prstGeom>
                          <a:noFill/>
                          <a:ln>
                            <a:noFill/>
                          </a:ln>
                        </pic:spPr>
                      </pic:pic>
                    </a:graphicData>
                  </a:graphic>
                </wp:inline>
              </w:drawing>
            </w:r>
          </w:p>
        </w:tc>
      </w:tr>
      <w:tr w:rsidR="007944FC" w14:paraId="2D147FE5" w14:textId="77777777" w:rsidTr="00C901D1">
        <w:trPr>
          <w:tblHeader/>
        </w:trPr>
        <w:tc>
          <w:tcPr>
            <w:tcW w:w="9690" w:type="dxa"/>
            <w:gridSpan w:val="4"/>
            <w:tcBorders>
              <w:top w:val="nil"/>
            </w:tcBorders>
            <w:vAlign w:val="center"/>
          </w:tcPr>
          <w:p w14:paraId="3962020D" w14:textId="77777777" w:rsidR="007944FC" w:rsidRDefault="007944FC" w:rsidP="008F108C">
            <w:pPr>
              <w:jc w:val="center"/>
              <w:rPr>
                <w:noProof/>
                <w:lang w:eastAsia="en-GB"/>
              </w:rPr>
            </w:pPr>
            <w:r>
              <w:rPr>
                <w:noProof/>
                <w:lang w:eastAsia="en-GB"/>
              </w:rPr>
              <w:t>Alternative 2</w:t>
            </w:r>
          </w:p>
          <w:p w14:paraId="03A35C31" w14:textId="0BCF56BD" w:rsidR="009274A1" w:rsidRPr="00357E05" w:rsidRDefault="009274A1" w:rsidP="009274A1">
            <w:pPr>
              <w:jc w:val="center"/>
              <w:rPr>
                <w:b/>
                <w:noProof/>
                <w:lang w:eastAsia="en-GB"/>
              </w:rPr>
            </w:pPr>
            <w:r>
              <w:rPr>
                <w:b/>
                <w:noProof/>
                <w:lang w:eastAsia="en-GB"/>
              </w:rPr>
              <w:t>tbd</w:t>
            </w:r>
          </w:p>
        </w:tc>
      </w:tr>
    </w:tbl>
    <w:p w14:paraId="690CF481" w14:textId="77777777" w:rsidR="008F108C" w:rsidRDefault="008F108C"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F108C" w14:paraId="0457868B" w14:textId="77777777" w:rsidTr="00C901D1">
        <w:trPr>
          <w:tblHeader/>
        </w:trPr>
        <w:tc>
          <w:tcPr>
            <w:tcW w:w="9526" w:type="dxa"/>
            <w:tcBorders>
              <w:bottom w:val="nil"/>
            </w:tcBorders>
            <w:vAlign w:val="center"/>
          </w:tcPr>
          <w:p w14:paraId="56D35458" w14:textId="77777777" w:rsidR="008F108C" w:rsidRPr="00A53E84" w:rsidRDefault="008F108C" w:rsidP="00ED668D">
            <w:pPr>
              <w:jc w:val="left"/>
              <w:rPr>
                <w:i/>
              </w:rPr>
            </w:pPr>
            <w:r w:rsidRPr="00A53E84">
              <w:rPr>
                <w:i/>
              </w:rPr>
              <w:t>2) Situation after route planning. Alerts indicated from largest scale available for each location</w:t>
            </w:r>
          </w:p>
        </w:tc>
      </w:tr>
      <w:tr w:rsidR="008F108C" w14:paraId="72079801" w14:textId="77777777" w:rsidTr="007944FC">
        <w:trPr>
          <w:tblHeader/>
        </w:trPr>
        <w:tc>
          <w:tcPr>
            <w:tcW w:w="9526" w:type="dxa"/>
            <w:tcBorders>
              <w:top w:val="nil"/>
              <w:bottom w:val="nil"/>
            </w:tcBorders>
            <w:vAlign w:val="center"/>
          </w:tcPr>
          <w:p w14:paraId="2CD13C6B" w14:textId="7669F0B1" w:rsidR="008F108C" w:rsidRDefault="00AA18DD" w:rsidP="00ED668D">
            <w:pPr>
              <w:jc w:val="center"/>
            </w:pPr>
            <w:r w:rsidRPr="00AA18DD">
              <w:rPr>
                <w:noProof/>
                <w:lang w:eastAsia="en-GB"/>
              </w:rPr>
              <w:drawing>
                <wp:inline distT="0" distB="0" distL="0" distR="0" wp14:anchorId="46BBE67D" wp14:editId="5127AB7E">
                  <wp:extent cx="5728059" cy="2713405"/>
                  <wp:effectExtent l="0" t="0" r="6350" b="0"/>
                  <wp:docPr id="228" name="Picture 228" descr="C:\msdokut\STANDARDIT\IHO\ENCWG\work 2017\S-64, New picture originals 20may2017\5.2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sdokut\STANDARDIT\IHO\ENCWG\work 2017\S-64, New picture originals 20may2017\5.2 picture 2 - Alternativ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55615" cy="2726458"/>
                          </a:xfrm>
                          <a:prstGeom prst="rect">
                            <a:avLst/>
                          </a:prstGeom>
                          <a:noFill/>
                          <a:ln>
                            <a:noFill/>
                          </a:ln>
                        </pic:spPr>
                      </pic:pic>
                    </a:graphicData>
                  </a:graphic>
                </wp:inline>
              </w:drawing>
            </w:r>
            <w:r w:rsidRPr="00AA18DD">
              <w:rPr>
                <w:noProof/>
                <w:lang w:eastAsia="en-GB"/>
              </w:rPr>
              <w:t xml:space="preserve"> </w:t>
            </w:r>
          </w:p>
        </w:tc>
      </w:tr>
      <w:tr w:rsidR="007944FC" w14:paraId="0F63C17C" w14:textId="77777777" w:rsidTr="007944FC">
        <w:trPr>
          <w:tblHeader/>
        </w:trPr>
        <w:tc>
          <w:tcPr>
            <w:tcW w:w="9526" w:type="dxa"/>
            <w:tcBorders>
              <w:top w:val="nil"/>
              <w:bottom w:val="nil"/>
            </w:tcBorders>
            <w:vAlign w:val="center"/>
          </w:tcPr>
          <w:p w14:paraId="5F77BB92" w14:textId="6FBDDC54" w:rsidR="007944FC" w:rsidRDefault="007944FC" w:rsidP="00ED668D">
            <w:pPr>
              <w:jc w:val="center"/>
              <w:rPr>
                <w:noProof/>
                <w:lang w:eastAsia="en-GB"/>
              </w:rPr>
            </w:pPr>
            <w:r>
              <w:rPr>
                <w:noProof/>
                <w:lang w:eastAsia="en-GB"/>
              </w:rPr>
              <w:t>Alternative 1</w:t>
            </w:r>
          </w:p>
        </w:tc>
      </w:tr>
      <w:tr w:rsidR="007944FC" w14:paraId="6006E134" w14:textId="77777777" w:rsidTr="007944FC">
        <w:trPr>
          <w:tblHeader/>
        </w:trPr>
        <w:tc>
          <w:tcPr>
            <w:tcW w:w="9526" w:type="dxa"/>
            <w:tcBorders>
              <w:top w:val="nil"/>
              <w:bottom w:val="nil"/>
            </w:tcBorders>
            <w:vAlign w:val="center"/>
          </w:tcPr>
          <w:p w14:paraId="077CF670" w14:textId="0CA0B2F5" w:rsidR="007944FC" w:rsidRDefault="00AA18DD" w:rsidP="00ED668D">
            <w:pPr>
              <w:jc w:val="center"/>
              <w:rPr>
                <w:noProof/>
                <w:lang w:eastAsia="en-GB"/>
              </w:rPr>
            </w:pPr>
            <w:r w:rsidRPr="00AA18DD">
              <w:rPr>
                <w:noProof/>
                <w:lang w:eastAsia="en-GB"/>
              </w:rPr>
              <w:drawing>
                <wp:inline distT="0" distB="0" distL="0" distR="0" wp14:anchorId="0B1E286E" wp14:editId="0DF1E047">
                  <wp:extent cx="5719433" cy="2709319"/>
                  <wp:effectExtent l="0" t="0" r="0" b="0"/>
                  <wp:docPr id="266" name="Picture 266" descr="C:\msdokut\STANDARDIT\IHO\ENCWG\work 2017\S-64, New picture originals 20may2017\5.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sdokut\STANDARDIT\IHO\ENCWG\work 2017\S-64, New picture originals 20may2017\5.2 picture 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2033" cy="2715288"/>
                          </a:xfrm>
                          <a:prstGeom prst="rect">
                            <a:avLst/>
                          </a:prstGeom>
                          <a:noFill/>
                          <a:ln>
                            <a:noFill/>
                          </a:ln>
                        </pic:spPr>
                      </pic:pic>
                    </a:graphicData>
                  </a:graphic>
                </wp:inline>
              </w:drawing>
            </w:r>
            <w:r w:rsidRPr="00AA18DD">
              <w:rPr>
                <w:noProof/>
                <w:lang w:eastAsia="en-GB"/>
              </w:rPr>
              <w:t xml:space="preserve"> </w:t>
            </w:r>
          </w:p>
        </w:tc>
      </w:tr>
      <w:tr w:rsidR="007944FC" w14:paraId="54445097" w14:textId="77777777" w:rsidTr="00C901D1">
        <w:trPr>
          <w:tblHeader/>
        </w:trPr>
        <w:tc>
          <w:tcPr>
            <w:tcW w:w="9526" w:type="dxa"/>
            <w:tcBorders>
              <w:top w:val="nil"/>
            </w:tcBorders>
            <w:vAlign w:val="center"/>
          </w:tcPr>
          <w:p w14:paraId="4CACE389" w14:textId="77777777" w:rsidR="007944FC" w:rsidRDefault="007944FC" w:rsidP="00ED668D">
            <w:pPr>
              <w:jc w:val="center"/>
              <w:rPr>
                <w:noProof/>
                <w:lang w:eastAsia="en-GB"/>
              </w:rPr>
            </w:pPr>
            <w:r>
              <w:rPr>
                <w:noProof/>
                <w:lang w:eastAsia="en-GB"/>
              </w:rPr>
              <w:t>Alternative 2</w:t>
            </w:r>
          </w:p>
          <w:p w14:paraId="75F50817" w14:textId="53621BD5" w:rsidR="009274A1" w:rsidRDefault="009274A1" w:rsidP="00ED668D">
            <w:pPr>
              <w:jc w:val="center"/>
              <w:rPr>
                <w:noProof/>
                <w:lang w:eastAsia="en-GB"/>
              </w:rPr>
            </w:pPr>
            <w:r>
              <w:rPr>
                <w:b/>
                <w:noProof/>
                <w:lang w:eastAsia="en-GB"/>
              </w:rPr>
              <w:t>tbd</w:t>
            </w:r>
          </w:p>
        </w:tc>
      </w:tr>
    </w:tbl>
    <w:p w14:paraId="285F54FA" w14:textId="77777777" w:rsidR="008F108C" w:rsidRDefault="008F108C" w:rsidP="000A72CE"/>
    <w:p w14:paraId="6C4BC2F9" w14:textId="77777777" w:rsidR="000A72CE" w:rsidRDefault="008F108C" w:rsidP="00E30B8F">
      <w:pPr>
        <w:pStyle w:val="Heading2"/>
      </w:pPr>
      <w:r>
        <w:br w:type="page"/>
      </w:r>
      <w:bookmarkStart w:id="1353" w:name="_Toc152748603"/>
      <w:r w:rsidR="000A72CE">
        <w:lastRenderedPageBreak/>
        <w:t>Detection and Notification of Navigational Hazards – Basic test Monitoring Mode</w:t>
      </w:r>
      <w:bookmarkEnd w:id="135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2451"/>
        <w:gridCol w:w="2362"/>
        <w:gridCol w:w="2349"/>
      </w:tblGrid>
      <w:tr w:rsidR="000A72CE" w14:paraId="0BECE3F3" w14:textId="77777777" w:rsidTr="00F20C92">
        <w:trPr>
          <w:cantSplit/>
          <w:trHeight w:val="454"/>
        </w:trPr>
        <w:tc>
          <w:tcPr>
            <w:tcW w:w="2381" w:type="dxa"/>
            <w:shd w:val="clear" w:color="auto" w:fill="CCFFCC"/>
            <w:vAlign w:val="center"/>
          </w:tcPr>
          <w:p w14:paraId="3183C797" w14:textId="77777777" w:rsidR="000A72CE" w:rsidRPr="004065B1" w:rsidRDefault="000A72CE" w:rsidP="008A1BCC">
            <w:r w:rsidRPr="000A066E">
              <w:rPr>
                <w:b/>
              </w:rPr>
              <w:t>Test Reference</w:t>
            </w:r>
          </w:p>
        </w:tc>
        <w:tc>
          <w:tcPr>
            <w:tcW w:w="2381" w:type="dxa"/>
            <w:shd w:val="clear" w:color="auto" w:fill="CCFFCC"/>
            <w:vAlign w:val="center"/>
          </w:tcPr>
          <w:p w14:paraId="278CAC85" w14:textId="121FDE91" w:rsidR="000A72CE" w:rsidRPr="004065B1" w:rsidRDefault="005E38EB" w:rsidP="008A1BCC">
            <w:proofErr w:type="spellStart"/>
            <w:r>
              <w:t>NavigationalHazardsMon</w:t>
            </w:r>
            <w:proofErr w:type="spellEnd"/>
          </w:p>
        </w:tc>
        <w:tc>
          <w:tcPr>
            <w:tcW w:w="2382" w:type="dxa"/>
            <w:shd w:val="clear" w:color="auto" w:fill="CCFFCC"/>
            <w:vAlign w:val="center"/>
          </w:tcPr>
          <w:p w14:paraId="5AC33ACA" w14:textId="77777777" w:rsidR="000A72CE" w:rsidRPr="004065B1" w:rsidRDefault="000A72CE" w:rsidP="008A1BCC">
            <w:r w:rsidRPr="000A066E">
              <w:rPr>
                <w:b/>
              </w:rPr>
              <w:t>IHO Reference</w:t>
            </w:r>
          </w:p>
        </w:tc>
        <w:tc>
          <w:tcPr>
            <w:tcW w:w="2382" w:type="dxa"/>
            <w:shd w:val="clear" w:color="auto" w:fill="CCFFCC"/>
            <w:vAlign w:val="center"/>
          </w:tcPr>
          <w:p w14:paraId="71E53979"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0EB3345F" w14:textId="6BAA1799" w:rsidR="000A72CE" w:rsidRPr="004065B1" w:rsidRDefault="000A72CE" w:rsidP="008A1BCC"/>
        </w:tc>
      </w:tr>
      <w:tr w:rsidR="000A72CE" w14:paraId="66A1E23A" w14:textId="77777777" w:rsidTr="00F20C92">
        <w:trPr>
          <w:cantSplit/>
        </w:trPr>
        <w:tc>
          <w:tcPr>
            <w:tcW w:w="9526" w:type="dxa"/>
            <w:gridSpan w:val="4"/>
            <w:shd w:val="clear" w:color="auto" w:fill="CCFFCC"/>
            <w:vAlign w:val="center"/>
          </w:tcPr>
          <w:p w14:paraId="19F1A70A" w14:textId="77777777" w:rsidR="000A72CE" w:rsidRDefault="000A72CE" w:rsidP="008A1BCC">
            <w:r w:rsidRPr="000A066E">
              <w:rPr>
                <w:b/>
              </w:rPr>
              <w:t>Test description</w:t>
            </w:r>
          </w:p>
        </w:tc>
      </w:tr>
      <w:tr w:rsidR="000A72CE" w14:paraId="68E62CDA" w14:textId="77777777" w:rsidTr="00F20C92">
        <w:trPr>
          <w:cantSplit/>
        </w:trPr>
        <w:tc>
          <w:tcPr>
            <w:tcW w:w="9526" w:type="dxa"/>
            <w:gridSpan w:val="4"/>
            <w:vAlign w:val="center"/>
          </w:tcPr>
          <w:p w14:paraId="6B70C2BA" w14:textId="539E5C9F" w:rsidR="00F7151D" w:rsidRPr="00A53E84" w:rsidRDefault="00F7151D" w:rsidP="002164D3">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sidR="002E1A67">
              <w:rPr>
                <w:i/>
              </w:rPr>
              <w:t>feature</w:t>
            </w:r>
            <w:r w:rsidRPr="00A53E84">
              <w:rPr>
                <w:i/>
              </w:rPr>
              <w:t xml:space="preserve">s satisfying the conditions for this test (as listed in section 10.5.9 of IHO S-52 and included in the test cell </w:t>
            </w:r>
            <w:r w:rsidR="003726DD">
              <w:rPr>
                <w:i/>
              </w:rPr>
              <w:t>101AA00</w:t>
            </w:r>
            <w:r w:rsidR="003726DD" w:rsidRPr="00A53E84">
              <w:rPr>
                <w:i/>
              </w:rPr>
              <w:t>NAVHZ</w:t>
            </w:r>
            <w:r w:rsidRPr="00A53E84">
              <w:rPr>
                <w:i/>
              </w:rPr>
              <w:t>.000) that is shallower than the Mariner's safety contour.</w:t>
            </w:r>
          </w:p>
          <w:p w14:paraId="5FEB5CD8" w14:textId="77777777" w:rsidR="00F7151D" w:rsidRPr="00A53E84" w:rsidRDefault="00F7151D" w:rsidP="002164D3">
            <w:pPr>
              <w:jc w:val="left"/>
              <w:rPr>
                <w:i/>
              </w:rPr>
            </w:pPr>
          </w:p>
          <w:p w14:paraId="6355AD4C" w14:textId="1A54BF61" w:rsidR="000A72CE" w:rsidRPr="00A53E84" w:rsidRDefault="00F7151D" w:rsidP="002164D3">
            <w:pPr>
              <w:jc w:val="left"/>
              <w:rPr>
                <w:i/>
              </w:rPr>
            </w:pPr>
            <w:r w:rsidRPr="00A53E84">
              <w:rPr>
                <w:i/>
              </w:rPr>
              <w:t xml:space="preserve">This test is performed by loading the test cell </w:t>
            </w:r>
            <w:r w:rsidR="003726DD">
              <w:rPr>
                <w:i/>
              </w:rPr>
              <w:t>101AA00</w:t>
            </w:r>
            <w:r w:rsidR="003726DD" w:rsidRPr="00A53E84">
              <w:rPr>
                <w:i/>
              </w:rPr>
              <w:t>NAVHZ</w:t>
            </w:r>
            <w:r w:rsidRPr="00A53E84">
              <w:rPr>
                <w:i/>
              </w:rPr>
              <w:t xml:space="preserve">.000, sailing with a simulated ship over the test area, setting the </w:t>
            </w:r>
            <w:r w:rsidR="0069033B">
              <w:rPr>
                <w:i/>
              </w:rPr>
              <w:t xml:space="preserve">Safety Contour </w:t>
            </w:r>
            <w:r w:rsidRPr="00A53E84">
              <w:rPr>
                <w:i/>
              </w:rPr>
              <w:t xml:space="preserve">to the appropriate values (0m, 2m, 5m, 6m, 8m, 9m, 10m, 11m, 16m, 21m, 31m, 42m, 50m, 51m) and checking display against the graphical plots of test 5.1 (Route plan) corresponding to each set of </w:t>
            </w:r>
            <w:r w:rsidR="0069033B">
              <w:rPr>
                <w:i/>
              </w:rPr>
              <w:t xml:space="preserve">Safety Contour </w:t>
            </w:r>
            <w:r w:rsidRPr="00A53E84">
              <w:rPr>
                <w:i/>
              </w:rPr>
              <w:t>settings.</w:t>
            </w:r>
          </w:p>
        </w:tc>
      </w:tr>
      <w:tr w:rsidR="000A72CE" w14:paraId="5C19C179" w14:textId="77777777" w:rsidTr="00F20C92">
        <w:trPr>
          <w:cantSplit/>
        </w:trPr>
        <w:tc>
          <w:tcPr>
            <w:tcW w:w="9526" w:type="dxa"/>
            <w:gridSpan w:val="4"/>
            <w:shd w:val="clear" w:color="auto" w:fill="CCFFCC"/>
            <w:vAlign w:val="center"/>
          </w:tcPr>
          <w:p w14:paraId="615384C7" w14:textId="77777777" w:rsidR="000A72CE" w:rsidRPr="004065B1" w:rsidRDefault="000A72CE" w:rsidP="008A1BCC">
            <w:r w:rsidRPr="000A066E">
              <w:rPr>
                <w:b/>
              </w:rPr>
              <w:t>Setup</w:t>
            </w:r>
          </w:p>
        </w:tc>
      </w:tr>
      <w:tr w:rsidR="000A72CE" w14:paraId="64F072EA" w14:textId="77777777" w:rsidTr="00F20C92">
        <w:trPr>
          <w:cantSplit/>
        </w:trPr>
        <w:tc>
          <w:tcPr>
            <w:tcW w:w="9526" w:type="dxa"/>
            <w:gridSpan w:val="4"/>
            <w:vAlign w:val="center"/>
          </w:tcPr>
          <w:p w14:paraId="4548D64C" w14:textId="77777777" w:rsidR="00C70072" w:rsidRDefault="00F7151D" w:rsidP="008A1BCC">
            <w:r w:rsidRPr="00A53E84">
              <w:rPr>
                <w:i/>
              </w:rPr>
              <w:t>As for test 5.1</w:t>
            </w:r>
            <w:r w:rsidR="00C70072">
              <w:t xml:space="preserve"> </w:t>
            </w:r>
          </w:p>
          <w:p w14:paraId="63203079" w14:textId="79E8DBD9" w:rsidR="00C70072" w:rsidRPr="00A53E84" w:rsidRDefault="00C70072" w:rsidP="008A1BCC">
            <w:pPr>
              <w:rPr>
                <w:i/>
              </w:rPr>
            </w:pPr>
            <w:r w:rsidRPr="00C70072">
              <w:rPr>
                <w:i/>
              </w:rPr>
              <w:t>Select all Text groups</w:t>
            </w:r>
          </w:p>
        </w:tc>
      </w:tr>
      <w:tr w:rsidR="000A72CE" w14:paraId="6B8417A8" w14:textId="77777777" w:rsidTr="00F20C92">
        <w:trPr>
          <w:cantSplit/>
        </w:trPr>
        <w:tc>
          <w:tcPr>
            <w:tcW w:w="9526" w:type="dxa"/>
            <w:gridSpan w:val="4"/>
            <w:shd w:val="clear" w:color="auto" w:fill="CCFFCC"/>
            <w:vAlign w:val="center"/>
          </w:tcPr>
          <w:p w14:paraId="7775567E" w14:textId="77777777" w:rsidR="000A72CE" w:rsidRPr="004065B1" w:rsidRDefault="000A72CE" w:rsidP="008A1BCC">
            <w:r w:rsidRPr="000A066E">
              <w:rPr>
                <w:b/>
              </w:rPr>
              <w:t>Action</w:t>
            </w:r>
          </w:p>
        </w:tc>
      </w:tr>
      <w:tr w:rsidR="000A72CE" w14:paraId="392B5060" w14:textId="77777777" w:rsidTr="00F20C92">
        <w:trPr>
          <w:cantSplit/>
        </w:trPr>
        <w:tc>
          <w:tcPr>
            <w:tcW w:w="9526" w:type="dxa"/>
            <w:gridSpan w:val="4"/>
            <w:vAlign w:val="center"/>
          </w:tcPr>
          <w:p w14:paraId="458C79D9" w14:textId="75471B13" w:rsidR="000A72CE" w:rsidRPr="00A53E84" w:rsidRDefault="00F7151D" w:rsidP="002164D3">
            <w:pPr>
              <w:jc w:val="left"/>
              <w:rPr>
                <w:i/>
              </w:rPr>
            </w:pPr>
            <w:r w:rsidRPr="00A53E84">
              <w:rPr>
                <w:i/>
              </w:rPr>
              <w:t xml:space="preserve">Check ENC symbols shown in the ECDIS for each </w:t>
            </w:r>
            <w:r w:rsidR="0069033B">
              <w:rPr>
                <w:i/>
              </w:rPr>
              <w:t xml:space="preserve">Safety Contour </w:t>
            </w:r>
            <w:r w:rsidRPr="00A53E84">
              <w:rPr>
                <w:i/>
              </w:rPr>
              <w:t>setting against the corresponding graphical plot.</w:t>
            </w:r>
          </w:p>
        </w:tc>
      </w:tr>
      <w:tr w:rsidR="000A72CE" w14:paraId="0AD907BC" w14:textId="77777777" w:rsidTr="00F20C92">
        <w:trPr>
          <w:cantSplit/>
        </w:trPr>
        <w:tc>
          <w:tcPr>
            <w:tcW w:w="9526" w:type="dxa"/>
            <w:gridSpan w:val="4"/>
            <w:tcBorders>
              <w:bottom w:val="single" w:sz="4" w:space="0" w:color="auto"/>
            </w:tcBorders>
            <w:shd w:val="clear" w:color="auto" w:fill="CCFFCC"/>
            <w:vAlign w:val="center"/>
          </w:tcPr>
          <w:p w14:paraId="4DB744D9" w14:textId="77777777" w:rsidR="000A72CE" w:rsidRPr="004065B1" w:rsidRDefault="000A72CE" w:rsidP="008A1BCC">
            <w:r w:rsidRPr="000A066E">
              <w:rPr>
                <w:b/>
              </w:rPr>
              <w:t>Results</w:t>
            </w:r>
          </w:p>
        </w:tc>
      </w:tr>
      <w:tr w:rsidR="000A72CE" w14:paraId="0338CDE3" w14:textId="77777777" w:rsidTr="00F20C92">
        <w:trPr>
          <w:cantSplit/>
        </w:trPr>
        <w:tc>
          <w:tcPr>
            <w:tcW w:w="9526" w:type="dxa"/>
            <w:gridSpan w:val="4"/>
            <w:tcBorders>
              <w:bottom w:val="nil"/>
            </w:tcBorders>
            <w:vAlign w:val="center"/>
          </w:tcPr>
          <w:p w14:paraId="430A750A" w14:textId="77777777" w:rsidR="000A72CE" w:rsidRPr="00A53E84" w:rsidRDefault="00F7151D" w:rsidP="008A1BCC">
            <w:pPr>
              <w:jc w:val="left"/>
              <w:rPr>
                <w:i/>
              </w:rPr>
            </w:pPr>
            <w:r w:rsidRPr="00A53E84">
              <w:rPr>
                <w:i/>
              </w:rPr>
              <w:t>The ENC in the ECDIS should match the corresponding graphical plot of test 5.1.</w:t>
            </w:r>
          </w:p>
        </w:tc>
      </w:tr>
      <w:tr w:rsidR="00F7151D" w14:paraId="55D4ED3F" w14:textId="77777777" w:rsidTr="00F20C92">
        <w:trPr>
          <w:cantSplit/>
        </w:trPr>
        <w:tc>
          <w:tcPr>
            <w:tcW w:w="9526" w:type="dxa"/>
            <w:gridSpan w:val="4"/>
            <w:tcBorders>
              <w:top w:val="nil"/>
              <w:bottom w:val="nil"/>
            </w:tcBorders>
            <w:vAlign w:val="center"/>
          </w:tcPr>
          <w:p w14:paraId="353F3B5B" w14:textId="19EBD4F1" w:rsidR="00F7151D" w:rsidRPr="0015247B" w:rsidRDefault="007944FC" w:rsidP="00F7151D">
            <w:pPr>
              <w:jc w:val="center"/>
            </w:pPr>
            <w:r w:rsidRPr="007944FC">
              <w:rPr>
                <w:noProof/>
                <w:lang w:eastAsia="en-GB"/>
              </w:rPr>
              <w:drawing>
                <wp:inline distT="0" distB="0" distL="0" distR="0" wp14:anchorId="444CED27" wp14:editId="5BEC7906">
                  <wp:extent cx="4088765" cy="4373880"/>
                  <wp:effectExtent l="0" t="0" r="6985" b="7620"/>
                  <wp:docPr id="326" name="Picture 326"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tc>
      </w:tr>
      <w:tr w:rsidR="00F7151D" w14:paraId="2F2A7CCA" w14:textId="77777777" w:rsidTr="00F20C92">
        <w:trPr>
          <w:cantSplit/>
        </w:trPr>
        <w:tc>
          <w:tcPr>
            <w:tcW w:w="9526" w:type="dxa"/>
            <w:gridSpan w:val="4"/>
            <w:tcBorders>
              <w:top w:val="nil"/>
              <w:bottom w:val="nil"/>
            </w:tcBorders>
            <w:vAlign w:val="center"/>
          </w:tcPr>
          <w:p w14:paraId="5BC8C0D9" w14:textId="77777777" w:rsidR="00F7151D" w:rsidRDefault="00F7151D" w:rsidP="008A1BCC">
            <w:pPr>
              <w:jc w:val="left"/>
              <w:rPr>
                <w:i/>
              </w:rPr>
            </w:pPr>
            <w:r w:rsidRPr="00A53E84">
              <w:rPr>
                <w:i/>
              </w:rPr>
              <w:t xml:space="preserve">An example with </w:t>
            </w:r>
            <w:r w:rsidR="0069033B">
              <w:rPr>
                <w:i/>
              </w:rPr>
              <w:t xml:space="preserve">Safety Contour </w:t>
            </w:r>
            <w:r w:rsidRPr="00A53E84">
              <w:rPr>
                <w:i/>
              </w:rPr>
              <w:t>= 10 m.</w:t>
            </w:r>
            <w:r w:rsidR="007944FC">
              <w:rPr>
                <w:i/>
              </w:rPr>
              <w:t xml:space="preserve"> Presentation alternative 1</w:t>
            </w:r>
          </w:p>
          <w:p w14:paraId="649E7CE6" w14:textId="1D1A84E6" w:rsidR="009274A1" w:rsidRPr="00A53E84" w:rsidRDefault="009274A1" w:rsidP="008A1BCC">
            <w:pPr>
              <w:jc w:val="left"/>
              <w:rPr>
                <w:i/>
              </w:rPr>
            </w:pPr>
            <w:r>
              <w:rPr>
                <w:b/>
                <w:noProof/>
                <w:lang w:eastAsia="en-GB"/>
              </w:rPr>
              <w:t>tbd</w:t>
            </w:r>
          </w:p>
        </w:tc>
      </w:tr>
      <w:tr w:rsidR="007944FC" w14:paraId="43CD018E" w14:textId="77777777" w:rsidTr="00F20C92">
        <w:trPr>
          <w:cantSplit/>
        </w:trPr>
        <w:tc>
          <w:tcPr>
            <w:tcW w:w="9526" w:type="dxa"/>
            <w:gridSpan w:val="4"/>
            <w:tcBorders>
              <w:top w:val="nil"/>
              <w:bottom w:val="nil"/>
            </w:tcBorders>
            <w:vAlign w:val="center"/>
          </w:tcPr>
          <w:p w14:paraId="7DD6CBA2" w14:textId="77777777" w:rsidR="007944FC" w:rsidRDefault="007944FC" w:rsidP="007944FC">
            <w:pPr>
              <w:jc w:val="center"/>
              <w:rPr>
                <w:i/>
              </w:rPr>
            </w:pPr>
            <w:r w:rsidRPr="007944FC">
              <w:rPr>
                <w:i/>
                <w:noProof/>
                <w:lang w:eastAsia="en-GB"/>
              </w:rPr>
              <w:lastRenderedPageBreak/>
              <w:drawing>
                <wp:inline distT="0" distB="0" distL="0" distR="0" wp14:anchorId="425E7DF9" wp14:editId="1D69F2B8">
                  <wp:extent cx="4088765" cy="4373880"/>
                  <wp:effectExtent l="0" t="0" r="6985" b="7620"/>
                  <wp:docPr id="327" name="Picture 327" descr="C:\msdokut\STANDARDIT\IHO\ENCWG\Drafting 4.0.2 after Mar2016\New picture originals 23mar2016\5.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msdokut\STANDARDIT\IHO\ENCWG\Drafting 4.0.2 after Mar2016\New picture originals 23mar2016\5.3 picture 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88765" cy="4373880"/>
                          </a:xfrm>
                          <a:prstGeom prst="rect">
                            <a:avLst/>
                          </a:prstGeom>
                          <a:noFill/>
                          <a:ln>
                            <a:noFill/>
                          </a:ln>
                        </pic:spPr>
                      </pic:pic>
                    </a:graphicData>
                  </a:graphic>
                </wp:inline>
              </w:drawing>
            </w:r>
          </w:p>
          <w:p w14:paraId="42189305" w14:textId="43F2850D" w:rsidR="009274A1" w:rsidRPr="00A53E84" w:rsidRDefault="009274A1" w:rsidP="007944FC">
            <w:pPr>
              <w:jc w:val="center"/>
              <w:rPr>
                <w:i/>
              </w:rPr>
            </w:pPr>
            <w:r>
              <w:rPr>
                <w:b/>
                <w:noProof/>
                <w:lang w:eastAsia="en-GB"/>
              </w:rPr>
              <w:t>tbd</w:t>
            </w:r>
          </w:p>
        </w:tc>
      </w:tr>
      <w:tr w:rsidR="007944FC" w14:paraId="2D844B9F" w14:textId="77777777" w:rsidTr="00F20C92">
        <w:trPr>
          <w:cantSplit/>
        </w:trPr>
        <w:tc>
          <w:tcPr>
            <w:tcW w:w="9526" w:type="dxa"/>
            <w:gridSpan w:val="4"/>
            <w:tcBorders>
              <w:top w:val="nil"/>
            </w:tcBorders>
            <w:vAlign w:val="center"/>
          </w:tcPr>
          <w:p w14:paraId="22979D8F" w14:textId="0202AE9D" w:rsidR="007944FC" w:rsidRPr="00A53E84" w:rsidRDefault="007944FC" w:rsidP="007944FC">
            <w:pPr>
              <w:jc w:val="left"/>
              <w:rPr>
                <w:i/>
              </w:rPr>
            </w:pPr>
            <w:r w:rsidRPr="00A53E84">
              <w:rPr>
                <w:i/>
              </w:rPr>
              <w:t xml:space="preserve">An example with </w:t>
            </w:r>
            <w:r w:rsidR="0069033B">
              <w:rPr>
                <w:i/>
              </w:rPr>
              <w:t xml:space="preserve">Safety Contour </w:t>
            </w:r>
            <w:r w:rsidRPr="00A53E84">
              <w:rPr>
                <w:i/>
              </w:rPr>
              <w:t>= 10 m.</w:t>
            </w:r>
            <w:r>
              <w:rPr>
                <w:i/>
              </w:rPr>
              <w:t xml:space="preserve"> Presentation alternative 2</w:t>
            </w:r>
          </w:p>
        </w:tc>
      </w:tr>
    </w:tbl>
    <w:p w14:paraId="0C02272E" w14:textId="77777777" w:rsidR="000A72CE" w:rsidRDefault="000A72CE" w:rsidP="000A72CE"/>
    <w:p w14:paraId="49A5C25D" w14:textId="77777777" w:rsidR="000A72CE" w:rsidRPr="005E38EB" w:rsidRDefault="00F7151D" w:rsidP="00E30B8F">
      <w:pPr>
        <w:pStyle w:val="Heading2"/>
        <w:rPr>
          <w:sz w:val="18"/>
          <w:szCs w:val="18"/>
        </w:rPr>
      </w:pPr>
      <w:r w:rsidRPr="005E38EB">
        <w:rPr>
          <w:sz w:val="18"/>
          <w:szCs w:val="18"/>
        </w:rPr>
        <w:br w:type="page"/>
      </w:r>
      <w:bookmarkStart w:id="1354" w:name="_Toc152748604"/>
      <w:r w:rsidR="000A72CE" w:rsidRPr="005E38EB">
        <w:rPr>
          <w:sz w:val="18"/>
          <w:szCs w:val="18"/>
        </w:rPr>
        <w:lastRenderedPageBreak/>
        <w:t>Detection and Notification of Navigational Hazards – Use of largest scale available – Monitoring Mode</w:t>
      </w:r>
      <w:bookmarkEnd w:id="1354"/>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696"/>
        <w:gridCol w:w="2382"/>
        <w:gridCol w:w="2067"/>
      </w:tblGrid>
      <w:tr w:rsidR="000A72CE" w14:paraId="61F0DC40" w14:textId="77777777" w:rsidTr="00F20C92">
        <w:trPr>
          <w:cantSplit/>
          <w:trHeight w:val="454"/>
        </w:trPr>
        <w:tc>
          <w:tcPr>
            <w:tcW w:w="2381" w:type="dxa"/>
            <w:shd w:val="clear" w:color="auto" w:fill="CCFFCC"/>
            <w:vAlign w:val="center"/>
          </w:tcPr>
          <w:p w14:paraId="771E3B87" w14:textId="77777777" w:rsidR="000A72CE" w:rsidRPr="004065B1" w:rsidRDefault="000A72CE" w:rsidP="008A1BCC">
            <w:r w:rsidRPr="000A066E">
              <w:rPr>
                <w:b/>
              </w:rPr>
              <w:t>Test Reference</w:t>
            </w:r>
          </w:p>
        </w:tc>
        <w:tc>
          <w:tcPr>
            <w:tcW w:w="2381" w:type="dxa"/>
            <w:shd w:val="clear" w:color="auto" w:fill="CCFFCC"/>
            <w:vAlign w:val="center"/>
          </w:tcPr>
          <w:p w14:paraId="5DDEB0C3" w14:textId="0BFF3178" w:rsidR="000A72CE" w:rsidRPr="004065B1" w:rsidRDefault="005E38EB" w:rsidP="008A1BCC">
            <w:proofErr w:type="spellStart"/>
            <w:r>
              <w:t>NavigationalHazardsMonLS</w:t>
            </w:r>
            <w:proofErr w:type="spellEnd"/>
          </w:p>
        </w:tc>
        <w:tc>
          <w:tcPr>
            <w:tcW w:w="2382" w:type="dxa"/>
            <w:shd w:val="clear" w:color="auto" w:fill="CCFFCC"/>
            <w:vAlign w:val="center"/>
          </w:tcPr>
          <w:p w14:paraId="43301975" w14:textId="77777777" w:rsidR="000A72CE" w:rsidRPr="004065B1" w:rsidRDefault="000A72CE" w:rsidP="008A1BCC">
            <w:r w:rsidRPr="000A066E">
              <w:rPr>
                <w:b/>
              </w:rPr>
              <w:t>IHO Reference</w:t>
            </w:r>
          </w:p>
        </w:tc>
        <w:tc>
          <w:tcPr>
            <w:tcW w:w="2382" w:type="dxa"/>
            <w:shd w:val="clear" w:color="auto" w:fill="CCFFCC"/>
            <w:vAlign w:val="center"/>
          </w:tcPr>
          <w:p w14:paraId="64C01516"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74D7792" w14:textId="581981C3" w:rsidR="000A72CE" w:rsidRPr="004065B1" w:rsidRDefault="000A72CE" w:rsidP="008A1BCC"/>
        </w:tc>
      </w:tr>
      <w:tr w:rsidR="000A72CE" w14:paraId="275A40EE" w14:textId="77777777" w:rsidTr="00F20C92">
        <w:trPr>
          <w:cantSplit/>
        </w:trPr>
        <w:tc>
          <w:tcPr>
            <w:tcW w:w="9526" w:type="dxa"/>
            <w:gridSpan w:val="4"/>
            <w:shd w:val="clear" w:color="auto" w:fill="CCFFCC"/>
            <w:vAlign w:val="center"/>
          </w:tcPr>
          <w:p w14:paraId="703E76A3" w14:textId="77777777" w:rsidR="000A72CE" w:rsidRDefault="000A72CE" w:rsidP="008A1BCC">
            <w:r w:rsidRPr="000A066E">
              <w:rPr>
                <w:b/>
              </w:rPr>
              <w:t>Test description</w:t>
            </w:r>
          </w:p>
        </w:tc>
      </w:tr>
      <w:tr w:rsidR="000A72CE" w14:paraId="239A76AC" w14:textId="77777777" w:rsidTr="00F20C92">
        <w:trPr>
          <w:cantSplit/>
        </w:trPr>
        <w:tc>
          <w:tcPr>
            <w:tcW w:w="9526" w:type="dxa"/>
            <w:gridSpan w:val="4"/>
            <w:vAlign w:val="center"/>
          </w:tcPr>
          <w:p w14:paraId="7397DA31" w14:textId="2FA8712D" w:rsidR="000A72CE" w:rsidRPr="00A53E84" w:rsidRDefault="00890ADE" w:rsidP="002164D3">
            <w:pPr>
              <w:jc w:val="left"/>
              <w:rPr>
                <w:i/>
              </w:rPr>
            </w:pPr>
            <w:r w:rsidRPr="00A53E84">
              <w:rPr>
                <w:i/>
              </w:rPr>
              <w:t>The purpose of this test is to verify by observation that ECDIS uses the largest scale available for detection of navigational hazards.</w:t>
            </w:r>
            <w:r w:rsidR="005E38EB">
              <w:rPr>
                <w:i/>
              </w:rPr>
              <w:t xml:space="preserve"> </w:t>
            </w:r>
            <w:r w:rsidRPr="00A53E84">
              <w:rPr>
                <w:i/>
              </w:rPr>
              <w:t xml:space="preserve">This test is performed by loading the test cells </w:t>
            </w:r>
            <w:r w:rsidR="00453FD3">
              <w:rPr>
                <w:i/>
              </w:rPr>
              <w:t>101</w:t>
            </w:r>
            <w:r w:rsidRPr="00A53E84">
              <w:rPr>
                <w:i/>
              </w:rPr>
              <w:t>AA</w:t>
            </w:r>
            <w:r w:rsidR="00453FD3">
              <w:rPr>
                <w:i/>
              </w:rPr>
              <w:t>00</w:t>
            </w:r>
            <w:r w:rsidRPr="00A53E84">
              <w:rPr>
                <w:i/>
              </w:rPr>
              <w:t xml:space="preserve">OVRVU.000 and </w:t>
            </w:r>
            <w:r w:rsidR="003726DD">
              <w:rPr>
                <w:i/>
              </w:rPr>
              <w:t>101AA00</w:t>
            </w:r>
            <w:r w:rsidR="003726DD" w:rsidRPr="00A53E84">
              <w:rPr>
                <w:i/>
              </w:rPr>
              <w:t>NAVHZ</w:t>
            </w:r>
            <w:r w:rsidRPr="00A53E84">
              <w:rPr>
                <w:i/>
              </w:rPr>
              <w:t>.000, manually creating a route connecting all way points between feature</w:t>
            </w:r>
            <w:r w:rsidR="002E1A67">
              <w:rPr>
                <w:i/>
              </w:rPr>
              <w:t xml:space="preserve">s </w:t>
            </w:r>
            <w:r w:rsidRPr="00A53E84">
              <w:rPr>
                <w:i/>
              </w:rPr>
              <w:t>marked as WP1 through WP8 and checking display against the corresponding graphical plot.</w:t>
            </w:r>
          </w:p>
        </w:tc>
      </w:tr>
      <w:tr w:rsidR="000A72CE" w14:paraId="3AD8CCBD" w14:textId="77777777" w:rsidTr="00F20C92">
        <w:trPr>
          <w:cantSplit/>
        </w:trPr>
        <w:tc>
          <w:tcPr>
            <w:tcW w:w="9526" w:type="dxa"/>
            <w:gridSpan w:val="4"/>
            <w:shd w:val="clear" w:color="auto" w:fill="CCFFCC"/>
            <w:vAlign w:val="center"/>
          </w:tcPr>
          <w:p w14:paraId="77C77B79" w14:textId="77777777" w:rsidR="000A72CE" w:rsidRPr="004065B1" w:rsidRDefault="000A72CE" w:rsidP="008A1BCC">
            <w:r w:rsidRPr="000A066E">
              <w:rPr>
                <w:b/>
              </w:rPr>
              <w:t>Setup</w:t>
            </w:r>
          </w:p>
        </w:tc>
      </w:tr>
      <w:tr w:rsidR="000A72CE" w14:paraId="4E90639A" w14:textId="77777777" w:rsidTr="00F20C92">
        <w:trPr>
          <w:cantSplit/>
        </w:trPr>
        <w:tc>
          <w:tcPr>
            <w:tcW w:w="9526" w:type="dxa"/>
            <w:gridSpan w:val="4"/>
            <w:vAlign w:val="center"/>
          </w:tcPr>
          <w:p w14:paraId="2A334B33" w14:textId="0CCE5BE9" w:rsidR="00890ADE" w:rsidRPr="00A53E84" w:rsidRDefault="00890ADE" w:rsidP="00890ADE">
            <w:pPr>
              <w:rPr>
                <w:i/>
              </w:rPr>
            </w:pPr>
            <w:r w:rsidRPr="00A53E84">
              <w:rPr>
                <w:i/>
              </w:rPr>
              <w:t xml:space="preserve">Load </w:t>
            </w:r>
            <w:r w:rsidR="00453FD3">
              <w:rPr>
                <w:i/>
              </w:rPr>
              <w:t xml:space="preserve">the exchange set </w:t>
            </w:r>
            <w:proofErr w:type="spellStart"/>
            <w:r w:rsidRPr="00E012C8">
              <w:rPr>
                <w:b/>
                <w:bCs/>
                <w:i/>
              </w:rPr>
              <w:t>NavigationalHazard</w:t>
            </w:r>
            <w:r w:rsidR="00453FD3" w:rsidRPr="00E012C8">
              <w:rPr>
                <w:b/>
                <w:bCs/>
                <w:i/>
              </w:rPr>
              <w:t>s</w:t>
            </w:r>
            <w:proofErr w:type="spellEnd"/>
          </w:p>
          <w:p w14:paraId="0CD8A385" w14:textId="656D0912" w:rsidR="00890ADE" w:rsidRPr="00A53E84" w:rsidRDefault="00890ADE" w:rsidP="00890ADE">
            <w:pPr>
              <w:rPr>
                <w:i/>
              </w:rPr>
            </w:pPr>
            <w:r w:rsidRPr="00A53E84">
              <w:rPr>
                <w:i/>
              </w:rPr>
              <w:t xml:space="preserve">Load </w:t>
            </w:r>
            <w:r w:rsidR="00453FD3">
              <w:rPr>
                <w:i/>
              </w:rPr>
              <w:t xml:space="preserve">the exchange set </w:t>
            </w:r>
            <w:proofErr w:type="spellStart"/>
            <w:r w:rsidRPr="00E012C8">
              <w:rPr>
                <w:b/>
                <w:bCs/>
                <w:i/>
              </w:rPr>
              <w:t>NavigationalHazards</w:t>
            </w:r>
            <w:r w:rsidR="00453FD3" w:rsidRPr="00E012C8">
              <w:rPr>
                <w:b/>
                <w:bCs/>
                <w:i/>
              </w:rPr>
              <w:t>Overview</w:t>
            </w:r>
            <w:proofErr w:type="spellEnd"/>
          </w:p>
          <w:p w14:paraId="6E05DD6F" w14:textId="3BF16499" w:rsidR="00890ADE" w:rsidRPr="00E012C8" w:rsidRDefault="00890ADE">
            <w:pPr>
              <w:pStyle w:val="ListParagraph"/>
              <w:numPr>
                <w:ilvl w:val="0"/>
                <w:numId w:val="37"/>
              </w:numPr>
              <w:rPr>
                <w:i/>
              </w:rPr>
            </w:pPr>
            <w:r w:rsidRPr="00E012C8">
              <w:rPr>
                <w:i/>
              </w:rPr>
              <w:t xml:space="preserve">Select </w:t>
            </w:r>
            <w:r w:rsidR="00DE09B9" w:rsidRPr="00E012C8">
              <w:rPr>
                <w:i/>
              </w:rPr>
              <w:t>Display Category</w:t>
            </w:r>
            <w:r w:rsidRPr="00E012C8">
              <w:rPr>
                <w:i/>
              </w:rPr>
              <w:t xml:space="preserve"> Other</w:t>
            </w:r>
          </w:p>
          <w:p w14:paraId="720CED66" w14:textId="36AD17D4" w:rsidR="00890ADE" w:rsidRPr="00E012C8" w:rsidRDefault="00890ADE">
            <w:pPr>
              <w:pStyle w:val="ListParagraph"/>
              <w:numPr>
                <w:ilvl w:val="0"/>
                <w:numId w:val="37"/>
              </w:numPr>
              <w:rPr>
                <w:i/>
              </w:rPr>
            </w:pPr>
            <w:r w:rsidRPr="00E012C8">
              <w:rPr>
                <w:i/>
              </w:rPr>
              <w:t xml:space="preserve">Set the </w:t>
            </w:r>
            <w:r w:rsidR="0069033B" w:rsidRPr="00E012C8">
              <w:rPr>
                <w:i/>
              </w:rPr>
              <w:t xml:space="preserve">Safety Contour </w:t>
            </w:r>
            <w:r w:rsidRPr="00E012C8">
              <w:rPr>
                <w:i/>
              </w:rPr>
              <w:t xml:space="preserve">value to </w:t>
            </w:r>
            <w:r w:rsidR="004A082C" w:rsidRPr="00E012C8">
              <w:rPr>
                <w:i/>
              </w:rPr>
              <w:t>3</w:t>
            </w:r>
            <w:r w:rsidRPr="00E012C8">
              <w:rPr>
                <w:i/>
              </w:rPr>
              <w:t>0 m</w:t>
            </w:r>
          </w:p>
          <w:p w14:paraId="74FC487B" w14:textId="2977ED1E" w:rsidR="00890ADE" w:rsidRPr="00E012C8" w:rsidRDefault="00890ADE">
            <w:pPr>
              <w:pStyle w:val="ListParagraph"/>
              <w:numPr>
                <w:ilvl w:val="0"/>
                <w:numId w:val="37"/>
              </w:numPr>
              <w:rPr>
                <w:i/>
              </w:rPr>
            </w:pPr>
            <w:r w:rsidRPr="00E012C8">
              <w:rPr>
                <w:i/>
              </w:rPr>
              <w:t xml:space="preserve">Set the </w:t>
            </w:r>
            <w:r w:rsidR="0069033B" w:rsidRPr="00E012C8">
              <w:rPr>
                <w:i/>
              </w:rPr>
              <w:t xml:space="preserve">Safety Depth  </w:t>
            </w:r>
            <w:r w:rsidRPr="00E012C8">
              <w:rPr>
                <w:i/>
              </w:rPr>
              <w:t>value to 30 m</w:t>
            </w:r>
          </w:p>
          <w:p w14:paraId="0D757C37" w14:textId="77777777" w:rsidR="00890ADE" w:rsidRPr="00E012C8" w:rsidRDefault="00890ADE">
            <w:pPr>
              <w:pStyle w:val="ListParagraph"/>
              <w:numPr>
                <w:ilvl w:val="0"/>
                <w:numId w:val="37"/>
              </w:numPr>
              <w:rPr>
                <w:i/>
              </w:rPr>
            </w:pPr>
            <w:r w:rsidRPr="00E012C8">
              <w:rPr>
                <w:i/>
              </w:rPr>
              <w:t xml:space="preserve">Select Symbolized Boundaries </w:t>
            </w:r>
          </w:p>
          <w:p w14:paraId="652426CA" w14:textId="77777777" w:rsidR="004A082C" w:rsidRPr="00E012C8" w:rsidRDefault="00890ADE">
            <w:pPr>
              <w:pStyle w:val="ListParagraph"/>
              <w:numPr>
                <w:ilvl w:val="0"/>
                <w:numId w:val="37"/>
              </w:numPr>
              <w:rPr>
                <w:i/>
              </w:rPr>
            </w:pPr>
            <w:r w:rsidRPr="00E012C8">
              <w:rPr>
                <w:i/>
              </w:rPr>
              <w:t>Select Paper chart symbols</w:t>
            </w:r>
          </w:p>
          <w:p w14:paraId="509A67E4" w14:textId="0AE242B6" w:rsidR="000A72CE" w:rsidRPr="00E012C8" w:rsidRDefault="004A082C">
            <w:pPr>
              <w:pStyle w:val="ListParagraph"/>
              <w:numPr>
                <w:ilvl w:val="0"/>
                <w:numId w:val="37"/>
              </w:numPr>
              <w:rPr>
                <w:i/>
              </w:rPr>
            </w:pPr>
            <w:r w:rsidRPr="00E012C8">
              <w:rPr>
                <w:i/>
              </w:rPr>
              <w:t>Select all Text groups</w:t>
            </w:r>
          </w:p>
        </w:tc>
      </w:tr>
      <w:tr w:rsidR="000A72CE" w14:paraId="74F9E0BC" w14:textId="77777777" w:rsidTr="00F20C92">
        <w:trPr>
          <w:cantSplit/>
        </w:trPr>
        <w:tc>
          <w:tcPr>
            <w:tcW w:w="9526" w:type="dxa"/>
            <w:gridSpan w:val="4"/>
            <w:shd w:val="clear" w:color="auto" w:fill="CCFFCC"/>
            <w:vAlign w:val="center"/>
          </w:tcPr>
          <w:p w14:paraId="1449F99E" w14:textId="77777777" w:rsidR="000A72CE" w:rsidRPr="004065B1" w:rsidRDefault="000A72CE" w:rsidP="008A1BCC">
            <w:r w:rsidRPr="000A066E">
              <w:rPr>
                <w:b/>
              </w:rPr>
              <w:t>Action</w:t>
            </w:r>
          </w:p>
        </w:tc>
      </w:tr>
      <w:tr w:rsidR="000A72CE" w14:paraId="00B970F9" w14:textId="77777777" w:rsidTr="00F20C92">
        <w:trPr>
          <w:cantSplit/>
        </w:trPr>
        <w:tc>
          <w:tcPr>
            <w:tcW w:w="9526" w:type="dxa"/>
            <w:gridSpan w:val="4"/>
            <w:vAlign w:val="center"/>
          </w:tcPr>
          <w:p w14:paraId="43D0748D" w14:textId="4464ACAD" w:rsidR="007A7590" w:rsidRPr="007A7590" w:rsidRDefault="007A7590" w:rsidP="002164D3">
            <w:pPr>
              <w:jc w:val="left"/>
              <w:rPr>
                <w:i/>
              </w:rPr>
            </w:pPr>
            <w:r w:rsidRPr="007A7590">
              <w:rPr>
                <w:i/>
              </w:rPr>
              <w:t xml:space="preserve">Select position 39°57.000’N 104°49.000’W at </w:t>
            </w:r>
            <w:r w:rsidR="00453FD3">
              <w:rPr>
                <w:i/>
              </w:rPr>
              <w:t>the maximum display</w:t>
            </w:r>
            <w:r w:rsidR="00453FD3" w:rsidRPr="007A7590">
              <w:rPr>
                <w:i/>
              </w:rPr>
              <w:t xml:space="preserve"> </w:t>
            </w:r>
            <w:r w:rsidRPr="007A7590">
              <w:rPr>
                <w:i/>
              </w:rPr>
              <w:t xml:space="preserve">scale (1:350 000) of </w:t>
            </w:r>
            <w:r w:rsidR="00453FD3">
              <w:rPr>
                <w:i/>
              </w:rPr>
              <w:t>101</w:t>
            </w:r>
            <w:r w:rsidR="00453FD3" w:rsidRPr="00A53E84">
              <w:rPr>
                <w:i/>
              </w:rPr>
              <w:t>AA</w:t>
            </w:r>
            <w:r w:rsidR="00453FD3">
              <w:rPr>
                <w:i/>
              </w:rPr>
              <w:t>00</w:t>
            </w:r>
            <w:r w:rsidR="00453FD3" w:rsidRPr="00A53E84">
              <w:rPr>
                <w:i/>
              </w:rPr>
              <w:t>OVRVU</w:t>
            </w:r>
            <w:r w:rsidRPr="007A7590">
              <w:rPr>
                <w:i/>
              </w:rPr>
              <w:t>.</w:t>
            </w:r>
          </w:p>
          <w:p w14:paraId="6813D58D" w14:textId="2525F46B" w:rsidR="00865F2F" w:rsidRDefault="007A7590" w:rsidP="002164D3">
            <w:pPr>
              <w:jc w:val="left"/>
              <w:rPr>
                <w:i/>
              </w:rPr>
            </w:pPr>
            <w:r w:rsidRPr="007A7590">
              <w:rPr>
                <w:i/>
              </w:rPr>
              <w:t xml:space="preserve">Set simulated own ship for 39°49.587’N 104°54.930’W with heading set for 10.0°  </w:t>
            </w:r>
          </w:p>
          <w:p w14:paraId="7401B63E" w14:textId="013B96EE" w:rsidR="000A72CE" w:rsidRPr="00A53E84" w:rsidRDefault="007A7590" w:rsidP="002164D3">
            <w:pPr>
              <w:jc w:val="left"/>
              <w:rPr>
                <w:i/>
              </w:rPr>
            </w:pPr>
            <w:r w:rsidRPr="007A7590">
              <w:rPr>
                <w:i/>
              </w:rPr>
              <w:t>Select size of own ship check area as 1.0 NM width and 8.0 NM length.</w:t>
            </w:r>
          </w:p>
        </w:tc>
      </w:tr>
      <w:tr w:rsidR="000A72CE" w14:paraId="70C378C1" w14:textId="77777777" w:rsidTr="00F20C92">
        <w:trPr>
          <w:cantSplit/>
        </w:trPr>
        <w:tc>
          <w:tcPr>
            <w:tcW w:w="9526" w:type="dxa"/>
            <w:gridSpan w:val="4"/>
            <w:tcBorders>
              <w:bottom w:val="single" w:sz="4" w:space="0" w:color="auto"/>
            </w:tcBorders>
            <w:shd w:val="clear" w:color="auto" w:fill="CCFFCC"/>
            <w:vAlign w:val="center"/>
          </w:tcPr>
          <w:p w14:paraId="652FAB17" w14:textId="77777777" w:rsidR="000A72CE" w:rsidRPr="004065B1" w:rsidRDefault="000A72CE" w:rsidP="008A1BCC">
            <w:r w:rsidRPr="000A066E">
              <w:rPr>
                <w:b/>
              </w:rPr>
              <w:t>Results</w:t>
            </w:r>
          </w:p>
        </w:tc>
      </w:tr>
      <w:tr w:rsidR="000A72CE" w14:paraId="24FD618D" w14:textId="77777777" w:rsidTr="00F20C92">
        <w:trPr>
          <w:cantSplit/>
        </w:trPr>
        <w:tc>
          <w:tcPr>
            <w:tcW w:w="9526" w:type="dxa"/>
            <w:gridSpan w:val="4"/>
            <w:tcBorders>
              <w:bottom w:val="nil"/>
            </w:tcBorders>
            <w:vAlign w:val="center"/>
          </w:tcPr>
          <w:p w14:paraId="13364B8F" w14:textId="0895FDAF" w:rsidR="00C901D1" w:rsidRPr="00A53E84" w:rsidRDefault="007A7590" w:rsidP="008A1BCC">
            <w:pPr>
              <w:jc w:val="left"/>
              <w:rPr>
                <w:i/>
              </w:rPr>
            </w:pPr>
            <w:r w:rsidRPr="007A7590">
              <w:rPr>
                <w:i/>
              </w:rPr>
              <w:t>The ENC in the ECDIS should match the corresponding graphical plot shown below.</w:t>
            </w:r>
          </w:p>
        </w:tc>
      </w:tr>
      <w:tr w:rsidR="00890ADE" w14:paraId="7968EFD0" w14:textId="77777777" w:rsidTr="00F20C92">
        <w:trPr>
          <w:cantSplit/>
        </w:trPr>
        <w:tc>
          <w:tcPr>
            <w:tcW w:w="9526" w:type="dxa"/>
            <w:gridSpan w:val="4"/>
            <w:tcBorders>
              <w:top w:val="nil"/>
              <w:bottom w:val="nil"/>
            </w:tcBorders>
            <w:vAlign w:val="center"/>
          </w:tcPr>
          <w:p w14:paraId="317EB1FF" w14:textId="77777777" w:rsidR="007A7590" w:rsidRDefault="007944FC" w:rsidP="00890ADE">
            <w:pPr>
              <w:jc w:val="center"/>
            </w:pPr>
            <w:r w:rsidRPr="007944FC">
              <w:rPr>
                <w:noProof/>
                <w:lang w:eastAsia="en-GB"/>
              </w:rPr>
              <w:drawing>
                <wp:inline distT="0" distB="0" distL="0" distR="0" wp14:anchorId="21A44BBC" wp14:editId="4FC75705">
                  <wp:extent cx="5742196" cy="2587673"/>
                  <wp:effectExtent l="0" t="0" r="0" b="3175"/>
                  <wp:docPr id="328" name="Picture 328"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27942555" w14:textId="3D75599F" w:rsidR="009274A1" w:rsidRPr="0015247B" w:rsidRDefault="009274A1" w:rsidP="00890ADE">
            <w:pPr>
              <w:jc w:val="center"/>
            </w:pPr>
            <w:r>
              <w:rPr>
                <w:b/>
                <w:noProof/>
                <w:lang w:eastAsia="en-GB"/>
              </w:rPr>
              <w:t>tbd</w:t>
            </w:r>
          </w:p>
        </w:tc>
      </w:tr>
      <w:tr w:rsidR="00890ADE" w14:paraId="2488814C" w14:textId="77777777" w:rsidTr="00F20C92">
        <w:trPr>
          <w:cantSplit/>
        </w:trPr>
        <w:tc>
          <w:tcPr>
            <w:tcW w:w="9526" w:type="dxa"/>
            <w:gridSpan w:val="4"/>
            <w:tcBorders>
              <w:top w:val="nil"/>
              <w:bottom w:val="nil"/>
            </w:tcBorders>
            <w:vAlign w:val="center"/>
          </w:tcPr>
          <w:p w14:paraId="49C4F8C5" w14:textId="65413F03" w:rsidR="00890ADE" w:rsidRPr="00A53E84" w:rsidRDefault="00890ADE" w:rsidP="008A1BCC">
            <w:pPr>
              <w:jc w:val="left"/>
              <w:rPr>
                <w:i/>
              </w:rPr>
            </w:pPr>
            <w:r w:rsidRPr="00A53E84">
              <w:rPr>
                <w:i/>
              </w:rPr>
              <w:t>1) Situation before route monitoring. Ch</w:t>
            </w:r>
            <w:r w:rsidR="007944FC">
              <w:rPr>
                <w:i/>
              </w:rPr>
              <w:t xml:space="preserve">art </w:t>
            </w:r>
            <w:r w:rsidR="00453FD3">
              <w:rPr>
                <w:i/>
              </w:rPr>
              <w:t>101</w:t>
            </w:r>
            <w:r w:rsidR="00453FD3" w:rsidRPr="00A53E84">
              <w:rPr>
                <w:i/>
              </w:rPr>
              <w:t>AA</w:t>
            </w:r>
            <w:r w:rsidR="00453FD3">
              <w:rPr>
                <w:i/>
              </w:rPr>
              <w:t>00</w:t>
            </w:r>
            <w:r w:rsidR="00453FD3" w:rsidRPr="00A53E84">
              <w:rPr>
                <w:i/>
              </w:rPr>
              <w:t>OVRVU</w:t>
            </w:r>
            <w:r w:rsidR="00453FD3" w:rsidDel="00453FD3">
              <w:rPr>
                <w:i/>
              </w:rPr>
              <w:t xml:space="preserve"> </w:t>
            </w:r>
            <w:r w:rsidR="007944FC">
              <w:rPr>
                <w:i/>
              </w:rPr>
              <w:t>displayed as it is. Presentation alternative 1</w:t>
            </w:r>
          </w:p>
        </w:tc>
      </w:tr>
      <w:tr w:rsidR="007944FC" w14:paraId="7BD35323" w14:textId="77777777" w:rsidTr="00F20C92">
        <w:trPr>
          <w:cantSplit/>
        </w:trPr>
        <w:tc>
          <w:tcPr>
            <w:tcW w:w="9526" w:type="dxa"/>
            <w:gridSpan w:val="4"/>
            <w:tcBorders>
              <w:top w:val="nil"/>
              <w:bottom w:val="nil"/>
            </w:tcBorders>
            <w:vAlign w:val="center"/>
          </w:tcPr>
          <w:p w14:paraId="63DC46EA" w14:textId="77777777" w:rsidR="007944FC" w:rsidRDefault="00B47E63" w:rsidP="008A1BCC">
            <w:pPr>
              <w:jc w:val="left"/>
              <w:rPr>
                <w:i/>
              </w:rPr>
            </w:pPr>
            <w:r w:rsidRPr="00B47E63">
              <w:rPr>
                <w:i/>
                <w:noProof/>
                <w:lang w:eastAsia="en-GB"/>
              </w:rPr>
              <w:lastRenderedPageBreak/>
              <w:drawing>
                <wp:inline distT="0" distB="0" distL="0" distR="0" wp14:anchorId="08BA3CB4" wp14:editId="4DBA125C">
                  <wp:extent cx="5857050" cy="2639431"/>
                  <wp:effectExtent l="0" t="0" r="0" b="8890"/>
                  <wp:docPr id="329" name="Picture 329" descr="C:\msdokut\STANDARDIT\IHO\ENCWG\Drafting 4.0.2 after Mar2016\New picture originals 23mar2016\5.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sdokut\STANDARDIT\IHO\ENCWG\Drafting 4.0.2 after Mar2016\New picture originals 23mar2016\5.4 picture 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88501" cy="2653604"/>
                          </a:xfrm>
                          <a:prstGeom prst="rect">
                            <a:avLst/>
                          </a:prstGeom>
                          <a:noFill/>
                          <a:ln>
                            <a:noFill/>
                          </a:ln>
                        </pic:spPr>
                      </pic:pic>
                    </a:graphicData>
                  </a:graphic>
                </wp:inline>
              </w:drawing>
            </w:r>
          </w:p>
          <w:p w14:paraId="3D9442CC" w14:textId="18951EAD" w:rsidR="009274A1" w:rsidRPr="00A53E84" w:rsidRDefault="009274A1" w:rsidP="008A1BCC">
            <w:pPr>
              <w:jc w:val="left"/>
              <w:rPr>
                <w:i/>
              </w:rPr>
            </w:pPr>
            <w:r>
              <w:rPr>
                <w:b/>
                <w:noProof/>
                <w:lang w:eastAsia="en-GB"/>
              </w:rPr>
              <w:t>tbd</w:t>
            </w:r>
          </w:p>
        </w:tc>
      </w:tr>
      <w:tr w:rsidR="007944FC" w14:paraId="6ACB8F46" w14:textId="77777777" w:rsidTr="00F20C92">
        <w:trPr>
          <w:cantSplit/>
        </w:trPr>
        <w:tc>
          <w:tcPr>
            <w:tcW w:w="9526" w:type="dxa"/>
            <w:gridSpan w:val="4"/>
            <w:tcBorders>
              <w:top w:val="nil"/>
            </w:tcBorders>
            <w:vAlign w:val="center"/>
          </w:tcPr>
          <w:p w14:paraId="64B765DC" w14:textId="131B51F3" w:rsidR="007944FC" w:rsidRPr="00A53E84" w:rsidRDefault="007944FC" w:rsidP="008A1BCC">
            <w:pPr>
              <w:jc w:val="left"/>
              <w:rPr>
                <w:i/>
              </w:rPr>
            </w:pPr>
            <w:r w:rsidRPr="00A53E84">
              <w:rPr>
                <w:i/>
              </w:rPr>
              <w:t>Situation before route monitoring. Ch</w:t>
            </w:r>
            <w:r>
              <w:rPr>
                <w:i/>
              </w:rPr>
              <w:t xml:space="preserve">art </w:t>
            </w:r>
            <w:r w:rsidR="008D43CA">
              <w:rPr>
                <w:i/>
              </w:rPr>
              <w:t>101</w:t>
            </w:r>
            <w:r w:rsidR="008D43CA" w:rsidRPr="00A53E84">
              <w:rPr>
                <w:i/>
              </w:rPr>
              <w:t>AA</w:t>
            </w:r>
            <w:r w:rsidR="008D43CA">
              <w:rPr>
                <w:i/>
              </w:rPr>
              <w:t>00</w:t>
            </w:r>
            <w:r w:rsidR="008D43CA" w:rsidRPr="00A53E84">
              <w:rPr>
                <w:i/>
              </w:rPr>
              <w:t>OVRVU</w:t>
            </w:r>
            <w:r w:rsidR="008D43CA" w:rsidDel="00453FD3">
              <w:rPr>
                <w:i/>
              </w:rPr>
              <w:t xml:space="preserve"> </w:t>
            </w:r>
            <w:r>
              <w:rPr>
                <w:i/>
              </w:rPr>
              <w:t>displayed as it is. Presentation alternative 2</w:t>
            </w:r>
          </w:p>
        </w:tc>
      </w:tr>
    </w:tbl>
    <w:p w14:paraId="23D51162"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6"/>
      </w:tblGrid>
      <w:tr w:rsidR="00890ADE" w14:paraId="28322B66" w14:textId="77777777" w:rsidTr="00C901D1">
        <w:trPr>
          <w:tblHeader/>
        </w:trPr>
        <w:tc>
          <w:tcPr>
            <w:tcW w:w="9526" w:type="dxa"/>
            <w:tcBorders>
              <w:bottom w:val="nil"/>
            </w:tcBorders>
            <w:vAlign w:val="center"/>
          </w:tcPr>
          <w:p w14:paraId="7E0703CA" w14:textId="77777777" w:rsidR="00890ADE" w:rsidRDefault="00B47E63" w:rsidP="00890ADE">
            <w:pPr>
              <w:jc w:val="center"/>
            </w:pPr>
            <w:r w:rsidRPr="00B47E63">
              <w:rPr>
                <w:noProof/>
                <w:lang w:eastAsia="en-GB"/>
              </w:rPr>
              <w:drawing>
                <wp:inline distT="0" distB="0" distL="0" distR="0" wp14:anchorId="4DEBE4D1" wp14:editId="45352024">
                  <wp:extent cx="2327275" cy="1828800"/>
                  <wp:effectExtent l="0" t="0" r="0" b="0"/>
                  <wp:docPr id="331" name="Picture 331" descr="C:\msdokut\STANDARDIT\IHO\ENCWG\Drafting 4.0.2 after Mar2016\New picture originals 23mar2016\5.4 picture 2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sdokut\STANDARDIT\IHO\ENCWG\Drafting 4.0.2 after Mar2016\New picture originals 23mar2016\5.4 picture 2 - Alternativ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p w14:paraId="4008AF19" w14:textId="06BB02E7" w:rsidR="009274A1" w:rsidRPr="0015247B" w:rsidRDefault="009274A1" w:rsidP="00890ADE">
            <w:pPr>
              <w:jc w:val="center"/>
            </w:pPr>
            <w:r>
              <w:rPr>
                <w:b/>
                <w:noProof/>
                <w:lang w:eastAsia="en-GB"/>
              </w:rPr>
              <w:t>tbd</w:t>
            </w:r>
          </w:p>
        </w:tc>
      </w:tr>
      <w:tr w:rsidR="00890ADE" w14:paraId="4CCD5FF0" w14:textId="77777777" w:rsidTr="00B47E63">
        <w:trPr>
          <w:tblHeader/>
        </w:trPr>
        <w:tc>
          <w:tcPr>
            <w:tcW w:w="9526" w:type="dxa"/>
            <w:tcBorders>
              <w:top w:val="nil"/>
              <w:bottom w:val="nil"/>
            </w:tcBorders>
            <w:vAlign w:val="center"/>
          </w:tcPr>
          <w:p w14:paraId="27B7AF50" w14:textId="58685A90" w:rsidR="00890ADE" w:rsidRPr="00A53E84" w:rsidRDefault="00890ADE" w:rsidP="00B47E63">
            <w:pPr>
              <w:jc w:val="left"/>
              <w:rPr>
                <w:i/>
              </w:rPr>
            </w:pPr>
            <w:r w:rsidRPr="00A53E84">
              <w:rPr>
                <w:i/>
              </w:rPr>
              <w:t>2) Situation during route monitoring. Alerts indicated from largest scale available for each location</w:t>
            </w:r>
            <w:r w:rsidR="00B47E63">
              <w:rPr>
                <w:i/>
              </w:rPr>
              <w:t xml:space="preserve"> Presentation alternative 1</w:t>
            </w:r>
          </w:p>
        </w:tc>
      </w:tr>
      <w:tr w:rsidR="00B47E63" w14:paraId="0E209EA9" w14:textId="77777777" w:rsidTr="00B47E63">
        <w:trPr>
          <w:tblHeader/>
        </w:trPr>
        <w:tc>
          <w:tcPr>
            <w:tcW w:w="9526" w:type="dxa"/>
            <w:tcBorders>
              <w:top w:val="nil"/>
              <w:bottom w:val="nil"/>
            </w:tcBorders>
            <w:vAlign w:val="center"/>
          </w:tcPr>
          <w:p w14:paraId="7C91E999" w14:textId="77777777" w:rsidR="00B47E63" w:rsidRDefault="00B47E63" w:rsidP="00B47E63">
            <w:pPr>
              <w:jc w:val="center"/>
              <w:rPr>
                <w:i/>
              </w:rPr>
            </w:pPr>
            <w:r w:rsidRPr="00B47E63">
              <w:rPr>
                <w:i/>
                <w:noProof/>
                <w:lang w:eastAsia="en-GB"/>
              </w:rPr>
              <w:drawing>
                <wp:inline distT="0" distB="0" distL="0" distR="0" wp14:anchorId="26886CFA" wp14:editId="2C9A1649">
                  <wp:extent cx="2312035" cy="1828800"/>
                  <wp:effectExtent l="0" t="0" r="0" b="0"/>
                  <wp:docPr id="332" name="Picture 332" descr="C:\msdokut\STANDARDIT\IHO\ENCWG\Drafting 4.0.2 after Mar2016\New picture originals 23mar2016\5.4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sdokut\STANDARDIT\IHO\ENCWG\Drafting 4.0.2 after Mar2016\New picture originals 23mar2016\5.4 picture 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p w14:paraId="40295EA4" w14:textId="3BE8C1C0" w:rsidR="009274A1" w:rsidRPr="00A53E84" w:rsidRDefault="009274A1" w:rsidP="00B47E63">
            <w:pPr>
              <w:jc w:val="center"/>
              <w:rPr>
                <w:i/>
              </w:rPr>
            </w:pPr>
            <w:r>
              <w:rPr>
                <w:b/>
                <w:noProof/>
                <w:lang w:eastAsia="en-GB"/>
              </w:rPr>
              <w:t>tbd</w:t>
            </w:r>
          </w:p>
        </w:tc>
      </w:tr>
      <w:tr w:rsidR="00B47E63" w14:paraId="2BFB5F82" w14:textId="77777777" w:rsidTr="00C901D1">
        <w:trPr>
          <w:tblHeader/>
        </w:trPr>
        <w:tc>
          <w:tcPr>
            <w:tcW w:w="9526" w:type="dxa"/>
            <w:tcBorders>
              <w:top w:val="nil"/>
            </w:tcBorders>
            <w:vAlign w:val="center"/>
          </w:tcPr>
          <w:p w14:paraId="380C8DC1" w14:textId="77777777" w:rsidR="00B47E63" w:rsidRDefault="00B47E63" w:rsidP="00B47E63">
            <w:pPr>
              <w:jc w:val="left"/>
              <w:rPr>
                <w:i/>
              </w:rPr>
            </w:pPr>
            <w:r w:rsidRPr="00A53E84">
              <w:rPr>
                <w:i/>
              </w:rPr>
              <w:t xml:space="preserve">Situation </w:t>
            </w:r>
            <w:r>
              <w:rPr>
                <w:i/>
              </w:rPr>
              <w:t>during</w:t>
            </w:r>
            <w:r w:rsidRPr="00A53E84">
              <w:rPr>
                <w:i/>
              </w:rPr>
              <w:t xml:space="preserve"> route monitoring. Alerts indicated from largest scale available for each location</w:t>
            </w:r>
            <w:r>
              <w:rPr>
                <w:i/>
              </w:rPr>
              <w:t>. Presentation alternative 2</w:t>
            </w:r>
          </w:p>
          <w:p w14:paraId="3B037EF6" w14:textId="77777777" w:rsidR="00C21451" w:rsidRDefault="00C21451" w:rsidP="00B47E63">
            <w:pPr>
              <w:jc w:val="left"/>
              <w:rPr>
                <w:i/>
              </w:rPr>
            </w:pPr>
          </w:p>
          <w:p w14:paraId="2BAD21EE" w14:textId="578EEC55" w:rsidR="00C21451" w:rsidRPr="00A53E84" w:rsidRDefault="00C21451" w:rsidP="00B47E63">
            <w:pPr>
              <w:jc w:val="left"/>
              <w:rPr>
                <w:i/>
              </w:rPr>
            </w:pPr>
            <w:r w:rsidRPr="00C21451">
              <w:rPr>
                <w:i/>
              </w:rPr>
              <w:t>Note: The parameters and shapes of the ship's check area are examples</w:t>
            </w:r>
          </w:p>
        </w:tc>
      </w:tr>
    </w:tbl>
    <w:p w14:paraId="7DE645C9" w14:textId="77777777" w:rsidR="00890ADE" w:rsidRDefault="00890ADE" w:rsidP="000A72CE"/>
    <w:p w14:paraId="06103ACA" w14:textId="77777777" w:rsidR="000A72CE" w:rsidRDefault="000A72CE" w:rsidP="00E30B8F">
      <w:pPr>
        <w:pStyle w:val="Heading1"/>
      </w:pPr>
      <w:r>
        <w:br w:type="page"/>
      </w:r>
      <w:bookmarkStart w:id="1355" w:name="_Toc152748605"/>
      <w:r>
        <w:lastRenderedPageBreak/>
        <w:t>Detection of Areas for which Special Conditions Exist</w:t>
      </w:r>
      <w:bookmarkEnd w:id="1355"/>
    </w:p>
    <w:p w14:paraId="37AC1A25" w14:textId="5E614B1F" w:rsidR="000A72CE" w:rsidRDefault="000A72CE" w:rsidP="00E30B8F">
      <w:pPr>
        <w:pStyle w:val="Heading2"/>
      </w:pPr>
      <w:bookmarkStart w:id="1356" w:name="_Toc152748606"/>
      <w:r>
        <w:t>Detection of Areas for which Special Conditions Exist - Basic test</w:t>
      </w:r>
      <w:bookmarkEnd w:id="1356"/>
    </w:p>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1978"/>
        <w:gridCol w:w="2668"/>
        <w:gridCol w:w="2375"/>
      </w:tblGrid>
      <w:tr w:rsidR="000A72CE" w14:paraId="2EA0E398" w14:textId="77777777" w:rsidTr="005D4448">
        <w:trPr>
          <w:trHeight w:val="454"/>
          <w:tblHeader/>
        </w:trPr>
        <w:tc>
          <w:tcPr>
            <w:tcW w:w="2667" w:type="dxa"/>
            <w:shd w:val="clear" w:color="auto" w:fill="CCFFCC"/>
            <w:vAlign w:val="center"/>
          </w:tcPr>
          <w:p w14:paraId="6073D136" w14:textId="77777777" w:rsidR="000A72CE" w:rsidRPr="004065B1" w:rsidRDefault="000A72CE" w:rsidP="008A1BCC">
            <w:r w:rsidRPr="000A066E">
              <w:rPr>
                <w:b/>
              </w:rPr>
              <w:t>Test Reference</w:t>
            </w:r>
          </w:p>
        </w:tc>
        <w:tc>
          <w:tcPr>
            <w:tcW w:w="1978" w:type="dxa"/>
            <w:shd w:val="clear" w:color="auto" w:fill="CCFFCC"/>
            <w:vAlign w:val="center"/>
          </w:tcPr>
          <w:p w14:paraId="562DE14D" w14:textId="7AC5B0B2" w:rsidR="000A72CE" w:rsidRPr="004065B1" w:rsidRDefault="00322370" w:rsidP="008A1BCC">
            <w:proofErr w:type="spellStart"/>
            <w:r>
              <w:t>SpecialConditions</w:t>
            </w:r>
            <w:proofErr w:type="spellEnd"/>
          </w:p>
        </w:tc>
        <w:tc>
          <w:tcPr>
            <w:tcW w:w="2668" w:type="dxa"/>
            <w:shd w:val="clear" w:color="auto" w:fill="CCFFCC"/>
            <w:vAlign w:val="center"/>
          </w:tcPr>
          <w:p w14:paraId="39293B43" w14:textId="77777777" w:rsidR="000A72CE" w:rsidRPr="004065B1" w:rsidRDefault="000A72CE" w:rsidP="008A1BCC">
            <w:r w:rsidRPr="000A066E">
              <w:rPr>
                <w:b/>
              </w:rPr>
              <w:t>IHO Reference</w:t>
            </w:r>
          </w:p>
        </w:tc>
        <w:tc>
          <w:tcPr>
            <w:tcW w:w="2371" w:type="dxa"/>
            <w:shd w:val="clear" w:color="auto" w:fill="CCFFCC"/>
            <w:vAlign w:val="center"/>
          </w:tcPr>
          <w:p w14:paraId="0E47034D"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7DD34F94" w14:textId="0D18875E" w:rsidR="000A72CE" w:rsidRPr="004065B1" w:rsidRDefault="000A72CE" w:rsidP="008A1BCC"/>
        </w:tc>
      </w:tr>
      <w:tr w:rsidR="000A72CE" w14:paraId="7CEA8181" w14:textId="77777777" w:rsidTr="005D4448">
        <w:trPr>
          <w:tblHeader/>
        </w:trPr>
        <w:tc>
          <w:tcPr>
            <w:tcW w:w="9684" w:type="dxa"/>
            <w:gridSpan w:val="4"/>
            <w:shd w:val="clear" w:color="auto" w:fill="CCFFCC"/>
            <w:vAlign w:val="center"/>
          </w:tcPr>
          <w:p w14:paraId="6D47F763" w14:textId="77777777" w:rsidR="000A72CE" w:rsidRDefault="000A72CE" w:rsidP="008A1BCC">
            <w:r w:rsidRPr="000A066E">
              <w:rPr>
                <w:b/>
              </w:rPr>
              <w:t>Test description</w:t>
            </w:r>
          </w:p>
        </w:tc>
      </w:tr>
      <w:tr w:rsidR="000A72CE" w14:paraId="4AAC55FB" w14:textId="77777777" w:rsidTr="005D4448">
        <w:trPr>
          <w:tblHeader/>
        </w:trPr>
        <w:tc>
          <w:tcPr>
            <w:tcW w:w="9684" w:type="dxa"/>
            <w:gridSpan w:val="4"/>
            <w:vAlign w:val="center"/>
          </w:tcPr>
          <w:p w14:paraId="4B772B79" w14:textId="08A8E690" w:rsidR="0079068D" w:rsidRPr="00A53E84" w:rsidRDefault="0079068D" w:rsidP="002164D3">
            <w:pPr>
              <w:jc w:val="left"/>
              <w:rPr>
                <w:i/>
              </w:rPr>
            </w:pPr>
            <w:r w:rsidRPr="00A53E84">
              <w:rPr>
                <w:i/>
              </w:rPr>
              <w:t xml:space="preserve">The purpose of this test is to verify by observation that ECDIS provides an appropriate indication when the Mariner plans a route closer than a user-specified distance from the boundary of a prohibited area or a geographic area for which special conditions exist. The </w:t>
            </w:r>
            <w:r w:rsidR="005512DF">
              <w:rPr>
                <w:i/>
              </w:rPr>
              <w:t>feature</w:t>
            </w:r>
            <w:r w:rsidRPr="00A53E84">
              <w:rPr>
                <w:i/>
              </w:rPr>
              <w:t xml:space="preserve">s satisfying the conditions for this test are </w:t>
            </w:r>
            <w:r w:rsidRPr="00C46A11">
              <w:rPr>
                <w:i/>
                <w:highlight w:val="yellow"/>
                <w:rPrChange w:id="1357" w:author="jonathan pritchard" w:date="2023-12-06T17:03:00Z">
                  <w:rPr>
                    <w:i/>
                  </w:rPr>
                </w:rPrChange>
              </w:rPr>
              <w:t xml:space="preserve">listed in </w:t>
            </w:r>
            <w:commentRangeStart w:id="1358"/>
            <w:r w:rsidRPr="00C46A11">
              <w:rPr>
                <w:i/>
                <w:highlight w:val="yellow"/>
                <w:rPrChange w:id="1359" w:author="jonathan pritchard" w:date="2023-12-06T17:03:00Z">
                  <w:rPr>
                    <w:i/>
                  </w:rPr>
                </w:rPrChange>
              </w:rPr>
              <w:t>section</w:t>
            </w:r>
            <w:r w:rsidR="008D43CA" w:rsidRPr="00C46A11">
              <w:rPr>
                <w:i/>
                <w:highlight w:val="yellow"/>
                <w:rPrChange w:id="1360" w:author="jonathan pritchard" w:date="2023-12-06T17:03:00Z">
                  <w:rPr>
                    <w:i/>
                  </w:rPr>
                </w:rPrChange>
              </w:rPr>
              <w:t xml:space="preserve"> S-98 XXX-XXX</w:t>
            </w:r>
            <w:r w:rsidRPr="00C46A11">
              <w:rPr>
                <w:i/>
                <w:highlight w:val="yellow"/>
                <w:rPrChange w:id="1361" w:author="jonathan pritchard" w:date="2023-12-06T17:03:00Z">
                  <w:rPr>
                    <w:i/>
                  </w:rPr>
                </w:rPrChange>
              </w:rPr>
              <w:t xml:space="preserve"> </w:t>
            </w:r>
            <w:commentRangeEnd w:id="1358"/>
            <w:r w:rsidR="00FB672B">
              <w:rPr>
                <w:rStyle w:val="CommentReference"/>
                <w:snapToGrid/>
                <w:color w:val="000000"/>
              </w:rPr>
              <w:commentReference w:id="1358"/>
            </w:r>
            <w:r w:rsidRPr="00C46A11">
              <w:rPr>
                <w:i/>
                <w:highlight w:val="yellow"/>
                <w:rPrChange w:id="1362" w:author="jonathan pritchard" w:date="2023-12-06T17:03:00Z">
                  <w:rPr>
                    <w:i/>
                  </w:rPr>
                </w:rPrChange>
              </w:rPr>
              <w:t>an</w:t>
            </w:r>
            <w:r w:rsidRPr="00A53E84">
              <w:rPr>
                <w:i/>
              </w:rPr>
              <w:t xml:space="preserve">d are included in the test cell </w:t>
            </w:r>
            <w:r w:rsidR="008D43CA" w:rsidRPr="00C46A11">
              <w:rPr>
                <w:i/>
                <w:highlight w:val="yellow"/>
                <w:rPrChange w:id="1363" w:author="jonathan pritchard" w:date="2023-12-06T17:03:00Z">
                  <w:rPr>
                    <w:i/>
                  </w:rPr>
                </w:rPrChange>
              </w:rPr>
              <w:t>101AA00</w:t>
            </w:r>
            <w:r w:rsidRPr="00C46A11">
              <w:rPr>
                <w:i/>
                <w:highlight w:val="yellow"/>
                <w:rPrChange w:id="1364" w:author="jonathan pritchard" w:date="2023-12-06T17:03:00Z">
                  <w:rPr>
                    <w:i/>
                  </w:rPr>
                </w:rPrChange>
              </w:rPr>
              <w:t>ARSPC</w:t>
            </w:r>
            <w:r w:rsidRPr="00A53E84">
              <w:rPr>
                <w:i/>
              </w:rPr>
              <w:t>.000.</w:t>
            </w:r>
          </w:p>
          <w:p w14:paraId="35CB934E" w14:textId="77777777" w:rsidR="0079068D" w:rsidRPr="00A53E84" w:rsidRDefault="0079068D" w:rsidP="002164D3">
            <w:pPr>
              <w:jc w:val="left"/>
              <w:rPr>
                <w:i/>
              </w:rPr>
            </w:pPr>
          </w:p>
          <w:p w14:paraId="5DDEE2B6" w14:textId="2659B729" w:rsidR="000A72CE" w:rsidRPr="00A53E84" w:rsidRDefault="0079068D" w:rsidP="002164D3">
            <w:pPr>
              <w:jc w:val="left"/>
              <w:rPr>
                <w:i/>
              </w:rPr>
            </w:pPr>
            <w:r w:rsidRPr="00A53E84">
              <w:rPr>
                <w:i/>
              </w:rPr>
              <w:t xml:space="preserve">This test is performed by loading the test cell </w:t>
            </w:r>
            <w:r w:rsidR="008D43CA" w:rsidRPr="00C46A11">
              <w:rPr>
                <w:i/>
                <w:highlight w:val="yellow"/>
                <w:rPrChange w:id="1365" w:author="jonathan pritchard" w:date="2023-12-06T17:03:00Z">
                  <w:rPr>
                    <w:i/>
                  </w:rPr>
                </w:rPrChange>
              </w:rPr>
              <w:t>101AA00ARSPC</w:t>
            </w:r>
            <w:r w:rsidRPr="00A53E84">
              <w:rPr>
                <w:i/>
              </w:rPr>
              <w:t>.000, manually creating a route connecting all way points between features marked as WP1 through WP4 and checking display against the corresponding graphical plot.</w:t>
            </w:r>
          </w:p>
        </w:tc>
      </w:tr>
      <w:tr w:rsidR="000A72CE" w14:paraId="3F81A258" w14:textId="77777777" w:rsidTr="005D4448">
        <w:trPr>
          <w:tblHeader/>
        </w:trPr>
        <w:tc>
          <w:tcPr>
            <w:tcW w:w="9684" w:type="dxa"/>
            <w:gridSpan w:val="4"/>
            <w:shd w:val="clear" w:color="auto" w:fill="CCFFCC"/>
            <w:vAlign w:val="center"/>
          </w:tcPr>
          <w:p w14:paraId="506B4D4F" w14:textId="77777777" w:rsidR="000A72CE" w:rsidRPr="004065B1" w:rsidRDefault="000A72CE" w:rsidP="008A1BCC">
            <w:r w:rsidRPr="000A066E">
              <w:rPr>
                <w:b/>
              </w:rPr>
              <w:t>Setup</w:t>
            </w:r>
          </w:p>
        </w:tc>
      </w:tr>
      <w:tr w:rsidR="000A72CE" w14:paraId="62B1085F" w14:textId="77777777" w:rsidTr="005D4448">
        <w:trPr>
          <w:tblHeader/>
        </w:trPr>
        <w:tc>
          <w:tcPr>
            <w:tcW w:w="9684" w:type="dxa"/>
            <w:gridSpan w:val="4"/>
            <w:vAlign w:val="center"/>
          </w:tcPr>
          <w:p w14:paraId="6B3DF138" w14:textId="6929109D" w:rsidR="0079068D" w:rsidRPr="00A53E84" w:rsidRDefault="0079068D" w:rsidP="0079068D">
            <w:pPr>
              <w:rPr>
                <w:i/>
              </w:rPr>
            </w:pPr>
            <w:r w:rsidRPr="00A53E84">
              <w:rPr>
                <w:i/>
              </w:rPr>
              <w:t xml:space="preserve">Load </w:t>
            </w:r>
            <w:r w:rsidR="008D43CA">
              <w:rPr>
                <w:i/>
              </w:rPr>
              <w:t xml:space="preserve">the exchange set </w:t>
            </w:r>
            <w:proofErr w:type="spellStart"/>
            <w:r w:rsidRPr="00E012C8">
              <w:rPr>
                <w:b/>
                <w:bCs/>
                <w:i/>
              </w:rPr>
              <w:t>SpecialConditions</w:t>
            </w:r>
            <w:proofErr w:type="spellEnd"/>
          </w:p>
          <w:p w14:paraId="425BD6B9" w14:textId="7C9FBA5F" w:rsidR="0079068D" w:rsidRPr="00E012C8" w:rsidRDefault="0079068D">
            <w:pPr>
              <w:pStyle w:val="ListParagraph"/>
              <w:numPr>
                <w:ilvl w:val="0"/>
                <w:numId w:val="38"/>
              </w:numPr>
              <w:rPr>
                <w:i/>
              </w:rPr>
            </w:pPr>
            <w:r w:rsidRPr="00E012C8">
              <w:rPr>
                <w:i/>
              </w:rPr>
              <w:t xml:space="preserve">Select </w:t>
            </w:r>
            <w:r w:rsidR="00DE09B9" w:rsidRPr="00E012C8">
              <w:rPr>
                <w:i/>
              </w:rPr>
              <w:t>Display Category</w:t>
            </w:r>
            <w:r w:rsidRPr="00E012C8">
              <w:rPr>
                <w:i/>
              </w:rPr>
              <w:t xml:space="preserve"> Other</w:t>
            </w:r>
          </w:p>
          <w:p w14:paraId="584947E7" w14:textId="16BDDB4E" w:rsidR="0079068D" w:rsidRPr="00E012C8" w:rsidRDefault="0079068D">
            <w:pPr>
              <w:pStyle w:val="ListParagraph"/>
              <w:numPr>
                <w:ilvl w:val="0"/>
                <w:numId w:val="38"/>
              </w:numPr>
              <w:rPr>
                <w:i/>
              </w:rPr>
            </w:pPr>
            <w:r w:rsidRPr="00E012C8">
              <w:rPr>
                <w:i/>
              </w:rPr>
              <w:t xml:space="preserve">Set the </w:t>
            </w:r>
            <w:r w:rsidR="0069033B" w:rsidRPr="00E012C8">
              <w:rPr>
                <w:i/>
              </w:rPr>
              <w:t xml:space="preserve">Safety Contour </w:t>
            </w:r>
            <w:r w:rsidRPr="00E012C8">
              <w:rPr>
                <w:i/>
              </w:rPr>
              <w:t>value to 0 m</w:t>
            </w:r>
          </w:p>
          <w:p w14:paraId="0E585AD0" w14:textId="0C92FE81" w:rsidR="0079068D" w:rsidRPr="00E012C8" w:rsidRDefault="0079068D">
            <w:pPr>
              <w:pStyle w:val="ListParagraph"/>
              <w:numPr>
                <w:ilvl w:val="0"/>
                <w:numId w:val="38"/>
              </w:numPr>
              <w:rPr>
                <w:i/>
              </w:rPr>
            </w:pPr>
            <w:r w:rsidRPr="00E012C8">
              <w:rPr>
                <w:i/>
              </w:rPr>
              <w:t xml:space="preserve">Set the </w:t>
            </w:r>
            <w:r w:rsidR="0069033B" w:rsidRPr="00E012C8">
              <w:rPr>
                <w:i/>
              </w:rPr>
              <w:t xml:space="preserve">Safety Depth  </w:t>
            </w:r>
            <w:r w:rsidRPr="00E012C8">
              <w:rPr>
                <w:i/>
              </w:rPr>
              <w:t>value to 30 m</w:t>
            </w:r>
          </w:p>
          <w:p w14:paraId="6EA094A2" w14:textId="77777777" w:rsidR="0079068D" w:rsidRPr="00E012C8" w:rsidRDefault="0079068D">
            <w:pPr>
              <w:pStyle w:val="ListParagraph"/>
              <w:numPr>
                <w:ilvl w:val="0"/>
                <w:numId w:val="38"/>
              </w:numPr>
              <w:rPr>
                <w:i/>
              </w:rPr>
            </w:pPr>
            <w:r w:rsidRPr="00E012C8">
              <w:rPr>
                <w:i/>
              </w:rPr>
              <w:t xml:space="preserve">Select Symbolized Boundaries </w:t>
            </w:r>
          </w:p>
          <w:p w14:paraId="2172F819" w14:textId="77777777" w:rsidR="0079068D" w:rsidRPr="00E012C8" w:rsidRDefault="0079068D">
            <w:pPr>
              <w:pStyle w:val="ListParagraph"/>
              <w:numPr>
                <w:ilvl w:val="0"/>
                <w:numId w:val="38"/>
              </w:numPr>
              <w:rPr>
                <w:i/>
              </w:rPr>
            </w:pPr>
            <w:r w:rsidRPr="00E012C8">
              <w:rPr>
                <w:i/>
              </w:rPr>
              <w:t xml:space="preserve">Select Paper chart symbols </w:t>
            </w:r>
          </w:p>
          <w:p w14:paraId="3CBAF35B" w14:textId="14018A02" w:rsidR="0079068D" w:rsidRPr="00E012C8" w:rsidRDefault="0079068D">
            <w:pPr>
              <w:pStyle w:val="ListParagraph"/>
              <w:numPr>
                <w:ilvl w:val="0"/>
                <w:numId w:val="38"/>
              </w:numPr>
              <w:rPr>
                <w:i/>
              </w:rPr>
            </w:pPr>
            <w:r w:rsidRPr="00E012C8">
              <w:rPr>
                <w:i/>
              </w:rPr>
              <w:t>Manually create a route connecting all way points between feature</w:t>
            </w:r>
            <w:r w:rsidR="005512DF">
              <w:rPr>
                <w:i/>
              </w:rPr>
              <w:t xml:space="preserve">s </w:t>
            </w:r>
            <w:r w:rsidRPr="00E012C8">
              <w:rPr>
                <w:i/>
              </w:rPr>
              <w:t>marked WP1 through WP4</w:t>
            </w:r>
          </w:p>
          <w:p w14:paraId="6B16BF2D" w14:textId="77777777" w:rsidR="000A72CE" w:rsidRPr="00E012C8" w:rsidRDefault="0079068D">
            <w:pPr>
              <w:pStyle w:val="ListParagraph"/>
              <w:numPr>
                <w:ilvl w:val="0"/>
                <w:numId w:val="38"/>
              </w:numPr>
              <w:rPr>
                <w:i/>
              </w:rPr>
            </w:pPr>
            <w:r w:rsidRPr="00E012C8">
              <w:rPr>
                <w:i/>
              </w:rPr>
              <w:t>Set user-specified distance for indication of areas with special condition as 0.1 NM</w:t>
            </w:r>
          </w:p>
        </w:tc>
      </w:tr>
      <w:tr w:rsidR="000A72CE" w14:paraId="2577E231" w14:textId="77777777" w:rsidTr="005D4448">
        <w:trPr>
          <w:tblHeader/>
        </w:trPr>
        <w:tc>
          <w:tcPr>
            <w:tcW w:w="9684" w:type="dxa"/>
            <w:gridSpan w:val="4"/>
            <w:shd w:val="clear" w:color="auto" w:fill="CCFFCC"/>
            <w:vAlign w:val="center"/>
          </w:tcPr>
          <w:p w14:paraId="3C9B1B6C" w14:textId="77777777" w:rsidR="000A72CE" w:rsidRPr="004065B1" w:rsidRDefault="000A72CE" w:rsidP="008A1BCC">
            <w:r w:rsidRPr="000A066E">
              <w:rPr>
                <w:b/>
              </w:rPr>
              <w:t>Action</w:t>
            </w:r>
          </w:p>
        </w:tc>
      </w:tr>
      <w:tr w:rsidR="000A72CE" w14:paraId="77C21207" w14:textId="77777777" w:rsidTr="005D4448">
        <w:trPr>
          <w:tblHeader/>
        </w:trPr>
        <w:tc>
          <w:tcPr>
            <w:tcW w:w="9684" w:type="dxa"/>
            <w:gridSpan w:val="4"/>
            <w:vAlign w:val="center"/>
          </w:tcPr>
          <w:p w14:paraId="032D311F" w14:textId="77777777" w:rsidR="000A72CE" w:rsidRPr="00A53E84" w:rsidRDefault="0079068D" w:rsidP="002164D3">
            <w:pPr>
              <w:jc w:val="left"/>
              <w:rPr>
                <w:i/>
              </w:rPr>
            </w:pPr>
            <w:r w:rsidRPr="00A53E84">
              <w:rPr>
                <w:i/>
              </w:rPr>
              <w:t>Check ENC symbols shown in the ECDIS against the corresponding graphical plot. selecting one by one each special condition for the test</w:t>
            </w:r>
          </w:p>
        </w:tc>
      </w:tr>
      <w:tr w:rsidR="000A72CE" w14:paraId="41CD0507" w14:textId="77777777" w:rsidTr="005D4448">
        <w:trPr>
          <w:tblHeader/>
        </w:trPr>
        <w:tc>
          <w:tcPr>
            <w:tcW w:w="9684" w:type="dxa"/>
            <w:gridSpan w:val="4"/>
            <w:tcBorders>
              <w:bottom w:val="single" w:sz="4" w:space="0" w:color="auto"/>
            </w:tcBorders>
            <w:shd w:val="clear" w:color="auto" w:fill="CCFFCC"/>
            <w:vAlign w:val="center"/>
          </w:tcPr>
          <w:p w14:paraId="6B3A9758" w14:textId="77777777" w:rsidR="000A72CE" w:rsidRPr="004065B1" w:rsidRDefault="000A72CE" w:rsidP="008A1BCC">
            <w:r w:rsidRPr="000A066E">
              <w:rPr>
                <w:b/>
              </w:rPr>
              <w:t>Results</w:t>
            </w:r>
          </w:p>
        </w:tc>
      </w:tr>
      <w:tr w:rsidR="000A72CE" w14:paraId="75018CB8" w14:textId="77777777" w:rsidTr="005D4448">
        <w:trPr>
          <w:tblHeader/>
        </w:trPr>
        <w:tc>
          <w:tcPr>
            <w:tcW w:w="9684" w:type="dxa"/>
            <w:gridSpan w:val="4"/>
            <w:tcBorders>
              <w:bottom w:val="nil"/>
            </w:tcBorders>
            <w:vAlign w:val="center"/>
          </w:tcPr>
          <w:p w14:paraId="7146B355" w14:textId="77777777" w:rsidR="000A72CE" w:rsidRPr="00A53E84" w:rsidRDefault="0079068D" w:rsidP="008A1BCC">
            <w:pPr>
              <w:jc w:val="left"/>
              <w:rPr>
                <w:i/>
              </w:rPr>
            </w:pPr>
            <w:r w:rsidRPr="00A53E84">
              <w:rPr>
                <w:i/>
              </w:rPr>
              <w:t>The ENC in the ECDIS should match the corresponding graphical plot shown below.</w:t>
            </w:r>
          </w:p>
          <w:p w14:paraId="405AC342" w14:textId="77777777" w:rsidR="0079068D" w:rsidRPr="00A53E84" w:rsidRDefault="0079068D" w:rsidP="008A1BCC">
            <w:pPr>
              <w:jc w:val="left"/>
              <w:rPr>
                <w:i/>
              </w:rPr>
            </w:pPr>
          </w:p>
        </w:tc>
      </w:tr>
      <w:tr w:rsidR="0079068D" w:rsidRPr="00F21F83" w14:paraId="762B05ED" w14:textId="77777777" w:rsidTr="005D4448">
        <w:trPr>
          <w:tblHeader/>
        </w:trPr>
        <w:tc>
          <w:tcPr>
            <w:tcW w:w="9684" w:type="dxa"/>
            <w:gridSpan w:val="4"/>
            <w:tcBorders>
              <w:top w:val="nil"/>
              <w:bottom w:val="nil"/>
            </w:tcBorders>
            <w:vAlign w:val="center"/>
          </w:tcPr>
          <w:p w14:paraId="57807590" w14:textId="4620D277" w:rsidR="0079068D" w:rsidRPr="0015247B" w:rsidRDefault="00B47E63" w:rsidP="0079068D">
            <w:pPr>
              <w:jc w:val="center"/>
            </w:pPr>
            <w:r w:rsidRPr="00B47E63">
              <w:rPr>
                <w:noProof/>
                <w:lang w:eastAsia="en-GB"/>
              </w:rPr>
              <w:drawing>
                <wp:inline distT="0" distB="0" distL="0" distR="0" wp14:anchorId="1CEF23B9" wp14:editId="44385FD5">
                  <wp:extent cx="6009376" cy="1025293"/>
                  <wp:effectExtent l="0" t="0" r="0" b="3810"/>
                  <wp:docPr id="333" name="Picture 33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79068D" w14:paraId="0BA45CD3" w14:textId="77777777" w:rsidTr="005D4448">
        <w:trPr>
          <w:tblHeader/>
        </w:trPr>
        <w:tc>
          <w:tcPr>
            <w:tcW w:w="9684" w:type="dxa"/>
            <w:gridSpan w:val="4"/>
            <w:tcBorders>
              <w:top w:val="nil"/>
              <w:bottom w:val="nil"/>
            </w:tcBorders>
            <w:vAlign w:val="center"/>
          </w:tcPr>
          <w:p w14:paraId="6B8F5586" w14:textId="77777777" w:rsidR="0079068D" w:rsidRPr="00A53E84" w:rsidRDefault="0079068D" w:rsidP="008A1BCC">
            <w:pPr>
              <w:jc w:val="left"/>
              <w:rPr>
                <w:i/>
              </w:rPr>
            </w:pPr>
            <w:r w:rsidRPr="00A53E84">
              <w:rPr>
                <w:i/>
              </w:rPr>
              <w:t>Selected: Traffic separation zone</w:t>
            </w:r>
          </w:p>
          <w:p w14:paraId="74D0DC67" w14:textId="77777777" w:rsidR="0079068D" w:rsidRPr="00A53E84" w:rsidRDefault="0079068D" w:rsidP="008A1BCC">
            <w:pPr>
              <w:jc w:val="left"/>
              <w:rPr>
                <w:i/>
              </w:rPr>
            </w:pPr>
          </w:p>
        </w:tc>
      </w:tr>
      <w:tr w:rsidR="0079068D" w14:paraId="2C8F5DD6" w14:textId="77777777" w:rsidTr="005D4448">
        <w:trPr>
          <w:tblHeader/>
        </w:trPr>
        <w:tc>
          <w:tcPr>
            <w:tcW w:w="9684" w:type="dxa"/>
            <w:gridSpan w:val="4"/>
            <w:tcBorders>
              <w:top w:val="nil"/>
              <w:bottom w:val="nil"/>
            </w:tcBorders>
            <w:vAlign w:val="center"/>
          </w:tcPr>
          <w:p w14:paraId="3B89B271" w14:textId="632C3149" w:rsidR="0079068D" w:rsidRPr="0015247B" w:rsidRDefault="00B47E63" w:rsidP="0079068D">
            <w:pPr>
              <w:jc w:val="center"/>
            </w:pPr>
            <w:r w:rsidRPr="00B47E63">
              <w:rPr>
                <w:noProof/>
                <w:lang w:eastAsia="en-GB"/>
              </w:rPr>
              <w:drawing>
                <wp:inline distT="0" distB="0" distL="0" distR="0" wp14:anchorId="10FF0047" wp14:editId="528EC470">
                  <wp:extent cx="6009376" cy="1047450"/>
                  <wp:effectExtent l="0" t="0" r="0" b="635"/>
                  <wp:docPr id="334" name="Picture 334"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tc>
      </w:tr>
      <w:tr w:rsidR="0079068D" w14:paraId="09E49114" w14:textId="77777777" w:rsidTr="005D4448">
        <w:trPr>
          <w:tblHeader/>
        </w:trPr>
        <w:tc>
          <w:tcPr>
            <w:tcW w:w="9684" w:type="dxa"/>
            <w:gridSpan w:val="4"/>
            <w:tcBorders>
              <w:top w:val="nil"/>
              <w:bottom w:val="nil"/>
            </w:tcBorders>
            <w:vAlign w:val="center"/>
          </w:tcPr>
          <w:p w14:paraId="130FAAD8" w14:textId="77777777" w:rsidR="0079068D" w:rsidRPr="00A53E84" w:rsidRDefault="0079068D" w:rsidP="00ED668D">
            <w:pPr>
              <w:jc w:val="left"/>
              <w:rPr>
                <w:i/>
              </w:rPr>
            </w:pPr>
            <w:r w:rsidRPr="00A53E84">
              <w:rPr>
                <w:i/>
              </w:rPr>
              <w:t>Selected: Inshore traffic zone</w:t>
            </w:r>
          </w:p>
          <w:p w14:paraId="5B19DA9D" w14:textId="77777777" w:rsidR="005D4448" w:rsidRPr="00A53E84" w:rsidRDefault="005D4448" w:rsidP="00ED668D">
            <w:pPr>
              <w:jc w:val="left"/>
              <w:rPr>
                <w:i/>
              </w:rPr>
            </w:pPr>
          </w:p>
        </w:tc>
      </w:tr>
      <w:tr w:rsidR="0079068D" w14:paraId="7941515F" w14:textId="77777777" w:rsidTr="005D4448">
        <w:trPr>
          <w:tblHeader/>
        </w:trPr>
        <w:tc>
          <w:tcPr>
            <w:tcW w:w="9688" w:type="dxa"/>
            <w:gridSpan w:val="4"/>
            <w:tcBorders>
              <w:top w:val="nil"/>
              <w:bottom w:val="nil"/>
            </w:tcBorders>
            <w:vAlign w:val="center"/>
          </w:tcPr>
          <w:p w14:paraId="209E7027" w14:textId="41E4F026" w:rsidR="0079068D" w:rsidRPr="0015247B" w:rsidRDefault="00AD1DA9" w:rsidP="00ED668D">
            <w:pPr>
              <w:jc w:val="center"/>
            </w:pPr>
            <w:r w:rsidRPr="00AD1DA9">
              <w:rPr>
                <w:noProof/>
                <w:lang w:eastAsia="en-GB"/>
              </w:rPr>
              <w:drawing>
                <wp:inline distT="0" distB="0" distL="0" distR="0" wp14:anchorId="2E5646BA" wp14:editId="3557D321">
                  <wp:extent cx="6009005" cy="1028869"/>
                  <wp:effectExtent l="0" t="0" r="0" b="0"/>
                  <wp:docPr id="337" name="Picture 337" descr="C:\msdokut\STANDARDIT\IHO\ENCWG\Drafting 4.0.2 after Mar2016\New picture originals 23mar2016\6.1 picture 3 - Restric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msdokut\STANDARDIT\IHO\ENCWG\Drafting 4.0.2 after Mar2016\New picture originals 23mar2016\6.1 picture 3 - Restricted area.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12714" cy="1029504"/>
                          </a:xfrm>
                          <a:prstGeom prst="rect">
                            <a:avLst/>
                          </a:prstGeom>
                          <a:noFill/>
                          <a:ln>
                            <a:noFill/>
                          </a:ln>
                        </pic:spPr>
                      </pic:pic>
                    </a:graphicData>
                  </a:graphic>
                </wp:inline>
              </w:drawing>
            </w:r>
          </w:p>
        </w:tc>
      </w:tr>
      <w:tr w:rsidR="0079068D" w14:paraId="57F426B7" w14:textId="77777777" w:rsidTr="005D4448">
        <w:trPr>
          <w:tblHeader/>
        </w:trPr>
        <w:tc>
          <w:tcPr>
            <w:tcW w:w="9688" w:type="dxa"/>
            <w:gridSpan w:val="4"/>
            <w:tcBorders>
              <w:top w:val="nil"/>
            </w:tcBorders>
            <w:vAlign w:val="center"/>
          </w:tcPr>
          <w:p w14:paraId="59DB951C" w14:textId="77777777" w:rsidR="0079068D" w:rsidRPr="00A53E84" w:rsidRDefault="0079068D" w:rsidP="00ED668D">
            <w:pPr>
              <w:jc w:val="left"/>
              <w:rPr>
                <w:i/>
              </w:rPr>
            </w:pPr>
            <w:r w:rsidRPr="00A53E84">
              <w:rPr>
                <w:i/>
              </w:rPr>
              <w:t>Selected: Restricted area</w:t>
            </w:r>
          </w:p>
        </w:tc>
      </w:tr>
    </w:tbl>
    <w:p w14:paraId="4C7E28A0" w14:textId="77777777" w:rsidR="0079068D" w:rsidRDefault="0079068D" w:rsidP="0079068D"/>
    <w:tbl>
      <w:tblPr>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79068D" w14:paraId="798B23A0" w14:textId="77777777" w:rsidTr="005D4448">
        <w:trPr>
          <w:tblHeader/>
        </w:trPr>
        <w:tc>
          <w:tcPr>
            <w:tcW w:w="9686" w:type="dxa"/>
            <w:tcBorders>
              <w:bottom w:val="nil"/>
            </w:tcBorders>
            <w:vAlign w:val="center"/>
          </w:tcPr>
          <w:p w14:paraId="1EE95C6A" w14:textId="184FB442" w:rsidR="0079068D" w:rsidRPr="0015247B" w:rsidRDefault="00AD1DA9" w:rsidP="00ED668D">
            <w:pPr>
              <w:jc w:val="center"/>
            </w:pPr>
            <w:r w:rsidRPr="00AD1DA9">
              <w:rPr>
                <w:noProof/>
                <w:lang w:eastAsia="en-GB"/>
              </w:rPr>
              <w:lastRenderedPageBreak/>
              <w:drawing>
                <wp:inline distT="0" distB="0" distL="0" distR="0" wp14:anchorId="798E0786" wp14:editId="52A8A6ED">
                  <wp:extent cx="6009376" cy="1028039"/>
                  <wp:effectExtent l="0" t="0" r="0" b="1270"/>
                  <wp:docPr id="338" name="Picture 338" descr="C:\msdokut\STANDARDIT\IHO\ENCWG\Drafting 4.0.2 after Mar2016\New picture originals 23mar2016\6.1 picture 4 - Cau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msdokut\STANDARDIT\IHO\ENCWG\Drafting 4.0.2 after Mar2016\New picture originals 23mar2016\6.1 picture 4 - Caution area.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025607" cy="1030816"/>
                          </a:xfrm>
                          <a:prstGeom prst="rect">
                            <a:avLst/>
                          </a:prstGeom>
                          <a:noFill/>
                          <a:ln>
                            <a:noFill/>
                          </a:ln>
                        </pic:spPr>
                      </pic:pic>
                    </a:graphicData>
                  </a:graphic>
                </wp:inline>
              </w:drawing>
            </w:r>
          </w:p>
        </w:tc>
      </w:tr>
      <w:tr w:rsidR="0079068D" w14:paraId="0B00B070" w14:textId="77777777" w:rsidTr="005D4448">
        <w:trPr>
          <w:tblHeader/>
        </w:trPr>
        <w:tc>
          <w:tcPr>
            <w:tcW w:w="9686" w:type="dxa"/>
            <w:tcBorders>
              <w:top w:val="nil"/>
              <w:bottom w:val="nil"/>
            </w:tcBorders>
            <w:vAlign w:val="center"/>
          </w:tcPr>
          <w:p w14:paraId="69E29826" w14:textId="77777777" w:rsidR="0079068D" w:rsidRPr="00A53E84" w:rsidRDefault="0079068D" w:rsidP="00ED668D">
            <w:pPr>
              <w:jc w:val="left"/>
              <w:rPr>
                <w:i/>
              </w:rPr>
            </w:pPr>
            <w:r w:rsidRPr="00A53E84">
              <w:rPr>
                <w:i/>
              </w:rPr>
              <w:t>Selected: Caution area</w:t>
            </w:r>
          </w:p>
          <w:p w14:paraId="34F3E0B8" w14:textId="77777777" w:rsidR="005D4448" w:rsidRPr="00A53E84" w:rsidRDefault="005D4448" w:rsidP="00ED668D">
            <w:pPr>
              <w:jc w:val="left"/>
              <w:rPr>
                <w:i/>
              </w:rPr>
            </w:pPr>
          </w:p>
        </w:tc>
      </w:tr>
      <w:tr w:rsidR="0079068D" w14:paraId="4C71847F" w14:textId="77777777" w:rsidTr="005D4448">
        <w:trPr>
          <w:tblHeader/>
        </w:trPr>
        <w:tc>
          <w:tcPr>
            <w:tcW w:w="9690" w:type="dxa"/>
            <w:tcBorders>
              <w:top w:val="nil"/>
              <w:bottom w:val="nil"/>
            </w:tcBorders>
            <w:vAlign w:val="center"/>
          </w:tcPr>
          <w:p w14:paraId="347D7801" w14:textId="227EB048" w:rsidR="0079068D" w:rsidRPr="0015247B" w:rsidRDefault="00AD1DA9" w:rsidP="00ED668D">
            <w:pPr>
              <w:jc w:val="center"/>
            </w:pPr>
            <w:r w:rsidRPr="00AD1DA9">
              <w:rPr>
                <w:noProof/>
                <w:lang w:eastAsia="en-GB"/>
              </w:rPr>
              <w:drawing>
                <wp:inline distT="0" distB="0" distL="0" distR="0" wp14:anchorId="176AFE1F" wp14:editId="245004FC">
                  <wp:extent cx="6009005" cy="1041691"/>
                  <wp:effectExtent l="0" t="0" r="0" b="6350"/>
                  <wp:docPr id="339" name="Picture 339" descr="C:\msdokut\STANDARDIT\IHO\ENCWG\Drafting 4.0.2 after Mar2016\New picture originals 23mar2016\6.1 picture 5 - Offshore produ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msdokut\STANDARDIT\IHO\ENCWG\Drafting 4.0.2 after Mar2016\New picture originals 23mar2016\6.1 picture 5 - Offshore production area.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35253" cy="1046241"/>
                          </a:xfrm>
                          <a:prstGeom prst="rect">
                            <a:avLst/>
                          </a:prstGeom>
                          <a:noFill/>
                          <a:ln>
                            <a:noFill/>
                          </a:ln>
                        </pic:spPr>
                      </pic:pic>
                    </a:graphicData>
                  </a:graphic>
                </wp:inline>
              </w:drawing>
            </w:r>
          </w:p>
        </w:tc>
      </w:tr>
      <w:tr w:rsidR="0079068D" w14:paraId="12C36F4B" w14:textId="77777777" w:rsidTr="005D4448">
        <w:trPr>
          <w:tblHeader/>
        </w:trPr>
        <w:tc>
          <w:tcPr>
            <w:tcW w:w="9690" w:type="dxa"/>
            <w:tcBorders>
              <w:top w:val="nil"/>
              <w:bottom w:val="nil"/>
            </w:tcBorders>
            <w:vAlign w:val="center"/>
          </w:tcPr>
          <w:p w14:paraId="39F4D693" w14:textId="77777777" w:rsidR="0079068D" w:rsidRPr="00A53E84" w:rsidRDefault="0079068D" w:rsidP="00ED668D">
            <w:pPr>
              <w:jc w:val="left"/>
              <w:rPr>
                <w:i/>
              </w:rPr>
            </w:pPr>
            <w:r w:rsidRPr="00A53E84">
              <w:rPr>
                <w:i/>
              </w:rPr>
              <w:t>Selected: Offshore production area</w:t>
            </w:r>
          </w:p>
          <w:p w14:paraId="00D8A876" w14:textId="77777777" w:rsidR="005D4448" w:rsidRPr="00A53E84" w:rsidRDefault="005D4448" w:rsidP="00ED668D">
            <w:pPr>
              <w:jc w:val="left"/>
              <w:rPr>
                <w:i/>
              </w:rPr>
            </w:pPr>
          </w:p>
        </w:tc>
      </w:tr>
      <w:tr w:rsidR="0079068D" w14:paraId="54955C40" w14:textId="77777777" w:rsidTr="005D4448">
        <w:trPr>
          <w:tblHeader/>
        </w:trPr>
        <w:tc>
          <w:tcPr>
            <w:tcW w:w="9690" w:type="dxa"/>
            <w:tcBorders>
              <w:top w:val="nil"/>
              <w:bottom w:val="nil"/>
            </w:tcBorders>
            <w:vAlign w:val="center"/>
          </w:tcPr>
          <w:p w14:paraId="6E913B1B" w14:textId="677614B0" w:rsidR="0079068D" w:rsidRPr="0015247B" w:rsidRDefault="00AD1DA9" w:rsidP="00ED668D">
            <w:pPr>
              <w:jc w:val="center"/>
            </w:pPr>
            <w:r w:rsidRPr="00AD1DA9">
              <w:rPr>
                <w:noProof/>
                <w:lang w:eastAsia="en-GB"/>
              </w:rPr>
              <w:drawing>
                <wp:inline distT="0" distB="0" distL="0" distR="0" wp14:anchorId="288DC14E" wp14:editId="058ED13B">
                  <wp:extent cx="6019800" cy="1029822"/>
                  <wp:effectExtent l="0" t="0" r="0" b="0"/>
                  <wp:docPr id="340" name="Picture 340" descr="C:\msdokut\STANDARDIT\IHO\ENCWG\Drafting 4.0.2 after Mar2016\New picture originals 23mar2016\6.1 picture 6 - Area to be avo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msdokut\STANDARDIT\IHO\ENCWG\Drafting 4.0.2 after Mar2016\New picture originals 23mar2016\6.1 picture 6 - Area to be avoided.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35976" cy="1032589"/>
                          </a:xfrm>
                          <a:prstGeom prst="rect">
                            <a:avLst/>
                          </a:prstGeom>
                          <a:noFill/>
                          <a:ln>
                            <a:noFill/>
                          </a:ln>
                        </pic:spPr>
                      </pic:pic>
                    </a:graphicData>
                  </a:graphic>
                </wp:inline>
              </w:drawing>
            </w:r>
          </w:p>
        </w:tc>
      </w:tr>
      <w:tr w:rsidR="0079068D" w14:paraId="6836FE42" w14:textId="77777777" w:rsidTr="005D4448">
        <w:trPr>
          <w:tblHeader/>
        </w:trPr>
        <w:tc>
          <w:tcPr>
            <w:tcW w:w="9690" w:type="dxa"/>
            <w:tcBorders>
              <w:top w:val="nil"/>
              <w:bottom w:val="nil"/>
            </w:tcBorders>
            <w:vAlign w:val="center"/>
          </w:tcPr>
          <w:p w14:paraId="0100F8F7" w14:textId="77777777" w:rsidR="0079068D" w:rsidRPr="00A53E84" w:rsidRDefault="0079068D" w:rsidP="00ED668D">
            <w:pPr>
              <w:jc w:val="left"/>
              <w:rPr>
                <w:i/>
              </w:rPr>
            </w:pPr>
            <w:r w:rsidRPr="00A53E84">
              <w:rPr>
                <w:i/>
              </w:rPr>
              <w:t>Selected: Area to be avoided</w:t>
            </w:r>
          </w:p>
          <w:p w14:paraId="1D5BDCEC" w14:textId="77777777" w:rsidR="005D4448" w:rsidRPr="00A53E84" w:rsidRDefault="005D4448" w:rsidP="00ED668D">
            <w:pPr>
              <w:jc w:val="left"/>
              <w:rPr>
                <w:i/>
              </w:rPr>
            </w:pPr>
          </w:p>
        </w:tc>
      </w:tr>
      <w:tr w:rsidR="0079068D" w14:paraId="44CF40DA" w14:textId="77777777" w:rsidTr="005D4448">
        <w:trPr>
          <w:tblHeader/>
        </w:trPr>
        <w:tc>
          <w:tcPr>
            <w:tcW w:w="9690" w:type="dxa"/>
            <w:tcBorders>
              <w:top w:val="nil"/>
              <w:bottom w:val="nil"/>
            </w:tcBorders>
            <w:vAlign w:val="center"/>
          </w:tcPr>
          <w:p w14:paraId="20C51BFB" w14:textId="6AF87683" w:rsidR="0079068D" w:rsidRPr="0015247B" w:rsidRDefault="00AD1DA9" w:rsidP="00ED668D">
            <w:pPr>
              <w:jc w:val="center"/>
            </w:pPr>
            <w:r w:rsidRPr="00AD1DA9">
              <w:rPr>
                <w:noProof/>
                <w:lang w:eastAsia="en-GB"/>
              </w:rPr>
              <w:drawing>
                <wp:inline distT="0" distB="0" distL="0" distR="0" wp14:anchorId="4A849904" wp14:editId="75AE5E73">
                  <wp:extent cx="5952226" cy="1031849"/>
                  <wp:effectExtent l="0" t="0" r="0" b="0"/>
                  <wp:docPr id="341" name="Picture 341" descr="C:\msdokut\STANDARDIT\IHO\ENCWG\Drafting 4.0.2 after Mar2016\New picture originals 23mar2016\6.1 picture 7 - Military practic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msdokut\STANDARDIT\IHO\ENCWG\Drafting 4.0.2 after Mar2016\New picture originals 23mar2016\6.1 picture 7 - Military practice area.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62592" cy="1033646"/>
                          </a:xfrm>
                          <a:prstGeom prst="rect">
                            <a:avLst/>
                          </a:prstGeom>
                          <a:noFill/>
                          <a:ln>
                            <a:noFill/>
                          </a:ln>
                        </pic:spPr>
                      </pic:pic>
                    </a:graphicData>
                  </a:graphic>
                </wp:inline>
              </w:drawing>
            </w:r>
          </w:p>
        </w:tc>
      </w:tr>
      <w:tr w:rsidR="0079068D" w14:paraId="384EABBA" w14:textId="77777777" w:rsidTr="005D4448">
        <w:trPr>
          <w:tblHeader/>
        </w:trPr>
        <w:tc>
          <w:tcPr>
            <w:tcW w:w="9690" w:type="dxa"/>
            <w:tcBorders>
              <w:top w:val="nil"/>
              <w:bottom w:val="nil"/>
            </w:tcBorders>
            <w:vAlign w:val="center"/>
          </w:tcPr>
          <w:p w14:paraId="5DF7CEC6" w14:textId="77777777" w:rsidR="0079068D" w:rsidRPr="00A53E84" w:rsidRDefault="0079068D" w:rsidP="005D4448">
            <w:pPr>
              <w:jc w:val="left"/>
              <w:rPr>
                <w:i/>
              </w:rPr>
            </w:pPr>
            <w:r w:rsidRPr="00A53E84">
              <w:rPr>
                <w:i/>
              </w:rPr>
              <w:t>Selected: Military practice area</w:t>
            </w:r>
          </w:p>
          <w:p w14:paraId="06C46B22" w14:textId="77777777" w:rsidR="005D4448" w:rsidRPr="00A53E84" w:rsidRDefault="005D4448" w:rsidP="005D4448">
            <w:pPr>
              <w:jc w:val="left"/>
              <w:rPr>
                <w:i/>
              </w:rPr>
            </w:pPr>
          </w:p>
        </w:tc>
      </w:tr>
      <w:tr w:rsidR="0079068D" w14:paraId="63302803" w14:textId="77777777" w:rsidTr="005D4448">
        <w:trPr>
          <w:tblHeader/>
        </w:trPr>
        <w:tc>
          <w:tcPr>
            <w:tcW w:w="9690" w:type="dxa"/>
            <w:tcBorders>
              <w:top w:val="nil"/>
              <w:bottom w:val="nil"/>
            </w:tcBorders>
            <w:vAlign w:val="center"/>
          </w:tcPr>
          <w:p w14:paraId="3D1ED723" w14:textId="75FCBB56" w:rsidR="0079068D" w:rsidRPr="0015247B" w:rsidRDefault="00AD1DA9" w:rsidP="00ED668D">
            <w:pPr>
              <w:jc w:val="center"/>
            </w:pPr>
            <w:r w:rsidRPr="00AD1DA9">
              <w:rPr>
                <w:noProof/>
                <w:lang w:eastAsia="en-GB"/>
              </w:rPr>
              <w:drawing>
                <wp:inline distT="0" distB="0" distL="0" distR="0" wp14:anchorId="2E3C3B0A" wp14:editId="544384C4">
                  <wp:extent cx="6009005" cy="1027975"/>
                  <wp:effectExtent l="0" t="0" r="0" b="1270"/>
                  <wp:docPr id="342" name="Picture 342" descr="C:\msdokut\STANDARDIT\IHO\ENCWG\Drafting 4.0.2 after Mar2016\New picture originals 23mar2016\6.1 picture 8 - Seaplane landing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msdokut\STANDARDIT\IHO\ENCWG\Drafting 4.0.2 after Mar2016\New picture originals 23mar2016\6.1 picture 8 - Seaplane landing area.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23919" cy="1030526"/>
                          </a:xfrm>
                          <a:prstGeom prst="rect">
                            <a:avLst/>
                          </a:prstGeom>
                          <a:noFill/>
                          <a:ln>
                            <a:noFill/>
                          </a:ln>
                        </pic:spPr>
                      </pic:pic>
                    </a:graphicData>
                  </a:graphic>
                </wp:inline>
              </w:drawing>
            </w:r>
          </w:p>
        </w:tc>
      </w:tr>
      <w:tr w:rsidR="0079068D" w14:paraId="1886EE26" w14:textId="77777777" w:rsidTr="005D4448">
        <w:trPr>
          <w:tblHeader/>
        </w:trPr>
        <w:tc>
          <w:tcPr>
            <w:tcW w:w="9690" w:type="dxa"/>
            <w:tcBorders>
              <w:top w:val="nil"/>
              <w:bottom w:val="nil"/>
            </w:tcBorders>
            <w:vAlign w:val="center"/>
          </w:tcPr>
          <w:p w14:paraId="497BF42C" w14:textId="77777777" w:rsidR="0079068D" w:rsidRPr="00A53E84" w:rsidRDefault="005D4448" w:rsidP="00ED668D">
            <w:pPr>
              <w:jc w:val="left"/>
              <w:rPr>
                <w:i/>
              </w:rPr>
            </w:pPr>
            <w:r w:rsidRPr="00A53E84">
              <w:rPr>
                <w:i/>
              </w:rPr>
              <w:t xml:space="preserve">Selected: </w:t>
            </w:r>
            <w:r w:rsidR="0079068D" w:rsidRPr="00A53E84">
              <w:rPr>
                <w:i/>
              </w:rPr>
              <w:t>Seaplane landing area</w:t>
            </w:r>
          </w:p>
          <w:p w14:paraId="33532A34" w14:textId="77777777" w:rsidR="005D4448" w:rsidRPr="00A53E84" w:rsidRDefault="005D4448" w:rsidP="00ED668D">
            <w:pPr>
              <w:jc w:val="left"/>
              <w:rPr>
                <w:i/>
              </w:rPr>
            </w:pPr>
          </w:p>
        </w:tc>
      </w:tr>
      <w:tr w:rsidR="0079068D" w14:paraId="21D7B7E0" w14:textId="77777777" w:rsidTr="005D4448">
        <w:trPr>
          <w:tblHeader/>
        </w:trPr>
        <w:tc>
          <w:tcPr>
            <w:tcW w:w="9690" w:type="dxa"/>
            <w:tcBorders>
              <w:top w:val="nil"/>
              <w:bottom w:val="nil"/>
            </w:tcBorders>
            <w:vAlign w:val="center"/>
          </w:tcPr>
          <w:p w14:paraId="0B6AF8CE" w14:textId="2ED91296" w:rsidR="0079068D" w:rsidRPr="0015247B" w:rsidRDefault="00AD1DA9" w:rsidP="00ED668D">
            <w:pPr>
              <w:jc w:val="center"/>
            </w:pPr>
            <w:r w:rsidRPr="00AD1DA9">
              <w:rPr>
                <w:noProof/>
                <w:lang w:eastAsia="en-GB"/>
              </w:rPr>
              <w:drawing>
                <wp:inline distT="0" distB="0" distL="0" distR="0" wp14:anchorId="6FA820B4" wp14:editId="22C1BB2F">
                  <wp:extent cx="5986361" cy="1024102"/>
                  <wp:effectExtent l="0" t="0" r="0" b="5080"/>
                  <wp:docPr id="343" name="Picture 343" descr="C:\msdokut\STANDARDIT\IHO\ENCWG\Drafting 4.0.2 after Mar2016\New picture originals 23mar2016\6.1 picture 9 - Submarine transit 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msdokut\STANDARDIT\IHO\ENCWG\Drafting 4.0.2 after Mar2016\New picture originals 23mar2016\6.1 picture 9 - Submarine transit lan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00525" cy="1026525"/>
                          </a:xfrm>
                          <a:prstGeom prst="rect">
                            <a:avLst/>
                          </a:prstGeom>
                          <a:noFill/>
                          <a:ln>
                            <a:noFill/>
                          </a:ln>
                        </pic:spPr>
                      </pic:pic>
                    </a:graphicData>
                  </a:graphic>
                </wp:inline>
              </w:drawing>
            </w:r>
          </w:p>
        </w:tc>
      </w:tr>
      <w:tr w:rsidR="0079068D" w14:paraId="7156C403" w14:textId="77777777" w:rsidTr="005D4448">
        <w:trPr>
          <w:tblHeader/>
        </w:trPr>
        <w:tc>
          <w:tcPr>
            <w:tcW w:w="9690" w:type="dxa"/>
            <w:tcBorders>
              <w:top w:val="nil"/>
            </w:tcBorders>
            <w:vAlign w:val="center"/>
          </w:tcPr>
          <w:p w14:paraId="6BB5D953" w14:textId="77777777" w:rsidR="0079068D" w:rsidRPr="00A53E84" w:rsidRDefault="0079068D" w:rsidP="00ED668D">
            <w:pPr>
              <w:jc w:val="left"/>
              <w:rPr>
                <w:i/>
              </w:rPr>
            </w:pPr>
            <w:r w:rsidRPr="00A53E84">
              <w:rPr>
                <w:i/>
              </w:rPr>
              <w:t>Selected: Submarine transit lane</w:t>
            </w:r>
          </w:p>
          <w:p w14:paraId="3A5F33E6" w14:textId="77777777" w:rsidR="005D4448" w:rsidRPr="00A53E84" w:rsidRDefault="005D4448" w:rsidP="00ED668D">
            <w:pPr>
              <w:jc w:val="left"/>
              <w:rPr>
                <w:i/>
              </w:rPr>
            </w:pPr>
          </w:p>
        </w:tc>
      </w:tr>
    </w:tbl>
    <w:p w14:paraId="28AA8F8B" w14:textId="77777777" w:rsidR="005D4448" w:rsidRDefault="005D4448" w:rsidP="0079068D"/>
    <w:p w14:paraId="32518311" w14:textId="77777777" w:rsidR="0079068D" w:rsidRDefault="005D4448" w:rsidP="0079068D">
      <w:r>
        <w:br w:type="page"/>
      </w:r>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79068D" w14:paraId="22139B92" w14:textId="77777777" w:rsidTr="005D4448">
        <w:trPr>
          <w:tblHeader/>
        </w:trPr>
        <w:tc>
          <w:tcPr>
            <w:tcW w:w="9684" w:type="dxa"/>
            <w:tcBorders>
              <w:bottom w:val="nil"/>
            </w:tcBorders>
            <w:vAlign w:val="center"/>
          </w:tcPr>
          <w:p w14:paraId="7C1DE629" w14:textId="60557626" w:rsidR="0079068D" w:rsidRPr="0015247B" w:rsidRDefault="00AD1DA9" w:rsidP="00ED668D">
            <w:pPr>
              <w:jc w:val="center"/>
            </w:pPr>
            <w:r w:rsidRPr="00AD1DA9">
              <w:rPr>
                <w:noProof/>
                <w:lang w:eastAsia="en-GB"/>
              </w:rPr>
              <w:lastRenderedPageBreak/>
              <w:drawing>
                <wp:inline distT="0" distB="0" distL="0" distR="0" wp14:anchorId="38DB54CE" wp14:editId="4EF4C3CE">
                  <wp:extent cx="5960853" cy="1019738"/>
                  <wp:effectExtent l="0" t="0" r="1905" b="9525"/>
                  <wp:docPr id="344" name="Picture 344" descr="C:\msdokut\STANDARDIT\IHO\ENCWG\Drafting 4.0.2 after Mar2016\New picture originals 23mar2016\6.1 picture 10 - Anchorage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msdokut\STANDARDIT\IHO\ENCWG\Drafting 4.0.2 after Mar2016\New picture originals 23mar2016\6.1 picture 10 - Anchorage area.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72018" cy="1021648"/>
                          </a:xfrm>
                          <a:prstGeom prst="rect">
                            <a:avLst/>
                          </a:prstGeom>
                          <a:noFill/>
                          <a:ln>
                            <a:noFill/>
                          </a:ln>
                        </pic:spPr>
                      </pic:pic>
                    </a:graphicData>
                  </a:graphic>
                </wp:inline>
              </w:drawing>
            </w:r>
          </w:p>
        </w:tc>
      </w:tr>
      <w:tr w:rsidR="0079068D" w14:paraId="10C24D50" w14:textId="77777777" w:rsidTr="005D4448">
        <w:trPr>
          <w:tblHeader/>
        </w:trPr>
        <w:tc>
          <w:tcPr>
            <w:tcW w:w="9684" w:type="dxa"/>
            <w:tcBorders>
              <w:top w:val="nil"/>
              <w:bottom w:val="nil"/>
            </w:tcBorders>
            <w:vAlign w:val="center"/>
          </w:tcPr>
          <w:p w14:paraId="6544006F" w14:textId="77777777" w:rsidR="0079068D" w:rsidRPr="00A53E84" w:rsidRDefault="0079068D" w:rsidP="00ED668D">
            <w:pPr>
              <w:jc w:val="left"/>
              <w:rPr>
                <w:i/>
              </w:rPr>
            </w:pPr>
            <w:r w:rsidRPr="00A53E84">
              <w:rPr>
                <w:i/>
              </w:rPr>
              <w:t>Selected: Anchorage area</w:t>
            </w:r>
          </w:p>
          <w:p w14:paraId="7CD19EB4" w14:textId="77777777" w:rsidR="005D4448" w:rsidRPr="00A53E84" w:rsidRDefault="005D4448" w:rsidP="00ED668D">
            <w:pPr>
              <w:jc w:val="left"/>
              <w:rPr>
                <w:i/>
              </w:rPr>
            </w:pPr>
          </w:p>
        </w:tc>
      </w:tr>
      <w:tr w:rsidR="0079068D" w14:paraId="2E52C5C5" w14:textId="77777777" w:rsidTr="005D4448">
        <w:trPr>
          <w:tblHeader/>
        </w:trPr>
        <w:tc>
          <w:tcPr>
            <w:tcW w:w="9684" w:type="dxa"/>
            <w:tcBorders>
              <w:top w:val="nil"/>
              <w:bottom w:val="nil"/>
            </w:tcBorders>
            <w:vAlign w:val="center"/>
          </w:tcPr>
          <w:p w14:paraId="091CBB86" w14:textId="52310252" w:rsidR="0079068D" w:rsidRPr="0015247B" w:rsidRDefault="00AD1DA9" w:rsidP="00ED668D">
            <w:pPr>
              <w:jc w:val="center"/>
            </w:pPr>
            <w:r w:rsidRPr="00AD1DA9">
              <w:rPr>
                <w:noProof/>
                <w:lang w:eastAsia="en-GB"/>
              </w:rPr>
              <w:drawing>
                <wp:inline distT="0" distB="0" distL="0" distR="0" wp14:anchorId="5EB1B0D1" wp14:editId="2AD333A9">
                  <wp:extent cx="6019800" cy="1043563"/>
                  <wp:effectExtent l="0" t="0" r="0" b="4445"/>
                  <wp:docPr id="345" name="Picture 345" descr="C:\msdokut\STANDARDIT\IHO\ENCWG\Drafting 4.0.2 after Mar2016\New picture originals 23mar2016\6.1 picture 11 - Marine farm aqua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msdokut\STANDARDIT\IHO\ENCWG\Drafting 4.0.2 after Mar2016\New picture originals 23mar2016\6.1 picture 11 - Marine farm aquacultur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030838" cy="1045476"/>
                          </a:xfrm>
                          <a:prstGeom prst="rect">
                            <a:avLst/>
                          </a:prstGeom>
                          <a:noFill/>
                          <a:ln>
                            <a:noFill/>
                          </a:ln>
                        </pic:spPr>
                      </pic:pic>
                    </a:graphicData>
                  </a:graphic>
                </wp:inline>
              </w:drawing>
            </w:r>
          </w:p>
        </w:tc>
      </w:tr>
      <w:tr w:rsidR="0079068D" w14:paraId="35FB26EC" w14:textId="77777777" w:rsidTr="005D4448">
        <w:trPr>
          <w:tblHeader/>
        </w:trPr>
        <w:tc>
          <w:tcPr>
            <w:tcW w:w="9684" w:type="dxa"/>
            <w:tcBorders>
              <w:top w:val="nil"/>
              <w:bottom w:val="nil"/>
            </w:tcBorders>
            <w:vAlign w:val="center"/>
          </w:tcPr>
          <w:p w14:paraId="3879D1FC" w14:textId="77777777" w:rsidR="0079068D" w:rsidRPr="00A53E84" w:rsidRDefault="0079068D" w:rsidP="00ED668D">
            <w:pPr>
              <w:jc w:val="left"/>
              <w:rPr>
                <w:i/>
              </w:rPr>
            </w:pPr>
            <w:r w:rsidRPr="00A53E84">
              <w:rPr>
                <w:i/>
              </w:rPr>
              <w:t>Selected: Marine farm/aquaculture</w:t>
            </w:r>
          </w:p>
          <w:p w14:paraId="34798BF6" w14:textId="77777777" w:rsidR="005D4448" w:rsidRPr="00A53E84" w:rsidRDefault="005D4448" w:rsidP="00ED668D">
            <w:pPr>
              <w:jc w:val="left"/>
              <w:rPr>
                <w:i/>
              </w:rPr>
            </w:pPr>
          </w:p>
        </w:tc>
      </w:tr>
      <w:tr w:rsidR="0079068D" w14:paraId="4985DBCB" w14:textId="77777777" w:rsidTr="005D4448">
        <w:trPr>
          <w:tblHeader/>
        </w:trPr>
        <w:tc>
          <w:tcPr>
            <w:tcW w:w="9691" w:type="dxa"/>
            <w:tcBorders>
              <w:top w:val="nil"/>
              <w:bottom w:val="nil"/>
            </w:tcBorders>
            <w:vAlign w:val="center"/>
          </w:tcPr>
          <w:p w14:paraId="7F10FB4E" w14:textId="4A44543B" w:rsidR="0079068D" w:rsidRPr="0015247B" w:rsidRDefault="00AD1DA9" w:rsidP="00ED668D">
            <w:pPr>
              <w:jc w:val="center"/>
            </w:pPr>
            <w:r w:rsidRPr="00AD1DA9">
              <w:rPr>
                <w:noProof/>
                <w:lang w:eastAsia="en-GB"/>
              </w:rPr>
              <w:drawing>
                <wp:inline distT="0" distB="0" distL="0" distR="0" wp14:anchorId="54C6049F" wp14:editId="5E66A8C2">
                  <wp:extent cx="5986624" cy="1037812"/>
                  <wp:effectExtent l="0" t="0" r="0" b="0"/>
                  <wp:docPr id="346" name="Picture 346" descr="C:\msdokut\STANDARDIT\IHO\ENCWG\Drafting 4.0.2 after Mar2016\New picture originals 23mar2016\6.1 picture 12 - P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msdokut\STANDARDIT\IHO\ENCWG\Drafting 4.0.2 after Mar2016\New picture originals 23mar2016\6.1 picture 12 - PSSA.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09663" cy="1041806"/>
                          </a:xfrm>
                          <a:prstGeom prst="rect">
                            <a:avLst/>
                          </a:prstGeom>
                          <a:noFill/>
                          <a:ln>
                            <a:noFill/>
                          </a:ln>
                        </pic:spPr>
                      </pic:pic>
                    </a:graphicData>
                  </a:graphic>
                </wp:inline>
              </w:drawing>
            </w:r>
          </w:p>
        </w:tc>
      </w:tr>
      <w:tr w:rsidR="0079068D" w14:paraId="5C8B290C" w14:textId="77777777" w:rsidTr="005D4448">
        <w:trPr>
          <w:tblHeader/>
        </w:trPr>
        <w:tc>
          <w:tcPr>
            <w:tcW w:w="9691" w:type="dxa"/>
            <w:tcBorders>
              <w:top w:val="nil"/>
            </w:tcBorders>
            <w:vAlign w:val="center"/>
          </w:tcPr>
          <w:p w14:paraId="2F4DC959" w14:textId="712A14EE" w:rsidR="0079068D" w:rsidRDefault="0079068D" w:rsidP="00ED668D">
            <w:pPr>
              <w:jc w:val="left"/>
              <w:rPr>
                <w:i/>
              </w:rPr>
            </w:pPr>
            <w:r w:rsidRPr="00A53E84">
              <w:rPr>
                <w:i/>
              </w:rPr>
              <w:t>Selected: PSSA (Particularly Sensitive Sea Area)</w:t>
            </w:r>
          </w:p>
          <w:p w14:paraId="7671DF4D" w14:textId="219C78B9" w:rsidR="009274A1" w:rsidRPr="00A53E84" w:rsidRDefault="009274A1" w:rsidP="00ED668D">
            <w:pPr>
              <w:jc w:val="left"/>
              <w:rPr>
                <w:i/>
              </w:rPr>
            </w:pPr>
            <w:r>
              <w:rPr>
                <w:b/>
                <w:noProof/>
                <w:lang w:eastAsia="en-GB"/>
              </w:rPr>
              <w:t>tbd</w:t>
            </w:r>
          </w:p>
          <w:p w14:paraId="56322390" w14:textId="77777777" w:rsidR="005D4448" w:rsidRPr="0015247B" w:rsidRDefault="005D4448" w:rsidP="00ED668D">
            <w:pPr>
              <w:jc w:val="left"/>
            </w:pPr>
          </w:p>
        </w:tc>
      </w:tr>
    </w:tbl>
    <w:p w14:paraId="61B2941D" w14:textId="77777777" w:rsidR="0079068D" w:rsidRDefault="0079068D" w:rsidP="0079068D"/>
    <w:p w14:paraId="1AE905D0" w14:textId="77777777" w:rsidR="0079068D" w:rsidRDefault="0079068D" w:rsidP="0079068D"/>
    <w:p w14:paraId="7890B7E7" w14:textId="77777777" w:rsidR="0079068D" w:rsidRDefault="0079068D" w:rsidP="000A72CE"/>
    <w:p w14:paraId="62EC13B9" w14:textId="77777777" w:rsidR="000A72CE" w:rsidRDefault="000A72CE" w:rsidP="00E30B8F">
      <w:pPr>
        <w:pStyle w:val="Heading2"/>
      </w:pPr>
      <w:bookmarkStart w:id="1366" w:name="_Toc152748607"/>
      <w:r>
        <w:t xml:space="preserve">Detection of Areas for </w:t>
      </w:r>
      <w:r w:rsidR="008D1CB3">
        <w:t xml:space="preserve">which Special Conditions Exist </w:t>
      </w:r>
      <w:r>
        <w:t>- Use of largest scale available</w:t>
      </w:r>
      <w:bookmarkEnd w:id="1366"/>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705200CE" w14:textId="77777777" w:rsidTr="008A1BCC">
        <w:trPr>
          <w:trHeight w:val="454"/>
          <w:tblHeader/>
        </w:trPr>
        <w:tc>
          <w:tcPr>
            <w:tcW w:w="2381" w:type="dxa"/>
            <w:shd w:val="clear" w:color="auto" w:fill="CCFFCC"/>
            <w:vAlign w:val="center"/>
          </w:tcPr>
          <w:p w14:paraId="15BD9553" w14:textId="77777777" w:rsidR="000A72CE" w:rsidRPr="004065B1" w:rsidRDefault="000A72CE" w:rsidP="008A1BCC">
            <w:r w:rsidRPr="000A066E">
              <w:rPr>
                <w:b/>
              </w:rPr>
              <w:t>Test Reference</w:t>
            </w:r>
          </w:p>
        </w:tc>
        <w:tc>
          <w:tcPr>
            <w:tcW w:w="2381" w:type="dxa"/>
            <w:shd w:val="clear" w:color="auto" w:fill="CCFFCC"/>
            <w:vAlign w:val="center"/>
          </w:tcPr>
          <w:p w14:paraId="251640F5" w14:textId="24F84A8B" w:rsidR="000A72CE" w:rsidRPr="004065B1" w:rsidRDefault="00322370" w:rsidP="008A1BCC">
            <w:proofErr w:type="spellStart"/>
            <w:r>
              <w:t>SpecialConditionsLS</w:t>
            </w:r>
            <w:proofErr w:type="spellEnd"/>
          </w:p>
        </w:tc>
        <w:tc>
          <w:tcPr>
            <w:tcW w:w="2382" w:type="dxa"/>
            <w:shd w:val="clear" w:color="auto" w:fill="CCFFCC"/>
            <w:vAlign w:val="center"/>
          </w:tcPr>
          <w:p w14:paraId="61C6CC7F" w14:textId="77777777" w:rsidR="000A72CE" w:rsidRPr="004065B1" w:rsidRDefault="000A72CE" w:rsidP="008A1BCC">
            <w:r w:rsidRPr="000A066E">
              <w:rPr>
                <w:b/>
              </w:rPr>
              <w:t>IHO Reference</w:t>
            </w:r>
          </w:p>
        </w:tc>
        <w:tc>
          <w:tcPr>
            <w:tcW w:w="2382" w:type="dxa"/>
            <w:shd w:val="clear" w:color="auto" w:fill="CCFFCC"/>
            <w:vAlign w:val="center"/>
          </w:tcPr>
          <w:p w14:paraId="5C308AAE" w14:textId="6450707D"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22A007A5" w14:textId="7CF85BE0" w:rsidR="000A72CE" w:rsidRPr="004065B1" w:rsidRDefault="000A72CE" w:rsidP="008A1BCC"/>
        </w:tc>
      </w:tr>
      <w:tr w:rsidR="000A72CE" w14:paraId="383AEBCA" w14:textId="77777777" w:rsidTr="008A1BCC">
        <w:trPr>
          <w:tblHeader/>
        </w:trPr>
        <w:tc>
          <w:tcPr>
            <w:tcW w:w="9526" w:type="dxa"/>
            <w:gridSpan w:val="4"/>
            <w:shd w:val="clear" w:color="auto" w:fill="CCFFCC"/>
            <w:vAlign w:val="center"/>
          </w:tcPr>
          <w:p w14:paraId="14F5E410" w14:textId="77777777" w:rsidR="000A72CE" w:rsidRDefault="000A72CE" w:rsidP="008A1BCC">
            <w:r w:rsidRPr="000A066E">
              <w:rPr>
                <w:b/>
              </w:rPr>
              <w:t>Test description</w:t>
            </w:r>
          </w:p>
        </w:tc>
      </w:tr>
      <w:tr w:rsidR="000A72CE" w14:paraId="7797FABB" w14:textId="77777777" w:rsidTr="008A1BCC">
        <w:trPr>
          <w:tblHeader/>
        </w:trPr>
        <w:tc>
          <w:tcPr>
            <w:tcW w:w="9526" w:type="dxa"/>
            <w:gridSpan w:val="4"/>
            <w:vAlign w:val="center"/>
          </w:tcPr>
          <w:p w14:paraId="47748424" w14:textId="77777777" w:rsidR="0012511C" w:rsidRPr="00A53E84" w:rsidRDefault="0012511C" w:rsidP="002164D3">
            <w:pPr>
              <w:jc w:val="left"/>
              <w:rPr>
                <w:i/>
              </w:rPr>
            </w:pPr>
            <w:r w:rsidRPr="00A53E84">
              <w:rPr>
                <w:i/>
              </w:rPr>
              <w:t>The purpose of this test is to verify by observation that ECDIS uses the largest scale available for detection of areas with special condition.</w:t>
            </w:r>
          </w:p>
          <w:p w14:paraId="5BFE3829" w14:textId="77777777" w:rsidR="0012511C" w:rsidRPr="00A53E84" w:rsidRDefault="0012511C" w:rsidP="002164D3">
            <w:pPr>
              <w:jc w:val="left"/>
              <w:rPr>
                <w:i/>
              </w:rPr>
            </w:pPr>
          </w:p>
          <w:p w14:paraId="42BD69FE" w14:textId="2BBC8CDD" w:rsidR="000A72CE" w:rsidRPr="00A53E84" w:rsidRDefault="0012511C"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OVRVU</w:t>
            </w:r>
            <w:r w:rsidRPr="00A53E84">
              <w:rPr>
                <w:i/>
              </w:rPr>
              <w:t xml:space="preserve">.000 and </w:t>
            </w:r>
            <w:r w:rsidR="008D43CA">
              <w:rPr>
                <w:i/>
              </w:rPr>
              <w:t>101AA00</w:t>
            </w:r>
            <w:r w:rsidR="008D43CA" w:rsidRPr="00A53E84">
              <w:rPr>
                <w:i/>
              </w:rPr>
              <w:t>ARSPC</w:t>
            </w:r>
            <w:r w:rsidRPr="00A53E84">
              <w:rPr>
                <w:i/>
              </w:rPr>
              <w:t>.000, manually creating a route connecting way points between feature</w:t>
            </w:r>
            <w:r w:rsidR="005512DF">
              <w:rPr>
                <w:i/>
              </w:rPr>
              <w:t>s</w:t>
            </w:r>
            <w:r w:rsidRPr="00A53E84">
              <w:rPr>
                <w:i/>
              </w:rPr>
              <w:t xml:space="preserve"> marked as WP20 and WP22 and checking display against the corresponding graphical plot.</w:t>
            </w:r>
          </w:p>
        </w:tc>
      </w:tr>
      <w:tr w:rsidR="000A72CE" w14:paraId="2C335189" w14:textId="77777777" w:rsidTr="008A1BCC">
        <w:trPr>
          <w:tblHeader/>
        </w:trPr>
        <w:tc>
          <w:tcPr>
            <w:tcW w:w="9526" w:type="dxa"/>
            <w:gridSpan w:val="4"/>
            <w:shd w:val="clear" w:color="auto" w:fill="CCFFCC"/>
            <w:vAlign w:val="center"/>
          </w:tcPr>
          <w:p w14:paraId="1C7AC063" w14:textId="77777777" w:rsidR="000A72CE" w:rsidRPr="004065B1" w:rsidRDefault="000A72CE" w:rsidP="008A1BCC">
            <w:r w:rsidRPr="000A066E">
              <w:rPr>
                <w:b/>
              </w:rPr>
              <w:t>Setup</w:t>
            </w:r>
          </w:p>
        </w:tc>
      </w:tr>
      <w:tr w:rsidR="000A72CE" w14:paraId="43BA6391" w14:textId="77777777" w:rsidTr="008A1BCC">
        <w:trPr>
          <w:tblHeader/>
        </w:trPr>
        <w:tc>
          <w:tcPr>
            <w:tcW w:w="9526" w:type="dxa"/>
            <w:gridSpan w:val="4"/>
            <w:vAlign w:val="center"/>
          </w:tcPr>
          <w:p w14:paraId="1207B656" w14:textId="4BC4932D" w:rsidR="008D43CA" w:rsidRDefault="0012511C" w:rsidP="00A53E84">
            <w:pPr>
              <w:jc w:val="left"/>
              <w:rPr>
                <w:i/>
              </w:rPr>
            </w:pPr>
            <w:r w:rsidRPr="00A53E84">
              <w:rPr>
                <w:i/>
              </w:rPr>
              <w:t xml:space="preserve">As for test </w:t>
            </w:r>
            <w:proofErr w:type="spellStart"/>
            <w:r w:rsidR="001C64EE">
              <w:rPr>
                <w:i/>
              </w:rPr>
              <w:t>SpecialConditions</w:t>
            </w:r>
            <w:proofErr w:type="spellEnd"/>
            <w:r w:rsidRPr="00A53E84">
              <w:rPr>
                <w:i/>
              </w:rPr>
              <w:t xml:space="preserve"> and in addition </w:t>
            </w:r>
            <w:r w:rsidR="00322370">
              <w:rPr>
                <w:i/>
              </w:rPr>
              <w:t>load the exchange set</w:t>
            </w:r>
            <w:r w:rsidR="00A53E84">
              <w:rPr>
                <w:i/>
              </w:rPr>
              <w:t xml:space="preserve"> </w:t>
            </w:r>
            <w:proofErr w:type="spellStart"/>
            <w:r w:rsidR="00A53E84" w:rsidRPr="00E012C8">
              <w:rPr>
                <w:b/>
                <w:bCs/>
                <w:i/>
              </w:rPr>
              <w:t>Navigational</w:t>
            </w:r>
            <w:r w:rsidR="008D43CA" w:rsidRPr="00E012C8">
              <w:rPr>
                <w:b/>
                <w:bCs/>
                <w:i/>
              </w:rPr>
              <w:t>H</w:t>
            </w:r>
            <w:r w:rsidRPr="00E012C8">
              <w:rPr>
                <w:b/>
                <w:bCs/>
                <w:i/>
              </w:rPr>
              <w:t>azardsOverview</w:t>
            </w:r>
            <w:proofErr w:type="spellEnd"/>
          </w:p>
          <w:p w14:paraId="47CBB7C1" w14:textId="1171BB20" w:rsidR="0012511C" w:rsidRPr="00A53E84" w:rsidRDefault="0012511C" w:rsidP="00A53E84">
            <w:pPr>
              <w:jc w:val="left"/>
              <w:rPr>
                <w:i/>
              </w:rPr>
            </w:pPr>
          </w:p>
          <w:p w14:paraId="6D554FC9" w14:textId="46AF595E" w:rsidR="0012511C" w:rsidRPr="00E012C8" w:rsidRDefault="0012511C">
            <w:pPr>
              <w:pStyle w:val="ListParagraph"/>
              <w:numPr>
                <w:ilvl w:val="0"/>
                <w:numId w:val="39"/>
              </w:numPr>
              <w:jc w:val="left"/>
              <w:rPr>
                <w:i/>
              </w:rPr>
            </w:pPr>
            <w:r w:rsidRPr="00E012C8">
              <w:rPr>
                <w:i/>
              </w:rPr>
              <w:t xml:space="preserve">Select </w:t>
            </w:r>
            <w:r w:rsidR="00DE09B9" w:rsidRPr="00E012C8">
              <w:rPr>
                <w:i/>
              </w:rPr>
              <w:t>Display Category</w:t>
            </w:r>
            <w:r w:rsidRPr="00E012C8">
              <w:rPr>
                <w:i/>
              </w:rPr>
              <w:t xml:space="preserve"> Other</w:t>
            </w:r>
          </w:p>
          <w:p w14:paraId="7CE2C8B4" w14:textId="500457F2" w:rsidR="0012511C" w:rsidRPr="00E012C8" w:rsidRDefault="0012511C">
            <w:pPr>
              <w:pStyle w:val="ListParagraph"/>
              <w:numPr>
                <w:ilvl w:val="0"/>
                <w:numId w:val="39"/>
              </w:numPr>
              <w:jc w:val="left"/>
              <w:rPr>
                <w:i/>
              </w:rPr>
            </w:pPr>
            <w:r w:rsidRPr="00E012C8">
              <w:rPr>
                <w:i/>
              </w:rPr>
              <w:t xml:space="preserve">Set the </w:t>
            </w:r>
            <w:r w:rsidR="0069033B" w:rsidRPr="00E012C8">
              <w:rPr>
                <w:i/>
              </w:rPr>
              <w:t xml:space="preserve">Safety Contour </w:t>
            </w:r>
            <w:r w:rsidRPr="00E012C8">
              <w:rPr>
                <w:i/>
              </w:rPr>
              <w:t xml:space="preserve">value to 0 m </w:t>
            </w:r>
          </w:p>
          <w:p w14:paraId="233A96CE" w14:textId="51AEAEDD" w:rsidR="0012511C" w:rsidRPr="00E012C8" w:rsidRDefault="0012511C">
            <w:pPr>
              <w:pStyle w:val="ListParagraph"/>
              <w:numPr>
                <w:ilvl w:val="0"/>
                <w:numId w:val="39"/>
              </w:numPr>
              <w:jc w:val="left"/>
              <w:rPr>
                <w:i/>
              </w:rPr>
            </w:pPr>
            <w:r w:rsidRPr="00E012C8">
              <w:rPr>
                <w:i/>
              </w:rPr>
              <w:t xml:space="preserve">Set the </w:t>
            </w:r>
            <w:r w:rsidR="0069033B" w:rsidRPr="00E012C8">
              <w:rPr>
                <w:i/>
              </w:rPr>
              <w:t xml:space="preserve">Safety Depth  </w:t>
            </w:r>
            <w:r w:rsidRPr="00E012C8">
              <w:rPr>
                <w:i/>
              </w:rPr>
              <w:t>value to 30 m</w:t>
            </w:r>
          </w:p>
          <w:p w14:paraId="19B82897" w14:textId="77777777" w:rsidR="0012511C" w:rsidRPr="00E012C8" w:rsidRDefault="0012511C">
            <w:pPr>
              <w:pStyle w:val="ListParagraph"/>
              <w:numPr>
                <w:ilvl w:val="0"/>
                <w:numId w:val="39"/>
              </w:numPr>
              <w:jc w:val="left"/>
              <w:rPr>
                <w:i/>
              </w:rPr>
            </w:pPr>
            <w:r w:rsidRPr="00E012C8">
              <w:rPr>
                <w:i/>
              </w:rPr>
              <w:t>Select Symbolized Boundaries</w:t>
            </w:r>
          </w:p>
          <w:p w14:paraId="48F9F4D5" w14:textId="5A7ADCA4" w:rsidR="0012511C" w:rsidRPr="00E012C8" w:rsidRDefault="0012511C">
            <w:pPr>
              <w:pStyle w:val="ListParagraph"/>
              <w:numPr>
                <w:ilvl w:val="0"/>
                <w:numId w:val="39"/>
              </w:numPr>
              <w:jc w:val="left"/>
              <w:rPr>
                <w:i/>
              </w:rPr>
            </w:pPr>
            <w:r w:rsidRPr="00E012C8">
              <w:rPr>
                <w:i/>
              </w:rPr>
              <w:t xml:space="preserve">Select </w:t>
            </w:r>
            <w:r w:rsidR="00322370">
              <w:rPr>
                <w:i/>
              </w:rPr>
              <w:t>Simplified point</w:t>
            </w:r>
            <w:r w:rsidRPr="00E012C8">
              <w:rPr>
                <w:i/>
              </w:rPr>
              <w:t xml:space="preserve"> symbols</w:t>
            </w:r>
          </w:p>
          <w:p w14:paraId="02098EDD" w14:textId="0EA7449C" w:rsidR="000A72CE" w:rsidRPr="00E012C8" w:rsidRDefault="007132F4">
            <w:pPr>
              <w:pStyle w:val="ListParagraph"/>
              <w:numPr>
                <w:ilvl w:val="0"/>
                <w:numId w:val="39"/>
              </w:numPr>
              <w:jc w:val="left"/>
              <w:rPr>
                <w:i/>
              </w:rPr>
            </w:pPr>
            <w:r w:rsidRPr="00E012C8">
              <w:rPr>
                <w:i/>
              </w:rPr>
              <w:t>Select all Text groups</w:t>
            </w:r>
          </w:p>
        </w:tc>
      </w:tr>
    </w:tbl>
    <w:p w14:paraId="608A7CC1" w14:textId="77777777" w:rsidR="0012511C" w:rsidRDefault="0012511C" w:rsidP="000A72CE"/>
    <w:p w14:paraId="3BE0E91B" w14:textId="77777777" w:rsidR="000A72CE" w:rsidRDefault="0012511C" w:rsidP="000A72CE">
      <w: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6"/>
      </w:tblGrid>
      <w:tr w:rsidR="0012511C" w14:paraId="586459AA" w14:textId="77777777" w:rsidTr="00ED668D">
        <w:trPr>
          <w:tblHeader/>
        </w:trPr>
        <w:tc>
          <w:tcPr>
            <w:tcW w:w="9526" w:type="dxa"/>
            <w:shd w:val="clear" w:color="auto" w:fill="CCFFCC"/>
            <w:vAlign w:val="center"/>
          </w:tcPr>
          <w:p w14:paraId="3E5B875A" w14:textId="77777777" w:rsidR="0012511C" w:rsidRPr="004065B1" w:rsidRDefault="0012511C" w:rsidP="00ED668D">
            <w:r w:rsidRPr="000A066E">
              <w:rPr>
                <w:b/>
              </w:rPr>
              <w:lastRenderedPageBreak/>
              <w:t>Action</w:t>
            </w:r>
          </w:p>
        </w:tc>
      </w:tr>
      <w:tr w:rsidR="0012511C" w14:paraId="4C176BCF" w14:textId="77777777" w:rsidTr="00ED668D">
        <w:trPr>
          <w:tblHeader/>
        </w:trPr>
        <w:tc>
          <w:tcPr>
            <w:tcW w:w="9526" w:type="dxa"/>
            <w:vAlign w:val="center"/>
          </w:tcPr>
          <w:p w14:paraId="0FFCD7ED" w14:textId="5CDE2FBD" w:rsidR="0012511C" w:rsidRPr="00A53E84" w:rsidRDefault="0012511C" w:rsidP="002164D3">
            <w:pPr>
              <w:jc w:val="left"/>
              <w:rPr>
                <w:i/>
              </w:rPr>
            </w:pPr>
            <w:r w:rsidRPr="00A53E84">
              <w:rPr>
                <w:i/>
              </w:rPr>
              <w:t>Select position 39°45′•000N 104°49′•000W at compilation scale (1:350 000) of</w:t>
            </w:r>
            <w:r w:rsidR="00493185">
              <w:rPr>
                <w:i/>
              </w:rPr>
              <w:t xml:space="preserve"> </w:t>
            </w:r>
            <w:r w:rsidR="0083249D">
              <w:rPr>
                <w:i/>
              </w:rPr>
              <w:t>101</w:t>
            </w:r>
            <w:r w:rsidR="0083249D" w:rsidRPr="00A53E84">
              <w:rPr>
                <w:i/>
              </w:rPr>
              <w:t>AA</w:t>
            </w:r>
            <w:r w:rsidR="0083249D">
              <w:rPr>
                <w:i/>
              </w:rPr>
              <w:t>00</w:t>
            </w:r>
            <w:r w:rsidR="0083249D" w:rsidRPr="00A53E84">
              <w:rPr>
                <w:i/>
              </w:rPr>
              <w:t>OVRVU</w:t>
            </w:r>
            <w:r w:rsidRPr="00A53E84">
              <w:rPr>
                <w:i/>
              </w:rPr>
              <w:t>.</w:t>
            </w:r>
          </w:p>
          <w:p w14:paraId="71F445FC" w14:textId="591B95C6" w:rsidR="0012511C" w:rsidRPr="00A53E84" w:rsidRDefault="0012511C" w:rsidP="002164D3">
            <w:pPr>
              <w:jc w:val="left"/>
              <w:rPr>
                <w:i/>
              </w:rPr>
            </w:pPr>
            <w:r w:rsidRPr="00A53E84">
              <w:rPr>
                <w:i/>
              </w:rPr>
              <w:t>1) View chart before route planning</w:t>
            </w:r>
            <w:r w:rsidR="00493185">
              <w:rPr>
                <w:i/>
              </w:rPr>
              <w:t>.</w:t>
            </w:r>
          </w:p>
          <w:p w14:paraId="432DB8CD" w14:textId="682248FF" w:rsidR="0012511C" w:rsidRPr="00A53E84" w:rsidRDefault="0012511C" w:rsidP="002164D3">
            <w:pPr>
              <w:jc w:val="left"/>
              <w:rPr>
                <w:i/>
              </w:rPr>
            </w:pPr>
            <w:r w:rsidRPr="00A53E84">
              <w:rPr>
                <w:i/>
              </w:rPr>
              <w:t>2) Manually create a route connecting two way points between feature</w:t>
            </w:r>
            <w:r w:rsidR="005512DF">
              <w:rPr>
                <w:i/>
              </w:rPr>
              <w:t xml:space="preserve">s </w:t>
            </w:r>
            <w:r w:rsidRPr="00A53E84">
              <w:rPr>
                <w:i/>
              </w:rPr>
              <w:t>marked WP20 and WP22. Set user-specified distance for indication of areas with special conditions as 0.5 NM. Check ENC symbols shown in the ECDIS against the corresponding graphical plot.</w:t>
            </w:r>
          </w:p>
        </w:tc>
      </w:tr>
      <w:tr w:rsidR="0012511C" w14:paraId="5CE45B80" w14:textId="77777777" w:rsidTr="0012511C">
        <w:trPr>
          <w:tblHeader/>
        </w:trPr>
        <w:tc>
          <w:tcPr>
            <w:tcW w:w="9526" w:type="dxa"/>
            <w:tcBorders>
              <w:bottom w:val="single" w:sz="4" w:space="0" w:color="auto"/>
            </w:tcBorders>
            <w:shd w:val="clear" w:color="auto" w:fill="CCFFCC"/>
            <w:vAlign w:val="center"/>
          </w:tcPr>
          <w:p w14:paraId="398FCE26" w14:textId="77777777" w:rsidR="0012511C" w:rsidRPr="004065B1" w:rsidRDefault="0012511C" w:rsidP="00ED668D">
            <w:r w:rsidRPr="000A066E">
              <w:rPr>
                <w:b/>
              </w:rPr>
              <w:t>Results</w:t>
            </w:r>
          </w:p>
        </w:tc>
      </w:tr>
      <w:tr w:rsidR="0012511C" w14:paraId="3B795B32" w14:textId="77777777" w:rsidTr="0012511C">
        <w:trPr>
          <w:tblHeader/>
        </w:trPr>
        <w:tc>
          <w:tcPr>
            <w:tcW w:w="9526" w:type="dxa"/>
            <w:tcBorders>
              <w:bottom w:val="nil"/>
            </w:tcBorders>
            <w:vAlign w:val="center"/>
          </w:tcPr>
          <w:p w14:paraId="3F971338" w14:textId="77777777" w:rsidR="0012511C" w:rsidRPr="00A53E84" w:rsidRDefault="0012511C" w:rsidP="00ED668D">
            <w:pPr>
              <w:jc w:val="left"/>
              <w:rPr>
                <w:i/>
              </w:rPr>
            </w:pPr>
            <w:r w:rsidRPr="00A53E84">
              <w:rPr>
                <w:i/>
              </w:rPr>
              <w:t>The ENC in the ECDIS should match the corresponding graphical plot shown below.</w:t>
            </w:r>
          </w:p>
          <w:p w14:paraId="21C91D64" w14:textId="77777777" w:rsidR="0012511C" w:rsidRPr="00A53E84" w:rsidRDefault="0012511C" w:rsidP="00ED668D">
            <w:pPr>
              <w:jc w:val="left"/>
              <w:rPr>
                <w:i/>
              </w:rPr>
            </w:pPr>
          </w:p>
        </w:tc>
      </w:tr>
      <w:tr w:rsidR="0012511C" w14:paraId="26E4186F" w14:textId="77777777" w:rsidTr="0012511C">
        <w:trPr>
          <w:tblHeader/>
        </w:trPr>
        <w:tc>
          <w:tcPr>
            <w:tcW w:w="9526" w:type="dxa"/>
            <w:tcBorders>
              <w:top w:val="nil"/>
              <w:bottom w:val="nil"/>
            </w:tcBorders>
            <w:vAlign w:val="center"/>
          </w:tcPr>
          <w:p w14:paraId="39AC6D26" w14:textId="536EC105" w:rsidR="0012511C" w:rsidRPr="0015247B" w:rsidRDefault="00AD1DA9" w:rsidP="0012511C">
            <w:pPr>
              <w:jc w:val="center"/>
            </w:pPr>
            <w:r w:rsidRPr="00AD1DA9">
              <w:rPr>
                <w:noProof/>
                <w:lang w:eastAsia="en-GB"/>
              </w:rPr>
              <w:drawing>
                <wp:inline distT="0" distB="0" distL="0" distR="0" wp14:anchorId="18D7A280" wp14:editId="4A025ABE">
                  <wp:extent cx="5960853" cy="794621"/>
                  <wp:effectExtent l="0" t="0" r="1905" b="5715"/>
                  <wp:docPr id="347" name="Picture 347"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tc>
      </w:tr>
      <w:tr w:rsidR="0012511C" w14:paraId="2BAAC9C6" w14:textId="77777777" w:rsidTr="0012511C">
        <w:trPr>
          <w:tblHeader/>
        </w:trPr>
        <w:tc>
          <w:tcPr>
            <w:tcW w:w="9526" w:type="dxa"/>
            <w:tcBorders>
              <w:top w:val="nil"/>
              <w:bottom w:val="nil"/>
            </w:tcBorders>
            <w:vAlign w:val="center"/>
          </w:tcPr>
          <w:p w14:paraId="178A14B2" w14:textId="1BC4ABE0" w:rsidR="0012511C" w:rsidRPr="00A53E84" w:rsidRDefault="0012511C" w:rsidP="00ED668D">
            <w:pPr>
              <w:jc w:val="left"/>
              <w:rPr>
                <w:i/>
              </w:rPr>
            </w:pPr>
            <w:r w:rsidRPr="00A53E84">
              <w:rPr>
                <w:i/>
              </w:rPr>
              <w:t xml:space="preserve">1) Situation before route planning. Chart </w:t>
            </w:r>
            <w:r w:rsidR="0083249D">
              <w:rPr>
                <w:i/>
              </w:rPr>
              <w:t>101</w:t>
            </w:r>
            <w:r w:rsidR="0083249D" w:rsidRPr="00A53E84">
              <w:rPr>
                <w:i/>
              </w:rPr>
              <w:t>AA</w:t>
            </w:r>
            <w:r w:rsidR="0083249D">
              <w:rPr>
                <w:i/>
              </w:rPr>
              <w:t>00</w:t>
            </w:r>
            <w:r w:rsidR="0083249D" w:rsidRPr="00A53E84">
              <w:rPr>
                <w:i/>
              </w:rPr>
              <w:t xml:space="preserve">OVRVU </w:t>
            </w:r>
            <w:r w:rsidRPr="00A53E84">
              <w:rPr>
                <w:i/>
              </w:rPr>
              <w:t>displayed as it is</w:t>
            </w:r>
          </w:p>
          <w:p w14:paraId="2748B740" w14:textId="77777777" w:rsidR="0012511C" w:rsidRPr="00A53E84" w:rsidRDefault="0012511C" w:rsidP="00ED668D">
            <w:pPr>
              <w:jc w:val="left"/>
              <w:rPr>
                <w:i/>
              </w:rPr>
            </w:pPr>
          </w:p>
        </w:tc>
      </w:tr>
      <w:tr w:rsidR="0012511C" w14:paraId="1D847403" w14:textId="77777777" w:rsidTr="0012511C">
        <w:trPr>
          <w:tblHeader/>
        </w:trPr>
        <w:tc>
          <w:tcPr>
            <w:tcW w:w="9526" w:type="dxa"/>
            <w:tcBorders>
              <w:top w:val="nil"/>
              <w:bottom w:val="nil"/>
            </w:tcBorders>
            <w:vAlign w:val="center"/>
          </w:tcPr>
          <w:p w14:paraId="520B7B42" w14:textId="145C579A" w:rsidR="0012511C" w:rsidRPr="0015247B" w:rsidRDefault="00AD1DA9" w:rsidP="0012511C">
            <w:pPr>
              <w:jc w:val="center"/>
            </w:pPr>
            <w:r w:rsidRPr="00AD1DA9">
              <w:rPr>
                <w:noProof/>
                <w:lang w:eastAsia="en-GB"/>
              </w:rPr>
              <w:drawing>
                <wp:inline distT="0" distB="0" distL="0" distR="0" wp14:anchorId="10264F49" wp14:editId="539584EF">
                  <wp:extent cx="5926347" cy="801921"/>
                  <wp:effectExtent l="0" t="0" r="0" b="0"/>
                  <wp:docPr id="348" name="Picture 348" descr="C:\msdokut\STANDARDIT\IHO\ENCWG\Drafting 4.0.2 after Mar2016\New picture originals 23mar2016\6.2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msdokut\STANDARDIT\IHO\ENCWG\Drafting 4.0.2 after Mar2016\New picture originals 23mar2016\6.2 picture 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02474" cy="812222"/>
                          </a:xfrm>
                          <a:prstGeom prst="rect">
                            <a:avLst/>
                          </a:prstGeom>
                          <a:noFill/>
                          <a:ln>
                            <a:noFill/>
                          </a:ln>
                        </pic:spPr>
                      </pic:pic>
                    </a:graphicData>
                  </a:graphic>
                </wp:inline>
              </w:drawing>
            </w:r>
          </w:p>
        </w:tc>
      </w:tr>
      <w:tr w:rsidR="0012511C" w14:paraId="17A7B73A" w14:textId="77777777" w:rsidTr="0012511C">
        <w:trPr>
          <w:tblHeader/>
        </w:trPr>
        <w:tc>
          <w:tcPr>
            <w:tcW w:w="9526" w:type="dxa"/>
            <w:tcBorders>
              <w:top w:val="nil"/>
            </w:tcBorders>
            <w:vAlign w:val="center"/>
          </w:tcPr>
          <w:p w14:paraId="7D63532E" w14:textId="77777777" w:rsidR="0012511C" w:rsidRPr="00A53E84" w:rsidRDefault="0012511C" w:rsidP="00ED668D">
            <w:pPr>
              <w:jc w:val="left"/>
              <w:rPr>
                <w:i/>
              </w:rPr>
            </w:pPr>
            <w:r w:rsidRPr="00A53E84">
              <w:rPr>
                <w:i/>
              </w:rPr>
              <w:t>2) Situation after route planning. Alerts indicated from largest scale available for each location. An example with Seaplane landing area and Marine farm/culture area as selected.</w:t>
            </w:r>
          </w:p>
          <w:p w14:paraId="667AFF79" w14:textId="15D02ECE" w:rsidR="0012511C" w:rsidRPr="00A53E84" w:rsidRDefault="009274A1" w:rsidP="00ED668D">
            <w:pPr>
              <w:jc w:val="left"/>
              <w:rPr>
                <w:i/>
              </w:rPr>
            </w:pPr>
            <w:r>
              <w:rPr>
                <w:b/>
                <w:noProof/>
                <w:lang w:eastAsia="en-GB"/>
              </w:rPr>
              <w:t>tbd</w:t>
            </w:r>
          </w:p>
        </w:tc>
      </w:tr>
    </w:tbl>
    <w:p w14:paraId="182CDFA0" w14:textId="77777777" w:rsidR="0012511C" w:rsidRDefault="0012511C" w:rsidP="000A72CE"/>
    <w:p w14:paraId="0C8BAF68" w14:textId="42E3C2E0" w:rsidR="000A72CE" w:rsidRDefault="0012511C" w:rsidP="00E30B8F">
      <w:pPr>
        <w:pStyle w:val="Heading2"/>
      </w:pPr>
      <w:r>
        <w:br w:type="page"/>
      </w:r>
      <w:bookmarkStart w:id="1367" w:name="_Toc152748608"/>
      <w:r w:rsidR="000A72CE">
        <w:lastRenderedPageBreak/>
        <w:t>Detection of Areas for which Special Conditions Exist - Monitoring Mode</w:t>
      </w:r>
      <w:bookmarkEnd w:id="1367"/>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1"/>
        <w:gridCol w:w="2381"/>
        <w:gridCol w:w="2382"/>
        <w:gridCol w:w="2382"/>
      </w:tblGrid>
      <w:tr w:rsidR="000A72CE" w14:paraId="2CA75D13" w14:textId="77777777" w:rsidTr="008A1BCC">
        <w:trPr>
          <w:trHeight w:val="454"/>
          <w:tblHeader/>
        </w:trPr>
        <w:tc>
          <w:tcPr>
            <w:tcW w:w="2381" w:type="dxa"/>
            <w:shd w:val="clear" w:color="auto" w:fill="CCFFCC"/>
            <w:vAlign w:val="center"/>
          </w:tcPr>
          <w:p w14:paraId="65D4D7AF" w14:textId="77777777" w:rsidR="000A72CE" w:rsidRPr="004065B1" w:rsidRDefault="000A72CE" w:rsidP="008A1BCC">
            <w:r w:rsidRPr="000A066E">
              <w:rPr>
                <w:b/>
              </w:rPr>
              <w:t>Test Reference</w:t>
            </w:r>
          </w:p>
        </w:tc>
        <w:tc>
          <w:tcPr>
            <w:tcW w:w="2381" w:type="dxa"/>
            <w:shd w:val="clear" w:color="auto" w:fill="CCFFCC"/>
            <w:vAlign w:val="center"/>
          </w:tcPr>
          <w:p w14:paraId="3163498A" w14:textId="41B4171B" w:rsidR="000A72CE" w:rsidRPr="004065B1" w:rsidRDefault="00322370" w:rsidP="008A1BCC">
            <w:proofErr w:type="spellStart"/>
            <w:r>
              <w:t>SpecialConditionsMon</w:t>
            </w:r>
            <w:proofErr w:type="spellEnd"/>
          </w:p>
        </w:tc>
        <w:tc>
          <w:tcPr>
            <w:tcW w:w="2382" w:type="dxa"/>
            <w:shd w:val="clear" w:color="auto" w:fill="CCFFCC"/>
            <w:vAlign w:val="center"/>
          </w:tcPr>
          <w:p w14:paraId="4908FB5D" w14:textId="77777777" w:rsidR="000A72CE" w:rsidRPr="004065B1" w:rsidRDefault="000A72CE" w:rsidP="008A1BCC">
            <w:r w:rsidRPr="000A066E">
              <w:rPr>
                <w:b/>
              </w:rPr>
              <w:t>IHO Reference</w:t>
            </w:r>
          </w:p>
        </w:tc>
        <w:tc>
          <w:tcPr>
            <w:tcW w:w="2382" w:type="dxa"/>
            <w:shd w:val="clear" w:color="auto" w:fill="CCFFCC"/>
            <w:vAlign w:val="center"/>
          </w:tcPr>
          <w:p w14:paraId="59CD64B5" w14:textId="34E73316"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789FFC84" w14:textId="249FA963" w:rsidR="000A72CE" w:rsidRPr="004065B1" w:rsidRDefault="000A72CE" w:rsidP="008A1BCC"/>
        </w:tc>
      </w:tr>
      <w:tr w:rsidR="000A72CE" w14:paraId="42F02103" w14:textId="77777777" w:rsidTr="008A1BCC">
        <w:trPr>
          <w:tblHeader/>
        </w:trPr>
        <w:tc>
          <w:tcPr>
            <w:tcW w:w="9526" w:type="dxa"/>
            <w:gridSpan w:val="4"/>
            <w:shd w:val="clear" w:color="auto" w:fill="CCFFCC"/>
            <w:vAlign w:val="center"/>
          </w:tcPr>
          <w:p w14:paraId="2BAA64F7" w14:textId="77777777" w:rsidR="000A72CE" w:rsidRDefault="000A72CE" w:rsidP="008A1BCC">
            <w:r w:rsidRPr="000A066E">
              <w:rPr>
                <w:b/>
              </w:rPr>
              <w:t>Test description</w:t>
            </w:r>
          </w:p>
        </w:tc>
      </w:tr>
      <w:tr w:rsidR="000A72CE" w14:paraId="5CC49858" w14:textId="77777777" w:rsidTr="008A1BCC">
        <w:trPr>
          <w:tblHeader/>
        </w:trPr>
        <w:tc>
          <w:tcPr>
            <w:tcW w:w="9526" w:type="dxa"/>
            <w:gridSpan w:val="4"/>
            <w:vAlign w:val="center"/>
          </w:tcPr>
          <w:p w14:paraId="112F3C4C" w14:textId="13815C81" w:rsidR="0054564F" w:rsidRPr="00A53E84" w:rsidRDefault="0054564F" w:rsidP="002164D3">
            <w:pPr>
              <w:jc w:val="left"/>
              <w:rPr>
                <w:i/>
              </w:rPr>
            </w:pPr>
            <w:r w:rsidRPr="00A53E84">
              <w:rPr>
                <w:i/>
              </w:rPr>
              <w:t xml:space="preserve">The purpose of this test is to verify by observation that ECDIS provides an appropriate alarm or indication, as selected by the Mariner, if, within a specified time set by the Mariner, own ship will cross the boundary of a prohibited area or area for which special conditions exist. The </w:t>
            </w:r>
            <w:r w:rsidR="005512DF">
              <w:rPr>
                <w:i/>
              </w:rPr>
              <w:t>feature</w:t>
            </w:r>
            <w:r w:rsidRPr="00A53E84">
              <w:rPr>
                <w:i/>
              </w:rPr>
              <w:t xml:space="preserve">s satisfying the conditions for this test are listed in </w:t>
            </w:r>
            <w:r w:rsidR="00F4234F">
              <w:rPr>
                <w:i/>
              </w:rPr>
              <w:t>the Alerts and Indications section of the portrayal catalogue</w:t>
            </w:r>
            <w:r w:rsidR="006B2E37">
              <w:rPr>
                <w:i/>
              </w:rPr>
              <w:t xml:space="preserve"> </w:t>
            </w:r>
            <w:r w:rsidRPr="00A53E84">
              <w:rPr>
                <w:i/>
              </w:rPr>
              <w:t xml:space="preserve">and are included in the test cell </w:t>
            </w:r>
            <w:r w:rsidR="008D43CA">
              <w:rPr>
                <w:i/>
              </w:rPr>
              <w:t>101AA00</w:t>
            </w:r>
            <w:r w:rsidR="008D43CA" w:rsidRPr="00A53E84">
              <w:rPr>
                <w:i/>
              </w:rPr>
              <w:t>ARSPC</w:t>
            </w:r>
            <w:r w:rsidRPr="00A53E84">
              <w:rPr>
                <w:i/>
              </w:rPr>
              <w:t>.000.</w:t>
            </w:r>
          </w:p>
          <w:p w14:paraId="5C28D8AB" w14:textId="77777777" w:rsidR="0054564F" w:rsidRPr="00A53E84" w:rsidRDefault="0054564F" w:rsidP="002164D3">
            <w:pPr>
              <w:jc w:val="left"/>
              <w:rPr>
                <w:i/>
              </w:rPr>
            </w:pPr>
          </w:p>
          <w:p w14:paraId="260D06A4" w14:textId="36DD35EA" w:rsidR="000A72CE" w:rsidRPr="00A53E84" w:rsidRDefault="0054564F" w:rsidP="002164D3">
            <w:pPr>
              <w:jc w:val="left"/>
              <w:rPr>
                <w:i/>
              </w:rPr>
            </w:pPr>
            <w:r w:rsidRPr="00A53E84">
              <w:rPr>
                <w:i/>
              </w:rPr>
              <w:t xml:space="preserve">This test is performed by loading the test cell </w:t>
            </w:r>
            <w:r w:rsidR="008D43CA">
              <w:rPr>
                <w:i/>
              </w:rPr>
              <w:t>101AA00</w:t>
            </w:r>
            <w:r w:rsidR="008D43CA" w:rsidRPr="00A53E84">
              <w:rPr>
                <w:i/>
              </w:rPr>
              <w:t>ARSPC</w:t>
            </w:r>
            <w:r w:rsidRPr="00A53E84">
              <w:rPr>
                <w:i/>
              </w:rPr>
              <w:t xml:space="preserve">.000, sailing with a simulated ship over the test area, selecting one by one each special condition for the test and checking display against the graphical plots of test 6.1 (Route plan) corresponding to each set of </w:t>
            </w:r>
            <w:r w:rsidR="0069033B">
              <w:rPr>
                <w:i/>
              </w:rPr>
              <w:t xml:space="preserve">Safety Contour </w:t>
            </w:r>
            <w:r w:rsidRPr="00A53E84">
              <w:rPr>
                <w:i/>
              </w:rPr>
              <w:t>settings.</w:t>
            </w:r>
          </w:p>
        </w:tc>
      </w:tr>
      <w:tr w:rsidR="000A72CE" w14:paraId="357E9D5F" w14:textId="77777777" w:rsidTr="008A1BCC">
        <w:trPr>
          <w:tblHeader/>
        </w:trPr>
        <w:tc>
          <w:tcPr>
            <w:tcW w:w="9526" w:type="dxa"/>
            <w:gridSpan w:val="4"/>
            <w:shd w:val="clear" w:color="auto" w:fill="CCFFCC"/>
            <w:vAlign w:val="center"/>
          </w:tcPr>
          <w:p w14:paraId="7D154ED8" w14:textId="77777777" w:rsidR="000A72CE" w:rsidRPr="004065B1" w:rsidRDefault="000A72CE" w:rsidP="008A1BCC">
            <w:r w:rsidRPr="000A066E">
              <w:rPr>
                <w:b/>
              </w:rPr>
              <w:t>Setup</w:t>
            </w:r>
          </w:p>
        </w:tc>
      </w:tr>
      <w:tr w:rsidR="000A72CE" w14:paraId="127CBFED" w14:textId="77777777" w:rsidTr="008A1BCC">
        <w:trPr>
          <w:tblHeader/>
        </w:trPr>
        <w:tc>
          <w:tcPr>
            <w:tcW w:w="9526" w:type="dxa"/>
            <w:gridSpan w:val="4"/>
            <w:vAlign w:val="center"/>
          </w:tcPr>
          <w:p w14:paraId="55680460" w14:textId="4E08F02F" w:rsidR="000A72CE" w:rsidRPr="00A53E84" w:rsidRDefault="0054564F" w:rsidP="008A1BCC">
            <w:pPr>
              <w:rPr>
                <w:i/>
              </w:rPr>
            </w:pPr>
            <w:r w:rsidRPr="00A53E84">
              <w:rPr>
                <w:i/>
              </w:rPr>
              <w:t xml:space="preserve">As for test </w:t>
            </w:r>
            <w:proofErr w:type="spellStart"/>
            <w:r w:rsidR="005D290B">
              <w:rPr>
                <w:i/>
              </w:rPr>
              <w:t>SpecialConditions</w:t>
            </w:r>
            <w:proofErr w:type="spellEnd"/>
          </w:p>
        </w:tc>
      </w:tr>
      <w:tr w:rsidR="000A72CE" w14:paraId="45915F5D" w14:textId="77777777" w:rsidTr="008A1BCC">
        <w:trPr>
          <w:tblHeader/>
        </w:trPr>
        <w:tc>
          <w:tcPr>
            <w:tcW w:w="9526" w:type="dxa"/>
            <w:gridSpan w:val="4"/>
            <w:shd w:val="clear" w:color="auto" w:fill="CCFFCC"/>
            <w:vAlign w:val="center"/>
          </w:tcPr>
          <w:p w14:paraId="56DBB3E6" w14:textId="77777777" w:rsidR="000A72CE" w:rsidRPr="004065B1" w:rsidRDefault="000A72CE" w:rsidP="008A1BCC">
            <w:r w:rsidRPr="000A066E">
              <w:rPr>
                <w:b/>
              </w:rPr>
              <w:t>Action</w:t>
            </w:r>
          </w:p>
        </w:tc>
      </w:tr>
      <w:tr w:rsidR="000A72CE" w14:paraId="3F24FD02" w14:textId="77777777" w:rsidTr="008A1BCC">
        <w:trPr>
          <w:tblHeader/>
        </w:trPr>
        <w:tc>
          <w:tcPr>
            <w:tcW w:w="9526" w:type="dxa"/>
            <w:gridSpan w:val="4"/>
            <w:vAlign w:val="center"/>
          </w:tcPr>
          <w:p w14:paraId="75044055" w14:textId="77777777" w:rsidR="000A72CE" w:rsidRPr="00A53E84" w:rsidRDefault="0054564F" w:rsidP="002164D3">
            <w:pPr>
              <w:jc w:val="left"/>
              <w:rPr>
                <w:i/>
              </w:rPr>
            </w:pPr>
            <w:r w:rsidRPr="00A53E84">
              <w:rPr>
                <w:i/>
              </w:rPr>
              <w:t>Check ENC symbols shown in the ECDIS for each special condition against the corresponding graphical plot.</w:t>
            </w:r>
          </w:p>
        </w:tc>
      </w:tr>
      <w:tr w:rsidR="000A72CE" w14:paraId="06221937" w14:textId="77777777" w:rsidTr="0054564F">
        <w:trPr>
          <w:tblHeader/>
        </w:trPr>
        <w:tc>
          <w:tcPr>
            <w:tcW w:w="9526" w:type="dxa"/>
            <w:gridSpan w:val="4"/>
            <w:tcBorders>
              <w:bottom w:val="single" w:sz="4" w:space="0" w:color="auto"/>
            </w:tcBorders>
            <w:shd w:val="clear" w:color="auto" w:fill="CCFFCC"/>
            <w:vAlign w:val="center"/>
          </w:tcPr>
          <w:p w14:paraId="090B0095" w14:textId="77777777" w:rsidR="000A72CE" w:rsidRPr="004065B1" w:rsidRDefault="000A72CE" w:rsidP="008A1BCC">
            <w:r w:rsidRPr="000A066E">
              <w:rPr>
                <w:b/>
              </w:rPr>
              <w:t>Results</w:t>
            </w:r>
          </w:p>
        </w:tc>
      </w:tr>
      <w:tr w:rsidR="000A72CE" w14:paraId="1A971948" w14:textId="77777777" w:rsidTr="0054564F">
        <w:trPr>
          <w:tblHeader/>
        </w:trPr>
        <w:tc>
          <w:tcPr>
            <w:tcW w:w="9526" w:type="dxa"/>
            <w:gridSpan w:val="4"/>
            <w:tcBorders>
              <w:bottom w:val="nil"/>
            </w:tcBorders>
            <w:vAlign w:val="center"/>
          </w:tcPr>
          <w:p w14:paraId="652E1896" w14:textId="77777777" w:rsidR="000A72CE" w:rsidRPr="00A53E84" w:rsidRDefault="0054564F" w:rsidP="008A1BCC">
            <w:pPr>
              <w:jc w:val="left"/>
              <w:rPr>
                <w:i/>
              </w:rPr>
            </w:pPr>
            <w:r w:rsidRPr="00A53E84">
              <w:rPr>
                <w:i/>
              </w:rPr>
              <w:t>The ENC in the ECDIS should match the corresponding graphical plot of test 6.1.</w:t>
            </w:r>
          </w:p>
          <w:p w14:paraId="347228E1" w14:textId="77777777" w:rsidR="0054564F" w:rsidRPr="00A53E84" w:rsidRDefault="0054564F" w:rsidP="008A1BCC">
            <w:pPr>
              <w:jc w:val="left"/>
              <w:rPr>
                <w:i/>
              </w:rPr>
            </w:pPr>
          </w:p>
        </w:tc>
      </w:tr>
      <w:tr w:rsidR="0054564F" w14:paraId="04AC3E85" w14:textId="77777777" w:rsidTr="0054564F">
        <w:trPr>
          <w:tblHeader/>
        </w:trPr>
        <w:tc>
          <w:tcPr>
            <w:tcW w:w="9526" w:type="dxa"/>
            <w:gridSpan w:val="4"/>
            <w:tcBorders>
              <w:top w:val="nil"/>
              <w:bottom w:val="nil"/>
            </w:tcBorders>
            <w:vAlign w:val="center"/>
          </w:tcPr>
          <w:p w14:paraId="31B194F5" w14:textId="42DD0AF9" w:rsidR="0054564F" w:rsidRPr="0054564F" w:rsidRDefault="00AD1DA9" w:rsidP="0054564F">
            <w:pPr>
              <w:jc w:val="left"/>
            </w:pPr>
            <w:r w:rsidRPr="00AD1DA9">
              <w:rPr>
                <w:noProof/>
                <w:lang w:eastAsia="en-GB"/>
              </w:rPr>
              <w:drawing>
                <wp:inline distT="0" distB="0" distL="0" distR="0" wp14:anchorId="2507A034" wp14:editId="6678C9A7">
                  <wp:extent cx="3536950" cy="1621790"/>
                  <wp:effectExtent l="0" t="0" r="6350" b="0"/>
                  <wp:docPr id="349" name="Picture 349"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tc>
      </w:tr>
      <w:tr w:rsidR="0054564F" w14:paraId="62F75F0C" w14:textId="77777777" w:rsidTr="0054564F">
        <w:trPr>
          <w:tblHeader/>
        </w:trPr>
        <w:tc>
          <w:tcPr>
            <w:tcW w:w="9526" w:type="dxa"/>
            <w:gridSpan w:val="4"/>
            <w:tcBorders>
              <w:top w:val="nil"/>
            </w:tcBorders>
            <w:vAlign w:val="center"/>
          </w:tcPr>
          <w:p w14:paraId="40713659" w14:textId="77777777" w:rsidR="0054564F" w:rsidRDefault="0054564F" w:rsidP="008A1BCC">
            <w:pPr>
              <w:jc w:val="left"/>
              <w:rPr>
                <w:i/>
              </w:rPr>
            </w:pPr>
            <w:r w:rsidRPr="00A53E84">
              <w:rPr>
                <w:i/>
              </w:rPr>
              <w:t>An example with PSSA and Military practice area as selected.</w:t>
            </w:r>
          </w:p>
          <w:p w14:paraId="5EE71AAE" w14:textId="406AC108" w:rsidR="009274A1" w:rsidRPr="00A53E84" w:rsidRDefault="009274A1" w:rsidP="008A1BCC">
            <w:pPr>
              <w:jc w:val="left"/>
              <w:rPr>
                <w:i/>
              </w:rPr>
            </w:pPr>
            <w:r>
              <w:rPr>
                <w:b/>
                <w:noProof/>
                <w:lang w:eastAsia="en-GB"/>
              </w:rPr>
              <w:t>tbd</w:t>
            </w:r>
          </w:p>
        </w:tc>
      </w:tr>
    </w:tbl>
    <w:p w14:paraId="47064765" w14:textId="77777777" w:rsidR="000A72CE" w:rsidRDefault="000A72CE" w:rsidP="000A72CE"/>
    <w:p w14:paraId="56EDC714" w14:textId="57611295" w:rsidR="000A72CE" w:rsidRDefault="00C84493" w:rsidP="00E30B8F">
      <w:pPr>
        <w:pStyle w:val="Heading2"/>
      </w:pPr>
      <w:r>
        <w:br w:type="page"/>
      </w:r>
      <w:bookmarkStart w:id="1368" w:name="_Toc152748609"/>
      <w:r w:rsidR="000A72CE">
        <w:lastRenderedPageBreak/>
        <w:t>Detection of Areas for which Special Conditions Exist - Use of largest scale available – Monitoring Mode</w:t>
      </w:r>
      <w:bookmarkEnd w:id="1368"/>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451"/>
        <w:gridCol w:w="2361"/>
        <w:gridCol w:w="2354"/>
      </w:tblGrid>
      <w:tr w:rsidR="000A72CE" w14:paraId="5856665D" w14:textId="77777777" w:rsidTr="008A1BCC">
        <w:trPr>
          <w:trHeight w:val="454"/>
          <w:tblHeader/>
        </w:trPr>
        <w:tc>
          <w:tcPr>
            <w:tcW w:w="2381" w:type="dxa"/>
            <w:shd w:val="clear" w:color="auto" w:fill="CCFFCC"/>
            <w:vAlign w:val="center"/>
          </w:tcPr>
          <w:p w14:paraId="7AFB3EDA" w14:textId="77777777" w:rsidR="000A72CE" w:rsidRPr="004065B1" w:rsidRDefault="000A72CE" w:rsidP="008A1BCC">
            <w:r w:rsidRPr="000A066E">
              <w:rPr>
                <w:b/>
              </w:rPr>
              <w:t>Test Reference</w:t>
            </w:r>
          </w:p>
        </w:tc>
        <w:tc>
          <w:tcPr>
            <w:tcW w:w="2381" w:type="dxa"/>
            <w:shd w:val="clear" w:color="auto" w:fill="CCFFCC"/>
            <w:vAlign w:val="center"/>
          </w:tcPr>
          <w:p w14:paraId="13A72350" w14:textId="2C0E036B" w:rsidR="000A72CE" w:rsidRPr="004065B1" w:rsidRDefault="00322370" w:rsidP="008A1BCC">
            <w:proofErr w:type="spellStart"/>
            <w:r>
              <w:t>SpecialConditionsMon</w:t>
            </w:r>
            <w:r w:rsidR="005E38EB">
              <w:t>LS</w:t>
            </w:r>
            <w:proofErr w:type="spellEnd"/>
          </w:p>
        </w:tc>
        <w:tc>
          <w:tcPr>
            <w:tcW w:w="2382" w:type="dxa"/>
            <w:shd w:val="clear" w:color="auto" w:fill="CCFFCC"/>
            <w:vAlign w:val="center"/>
          </w:tcPr>
          <w:p w14:paraId="0E02801E" w14:textId="77777777" w:rsidR="000A72CE" w:rsidRPr="004065B1" w:rsidRDefault="000A72CE" w:rsidP="008A1BCC">
            <w:r w:rsidRPr="000A066E">
              <w:rPr>
                <w:b/>
              </w:rPr>
              <w:t>IHO Reference</w:t>
            </w:r>
          </w:p>
        </w:tc>
        <w:tc>
          <w:tcPr>
            <w:tcW w:w="2382" w:type="dxa"/>
            <w:shd w:val="clear" w:color="auto" w:fill="CCFFCC"/>
            <w:vAlign w:val="center"/>
          </w:tcPr>
          <w:p w14:paraId="55BC08F3" w14:textId="30A5E3AF"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w:t>
            </w:r>
            <w:r w:rsidR="00F4234F">
              <w:rPr>
                <w:rFonts w:ascii="Calibri" w:hAnsi="Calibri" w:cs="Calibri"/>
                <w:color w:val="000000"/>
                <w:sz w:val="22"/>
                <w:szCs w:val="22"/>
              </w:rPr>
              <w:t>8</w:t>
            </w:r>
          </w:p>
          <w:p w14:paraId="10F9C064" w14:textId="496D5EEB" w:rsidR="000A72CE" w:rsidRPr="004065B1" w:rsidRDefault="000A72CE" w:rsidP="008A1BCC"/>
        </w:tc>
      </w:tr>
      <w:tr w:rsidR="000A72CE" w14:paraId="2C474D65" w14:textId="77777777" w:rsidTr="008A1BCC">
        <w:trPr>
          <w:tblHeader/>
        </w:trPr>
        <w:tc>
          <w:tcPr>
            <w:tcW w:w="9526" w:type="dxa"/>
            <w:gridSpan w:val="4"/>
            <w:shd w:val="clear" w:color="auto" w:fill="CCFFCC"/>
            <w:vAlign w:val="center"/>
          </w:tcPr>
          <w:p w14:paraId="05A1D3CF" w14:textId="77777777" w:rsidR="000A72CE" w:rsidRDefault="000A72CE" w:rsidP="008A1BCC">
            <w:r w:rsidRPr="000A066E">
              <w:rPr>
                <w:b/>
              </w:rPr>
              <w:t>Test description</w:t>
            </w:r>
          </w:p>
        </w:tc>
      </w:tr>
      <w:tr w:rsidR="000A72CE" w14:paraId="30EABFE7" w14:textId="77777777" w:rsidTr="008A1BCC">
        <w:trPr>
          <w:tblHeader/>
        </w:trPr>
        <w:tc>
          <w:tcPr>
            <w:tcW w:w="9526" w:type="dxa"/>
            <w:gridSpan w:val="4"/>
            <w:vAlign w:val="center"/>
          </w:tcPr>
          <w:p w14:paraId="4670E113" w14:textId="77777777" w:rsidR="00C84493" w:rsidRPr="00A53E84" w:rsidRDefault="00C84493" w:rsidP="002164D3">
            <w:pPr>
              <w:jc w:val="left"/>
              <w:rPr>
                <w:i/>
              </w:rPr>
            </w:pPr>
            <w:r w:rsidRPr="00A53E84">
              <w:rPr>
                <w:i/>
              </w:rPr>
              <w:t>The purpose of this test is to verify by observation that ECDIS uses the largest scale available for detection of areas with special condition.</w:t>
            </w:r>
          </w:p>
          <w:p w14:paraId="73777762" w14:textId="77777777" w:rsidR="00C84493" w:rsidRPr="00A53E84" w:rsidRDefault="00C84493" w:rsidP="002164D3">
            <w:pPr>
              <w:jc w:val="left"/>
              <w:rPr>
                <w:i/>
              </w:rPr>
            </w:pPr>
          </w:p>
          <w:p w14:paraId="492BD081" w14:textId="5F6A10B9" w:rsidR="000A72CE" w:rsidRPr="00A53E84" w:rsidRDefault="00C84493"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 xml:space="preserve">OVRVU.000 and </w:t>
            </w:r>
            <w:r w:rsidR="008D43CA">
              <w:rPr>
                <w:i/>
              </w:rPr>
              <w:t>101AA00</w:t>
            </w:r>
            <w:r w:rsidR="008D43CA" w:rsidRPr="00A53E84">
              <w:rPr>
                <w:i/>
              </w:rPr>
              <w:t>ARSPC.000</w:t>
            </w:r>
            <w:r w:rsidRPr="00A53E84">
              <w:rPr>
                <w:i/>
              </w:rPr>
              <w:t>, sailing with a simulated ship over the test area, selecting one by one each special condition for the test and checking display against the graphical plots of tests 6.1 and 6.2 (Route plan) corresponding to each special condition settings.</w:t>
            </w:r>
          </w:p>
        </w:tc>
      </w:tr>
      <w:tr w:rsidR="000A72CE" w14:paraId="3DA1CA74" w14:textId="77777777" w:rsidTr="008A1BCC">
        <w:trPr>
          <w:tblHeader/>
        </w:trPr>
        <w:tc>
          <w:tcPr>
            <w:tcW w:w="9526" w:type="dxa"/>
            <w:gridSpan w:val="4"/>
            <w:shd w:val="clear" w:color="auto" w:fill="CCFFCC"/>
            <w:vAlign w:val="center"/>
          </w:tcPr>
          <w:p w14:paraId="38D0CEFE" w14:textId="77777777" w:rsidR="000A72CE" w:rsidRPr="004065B1" w:rsidRDefault="000A72CE" w:rsidP="008A1BCC">
            <w:r w:rsidRPr="000A066E">
              <w:rPr>
                <w:b/>
              </w:rPr>
              <w:t>Setup</w:t>
            </w:r>
          </w:p>
        </w:tc>
      </w:tr>
      <w:tr w:rsidR="000A72CE" w14:paraId="7D41E18D" w14:textId="77777777" w:rsidTr="008A1BCC">
        <w:trPr>
          <w:tblHeader/>
        </w:trPr>
        <w:tc>
          <w:tcPr>
            <w:tcW w:w="9526" w:type="dxa"/>
            <w:gridSpan w:val="4"/>
            <w:vAlign w:val="center"/>
          </w:tcPr>
          <w:p w14:paraId="02E0985D" w14:textId="2092BED1" w:rsidR="000A72CE" w:rsidRPr="00404DD5" w:rsidRDefault="00C84493" w:rsidP="008A1BCC">
            <w:r w:rsidRPr="00A53E84">
              <w:rPr>
                <w:i/>
              </w:rPr>
              <w:t>As for test</w:t>
            </w:r>
            <w:r w:rsidR="00404DD5">
              <w:t xml:space="preserve"> </w:t>
            </w:r>
            <w:proofErr w:type="spellStart"/>
            <w:r w:rsidR="00404DD5">
              <w:t>SpecialConditionsLS</w:t>
            </w:r>
            <w:proofErr w:type="spellEnd"/>
          </w:p>
        </w:tc>
      </w:tr>
      <w:tr w:rsidR="000A72CE" w14:paraId="6282015F" w14:textId="77777777" w:rsidTr="008A1BCC">
        <w:trPr>
          <w:tblHeader/>
        </w:trPr>
        <w:tc>
          <w:tcPr>
            <w:tcW w:w="9526" w:type="dxa"/>
            <w:gridSpan w:val="4"/>
            <w:shd w:val="clear" w:color="auto" w:fill="CCFFCC"/>
            <w:vAlign w:val="center"/>
          </w:tcPr>
          <w:p w14:paraId="6376E026" w14:textId="77777777" w:rsidR="000A72CE" w:rsidRPr="004065B1" w:rsidRDefault="000A72CE" w:rsidP="008A1BCC">
            <w:r w:rsidRPr="000A066E">
              <w:rPr>
                <w:b/>
              </w:rPr>
              <w:t>Action</w:t>
            </w:r>
          </w:p>
        </w:tc>
      </w:tr>
      <w:tr w:rsidR="000A72CE" w14:paraId="0DAE56B8" w14:textId="77777777" w:rsidTr="008A1BCC">
        <w:trPr>
          <w:tblHeader/>
        </w:trPr>
        <w:tc>
          <w:tcPr>
            <w:tcW w:w="9526" w:type="dxa"/>
            <w:gridSpan w:val="4"/>
            <w:vAlign w:val="center"/>
          </w:tcPr>
          <w:p w14:paraId="22C23D6F" w14:textId="03106453" w:rsidR="007132F4" w:rsidRPr="007132F4" w:rsidRDefault="007132F4" w:rsidP="007132F4">
            <w:pPr>
              <w:rPr>
                <w:i/>
              </w:rPr>
            </w:pPr>
            <w:r w:rsidRPr="007132F4">
              <w:rPr>
                <w:i/>
              </w:rPr>
              <w:t>Select position 39°45′•000N 104°49′•000W at c</w:t>
            </w:r>
            <w:r>
              <w:rPr>
                <w:i/>
              </w:rPr>
              <w:t xml:space="preserve">ompilation scale (1:350 000) of </w:t>
            </w:r>
            <w:r w:rsidR="008D43CA">
              <w:rPr>
                <w:i/>
              </w:rPr>
              <w:t>101</w:t>
            </w:r>
            <w:r w:rsidR="008D43CA" w:rsidRPr="00A53E84">
              <w:rPr>
                <w:i/>
              </w:rPr>
              <w:t>AA</w:t>
            </w:r>
            <w:r w:rsidR="008D43CA">
              <w:rPr>
                <w:i/>
              </w:rPr>
              <w:t>00</w:t>
            </w:r>
            <w:r w:rsidR="008D43CA" w:rsidRPr="00A53E84">
              <w:rPr>
                <w:i/>
              </w:rPr>
              <w:t>OVRVU</w:t>
            </w:r>
            <w:r w:rsidRPr="007132F4">
              <w:rPr>
                <w:i/>
              </w:rPr>
              <w:t>.</w:t>
            </w:r>
            <w:r>
              <w:rPr>
                <w:i/>
              </w:rPr>
              <w:t xml:space="preserve"> Heading </w:t>
            </w:r>
            <w:r w:rsidR="00133480">
              <w:rPr>
                <w:i/>
              </w:rPr>
              <w:t>approximately</w:t>
            </w:r>
            <w:r>
              <w:rPr>
                <w:i/>
              </w:rPr>
              <w:t xml:space="preserve"> 100</w:t>
            </w:r>
            <w:r w:rsidR="00133480" w:rsidRPr="00133480">
              <w:rPr>
                <w:i/>
              </w:rPr>
              <w:t>°</w:t>
            </w:r>
            <w:r w:rsidR="00865F2F">
              <w:rPr>
                <w:i/>
              </w:rPr>
              <w:t>.</w:t>
            </w:r>
          </w:p>
          <w:p w14:paraId="4E33C1A8" w14:textId="6D91CEB4" w:rsidR="00865F2F" w:rsidRDefault="00846536" w:rsidP="00846536">
            <w:pPr>
              <w:rPr>
                <w:i/>
              </w:rPr>
            </w:pPr>
            <w:r>
              <w:rPr>
                <w:i/>
              </w:rPr>
              <w:t xml:space="preserve">Set vessel position to </w:t>
            </w:r>
            <w:r w:rsidRPr="00846536">
              <w:rPr>
                <w:i/>
              </w:rPr>
              <w:t>39°47.877'N 104°57.590'W</w:t>
            </w:r>
            <w:r>
              <w:rPr>
                <w:i/>
              </w:rPr>
              <w:t>, heading 94.3</w:t>
            </w:r>
            <w:r w:rsidRPr="00846536">
              <w:rPr>
                <w:i/>
              </w:rPr>
              <w:t>°</w:t>
            </w:r>
            <w:r w:rsidR="00865F2F">
              <w:rPr>
                <w:i/>
              </w:rPr>
              <w:t>.</w:t>
            </w:r>
          </w:p>
          <w:p w14:paraId="307B851C" w14:textId="0863F733" w:rsidR="000A72CE" w:rsidRPr="00A53E84" w:rsidRDefault="00C84493" w:rsidP="00846536">
            <w:pPr>
              <w:rPr>
                <w:i/>
              </w:rPr>
            </w:pPr>
            <w:r w:rsidRPr="00A53E84">
              <w:rPr>
                <w:i/>
              </w:rPr>
              <w:t>Check ENC symbols shown in the ECDIS for each special condition against the corresponding graphical plot</w:t>
            </w:r>
            <w:r w:rsidR="00865F2F">
              <w:rPr>
                <w:i/>
              </w:rPr>
              <w:t>.</w:t>
            </w:r>
          </w:p>
        </w:tc>
      </w:tr>
      <w:tr w:rsidR="000A72CE" w14:paraId="13890C6B" w14:textId="77777777" w:rsidTr="00C84493">
        <w:trPr>
          <w:tblHeader/>
        </w:trPr>
        <w:tc>
          <w:tcPr>
            <w:tcW w:w="9526" w:type="dxa"/>
            <w:gridSpan w:val="4"/>
            <w:tcBorders>
              <w:bottom w:val="single" w:sz="4" w:space="0" w:color="auto"/>
            </w:tcBorders>
            <w:shd w:val="clear" w:color="auto" w:fill="CCFFCC"/>
            <w:vAlign w:val="center"/>
          </w:tcPr>
          <w:p w14:paraId="7441989F" w14:textId="77777777" w:rsidR="000A72CE" w:rsidRPr="004065B1" w:rsidRDefault="000A72CE" w:rsidP="008A1BCC">
            <w:r w:rsidRPr="000A066E">
              <w:rPr>
                <w:b/>
              </w:rPr>
              <w:t>Results</w:t>
            </w:r>
          </w:p>
        </w:tc>
      </w:tr>
      <w:tr w:rsidR="000A72CE" w14:paraId="3BD8BA88" w14:textId="77777777" w:rsidTr="00C84493">
        <w:trPr>
          <w:tblHeader/>
        </w:trPr>
        <w:tc>
          <w:tcPr>
            <w:tcW w:w="9526" w:type="dxa"/>
            <w:gridSpan w:val="4"/>
            <w:tcBorders>
              <w:bottom w:val="nil"/>
            </w:tcBorders>
            <w:vAlign w:val="center"/>
          </w:tcPr>
          <w:p w14:paraId="0BAE13B4" w14:textId="77777777" w:rsidR="000A72CE" w:rsidRPr="00A53E84" w:rsidRDefault="00C84493" w:rsidP="008A1BCC">
            <w:pPr>
              <w:jc w:val="left"/>
              <w:rPr>
                <w:i/>
              </w:rPr>
            </w:pPr>
            <w:r w:rsidRPr="00A53E84">
              <w:rPr>
                <w:i/>
              </w:rPr>
              <w:t>The ENC in the ECDIS should match the corresponding graphical plot of test 6.1 and 6.2.</w:t>
            </w:r>
          </w:p>
          <w:p w14:paraId="3036A806" w14:textId="77777777" w:rsidR="00C84493" w:rsidRPr="00A53E84" w:rsidRDefault="00C84493" w:rsidP="008A1BCC">
            <w:pPr>
              <w:jc w:val="left"/>
              <w:rPr>
                <w:i/>
              </w:rPr>
            </w:pPr>
          </w:p>
        </w:tc>
      </w:tr>
      <w:tr w:rsidR="00C84493" w14:paraId="29EDD57B" w14:textId="77777777" w:rsidTr="00C84493">
        <w:trPr>
          <w:tblHeader/>
        </w:trPr>
        <w:tc>
          <w:tcPr>
            <w:tcW w:w="9526" w:type="dxa"/>
            <w:gridSpan w:val="4"/>
            <w:tcBorders>
              <w:top w:val="nil"/>
              <w:bottom w:val="nil"/>
            </w:tcBorders>
            <w:vAlign w:val="center"/>
          </w:tcPr>
          <w:p w14:paraId="0478D0C5" w14:textId="541D3CFA" w:rsidR="00C84493" w:rsidRPr="00C84493" w:rsidRDefault="00AD1DA9" w:rsidP="008A1BCC">
            <w:pPr>
              <w:jc w:val="left"/>
            </w:pPr>
            <w:r w:rsidRPr="00AD1DA9">
              <w:rPr>
                <w:noProof/>
                <w:lang w:eastAsia="en-GB"/>
              </w:rPr>
              <w:drawing>
                <wp:inline distT="0" distB="0" distL="0" distR="0" wp14:anchorId="02F7ED37" wp14:editId="332CAE08">
                  <wp:extent cx="1716405" cy="551815"/>
                  <wp:effectExtent l="0" t="0" r="0" b="635"/>
                  <wp:docPr id="350" name="Picture 350"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p>
        </w:tc>
      </w:tr>
      <w:tr w:rsidR="00C84493" w14:paraId="06D22F5D" w14:textId="77777777" w:rsidTr="00C84493">
        <w:trPr>
          <w:tblHeader/>
        </w:trPr>
        <w:tc>
          <w:tcPr>
            <w:tcW w:w="9526" w:type="dxa"/>
            <w:gridSpan w:val="4"/>
            <w:tcBorders>
              <w:top w:val="nil"/>
            </w:tcBorders>
            <w:vAlign w:val="center"/>
          </w:tcPr>
          <w:p w14:paraId="15CDD32B" w14:textId="77777777" w:rsidR="00C84493" w:rsidRDefault="007132F4" w:rsidP="008A1BCC">
            <w:pPr>
              <w:jc w:val="left"/>
              <w:rPr>
                <w:i/>
              </w:rPr>
            </w:pPr>
            <w:r w:rsidRPr="007132F4">
              <w:rPr>
                <w:i/>
              </w:rPr>
              <w:t>An example with Caution area, Military practice area and PSSA as selected</w:t>
            </w:r>
          </w:p>
          <w:p w14:paraId="2423A734" w14:textId="18A35F5A" w:rsidR="009274A1" w:rsidRPr="00A53E84" w:rsidRDefault="009274A1" w:rsidP="008A1BCC">
            <w:pPr>
              <w:jc w:val="left"/>
              <w:rPr>
                <w:i/>
              </w:rPr>
            </w:pPr>
            <w:r>
              <w:rPr>
                <w:b/>
                <w:noProof/>
                <w:lang w:eastAsia="en-GB"/>
              </w:rPr>
              <w:t>tbd</w:t>
            </w:r>
          </w:p>
        </w:tc>
      </w:tr>
    </w:tbl>
    <w:p w14:paraId="486FC279" w14:textId="77777777" w:rsidR="000A72CE" w:rsidRDefault="000A72CE" w:rsidP="000A72CE"/>
    <w:p w14:paraId="028484F0" w14:textId="77777777" w:rsidR="000A72CE" w:rsidRDefault="000A72CE" w:rsidP="00E30B8F">
      <w:pPr>
        <w:pStyle w:val="Heading1"/>
      </w:pPr>
      <w:r>
        <w:br w:type="page"/>
      </w:r>
      <w:bookmarkStart w:id="1369" w:name="_Toc152748610"/>
      <w:r>
        <w:lastRenderedPageBreak/>
        <w:t>Detection and Notification of the Safety Contour</w:t>
      </w:r>
      <w:bookmarkEnd w:id="1369"/>
    </w:p>
    <w:p w14:paraId="30EC8AA9" w14:textId="4AD6B429" w:rsidR="000A72CE" w:rsidRDefault="000A72CE" w:rsidP="00E30B8F">
      <w:pPr>
        <w:pStyle w:val="Heading2"/>
      </w:pPr>
      <w:bookmarkStart w:id="1370" w:name="_Toc152748611"/>
      <w:r>
        <w:t xml:space="preserve">Detection and Notification of the </w:t>
      </w:r>
      <w:r w:rsidR="0069033B">
        <w:t xml:space="preserve">Safety Contour </w:t>
      </w:r>
      <w:r>
        <w:t>- Basic test</w:t>
      </w:r>
      <w:bookmarkEnd w:id="1370"/>
    </w:p>
    <w:tbl>
      <w:tblPr>
        <w:tblW w:w="9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669"/>
        <w:gridCol w:w="1980"/>
        <w:gridCol w:w="2670"/>
        <w:gridCol w:w="2370"/>
      </w:tblGrid>
      <w:tr w:rsidR="000A72CE" w14:paraId="4E9E8082" w14:textId="77777777" w:rsidTr="00C808C9">
        <w:trPr>
          <w:cantSplit/>
          <w:trHeight w:val="454"/>
        </w:trPr>
        <w:tc>
          <w:tcPr>
            <w:tcW w:w="2669" w:type="dxa"/>
            <w:shd w:val="clear" w:color="auto" w:fill="CCFFCC"/>
            <w:vAlign w:val="center"/>
          </w:tcPr>
          <w:p w14:paraId="7D9033F5" w14:textId="77777777" w:rsidR="000A72CE" w:rsidRPr="004065B1" w:rsidRDefault="000A72CE" w:rsidP="008A1BCC">
            <w:r w:rsidRPr="000A066E">
              <w:rPr>
                <w:b/>
              </w:rPr>
              <w:t>Test Reference</w:t>
            </w:r>
          </w:p>
        </w:tc>
        <w:tc>
          <w:tcPr>
            <w:tcW w:w="1980" w:type="dxa"/>
            <w:shd w:val="clear" w:color="auto" w:fill="CCFFCC"/>
            <w:vAlign w:val="center"/>
          </w:tcPr>
          <w:p w14:paraId="2026488C" w14:textId="24560FCD" w:rsidR="000A72CE" w:rsidRPr="004065B1" w:rsidRDefault="005E38EB" w:rsidP="008A1BCC">
            <w:proofErr w:type="spellStart"/>
            <w:r>
              <w:t>SafetyContour</w:t>
            </w:r>
            <w:proofErr w:type="spellEnd"/>
          </w:p>
        </w:tc>
        <w:tc>
          <w:tcPr>
            <w:tcW w:w="2670" w:type="dxa"/>
            <w:shd w:val="clear" w:color="auto" w:fill="CCFFCC"/>
            <w:vAlign w:val="center"/>
          </w:tcPr>
          <w:p w14:paraId="77B9F727" w14:textId="77777777" w:rsidR="000A72CE" w:rsidRPr="004065B1" w:rsidRDefault="000A72CE" w:rsidP="008A1BCC">
            <w:r w:rsidRPr="000A066E">
              <w:rPr>
                <w:b/>
              </w:rPr>
              <w:t>IHO Reference</w:t>
            </w:r>
          </w:p>
        </w:tc>
        <w:tc>
          <w:tcPr>
            <w:tcW w:w="2370" w:type="dxa"/>
            <w:shd w:val="clear" w:color="auto" w:fill="CCFFCC"/>
            <w:vAlign w:val="center"/>
          </w:tcPr>
          <w:p w14:paraId="5AFB621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344B7A45" w14:textId="14A8F402" w:rsidR="000A72CE" w:rsidRPr="004065B1" w:rsidRDefault="000A72CE" w:rsidP="008A1BCC"/>
        </w:tc>
      </w:tr>
      <w:tr w:rsidR="000A72CE" w14:paraId="01396088" w14:textId="77777777" w:rsidTr="00C808C9">
        <w:trPr>
          <w:cantSplit/>
        </w:trPr>
        <w:tc>
          <w:tcPr>
            <w:tcW w:w="9689" w:type="dxa"/>
            <w:gridSpan w:val="4"/>
            <w:shd w:val="clear" w:color="auto" w:fill="CCFFCC"/>
            <w:vAlign w:val="center"/>
          </w:tcPr>
          <w:p w14:paraId="31B4D418" w14:textId="77777777" w:rsidR="000A72CE" w:rsidRDefault="000A72CE" w:rsidP="008A1BCC">
            <w:r w:rsidRPr="000A066E">
              <w:rPr>
                <w:b/>
              </w:rPr>
              <w:t>Test description</w:t>
            </w:r>
          </w:p>
        </w:tc>
      </w:tr>
      <w:tr w:rsidR="000A72CE" w14:paraId="25538812" w14:textId="77777777" w:rsidTr="00C808C9">
        <w:trPr>
          <w:cantSplit/>
        </w:trPr>
        <w:tc>
          <w:tcPr>
            <w:tcW w:w="9689" w:type="dxa"/>
            <w:gridSpan w:val="4"/>
            <w:vAlign w:val="center"/>
          </w:tcPr>
          <w:p w14:paraId="113903A5" w14:textId="70B47752" w:rsidR="003776F0" w:rsidRPr="00A53E84" w:rsidRDefault="003776F0" w:rsidP="002164D3">
            <w:pPr>
              <w:jc w:val="left"/>
              <w:rPr>
                <w:i/>
              </w:rPr>
            </w:pPr>
            <w:r w:rsidRPr="00A53E84">
              <w:rPr>
                <w:i/>
              </w:rPr>
              <w:t xml:space="preserve">The purpose of this test is to verify by observation that ECDIS provides an appropriate indication when the Mariner plans a route across an own ship's safety contour. The </w:t>
            </w:r>
            <w:r w:rsidR="00404DD5">
              <w:rPr>
                <w:i/>
              </w:rPr>
              <w:t>features</w:t>
            </w:r>
            <w:r w:rsidRPr="00A53E84">
              <w:rPr>
                <w:i/>
              </w:rPr>
              <w:t xml:space="preserve"> satisfying the conditions for this test are listed in </w:t>
            </w:r>
            <w:r w:rsidR="00F4234F">
              <w:rPr>
                <w:i/>
              </w:rPr>
              <w:t>the alerts and indications catalogue in the S-101 Portrayal Catalogue</w:t>
            </w:r>
            <w:r w:rsidRPr="00462502">
              <w:rPr>
                <w:i/>
                <w:color w:val="BFBFBF" w:themeColor="background1" w:themeShade="BF"/>
              </w:rPr>
              <w:t xml:space="preserve"> </w:t>
            </w:r>
            <w:r w:rsidRPr="00A53E84">
              <w:rPr>
                <w:i/>
              </w:rPr>
              <w:t xml:space="preserve">and are included in the test </w:t>
            </w:r>
            <w:r w:rsidR="008D43CA">
              <w:rPr>
                <w:i/>
              </w:rPr>
              <w:t>dataset</w:t>
            </w:r>
            <w:r w:rsidR="008D43CA" w:rsidRPr="00A53E84">
              <w:rPr>
                <w:i/>
              </w:rPr>
              <w:t xml:space="preserve"> </w:t>
            </w:r>
            <w:r w:rsidR="008D43CA">
              <w:rPr>
                <w:i/>
              </w:rPr>
              <w:t>101AA00</w:t>
            </w:r>
            <w:r w:rsidRPr="00A53E84">
              <w:rPr>
                <w:i/>
              </w:rPr>
              <w:t>SAFCO.000.</w:t>
            </w:r>
          </w:p>
          <w:p w14:paraId="534D9A4C" w14:textId="77777777" w:rsidR="003776F0" w:rsidRPr="00A53E84" w:rsidRDefault="003776F0" w:rsidP="002164D3">
            <w:pPr>
              <w:jc w:val="left"/>
              <w:rPr>
                <w:i/>
              </w:rPr>
            </w:pPr>
          </w:p>
          <w:p w14:paraId="63253448" w14:textId="27A7E4F5" w:rsidR="000A72CE" w:rsidRPr="00A53E84" w:rsidRDefault="003776F0" w:rsidP="002164D3">
            <w:pPr>
              <w:jc w:val="left"/>
              <w:rPr>
                <w:i/>
              </w:rPr>
            </w:pPr>
            <w:r w:rsidRPr="00A53E84">
              <w:rPr>
                <w:i/>
              </w:rPr>
              <w:t xml:space="preserve">This test is performed by loading the test cell </w:t>
            </w:r>
            <w:r w:rsidR="008D43CA">
              <w:rPr>
                <w:i/>
              </w:rPr>
              <w:t>101AA00</w:t>
            </w:r>
            <w:r w:rsidR="008D43CA" w:rsidRPr="00A53E84">
              <w:rPr>
                <w:i/>
              </w:rPr>
              <w:t>SAFCO</w:t>
            </w:r>
            <w:r w:rsidRPr="00A53E84">
              <w:rPr>
                <w:i/>
              </w:rPr>
              <w:t>.000, manually creating a route connecting all way points between feature</w:t>
            </w:r>
            <w:r w:rsidR="008D43CA">
              <w:rPr>
                <w:i/>
              </w:rPr>
              <w:t>s</w:t>
            </w:r>
            <w:r w:rsidRPr="00A53E84">
              <w:rPr>
                <w:i/>
              </w:rPr>
              <w:t xml:space="preserve"> marked as WP1 through WP4 and checking display against the corresponding graphical plot.</w:t>
            </w:r>
          </w:p>
        </w:tc>
      </w:tr>
      <w:tr w:rsidR="000A72CE" w14:paraId="305900FB" w14:textId="77777777" w:rsidTr="00C808C9">
        <w:trPr>
          <w:cantSplit/>
        </w:trPr>
        <w:tc>
          <w:tcPr>
            <w:tcW w:w="9689" w:type="dxa"/>
            <w:gridSpan w:val="4"/>
            <w:shd w:val="clear" w:color="auto" w:fill="CCFFCC"/>
            <w:vAlign w:val="center"/>
          </w:tcPr>
          <w:p w14:paraId="1097F32F" w14:textId="77777777" w:rsidR="000A72CE" w:rsidRPr="004065B1" w:rsidRDefault="000A72CE" w:rsidP="008A1BCC">
            <w:r w:rsidRPr="000A066E">
              <w:rPr>
                <w:b/>
              </w:rPr>
              <w:t>Setup</w:t>
            </w:r>
          </w:p>
        </w:tc>
      </w:tr>
      <w:tr w:rsidR="000A72CE" w14:paraId="70A7A760" w14:textId="77777777" w:rsidTr="00C808C9">
        <w:trPr>
          <w:cantSplit/>
        </w:trPr>
        <w:tc>
          <w:tcPr>
            <w:tcW w:w="9689" w:type="dxa"/>
            <w:gridSpan w:val="4"/>
            <w:vAlign w:val="center"/>
          </w:tcPr>
          <w:p w14:paraId="61876BC8" w14:textId="2A0785D2" w:rsidR="003776F0" w:rsidRPr="00A53E84" w:rsidRDefault="003776F0" w:rsidP="003776F0">
            <w:pPr>
              <w:rPr>
                <w:i/>
              </w:rPr>
            </w:pPr>
            <w:r w:rsidRPr="00A53E84">
              <w:rPr>
                <w:i/>
              </w:rPr>
              <w:t xml:space="preserve">Load </w:t>
            </w:r>
            <w:r w:rsidR="00322370">
              <w:rPr>
                <w:i/>
              </w:rPr>
              <w:t>the</w:t>
            </w:r>
            <w:r w:rsidRPr="00A53E84">
              <w:rPr>
                <w:i/>
              </w:rPr>
              <w:t xml:space="preserve"> </w:t>
            </w:r>
            <w:r w:rsidR="008D43CA">
              <w:rPr>
                <w:i/>
              </w:rPr>
              <w:t xml:space="preserve">exchange set </w:t>
            </w:r>
            <w:proofErr w:type="spellStart"/>
            <w:r w:rsidRPr="00E012C8">
              <w:rPr>
                <w:b/>
                <w:bCs/>
                <w:i/>
              </w:rPr>
              <w:t>SafetyContour</w:t>
            </w:r>
            <w:proofErr w:type="spellEnd"/>
          </w:p>
          <w:p w14:paraId="233EC641" w14:textId="3DED5371" w:rsidR="003776F0" w:rsidRPr="00E012C8" w:rsidRDefault="003776F0">
            <w:pPr>
              <w:pStyle w:val="ListParagraph"/>
              <w:numPr>
                <w:ilvl w:val="0"/>
                <w:numId w:val="40"/>
              </w:numPr>
              <w:rPr>
                <w:i/>
              </w:rPr>
            </w:pPr>
            <w:r w:rsidRPr="00E012C8">
              <w:rPr>
                <w:i/>
              </w:rPr>
              <w:t xml:space="preserve">Select </w:t>
            </w:r>
            <w:r w:rsidR="00DE09B9" w:rsidRPr="00E012C8">
              <w:rPr>
                <w:i/>
              </w:rPr>
              <w:t>Display Category</w:t>
            </w:r>
            <w:r w:rsidRPr="00E012C8">
              <w:rPr>
                <w:i/>
              </w:rPr>
              <w:t xml:space="preserve"> Other</w:t>
            </w:r>
          </w:p>
          <w:p w14:paraId="3A4862FC" w14:textId="54A6F7AE" w:rsidR="003776F0" w:rsidRPr="00E012C8" w:rsidRDefault="003776F0">
            <w:pPr>
              <w:pStyle w:val="ListParagraph"/>
              <w:numPr>
                <w:ilvl w:val="0"/>
                <w:numId w:val="40"/>
              </w:numPr>
              <w:rPr>
                <w:i/>
              </w:rPr>
            </w:pPr>
            <w:r w:rsidRPr="00E012C8">
              <w:rPr>
                <w:i/>
              </w:rPr>
              <w:t xml:space="preserve">Set the </w:t>
            </w:r>
            <w:r w:rsidR="0069033B" w:rsidRPr="00E012C8">
              <w:rPr>
                <w:i/>
              </w:rPr>
              <w:t xml:space="preserve">Safety Contour </w:t>
            </w:r>
            <w:r w:rsidRPr="00E012C8">
              <w:rPr>
                <w:i/>
              </w:rPr>
              <w:t>value to 0 m</w:t>
            </w:r>
          </w:p>
          <w:p w14:paraId="060A404E" w14:textId="2478C20D" w:rsidR="003776F0" w:rsidRPr="00E012C8" w:rsidRDefault="003776F0">
            <w:pPr>
              <w:pStyle w:val="ListParagraph"/>
              <w:numPr>
                <w:ilvl w:val="0"/>
                <w:numId w:val="40"/>
              </w:numPr>
              <w:rPr>
                <w:i/>
              </w:rPr>
            </w:pPr>
            <w:r w:rsidRPr="00E012C8">
              <w:rPr>
                <w:i/>
              </w:rPr>
              <w:t xml:space="preserve">Set the </w:t>
            </w:r>
            <w:r w:rsidR="0069033B" w:rsidRPr="00E012C8">
              <w:rPr>
                <w:i/>
              </w:rPr>
              <w:t xml:space="preserve">Safety Depth  </w:t>
            </w:r>
            <w:r w:rsidRPr="00E012C8">
              <w:rPr>
                <w:i/>
              </w:rPr>
              <w:t>value to 30 m</w:t>
            </w:r>
          </w:p>
          <w:p w14:paraId="5251B33F" w14:textId="77777777" w:rsidR="003776F0" w:rsidRPr="00E012C8" w:rsidRDefault="003776F0">
            <w:pPr>
              <w:pStyle w:val="ListParagraph"/>
              <w:numPr>
                <w:ilvl w:val="0"/>
                <w:numId w:val="40"/>
              </w:numPr>
              <w:rPr>
                <w:i/>
              </w:rPr>
            </w:pPr>
            <w:r w:rsidRPr="00E012C8">
              <w:rPr>
                <w:i/>
              </w:rPr>
              <w:t xml:space="preserve">Select Symbolized Boundaries </w:t>
            </w:r>
          </w:p>
          <w:p w14:paraId="23565998" w14:textId="77777777" w:rsidR="003776F0" w:rsidRPr="00E012C8" w:rsidRDefault="003776F0">
            <w:pPr>
              <w:pStyle w:val="ListParagraph"/>
              <w:numPr>
                <w:ilvl w:val="0"/>
                <w:numId w:val="40"/>
              </w:numPr>
              <w:rPr>
                <w:i/>
              </w:rPr>
            </w:pPr>
            <w:r w:rsidRPr="00E012C8">
              <w:rPr>
                <w:i/>
              </w:rPr>
              <w:t xml:space="preserve">Select Paper chart symbols </w:t>
            </w:r>
          </w:p>
          <w:p w14:paraId="78430EAE" w14:textId="77777777" w:rsidR="00AF6FF4" w:rsidRPr="00E012C8" w:rsidRDefault="00AF6FF4">
            <w:pPr>
              <w:pStyle w:val="ListParagraph"/>
              <w:numPr>
                <w:ilvl w:val="0"/>
                <w:numId w:val="40"/>
              </w:numPr>
              <w:rPr>
                <w:i/>
              </w:rPr>
            </w:pPr>
            <w:r w:rsidRPr="00E012C8">
              <w:rPr>
                <w:i/>
              </w:rPr>
              <w:t>Select all Text groups</w:t>
            </w:r>
          </w:p>
          <w:p w14:paraId="124DBCF3" w14:textId="77777777" w:rsidR="00493185" w:rsidRPr="00E012C8" w:rsidRDefault="00AF6FF4">
            <w:pPr>
              <w:pStyle w:val="ListParagraph"/>
              <w:numPr>
                <w:ilvl w:val="0"/>
                <w:numId w:val="40"/>
              </w:numPr>
              <w:rPr>
                <w:i/>
              </w:rPr>
            </w:pPr>
            <w:r w:rsidRPr="00E012C8">
              <w:rPr>
                <w:i/>
              </w:rPr>
              <w:t>Select Contour label</w:t>
            </w:r>
            <w:r w:rsidRPr="00E012C8" w:rsidDel="00AF6FF4">
              <w:rPr>
                <w:i/>
              </w:rPr>
              <w:t xml:space="preserve"> </w:t>
            </w:r>
          </w:p>
          <w:p w14:paraId="65510985" w14:textId="2A78996B" w:rsidR="003776F0" w:rsidRPr="00E012C8" w:rsidRDefault="003776F0">
            <w:pPr>
              <w:pStyle w:val="ListParagraph"/>
              <w:numPr>
                <w:ilvl w:val="0"/>
                <w:numId w:val="40"/>
              </w:numPr>
              <w:rPr>
                <w:i/>
              </w:rPr>
            </w:pPr>
            <w:r w:rsidRPr="00E012C8">
              <w:rPr>
                <w:i/>
              </w:rPr>
              <w:t>Manually create a route connecting all way points between feature</w:t>
            </w:r>
            <w:r w:rsidR="008D43CA">
              <w:rPr>
                <w:i/>
              </w:rPr>
              <w:t>s</w:t>
            </w:r>
            <w:r w:rsidRPr="00E012C8">
              <w:rPr>
                <w:i/>
              </w:rPr>
              <w:t xml:space="preserve"> marked WP1 through WP4</w:t>
            </w:r>
          </w:p>
          <w:p w14:paraId="70E7334B" w14:textId="28C6A025" w:rsidR="000A72CE" w:rsidRPr="00E012C8" w:rsidRDefault="003776F0">
            <w:pPr>
              <w:pStyle w:val="ListParagraph"/>
              <w:numPr>
                <w:ilvl w:val="0"/>
                <w:numId w:val="40"/>
              </w:numPr>
              <w:rPr>
                <w:i/>
              </w:rPr>
            </w:pPr>
            <w:r w:rsidRPr="00E012C8">
              <w:rPr>
                <w:i/>
              </w:rPr>
              <w:t xml:space="preserve">Set user-specified distance for detecting of </w:t>
            </w:r>
            <w:r w:rsidR="0069033B" w:rsidRPr="00E012C8">
              <w:rPr>
                <w:i/>
              </w:rPr>
              <w:t xml:space="preserve">Safety Contour </w:t>
            </w:r>
            <w:r w:rsidRPr="00E012C8">
              <w:rPr>
                <w:i/>
              </w:rPr>
              <w:t>as 0.1 NM</w:t>
            </w:r>
          </w:p>
        </w:tc>
      </w:tr>
      <w:tr w:rsidR="000A72CE" w14:paraId="53AE1489" w14:textId="77777777" w:rsidTr="00C808C9">
        <w:trPr>
          <w:cantSplit/>
        </w:trPr>
        <w:tc>
          <w:tcPr>
            <w:tcW w:w="9689" w:type="dxa"/>
            <w:gridSpan w:val="4"/>
            <w:shd w:val="clear" w:color="auto" w:fill="CCFFCC"/>
            <w:vAlign w:val="center"/>
          </w:tcPr>
          <w:p w14:paraId="6ACCF3B3" w14:textId="77777777" w:rsidR="000A72CE" w:rsidRPr="004065B1" w:rsidRDefault="000A72CE" w:rsidP="008A1BCC">
            <w:r w:rsidRPr="000A066E">
              <w:rPr>
                <w:b/>
              </w:rPr>
              <w:t>Action</w:t>
            </w:r>
          </w:p>
        </w:tc>
      </w:tr>
      <w:tr w:rsidR="000A72CE" w14:paraId="7671D606" w14:textId="77777777" w:rsidTr="00C808C9">
        <w:trPr>
          <w:cantSplit/>
        </w:trPr>
        <w:tc>
          <w:tcPr>
            <w:tcW w:w="9689" w:type="dxa"/>
            <w:gridSpan w:val="4"/>
            <w:vAlign w:val="center"/>
          </w:tcPr>
          <w:p w14:paraId="5856A502" w14:textId="77777777" w:rsidR="003776F0" w:rsidRPr="00A53E84" w:rsidRDefault="003776F0" w:rsidP="003776F0">
            <w:pPr>
              <w:rPr>
                <w:i/>
              </w:rPr>
            </w:pPr>
            <w:r w:rsidRPr="00A53E84">
              <w:rPr>
                <w:i/>
              </w:rPr>
              <w:t>Check ENC symbols shown in the ECDIS against the corresponding graphical plot.</w:t>
            </w:r>
          </w:p>
          <w:p w14:paraId="0F052462" w14:textId="77777777" w:rsidR="003776F0" w:rsidRPr="00A53E84" w:rsidRDefault="003776F0" w:rsidP="003776F0">
            <w:pPr>
              <w:rPr>
                <w:i/>
              </w:rPr>
            </w:pPr>
          </w:p>
          <w:p w14:paraId="5351713B" w14:textId="2E96A95B" w:rsidR="000A72CE" w:rsidRPr="00A53E84" w:rsidRDefault="003776F0" w:rsidP="00865F2F">
            <w:pPr>
              <w:rPr>
                <w:i/>
              </w:rPr>
            </w:pPr>
            <w:r w:rsidRPr="00A53E84">
              <w:rPr>
                <w:i/>
              </w:rPr>
              <w:t xml:space="preserve">Repeat sequentially for </w:t>
            </w:r>
            <w:r w:rsidR="00865F2F">
              <w:rPr>
                <w:i/>
              </w:rPr>
              <w:t xml:space="preserve">Safety Contour value </w:t>
            </w:r>
            <w:r w:rsidRPr="00A53E84">
              <w:rPr>
                <w:i/>
              </w:rPr>
              <w:t>0m, 6m, 11m, 13m, 43m</w:t>
            </w:r>
            <w:r w:rsidR="00865F2F">
              <w:rPr>
                <w:i/>
              </w:rPr>
              <w:t>.</w:t>
            </w:r>
          </w:p>
        </w:tc>
      </w:tr>
      <w:tr w:rsidR="000A72CE" w14:paraId="3007BF40" w14:textId="77777777" w:rsidTr="00C808C9">
        <w:trPr>
          <w:cantSplit/>
        </w:trPr>
        <w:tc>
          <w:tcPr>
            <w:tcW w:w="9689" w:type="dxa"/>
            <w:gridSpan w:val="4"/>
            <w:tcBorders>
              <w:bottom w:val="single" w:sz="4" w:space="0" w:color="auto"/>
            </w:tcBorders>
            <w:shd w:val="clear" w:color="auto" w:fill="CCFFCC"/>
            <w:vAlign w:val="center"/>
          </w:tcPr>
          <w:p w14:paraId="082C8C1C" w14:textId="77777777" w:rsidR="000A72CE" w:rsidRPr="004065B1" w:rsidRDefault="000A72CE" w:rsidP="008A1BCC">
            <w:r w:rsidRPr="000A066E">
              <w:rPr>
                <w:b/>
              </w:rPr>
              <w:t>Results</w:t>
            </w:r>
          </w:p>
        </w:tc>
      </w:tr>
      <w:tr w:rsidR="000A72CE" w14:paraId="4FE5AD5A" w14:textId="77777777" w:rsidTr="00C808C9">
        <w:trPr>
          <w:cantSplit/>
        </w:trPr>
        <w:tc>
          <w:tcPr>
            <w:tcW w:w="9689" w:type="dxa"/>
            <w:gridSpan w:val="4"/>
            <w:tcBorders>
              <w:bottom w:val="nil"/>
            </w:tcBorders>
            <w:vAlign w:val="center"/>
          </w:tcPr>
          <w:p w14:paraId="3440D31E" w14:textId="76FD5114" w:rsidR="000A72CE" w:rsidRDefault="003776F0" w:rsidP="008A1BCC">
            <w:pPr>
              <w:jc w:val="left"/>
              <w:rPr>
                <w:i/>
              </w:rPr>
            </w:pPr>
            <w:r w:rsidRPr="00A53E84">
              <w:rPr>
                <w:i/>
              </w:rPr>
              <w:t>The ENC in the ECDIS should match the corresponding graphical plot shown below.</w:t>
            </w:r>
          </w:p>
          <w:p w14:paraId="6F1C7515" w14:textId="6FA25A8F" w:rsidR="00FF43AD" w:rsidRPr="00A53E84" w:rsidRDefault="00FF43AD" w:rsidP="008A1BCC">
            <w:pPr>
              <w:jc w:val="left"/>
              <w:rPr>
                <w:i/>
              </w:rPr>
            </w:pPr>
            <w:r w:rsidRPr="00FF43AD">
              <w:rPr>
                <w:i/>
              </w:rPr>
              <w:t xml:space="preserve">Note: To increase the prominence of dangers in unsafe waters it is permitted to highlight </w:t>
            </w:r>
            <w:r w:rsidR="008D43CA">
              <w:rPr>
                <w:i/>
              </w:rPr>
              <w:t>features</w:t>
            </w:r>
            <w:r w:rsidR="008D43CA" w:rsidRPr="00FF43AD">
              <w:rPr>
                <w:i/>
              </w:rPr>
              <w:t xml:space="preserve"> </w:t>
            </w:r>
            <w:r w:rsidRPr="00FF43AD">
              <w:rPr>
                <w:i/>
              </w:rPr>
              <w:t>with an isolated danger mark when they are wholly located in this area</w:t>
            </w:r>
            <w:r w:rsidR="00865F2F">
              <w:rPr>
                <w:i/>
              </w:rPr>
              <w:t>.</w:t>
            </w:r>
          </w:p>
          <w:p w14:paraId="35EFE9B6" w14:textId="77777777" w:rsidR="003776F0" w:rsidRPr="00A53E84" w:rsidRDefault="003776F0" w:rsidP="008A1BCC">
            <w:pPr>
              <w:jc w:val="left"/>
              <w:rPr>
                <w:i/>
              </w:rPr>
            </w:pPr>
          </w:p>
        </w:tc>
      </w:tr>
      <w:tr w:rsidR="003776F0" w14:paraId="3ECBC6AE" w14:textId="77777777" w:rsidTr="00C808C9">
        <w:trPr>
          <w:cantSplit/>
        </w:trPr>
        <w:tc>
          <w:tcPr>
            <w:tcW w:w="9689" w:type="dxa"/>
            <w:gridSpan w:val="4"/>
            <w:tcBorders>
              <w:top w:val="nil"/>
              <w:bottom w:val="nil"/>
            </w:tcBorders>
            <w:vAlign w:val="center"/>
          </w:tcPr>
          <w:p w14:paraId="3938456A" w14:textId="46D2534C" w:rsidR="003776F0" w:rsidRPr="003776F0" w:rsidRDefault="005714BE" w:rsidP="003776F0">
            <w:pPr>
              <w:jc w:val="center"/>
            </w:pPr>
            <w:r w:rsidRPr="005714BE">
              <w:rPr>
                <w:noProof/>
                <w:lang w:eastAsia="en-GB"/>
              </w:rPr>
              <w:drawing>
                <wp:inline distT="0" distB="0" distL="0" distR="0" wp14:anchorId="012C4ACD" wp14:editId="56EADCAC">
                  <wp:extent cx="5986696" cy="1725681"/>
                  <wp:effectExtent l="0" t="0" r="0" b="8255"/>
                  <wp:docPr id="277" name="Picture 277"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97377" cy="1728760"/>
                          </a:xfrm>
                          <a:prstGeom prst="rect">
                            <a:avLst/>
                          </a:prstGeom>
                          <a:noFill/>
                          <a:ln>
                            <a:noFill/>
                          </a:ln>
                        </pic:spPr>
                      </pic:pic>
                    </a:graphicData>
                  </a:graphic>
                </wp:inline>
              </w:drawing>
            </w:r>
          </w:p>
        </w:tc>
      </w:tr>
      <w:tr w:rsidR="003776F0" w14:paraId="0F68E44C" w14:textId="77777777" w:rsidTr="00C808C9">
        <w:trPr>
          <w:cantSplit/>
        </w:trPr>
        <w:tc>
          <w:tcPr>
            <w:tcW w:w="9689" w:type="dxa"/>
            <w:gridSpan w:val="4"/>
            <w:tcBorders>
              <w:top w:val="nil"/>
              <w:bottom w:val="nil"/>
            </w:tcBorders>
            <w:vAlign w:val="center"/>
          </w:tcPr>
          <w:p w14:paraId="2A91CC84" w14:textId="64EBC593" w:rsidR="003776F0" w:rsidRPr="00A53E84" w:rsidRDefault="0069033B" w:rsidP="008A1BCC">
            <w:pPr>
              <w:jc w:val="left"/>
              <w:rPr>
                <w:i/>
              </w:rPr>
            </w:pPr>
            <w:r>
              <w:rPr>
                <w:i/>
              </w:rPr>
              <w:t xml:space="preserve">Safety Contour </w:t>
            </w:r>
            <w:r w:rsidR="003776F0" w:rsidRPr="00A53E84">
              <w:rPr>
                <w:i/>
              </w:rPr>
              <w:t>= 0 m</w:t>
            </w:r>
          </w:p>
          <w:p w14:paraId="365FAC7C" w14:textId="77777777" w:rsidR="003776F0" w:rsidRPr="00A53E84" w:rsidRDefault="003776F0" w:rsidP="008A1BCC">
            <w:pPr>
              <w:jc w:val="left"/>
              <w:rPr>
                <w:i/>
              </w:rPr>
            </w:pPr>
          </w:p>
        </w:tc>
      </w:tr>
      <w:tr w:rsidR="003776F0" w14:paraId="2AC729BA" w14:textId="77777777" w:rsidTr="00C808C9">
        <w:trPr>
          <w:cantSplit/>
        </w:trPr>
        <w:tc>
          <w:tcPr>
            <w:tcW w:w="9684" w:type="dxa"/>
            <w:gridSpan w:val="4"/>
            <w:tcBorders>
              <w:top w:val="nil"/>
              <w:bottom w:val="nil"/>
            </w:tcBorders>
            <w:vAlign w:val="center"/>
          </w:tcPr>
          <w:p w14:paraId="460AE384" w14:textId="43B71DBB" w:rsidR="003776F0" w:rsidRPr="003776F0" w:rsidRDefault="005714BE" w:rsidP="003776F0">
            <w:pPr>
              <w:jc w:val="center"/>
            </w:pPr>
            <w:r w:rsidRPr="005714BE">
              <w:rPr>
                <w:noProof/>
                <w:lang w:eastAsia="en-GB"/>
              </w:rPr>
              <w:lastRenderedPageBreak/>
              <w:drawing>
                <wp:inline distT="0" distB="0" distL="0" distR="0" wp14:anchorId="6D0290C3" wp14:editId="477C5913">
                  <wp:extent cx="6010275" cy="1733803"/>
                  <wp:effectExtent l="0" t="0" r="0" b="0"/>
                  <wp:docPr id="40" name="Picture 40" descr="C:\msdokut\STANDARDIT\IHO\ENCWG\work 2017\S-64, New picture originals 20may2017\7.1 picture 2 - Safety contour = 6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sdokut\STANDARDIT\IHO\ENCWG\work 2017\S-64, New picture originals 20may2017\7.1 picture 2 - Safety contour = 6 meter.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19487" cy="1736460"/>
                          </a:xfrm>
                          <a:prstGeom prst="rect">
                            <a:avLst/>
                          </a:prstGeom>
                          <a:noFill/>
                          <a:ln>
                            <a:noFill/>
                          </a:ln>
                        </pic:spPr>
                      </pic:pic>
                    </a:graphicData>
                  </a:graphic>
                </wp:inline>
              </w:drawing>
            </w:r>
          </w:p>
        </w:tc>
      </w:tr>
      <w:tr w:rsidR="003776F0" w14:paraId="3A135E8D" w14:textId="77777777" w:rsidTr="00C808C9">
        <w:trPr>
          <w:cantSplit/>
        </w:trPr>
        <w:tc>
          <w:tcPr>
            <w:tcW w:w="9684" w:type="dxa"/>
            <w:gridSpan w:val="4"/>
            <w:tcBorders>
              <w:top w:val="nil"/>
            </w:tcBorders>
            <w:vAlign w:val="center"/>
          </w:tcPr>
          <w:p w14:paraId="35989831" w14:textId="4407771D" w:rsidR="003776F0" w:rsidRPr="00A53E84" w:rsidRDefault="0069033B" w:rsidP="003776F0">
            <w:pPr>
              <w:jc w:val="left"/>
              <w:rPr>
                <w:i/>
              </w:rPr>
            </w:pPr>
            <w:r>
              <w:rPr>
                <w:i/>
              </w:rPr>
              <w:t xml:space="preserve">Safety Contour </w:t>
            </w:r>
            <w:r w:rsidR="003776F0" w:rsidRPr="00A53E84">
              <w:rPr>
                <w:i/>
              </w:rPr>
              <w:t>= 6 m</w:t>
            </w:r>
          </w:p>
        </w:tc>
      </w:tr>
    </w:tbl>
    <w:p w14:paraId="141F1D65" w14:textId="77777777" w:rsidR="003776F0" w:rsidRDefault="003776F0" w:rsidP="000A72CE"/>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3776F0" w14:paraId="7D240DCA" w14:textId="77777777" w:rsidTr="003776F0">
        <w:trPr>
          <w:tblHeader/>
        </w:trPr>
        <w:tc>
          <w:tcPr>
            <w:tcW w:w="9686" w:type="dxa"/>
            <w:tcBorders>
              <w:bottom w:val="nil"/>
            </w:tcBorders>
            <w:vAlign w:val="center"/>
          </w:tcPr>
          <w:p w14:paraId="08B75AD3" w14:textId="7B7A30EE" w:rsidR="003776F0" w:rsidRPr="003776F0" w:rsidRDefault="005714BE" w:rsidP="003776F0">
            <w:pPr>
              <w:jc w:val="center"/>
            </w:pPr>
            <w:r w:rsidRPr="005714BE">
              <w:rPr>
                <w:noProof/>
                <w:lang w:eastAsia="en-GB"/>
              </w:rPr>
              <w:drawing>
                <wp:inline distT="0" distB="0" distL="0" distR="0" wp14:anchorId="68C377C6" wp14:editId="225B604D">
                  <wp:extent cx="6010275" cy="1747914"/>
                  <wp:effectExtent l="0" t="0" r="0" b="5080"/>
                  <wp:docPr id="52" name="Picture 52" descr="C:\msdokut\STANDARDIT\IHO\ENCWG\work 2017\S-64, New picture originals 20may2017\7.1 picture 3 - Safety contour = 11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sdokut\STANDARDIT\IHO\ENCWG\work 2017\S-64, New picture originals 20may2017\7.1 picture 3 - Safety contour = 11 meter.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12593" cy="1748588"/>
                          </a:xfrm>
                          <a:prstGeom prst="rect">
                            <a:avLst/>
                          </a:prstGeom>
                          <a:noFill/>
                          <a:ln>
                            <a:noFill/>
                          </a:ln>
                        </pic:spPr>
                      </pic:pic>
                    </a:graphicData>
                  </a:graphic>
                </wp:inline>
              </w:drawing>
            </w:r>
          </w:p>
        </w:tc>
      </w:tr>
      <w:tr w:rsidR="003776F0" w14:paraId="07C5625A" w14:textId="77777777" w:rsidTr="003776F0">
        <w:trPr>
          <w:tblHeader/>
        </w:trPr>
        <w:tc>
          <w:tcPr>
            <w:tcW w:w="9686" w:type="dxa"/>
            <w:tcBorders>
              <w:top w:val="nil"/>
              <w:bottom w:val="nil"/>
            </w:tcBorders>
            <w:vAlign w:val="center"/>
          </w:tcPr>
          <w:p w14:paraId="6B3206FA" w14:textId="6D715DC9" w:rsidR="003776F0" w:rsidRPr="00A53E84" w:rsidRDefault="0069033B" w:rsidP="00ED668D">
            <w:pPr>
              <w:jc w:val="left"/>
              <w:rPr>
                <w:i/>
              </w:rPr>
            </w:pPr>
            <w:r>
              <w:rPr>
                <w:i/>
              </w:rPr>
              <w:t xml:space="preserve">Safety Contour </w:t>
            </w:r>
            <w:r w:rsidR="003776F0" w:rsidRPr="00A53E84">
              <w:rPr>
                <w:i/>
              </w:rPr>
              <w:t>= 11 m</w:t>
            </w:r>
          </w:p>
          <w:p w14:paraId="794283C0" w14:textId="77777777" w:rsidR="003776F0" w:rsidRPr="00A53E84" w:rsidRDefault="003776F0" w:rsidP="00ED668D">
            <w:pPr>
              <w:jc w:val="left"/>
              <w:rPr>
                <w:i/>
              </w:rPr>
            </w:pPr>
          </w:p>
        </w:tc>
      </w:tr>
      <w:tr w:rsidR="003776F0" w14:paraId="47475473" w14:textId="77777777" w:rsidTr="003776F0">
        <w:trPr>
          <w:tblHeader/>
        </w:trPr>
        <w:tc>
          <w:tcPr>
            <w:tcW w:w="9686" w:type="dxa"/>
            <w:tcBorders>
              <w:top w:val="nil"/>
              <w:bottom w:val="nil"/>
            </w:tcBorders>
            <w:vAlign w:val="center"/>
          </w:tcPr>
          <w:p w14:paraId="3A5AC514" w14:textId="2DA8CD7D" w:rsidR="003776F0" w:rsidRPr="003776F0" w:rsidRDefault="005714BE" w:rsidP="003776F0">
            <w:pPr>
              <w:jc w:val="center"/>
            </w:pPr>
            <w:r w:rsidRPr="005714BE">
              <w:rPr>
                <w:noProof/>
                <w:lang w:eastAsia="en-GB"/>
              </w:rPr>
              <w:drawing>
                <wp:inline distT="0" distB="0" distL="0" distR="0" wp14:anchorId="76D95746" wp14:editId="75165905">
                  <wp:extent cx="6004302" cy="1725283"/>
                  <wp:effectExtent l="0" t="0" r="0" b="8890"/>
                  <wp:docPr id="66" name="Picture 66" descr="C:\msdokut\STANDARDIT\IHO\ENCWG\work 2017\S-64, New picture originals 20may2017\7.1 picture 4 - Safety contour = 1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sdokut\STANDARDIT\IHO\ENCWG\work 2017\S-64, New picture originals 20may2017\7.1 picture 4 - Safety contour = 13 meter.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28790" cy="1732320"/>
                          </a:xfrm>
                          <a:prstGeom prst="rect">
                            <a:avLst/>
                          </a:prstGeom>
                          <a:noFill/>
                          <a:ln>
                            <a:noFill/>
                          </a:ln>
                        </pic:spPr>
                      </pic:pic>
                    </a:graphicData>
                  </a:graphic>
                </wp:inline>
              </w:drawing>
            </w:r>
          </w:p>
        </w:tc>
      </w:tr>
      <w:tr w:rsidR="003776F0" w14:paraId="0491DB88" w14:textId="77777777" w:rsidTr="003776F0">
        <w:trPr>
          <w:tblHeader/>
        </w:trPr>
        <w:tc>
          <w:tcPr>
            <w:tcW w:w="9686" w:type="dxa"/>
            <w:tcBorders>
              <w:top w:val="nil"/>
              <w:bottom w:val="nil"/>
            </w:tcBorders>
            <w:vAlign w:val="center"/>
          </w:tcPr>
          <w:p w14:paraId="167FA4DC" w14:textId="3127E873" w:rsidR="003776F0" w:rsidRPr="00A53E84" w:rsidRDefault="0069033B" w:rsidP="00ED668D">
            <w:pPr>
              <w:jc w:val="left"/>
              <w:rPr>
                <w:i/>
              </w:rPr>
            </w:pPr>
            <w:r>
              <w:rPr>
                <w:i/>
              </w:rPr>
              <w:t xml:space="preserve">Safety Contour </w:t>
            </w:r>
            <w:r w:rsidR="003776F0" w:rsidRPr="00A53E84">
              <w:rPr>
                <w:i/>
              </w:rPr>
              <w:t>= 13 m</w:t>
            </w:r>
          </w:p>
          <w:p w14:paraId="39E440AC" w14:textId="77777777" w:rsidR="003776F0" w:rsidRPr="00A53E84" w:rsidRDefault="003776F0" w:rsidP="00ED668D">
            <w:pPr>
              <w:jc w:val="left"/>
              <w:rPr>
                <w:i/>
              </w:rPr>
            </w:pPr>
          </w:p>
        </w:tc>
      </w:tr>
      <w:tr w:rsidR="003776F0" w14:paraId="0A4D7C0B" w14:textId="77777777" w:rsidTr="003776F0">
        <w:trPr>
          <w:tblHeader/>
        </w:trPr>
        <w:tc>
          <w:tcPr>
            <w:tcW w:w="9684" w:type="dxa"/>
            <w:tcBorders>
              <w:top w:val="nil"/>
              <w:bottom w:val="nil"/>
            </w:tcBorders>
            <w:vAlign w:val="center"/>
          </w:tcPr>
          <w:p w14:paraId="6A9FAA19" w14:textId="77D71858" w:rsidR="003776F0" w:rsidRPr="003776F0" w:rsidRDefault="005714BE" w:rsidP="003776F0">
            <w:pPr>
              <w:jc w:val="center"/>
            </w:pPr>
            <w:r w:rsidRPr="005714BE">
              <w:rPr>
                <w:noProof/>
                <w:lang w:eastAsia="en-GB"/>
              </w:rPr>
              <w:drawing>
                <wp:inline distT="0" distB="0" distL="0" distR="0" wp14:anchorId="69198D20" wp14:editId="0F20280F">
                  <wp:extent cx="5995430" cy="1741495"/>
                  <wp:effectExtent l="0" t="0" r="5715" b="0"/>
                  <wp:docPr id="69" name="Picture 69" descr="C:\msdokut\STANDARDIT\IHO\ENCWG\work 2017\S-64, New picture originals 20may2017\7.1 picture 5 - Safety contour = 43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sdokut\STANDARDIT\IHO\ENCWG\work 2017\S-64, New picture originals 20may2017\7.1 picture 5 - Safety contour = 43 meter.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10877" cy="1745982"/>
                          </a:xfrm>
                          <a:prstGeom prst="rect">
                            <a:avLst/>
                          </a:prstGeom>
                          <a:noFill/>
                          <a:ln>
                            <a:noFill/>
                          </a:ln>
                        </pic:spPr>
                      </pic:pic>
                    </a:graphicData>
                  </a:graphic>
                </wp:inline>
              </w:drawing>
            </w:r>
          </w:p>
        </w:tc>
      </w:tr>
      <w:tr w:rsidR="003776F0" w14:paraId="2AFEDBD5" w14:textId="77777777" w:rsidTr="003776F0">
        <w:trPr>
          <w:tblHeader/>
        </w:trPr>
        <w:tc>
          <w:tcPr>
            <w:tcW w:w="9684" w:type="dxa"/>
            <w:tcBorders>
              <w:top w:val="nil"/>
            </w:tcBorders>
            <w:vAlign w:val="center"/>
          </w:tcPr>
          <w:p w14:paraId="599C683E" w14:textId="630D4424" w:rsidR="003776F0" w:rsidRPr="00A53E84" w:rsidRDefault="0069033B" w:rsidP="00ED668D">
            <w:pPr>
              <w:jc w:val="left"/>
              <w:rPr>
                <w:i/>
              </w:rPr>
            </w:pPr>
            <w:r>
              <w:rPr>
                <w:i/>
              </w:rPr>
              <w:t xml:space="preserve">Safety Contour </w:t>
            </w:r>
            <w:r w:rsidR="003776F0" w:rsidRPr="00A53E84">
              <w:rPr>
                <w:i/>
              </w:rPr>
              <w:t>= 43 m</w:t>
            </w:r>
          </w:p>
          <w:p w14:paraId="6057FFD8" w14:textId="03287416" w:rsidR="003776F0" w:rsidRPr="00A53E84" w:rsidRDefault="009274A1" w:rsidP="00ED668D">
            <w:pPr>
              <w:jc w:val="left"/>
              <w:rPr>
                <w:i/>
              </w:rPr>
            </w:pPr>
            <w:r>
              <w:rPr>
                <w:b/>
                <w:noProof/>
                <w:lang w:eastAsia="en-GB"/>
              </w:rPr>
              <w:t>tbd</w:t>
            </w:r>
          </w:p>
        </w:tc>
      </w:tr>
    </w:tbl>
    <w:p w14:paraId="0E445678" w14:textId="77777777" w:rsidR="003776F0" w:rsidRDefault="003776F0" w:rsidP="000A72CE"/>
    <w:p w14:paraId="6EB5F622" w14:textId="0EFBF40B" w:rsidR="000A72CE" w:rsidRDefault="003776F0" w:rsidP="00E30B8F">
      <w:pPr>
        <w:pStyle w:val="Heading2"/>
      </w:pPr>
      <w:r>
        <w:br w:type="page"/>
      </w:r>
      <w:bookmarkStart w:id="1371" w:name="_Toc152748612"/>
      <w:r w:rsidR="000A72CE">
        <w:lastRenderedPageBreak/>
        <w:t xml:space="preserve">Detection and Notification of the </w:t>
      </w:r>
      <w:r w:rsidR="0069033B">
        <w:t xml:space="preserve">Safety Contour </w:t>
      </w:r>
      <w:r w:rsidR="000A72CE">
        <w:t>– Use of largest scale available</w:t>
      </w:r>
      <w:bookmarkEnd w:id="1371"/>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97"/>
        <w:gridCol w:w="2772"/>
        <w:gridCol w:w="2399"/>
        <w:gridCol w:w="2123"/>
      </w:tblGrid>
      <w:tr w:rsidR="000A72CE" w14:paraId="65C5565D" w14:textId="77777777" w:rsidTr="00A53E84">
        <w:trPr>
          <w:trHeight w:val="454"/>
          <w:tblHeader/>
        </w:trPr>
        <w:tc>
          <w:tcPr>
            <w:tcW w:w="2381" w:type="dxa"/>
            <w:shd w:val="clear" w:color="auto" w:fill="CCFFCC"/>
            <w:vAlign w:val="center"/>
          </w:tcPr>
          <w:p w14:paraId="55B06D90" w14:textId="77777777" w:rsidR="000A72CE" w:rsidRPr="004065B1" w:rsidRDefault="000A72CE" w:rsidP="008A1BCC">
            <w:r w:rsidRPr="000A066E">
              <w:rPr>
                <w:b/>
              </w:rPr>
              <w:t>Test Reference</w:t>
            </w:r>
          </w:p>
        </w:tc>
        <w:tc>
          <w:tcPr>
            <w:tcW w:w="2381" w:type="dxa"/>
            <w:shd w:val="clear" w:color="auto" w:fill="CCFFCC"/>
            <w:vAlign w:val="center"/>
          </w:tcPr>
          <w:p w14:paraId="6C6806D9" w14:textId="35D640AE" w:rsidR="000A72CE" w:rsidRPr="004065B1" w:rsidRDefault="005E38EB" w:rsidP="008A1BCC">
            <w:proofErr w:type="spellStart"/>
            <w:r>
              <w:t>SafetyContourLS</w:t>
            </w:r>
            <w:proofErr w:type="spellEnd"/>
          </w:p>
        </w:tc>
        <w:tc>
          <w:tcPr>
            <w:tcW w:w="2382" w:type="dxa"/>
            <w:shd w:val="clear" w:color="auto" w:fill="CCFFCC"/>
            <w:vAlign w:val="center"/>
          </w:tcPr>
          <w:p w14:paraId="6DDBB55B" w14:textId="77777777" w:rsidR="000A72CE" w:rsidRPr="004065B1" w:rsidRDefault="000A72CE" w:rsidP="008A1BCC">
            <w:r w:rsidRPr="000A066E">
              <w:rPr>
                <w:b/>
              </w:rPr>
              <w:t>IHO Reference</w:t>
            </w:r>
          </w:p>
        </w:tc>
        <w:tc>
          <w:tcPr>
            <w:tcW w:w="2382" w:type="dxa"/>
            <w:shd w:val="clear" w:color="auto" w:fill="CCFFCC"/>
            <w:vAlign w:val="center"/>
          </w:tcPr>
          <w:p w14:paraId="4008AD9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0C94E16" w14:textId="777C2960" w:rsidR="000A72CE" w:rsidRPr="004065B1" w:rsidRDefault="000A72CE" w:rsidP="008A1BCC"/>
        </w:tc>
      </w:tr>
      <w:tr w:rsidR="000A72CE" w14:paraId="35B336C8" w14:textId="77777777" w:rsidTr="00A53E84">
        <w:trPr>
          <w:tblHeader/>
        </w:trPr>
        <w:tc>
          <w:tcPr>
            <w:tcW w:w="9526" w:type="dxa"/>
            <w:gridSpan w:val="4"/>
            <w:shd w:val="clear" w:color="auto" w:fill="CCFFCC"/>
            <w:vAlign w:val="center"/>
          </w:tcPr>
          <w:p w14:paraId="5E8F2CB6" w14:textId="77777777" w:rsidR="000A72CE" w:rsidRDefault="000A72CE" w:rsidP="008A1BCC">
            <w:r w:rsidRPr="000A066E">
              <w:rPr>
                <w:b/>
              </w:rPr>
              <w:t>Test description</w:t>
            </w:r>
          </w:p>
        </w:tc>
      </w:tr>
      <w:tr w:rsidR="000A72CE" w14:paraId="3DDAE2D1" w14:textId="77777777" w:rsidTr="00A53E84">
        <w:trPr>
          <w:tblHeader/>
        </w:trPr>
        <w:tc>
          <w:tcPr>
            <w:tcW w:w="9526" w:type="dxa"/>
            <w:gridSpan w:val="4"/>
            <w:vAlign w:val="center"/>
          </w:tcPr>
          <w:p w14:paraId="37496961" w14:textId="34BA0CAF" w:rsidR="008F69C7" w:rsidRPr="00A53E84" w:rsidRDefault="008F69C7" w:rsidP="002164D3">
            <w:pPr>
              <w:jc w:val="left"/>
              <w:rPr>
                <w:i/>
              </w:rPr>
            </w:pPr>
            <w:r w:rsidRPr="00A53E84">
              <w:rPr>
                <w:i/>
              </w:rPr>
              <w:t xml:space="preserve">The purpose of this test is to verify by observation that ECDIS uses the largest scale available for detecting that the route crosses an own </w:t>
            </w:r>
            <w:r w:rsidR="00865F2F" w:rsidRPr="00A53E84">
              <w:rPr>
                <w:i/>
              </w:rPr>
              <w:t>shi</w:t>
            </w:r>
            <w:r w:rsidR="00865F2F">
              <w:rPr>
                <w:i/>
              </w:rPr>
              <w:t>p’s</w:t>
            </w:r>
            <w:r w:rsidR="00865F2F" w:rsidRPr="00A53E84">
              <w:rPr>
                <w:i/>
              </w:rPr>
              <w:t xml:space="preserve"> </w:t>
            </w:r>
            <w:r w:rsidRPr="00A53E84">
              <w:rPr>
                <w:i/>
              </w:rPr>
              <w:t>safety contour.</w:t>
            </w:r>
          </w:p>
          <w:p w14:paraId="165C7619" w14:textId="77777777" w:rsidR="008F69C7" w:rsidRPr="00A53E84" w:rsidRDefault="008F69C7" w:rsidP="002164D3">
            <w:pPr>
              <w:jc w:val="left"/>
              <w:rPr>
                <w:i/>
              </w:rPr>
            </w:pPr>
          </w:p>
          <w:p w14:paraId="742B57F9" w14:textId="3D3D12A1" w:rsidR="000A72CE" w:rsidRPr="00A53E84" w:rsidRDefault="008F69C7" w:rsidP="002164D3">
            <w:pPr>
              <w:jc w:val="left"/>
              <w:rPr>
                <w:i/>
              </w:rPr>
            </w:pPr>
            <w:r w:rsidRPr="00A53E84">
              <w:rPr>
                <w:i/>
              </w:rPr>
              <w:t xml:space="preserve">This test is performed by loading the test cells </w:t>
            </w:r>
            <w:r w:rsidR="008D43CA">
              <w:rPr>
                <w:i/>
              </w:rPr>
              <w:t>101</w:t>
            </w:r>
            <w:r w:rsidR="008D43CA" w:rsidRPr="00A53E84">
              <w:rPr>
                <w:i/>
              </w:rPr>
              <w:t>AA</w:t>
            </w:r>
            <w:r w:rsidR="008D43CA">
              <w:rPr>
                <w:i/>
              </w:rPr>
              <w:t>00</w:t>
            </w:r>
            <w:r w:rsidR="008D43CA" w:rsidRPr="00A53E84">
              <w:rPr>
                <w:i/>
              </w:rPr>
              <w:t xml:space="preserve">OVRVU.000 and </w:t>
            </w:r>
            <w:r w:rsidR="008D43CA">
              <w:rPr>
                <w:i/>
              </w:rPr>
              <w:t>101AA00</w:t>
            </w:r>
            <w:r w:rsidR="008D43CA" w:rsidRPr="00A53E84">
              <w:rPr>
                <w:i/>
              </w:rPr>
              <w:t>ARSPC.000</w:t>
            </w:r>
            <w:r w:rsidRPr="00A53E84">
              <w:rPr>
                <w:i/>
              </w:rPr>
              <w:t>, manually creating a route connecting way points between feature</w:t>
            </w:r>
            <w:r w:rsidR="005512DF">
              <w:rPr>
                <w:i/>
              </w:rPr>
              <w:t>s</w:t>
            </w:r>
            <w:r w:rsidRPr="00A53E84">
              <w:rPr>
                <w:i/>
              </w:rPr>
              <w:t xml:space="preserve"> marked as WP11, WP24, WP25 and WP26 and checking display against the corresponding graphical plot.</w:t>
            </w:r>
          </w:p>
        </w:tc>
      </w:tr>
      <w:tr w:rsidR="000A72CE" w14:paraId="52586A56" w14:textId="77777777" w:rsidTr="00A53E84">
        <w:trPr>
          <w:tblHeader/>
        </w:trPr>
        <w:tc>
          <w:tcPr>
            <w:tcW w:w="9526" w:type="dxa"/>
            <w:gridSpan w:val="4"/>
            <w:shd w:val="clear" w:color="auto" w:fill="CCFFCC"/>
            <w:vAlign w:val="center"/>
          </w:tcPr>
          <w:p w14:paraId="113C5368" w14:textId="77777777" w:rsidR="000A72CE" w:rsidRPr="004065B1" w:rsidRDefault="000A72CE" w:rsidP="008A1BCC">
            <w:r w:rsidRPr="000A066E">
              <w:rPr>
                <w:b/>
              </w:rPr>
              <w:t>Setup</w:t>
            </w:r>
          </w:p>
        </w:tc>
      </w:tr>
      <w:tr w:rsidR="000A72CE" w14:paraId="0B7646E3" w14:textId="77777777" w:rsidTr="00A53E84">
        <w:trPr>
          <w:tblHeader/>
        </w:trPr>
        <w:tc>
          <w:tcPr>
            <w:tcW w:w="9526" w:type="dxa"/>
            <w:gridSpan w:val="4"/>
            <w:vAlign w:val="center"/>
          </w:tcPr>
          <w:p w14:paraId="4456C4E1" w14:textId="1709113C" w:rsidR="008D43CA" w:rsidRDefault="008F69C7" w:rsidP="00A53E84">
            <w:pPr>
              <w:jc w:val="left"/>
              <w:rPr>
                <w:i/>
              </w:rPr>
            </w:pPr>
            <w:r w:rsidRPr="00A53E84">
              <w:rPr>
                <w:i/>
              </w:rPr>
              <w:t xml:space="preserve">As for test 7.1 and in addition load </w:t>
            </w:r>
            <w:r w:rsidR="00322370">
              <w:rPr>
                <w:i/>
              </w:rPr>
              <w:t>the exchange set</w:t>
            </w:r>
            <w:r w:rsidRPr="00A53E84">
              <w:rPr>
                <w:i/>
              </w:rPr>
              <w:t xml:space="preserve"> </w:t>
            </w:r>
            <w:proofErr w:type="spellStart"/>
            <w:r w:rsidRPr="00E012C8">
              <w:rPr>
                <w:b/>
                <w:bCs/>
                <w:i/>
              </w:rPr>
              <w:t>NavigationalHazardsOverview</w:t>
            </w:r>
            <w:proofErr w:type="spellEnd"/>
          </w:p>
          <w:p w14:paraId="24F44FDE" w14:textId="68EAD087" w:rsidR="008F69C7" w:rsidRPr="00A53E84" w:rsidRDefault="008F69C7" w:rsidP="00A53E84">
            <w:pPr>
              <w:jc w:val="left"/>
              <w:rPr>
                <w:i/>
              </w:rPr>
            </w:pPr>
          </w:p>
          <w:p w14:paraId="4BA8BD55" w14:textId="608576FB" w:rsidR="008F69C7" w:rsidRPr="00E012C8" w:rsidRDefault="008F69C7">
            <w:pPr>
              <w:pStyle w:val="ListParagraph"/>
              <w:numPr>
                <w:ilvl w:val="0"/>
                <w:numId w:val="41"/>
              </w:numPr>
              <w:jc w:val="left"/>
              <w:rPr>
                <w:i/>
              </w:rPr>
            </w:pPr>
            <w:r w:rsidRPr="00E012C8">
              <w:rPr>
                <w:i/>
              </w:rPr>
              <w:t xml:space="preserve">Select </w:t>
            </w:r>
            <w:r w:rsidR="00DE09B9" w:rsidRPr="00E012C8">
              <w:rPr>
                <w:i/>
              </w:rPr>
              <w:t>Display Category</w:t>
            </w:r>
            <w:r w:rsidRPr="00E012C8">
              <w:rPr>
                <w:i/>
              </w:rPr>
              <w:t xml:space="preserve"> Other </w:t>
            </w:r>
          </w:p>
          <w:p w14:paraId="23743CDF" w14:textId="7B325A1D" w:rsidR="008F69C7" w:rsidRPr="00E012C8" w:rsidRDefault="008F69C7">
            <w:pPr>
              <w:pStyle w:val="ListParagraph"/>
              <w:numPr>
                <w:ilvl w:val="0"/>
                <w:numId w:val="41"/>
              </w:numPr>
              <w:jc w:val="left"/>
              <w:rPr>
                <w:i/>
              </w:rPr>
            </w:pPr>
            <w:r w:rsidRPr="00E012C8">
              <w:rPr>
                <w:i/>
              </w:rPr>
              <w:t xml:space="preserve">Set the </w:t>
            </w:r>
            <w:r w:rsidR="0069033B" w:rsidRPr="00E012C8">
              <w:rPr>
                <w:i/>
              </w:rPr>
              <w:t xml:space="preserve">Safety Contour </w:t>
            </w:r>
            <w:r w:rsidRPr="00E012C8">
              <w:rPr>
                <w:i/>
              </w:rPr>
              <w:t>value to 11 m</w:t>
            </w:r>
          </w:p>
          <w:p w14:paraId="3D500C6E" w14:textId="114CDD4E" w:rsidR="008F69C7" w:rsidRPr="00E012C8" w:rsidRDefault="008F69C7">
            <w:pPr>
              <w:pStyle w:val="ListParagraph"/>
              <w:numPr>
                <w:ilvl w:val="0"/>
                <w:numId w:val="41"/>
              </w:numPr>
              <w:jc w:val="left"/>
              <w:rPr>
                <w:i/>
              </w:rPr>
            </w:pPr>
            <w:r w:rsidRPr="00E012C8">
              <w:rPr>
                <w:i/>
              </w:rPr>
              <w:t xml:space="preserve">Set the </w:t>
            </w:r>
            <w:r w:rsidR="0069033B" w:rsidRPr="00E012C8">
              <w:rPr>
                <w:i/>
              </w:rPr>
              <w:t xml:space="preserve">Safety Depth  </w:t>
            </w:r>
            <w:r w:rsidRPr="00E012C8">
              <w:rPr>
                <w:i/>
              </w:rPr>
              <w:t xml:space="preserve">value to 30 m </w:t>
            </w:r>
          </w:p>
          <w:p w14:paraId="42F9B47F" w14:textId="77777777" w:rsidR="008F69C7" w:rsidRPr="00E012C8" w:rsidRDefault="008F69C7">
            <w:pPr>
              <w:pStyle w:val="ListParagraph"/>
              <w:numPr>
                <w:ilvl w:val="0"/>
                <w:numId w:val="41"/>
              </w:numPr>
              <w:jc w:val="left"/>
              <w:rPr>
                <w:i/>
              </w:rPr>
            </w:pPr>
            <w:r w:rsidRPr="00E012C8">
              <w:rPr>
                <w:i/>
              </w:rPr>
              <w:t xml:space="preserve">Select Symbolized Boundaries </w:t>
            </w:r>
          </w:p>
          <w:p w14:paraId="008E527E" w14:textId="75503D36" w:rsidR="008F69C7" w:rsidRPr="00E012C8" w:rsidRDefault="008F69C7">
            <w:pPr>
              <w:pStyle w:val="ListParagraph"/>
              <w:numPr>
                <w:ilvl w:val="0"/>
                <w:numId w:val="41"/>
              </w:numPr>
              <w:jc w:val="left"/>
              <w:rPr>
                <w:i/>
              </w:rPr>
            </w:pPr>
            <w:r w:rsidRPr="00E012C8">
              <w:rPr>
                <w:i/>
              </w:rPr>
              <w:t xml:space="preserve">Select </w:t>
            </w:r>
            <w:r w:rsidR="00C808C9">
              <w:rPr>
                <w:i/>
              </w:rPr>
              <w:t>Simplified Point Symbols = false</w:t>
            </w:r>
          </w:p>
          <w:p w14:paraId="56A823E7" w14:textId="733B799A" w:rsidR="000A72CE" w:rsidRPr="00E012C8" w:rsidRDefault="00D23291">
            <w:pPr>
              <w:pStyle w:val="ListParagraph"/>
              <w:numPr>
                <w:ilvl w:val="0"/>
                <w:numId w:val="41"/>
              </w:numPr>
              <w:jc w:val="left"/>
              <w:rPr>
                <w:i/>
              </w:rPr>
            </w:pPr>
            <w:r w:rsidRPr="00E012C8">
              <w:rPr>
                <w:i/>
              </w:rPr>
              <w:t>Select Contour label</w:t>
            </w:r>
          </w:p>
        </w:tc>
      </w:tr>
      <w:tr w:rsidR="000A72CE" w14:paraId="7773ADFC" w14:textId="77777777" w:rsidTr="00A53E84">
        <w:trPr>
          <w:tblHeader/>
        </w:trPr>
        <w:tc>
          <w:tcPr>
            <w:tcW w:w="9526" w:type="dxa"/>
            <w:gridSpan w:val="4"/>
            <w:shd w:val="clear" w:color="auto" w:fill="CCFFCC"/>
            <w:vAlign w:val="center"/>
          </w:tcPr>
          <w:p w14:paraId="538A3081" w14:textId="77777777" w:rsidR="000A72CE" w:rsidRPr="004065B1" w:rsidRDefault="000A72CE" w:rsidP="008A1BCC">
            <w:r w:rsidRPr="000A066E">
              <w:rPr>
                <w:b/>
              </w:rPr>
              <w:t>Action</w:t>
            </w:r>
          </w:p>
        </w:tc>
      </w:tr>
      <w:tr w:rsidR="000A72CE" w14:paraId="5FCBBEB5" w14:textId="77777777" w:rsidTr="00A53E84">
        <w:trPr>
          <w:tblHeader/>
        </w:trPr>
        <w:tc>
          <w:tcPr>
            <w:tcW w:w="9526" w:type="dxa"/>
            <w:gridSpan w:val="4"/>
            <w:vAlign w:val="center"/>
          </w:tcPr>
          <w:p w14:paraId="2BE696AE" w14:textId="51173EB6" w:rsidR="008F69C7" w:rsidRPr="00A53E84" w:rsidRDefault="008F69C7" w:rsidP="002164D3">
            <w:pPr>
              <w:jc w:val="left"/>
              <w:rPr>
                <w:i/>
              </w:rPr>
            </w:pPr>
            <w:r w:rsidRPr="00A53E84">
              <w:rPr>
                <w:i/>
              </w:rPr>
              <w:t xml:space="preserve">Select position 39°27′•000N 104°49′•000W at </w:t>
            </w:r>
            <w:r w:rsidR="008D43CA">
              <w:rPr>
                <w:i/>
              </w:rPr>
              <w:t>maximum display</w:t>
            </w:r>
            <w:r w:rsidR="008D43CA" w:rsidRPr="00A53E84">
              <w:rPr>
                <w:i/>
              </w:rPr>
              <w:t xml:space="preserve"> </w:t>
            </w:r>
            <w:r w:rsidRPr="00A53E84">
              <w:rPr>
                <w:i/>
              </w:rPr>
              <w:t xml:space="preserve">scale (1:350 000) of </w:t>
            </w:r>
            <w:r w:rsidR="008D43CA">
              <w:rPr>
                <w:i/>
              </w:rPr>
              <w:t>101</w:t>
            </w:r>
            <w:r w:rsidR="008D43CA" w:rsidRPr="00A53E84">
              <w:rPr>
                <w:i/>
              </w:rPr>
              <w:t>AA</w:t>
            </w:r>
            <w:r w:rsidR="008D43CA">
              <w:rPr>
                <w:i/>
              </w:rPr>
              <w:t>00</w:t>
            </w:r>
            <w:r w:rsidR="008D43CA" w:rsidRPr="00A53E84">
              <w:rPr>
                <w:i/>
              </w:rPr>
              <w:t>OVRVU</w:t>
            </w:r>
            <w:r w:rsidRPr="00A53E84">
              <w:rPr>
                <w:i/>
              </w:rPr>
              <w:t>.</w:t>
            </w:r>
          </w:p>
          <w:p w14:paraId="482F6E0C" w14:textId="2AC6F942" w:rsidR="008F69C7" w:rsidRPr="00A53E84" w:rsidRDefault="008F69C7" w:rsidP="002164D3">
            <w:pPr>
              <w:jc w:val="left"/>
              <w:rPr>
                <w:i/>
              </w:rPr>
            </w:pPr>
            <w:r w:rsidRPr="00A53E84">
              <w:rPr>
                <w:i/>
              </w:rPr>
              <w:t>1) View chart before route planning</w:t>
            </w:r>
            <w:r w:rsidR="00865F2F">
              <w:rPr>
                <w:i/>
              </w:rPr>
              <w:t>.</w:t>
            </w:r>
          </w:p>
          <w:p w14:paraId="5E9D9E38" w14:textId="03CDBDF0" w:rsidR="000A72CE" w:rsidRPr="00A53E84" w:rsidRDefault="008F69C7" w:rsidP="002164D3">
            <w:pPr>
              <w:jc w:val="left"/>
              <w:rPr>
                <w:i/>
              </w:rPr>
            </w:pPr>
            <w:r w:rsidRPr="00A53E84">
              <w:rPr>
                <w:i/>
              </w:rPr>
              <w:t>2) Manually create a route connecting way points between feature</w:t>
            </w:r>
            <w:r w:rsidR="008D43CA">
              <w:rPr>
                <w:i/>
              </w:rPr>
              <w:t>s</w:t>
            </w:r>
            <w:r w:rsidRPr="00A53E84">
              <w:rPr>
                <w:i/>
              </w:rPr>
              <w:t xml:space="preserve"> marked WP11, WP24, WP25 and WP26. Set user-specified distance for indication navigational hazards as 0.5 NM. Check ENC symbols shown in the ECDIS against the corresponding graphical plot.</w:t>
            </w:r>
          </w:p>
        </w:tc>
      </w:tr>
      <w:tr w:rsidR="000A72CE" w14:paraId="4C5E9612" w14:textId="77777777" w:rsidTr="00A53E84">
        <w:trPr>
          <w:tblHeader/>
        </w:trPr>
        <w:tc>
          <w:tcPr>
            <w:tcW w:w="9526" w:type="dxa"/>
            <w:gridSpan w:val="4"/>
            <w:tcBorders>
              <w:bottom w:val="single" w:sz="4" w:space="0" w:color="auto"/>
            </w:tcBorders>
            <w:shd w:val="clear" w:color="auto" w:fill="CCFFCC"/>
            <w:vAlign w:val="center"/>
          </w:tcPr>
          <w:p w14:paraId="266002F7" w14:textId="77777777" w:rsidR="000A72CE" w:rsidRPr="004065B1" w:rsidRDefault="000A72CE" w:rsidP="008A1BCC">
            <w:r w:rsidRPr="000A066E">
              <w:rPr>
                <w:b/>
              </w:rPr>
              <w:t>Results</w:t>
            </w:r>
          </w:p>
        </w:tc>
      </w:tr>
      <w:tr w:rsidR="000A72CE" w14:paraId="3DCFFD66" w14:textId="77777777" w:rsidTr="00A53E84">
        <w:trPr>
          <w:tblHeader/>
        </w:trPr>
        <w:tc>
          <w:tcPr>
            <w:tcW w:w="9526" w:type="dxa"/>
            <w:gridSpan w:val="4"/>
            <w:tcBorders>
              <w:bottom w:val="nil"/>
            </w:tcBorders>
            <w:vAlign w:val="center"/>
          </w:tcPr>
          <w:p w14:paraId="63B0104C" w14:textId="77777777" w:rsidR="000A72CE" w:rsidRPr="00A53E84" w:rsidRDefault="008F69C7" w:rsidP="008A1BCC">
            <w:pPr>
              <w:jc w:val="left"/>
              <w:rPr>
                <w:i/>
              </w:rPr>
            </w:pPr>
            <w:r w:rsidRPr="00A53E84">
              <w:rPr>
                <w:i/>
              </w:rPr>
              <w:t>The ENC in the ECDIS should match the corresponding graphical plot shown below.</w:t>
            </w:r>
          </w:p>
          <w:p w14:paraId="746E12B1" w14:textId="77777777" w:rsidR="006549EF" w:rsidRPr="00A53E84" w:rsidRDefault="006549EF" w:rsidP="008A1BCC">
            <w:pPr>
              <w:jc w:val="left"/>
              <w:rPr>
                <w:i/>
              </w:rPr>
            </w:pPr>
          </w:p>
        </w:tc>
      </w:tr>
      <w:tr w:rsidR="008F69C7" w14:paraId="777C4509" w14:textId="77777777" w:rsidTr="00A53E84">
        <w:trPr>
          <w:tblHeader/>
        </w:trPr>
        <w:tc>
          <w:tcPr>
            <w:tcW w:w="9526" w:type="dxa"/>
            <w:gridSpan w:val="4"/>
            <w:tcBorders>
              <w:top w:val="nil"/>
              <w:bottom w:val="nil"/>
            </w:tcBorders>
            <w:vAlign w:val="center"/>
          </w:tcPr>
          <w:p w14:paraId="6F38F783" w14:textId="77777777" w:rsidR="008F69C7" w:rsidRPr="008F69C7" w:rsidRDefault="0018522C" w:rsidP="006549EF">
            <w:pPr>
              <w:jc w:val="center"/>
            </w:pPr>
            <w:r>
              <w:rPr>
                <w:noProof/>
                <w:lang w:eastAsia="en-GB"/>
              </w:rPr>
              <w:drawing>
                <wp:inline distT="0" distB="0" distL="0" distR="0" wp14:anchorId="6B1D7A50" wp14:editId="64EA5029">
                  <wp:extent cx="6010275" cy="2552700"/>
                  <wp:effectExtent l="0" t="0" r="9525" b="0"/>
                  <wp:docPr id="197" name="Picture 1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010275" cy="2552700"/>
                          </a:xfrm>
                          <a:prstGeom prst="rect">
                            <a:avLst/>
                          </a:prstGeom>
                          <a:noFill/>
                          <a:ln>
                            <a:noFill/>
                          </a:ln>
                        </pic:spPr>
                      </pic:pic>
                    </a:graphicData>
                  </a:graphic>
                </wp:inline>
              </w:drawing>
            </w:r>
          </w:p>
        </w:tc>
      </w:tr>
      <w:tr w:rsidR="008F69C7" w14:paraId="1A7B0704" w14:textId="77777777" w:rsidTr="00A53E84">
        <w:trPr>
          <w:tblHeader/>
        </w:trPr>
        <w:tc>
          <w:tcPr>
            <w:tcW w:w="9526" w:type="dxa"/>
            <w:gridSpan w:val="4"/>
            <w:tcBorders>
              <w:top w:val="nil"/>
            </w:tcBorders>
            <w:vAlign w:val="center"/>
          </w:tcPr>
          <w:p w14:paraId="75717290" w14:textId="714C43BB" w:rsidR="008F69C7" w:rsidRPr="00357E05" w:rsidRDefault="008F69C7" w:rsidP="00357E05">
            <w:pPr>
              <w:pStyle w:val="ListParagraph"/>
              <w:numPr>
                <w:ilvl w:val="0"/>
                <w:numId w:val="66"/>
              </w:numPr>
              <w:jc w:val="left"/>
              <w:rPr>
                <w:i/>
              </w:rPr>
            </w:pPr>
            <w:r w:rsidRPr="00357E05">
              <w:rPr>
                <w:i/>
              </w:rPr>
              <w:t xml:space="preserve">Situation before route planning. Chart </w:t>
            </w:r>
            <w:r w:rsidR="008D43CA" w:rsidRPr="00357E05">
              <w:rPr>
                <w:i/>
              </w:rPr>
              <w:t>101AA00OVRVU</w:t>
            </w:r>
            <w:r w:rsidR="008D43CA" w:rsidRPr="00357E05" w:rsidDel="008D43CA">
              <w:rPr>
                <w:i/>
              </w:rPr>
              <w:t xml:space="preserve"> </w:t>
            </w:r>
            <w:r w:rsidRPr="00357E05">
              <w:rPr>
                <w:i/>
              </w:rPr>
              <w:t>displayed as it is</w:t>
            </w:r>
          </w:p>
          <w:p w14:paraId="047EE84C" w14:textId="210036E3" w:rsidR="009274A1" w:rsidRPr="00357E05" w:rsidRDefault="009274A1" w:rsidP="00357E05">
            <w:pPr>
              <w:pStyle w:val="ListParagraph"/>
              <w:numPr>
                <w:ilvl w:val="0"/>
                <w:numId w:val="66"/>
              </w:numPr>
              <w:jc w:val="left"/>
              <w:rPr>
                <w:i/>
              </w:rPr>
            </w:pPr>
            <w:r>
              <w:rPr>
                <w:b/>
                <w:noProof/>
                <w:lang w:eastAsia="en-GB"/>
              </w:rPr>
              <w:t>tbd</w:t>
            </w:r>
          </w:p>
          <w:p w14:paraId="1C44E7BD" w14:textId="77777777" w:rsidR="006549EF" w:rsidRPr="00A53E84" w:rsidRDefault="006549EF" w:rsidP="008A1BCC">
            <w:pPr>
              <w:jc w:val="left"/>
              <w:rPr>
                <w:i/>
              </w:rPr>
            </w:pPr>
          </w:p>
        </w:tc>
      </w:tr>
    </w:tbl>
    <w:p w14:paraId="7CC8F79F" w14:textId="77777777" w:rsidR="000A72CE" w:rsidRDefault="000A72CE" w:rsidP="000A72CE"/>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1"/>
      </w:tblGrid>
      <w:tr w:rsidR="008F69C7" w14:paraId="0DDBC492" w14:textId="77777777" w:rsidTr="006549EF">
        <w:trPr>
          <w:tblHeader/>
        </w:trPr>
        <w:tc>
          <w:tcPr>
            <w:tcW w:w="9526" w:type="dxa"/>
            <w:tcBorders>
              <w:bottom w:val="nil"/>
            </w:tcBorders>
            <w:vAlign w:val="center"/>
          </w:tcPr>
          <w:p w14:paraId="44D0806E" w14:textId="77777777" w:rsidR="008F69C7" w:rsidRPr="008F69C7" w:rsidRDefault="0018522C" w:rsidP="006549EF">
            <w:pPr>
              <w:jc w:val="center"/>
            </w:pPr>
            <w:r>
              <w:rPr>
                <w:noProof/>
                <w:lang w:eastAsia="en-GB"/>
              </w:rPr>
              <w:lastRenderedPageBreak/>
              <w:drawing>
                <wp:inline distT="0" distB="0" distL="0" distR="0" wp14:anchorId="0C1233E7" wp14:editId="315DD3D3">
                  <wp:extent cx="6010275" cy="2533650"/>
                  <wp:effectExtent l="0" t="0" r="9525" b="0"/>
                  <wp:docPr id="198" name="Picture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tc>
      </w:tr>
      <w:tr w:rsidR="008F69C7" w14:paraId="37E781F8" w14:textId="77777777" w:rsidTr="006549EF">
        <w:trPr>
          <w:tblHeader/>
        </w:trPr>
        <w:tc>
          <w:tcPr>
            <w:tcW w:w="9526" w:type="dxa"/>
            <w:tcBorders>
              <w:top w:val="nil"/>
            </w:tcBorders>
            <w:vAlign w:val="center"/>
          </w:tcPr>
          <w:p w14:paraId="4310C8E4" w14:textId="4BB4EF12" w:rsidR="008F69C7" w:rsidRPr="00A53E84" w:rsidRDefault="008F69C7" w:rsidP="00ED668D">
            <w:pPr>
              <w:jc w:val="left"/>
              <w:rPr>
                <w:i/>
              </w:rPr>
            </w:pPr>
            <w:r w:rsidRPr="00A53E84">
              <w:rPr>
                <w:i/>
              </w:rPr>
              <w:t xml:space="preserve">2) Situation after route planning. Alerts indicated from largest scale available for each location.  An example with </w:t>
            </w:r>
            <w:r w:rsidR="0069033B">
              <w:rPr>
                <w:i/>
              </w:rPr>
              <w:t xml:space="preserve">Safety Contour </w:t>
            </w:r>
            <w:r w:rsidRPr="00A53E84">
              <w:rPr>
                <w:i/>
              </w:rPr>
              <w:t>= 11 m.</w:t>
            </w:r>
          </w:p>
          <w:p w14:paraId="75F7A0FA" w14:textId="77777777" w:rsidR="006549EF" w:rsidRPr="00A53E84" w:rsidRDefault="006549EF" w:rsidP="00ED668D">
            <w:pPr>
              <w:jc w:val="left"/>
              <w:rPr>
                <w:i/>
              </w:rPr>
            </w:pPr>
          </w:p>
        </w:tc>
      </w:tr>
    </w:tbl>
    <w:p w14:paraId="4771D758" w14:textId="62ED3DC6" w:rsidR="008F69C7" w:rsidRDefault="008F69C7" w:rsidP="000A72CE"/>
    <w:p w14:paraId="22493D73" w14:textId="7FA0906F" w:rsidR="00C808C9" w:rsidRPr="007E2CFE" w:rsidRDefault="00C808C9" w:rsidP="00C808C9">
      <w:pPr>
        <w:pStyle w:val="Heading3"/>
      </w:pPr>
      <w:r>
        <w:t>Detection and Notification of Safety Contour – Water Level Adjustment</w:t>
      </w:r>
      <w:r w:rsidR="00BE2A73">
        <w: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C808C9" w14:paraId="7757EF25" w14:textId="77777777" w:rsidTr="00357E05">
        <w:trPr>
          <w:trHeight w:val="454"/>
          <w:tblHeader/>
        </w:trPr>
        <w:tc>
          <w:tcPr>
            <w:tcW w:w="2381" w:type="dxa"/>
            <w:shd w:val="clear" w:color="auto" w:fill="CCFFCC"/>
            <w:vAlign w:val="center"/>
          </w:tcPr>
          <w:p w14:paraId="6EC72FEE" w14:textId="77777777" w:rsidR="00C808C9" w:rsidRPr="004065B1" w:rsidRDefault="00C808C9" w:rsidP="00280DEE">
            <w:r w:rsidRPr="000A066E">
              <w:rPr>
                <w:b/>
              </w:rPr>
              <w:t>Test Reference</w:t>
            </w:r>
          </w:p>
        </w:tc>
        <w:tc>
          <w:tcPr>
            <w:tcW w:w="2381" w:type="dxa"/>
            <w:shd w:val="clear" w:color="auto" w:fill="CCFFCC"/>
            <w:vAlign w:val="center"/>
          </w:tcPr>
          <w:p w14:paraId="6A869E6A" w14:textId="31FFD362" w:rsidR="00C808C9" w:rsidRPr="004065B1" w:rsidRDefault="00BE2A73" w:rsidP="00280DEE">
            <w:proofErr w:type="spellStart"/>
            <w:r>
              <w:t>SafetyContourWLA</w:t>
            </w:r>
            <w:proofErr w:type="spellEnd"/>
          </w:p>
        </w:tc>
        <w:tc>
          <w:tcPr>
            <w:tcW w:w="2382" w:type="dxa"/>
            <w:shd w:val="clear" w:color="auto" w:fill="CCFFCC"/>
            <w:vAlign w:val="center"/>
          </w:tcPr>
          <w:p w14:paraId="49784A82" w14:textId="77777777" w:rsidR="00C808C9" w:rsidRPr="004065B1" w:rsidRDefault="00C808C9" w:rsidP="00280DEE">
            <w:r w:rsidRPr="000A066E">
              <w:rPr>
                <w:b/>
              </w:rPr>
              <w:t>IHO Reference</w:t>
            </w:r>
          </w:p>
        </w:tc>
        <w:tc>
          <w:tcPr>
            <w:tcW w:w="2382" w:type="dxa"/>
            <w:shd w:val="clear" w:color="auto" w:fill="CCFFCC"/>
            <w:vAlign w:val="center"/>
          </w:tcPr>
          <w:p w14:paraId="0E2C64FA" w14:textId="77777777" w:rsidR="00DB27A6" w:rsidRPr="00413780" w:rsidRDefault="00C808C9" w:rsidP="00280DEE">
            <w:r>
              <w:t>(</w:t>
            </w:r>
            <w:r w:rsidRPr="00413780">
              <w:t>S-</w:t>
            </w:r>
            <w:r>
              <w:t>100</w:t>
            </w:r>
            <w:r w:rsidRPr="00413780">
              <w:t xml:space="preserve"> Part </w:t>
            </w:r>
            <w:r>
              <w:t>9/</w:t>
            </w:r>
          </w:p>
          <w:p w14:paraId="18D3A401"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6CF3CB0" w14:textId="2C7561FE" w:rsidR="00C808C9" w:rsidRPr="004065B1" w:rsidRDefault="00C808C9" w:rsidP="00280DEE"/>
        </w:tc>
      </w:tr>
      <w:tr w:rsidR="00C808C9" w14:paraId="219D1624" w14:textId="77777777" w:rsidTr="00357E05">
        <w:trPr>
          <w:tblHeader/>
        </w:trPr>
        <w:tc>
          <w:tcPr>
            <w:tcW w:w="9526" w:type="dxa"/>
            <w:gridSpan w:val="4"/>
            <w:shd w:val="clear" w:color="auto" w:fill="CCFFCC"/>
            <w:vAlign w:val="center"/>
          </w:tcPr>
          <w:p w14:paraId="037E5C06" w14:textId="77777777" w:rsidR="00C808C9" w:rsidRDefault="00C808C9" w:rsidP="00280DEE">
            <w:r w:rsidRPr="000A066E">
              <w:rPr>
                <w:b/>
              </w:rPr>
              <w:t>Test description</w:t>
            </w:r>
          </w:p>
        </w:tc>
      </w:tr>
      <w:tr w:rsidR="00C808C9" w14:paraId="6C2605B9" w14:textId="77777777" w:rsidTr="00280DEE">
        <w:trPr>
          <w:tblHeader/>
        </w:trPr>
        <w:tc>
          <w:tcPr>
            <w:tcW w:w="9526" w:type="dxa"/>
            <w:gridSpan w:val="4"/>
            <w:vAlign w:val="center"/>
          </w:tcPr>
          <w:p w14:paraId="22673341" w14:textId="1456D111" w:rsidR="00C808C9" w:rsidRPr="00C808C9" w:rsidRDefault="00C808C9" w:rsidP="00C808C9">
            <w:pPr>
              <w:rPr>
                <w:i/>
              </w:rPr>
            </w:pPr>
            <w:r w:rsidRPr="00A53E84">
              <w:rPr>
                <w:i/>
              </w:rPr>
              <w:t>The purpose of this test is to verify by observation that ECDIS provides an appropriate indication when the Mariner plans a route across an own ship's safety contour</w:t>
            </w:r>
            <w:r>
              <w:rPr>
                <w:i/>
              </w:rPr>
              <w:t xml:space="preserve"> whilst operating with Water Level Adjustment enabled in areas of S-101, S-102 and S-104 coverage.</w:t>
            </w:r>
          </w:p>
        </w:tc>
      </w:tr>
      <w:tr w:rsidR="00C808C9" w14:paraId="3A059A09" w14:textId="77777777" w:rsidTr="00357E05">
        <w:trPr>
          <w:tblHeader/>
        </w:trPr>
        <w:tc>
          <w:tcPr>
            <w:tcW w:w="9526" w:type="dxa"/>
            <w:gridSpan w:val="4"/>
            <w:shd w:val="clear" w:color="auto" w:fill="CCFFCC"/>
            <w:vAlign w:val="center"/>
          </w:tcPr>
          <w:p w14:paraId="09B6847E" w14:textId="77777777" w:rsidR="00C808C9" w:rsidRPr="004065B1" w:rsidRDefault="00C808C9" w:rsidP="00280DEE">
            <w:r w:rsidRPr="000A066E">
              <w:rPr>
                <w:b/>
              </w:rPr>
              <w:t>Setup</w:t>
            </w:r>
          </w:p>
        </w:tc>
      </w:tr>
      <w:tr w:rsidR="00C808C9" w14:paraId="4DCE8E9A" w14:textId="77777777" w:rsidTr="00280DEE">
        <w:trPr>
          <w:tblHeader/>
        </w:trPr>
        <w:tc>
          <w:tcPr>
            <w:tcW w:w="9526" w:type="dxa"/>
            <w:gridSpan w:val="4"/>
            <w:vAlign w:val="center"/>
          </w:tcPr>
          <w:p w14:paraId="32D07545" w14:textId="77777777" w:rsidR="00C808C9" w:rsidRDefault="00C808C9" w:rsidP="00C808C9">
            <w:r>
              <w:rPr>
                <w:i/>
              </w:rPr>
              <w:t xml:space="preserve">As for test </w:t>
            </w:r>
            <w:proofErr w:type="spellStart"/>
            <w:r>
              <w:t>SafetyContour</w:t>
            </w:r>
            <w:proofErr w:type="spellEnd"/>
            <w:r>
              <w:t xml:space="preserve"> with the additional settings:</w:t>
            </w:r>
          </w:p>
          <w:p w14:paraId="6D7A4890" w14:textId="77777777" w:rsidR="00C808C9" w:rsidRDefault="00C808C9">
            <w:pPr>
              <w:pStyle w:val="ListParagraph"/>
              <w:numPr>
                <w:ilvl w:val="0"/>
                <w:numId w:val="14"/>
              </w:numPr>
            </w:pPr>
            <w:r>
              <w:t>Set User Selected Safety Contour = 11.4m</w:t>
            </w:r>
          </w:p>
          <w:p w14:paraId="37636CDA" w14:textId="77777777" w:rsidR="00C808C9" w:rsidRDefault="00C808C9">
            <w:pPr>
              <w:pStyle w:val="ListParagraph"/>
              <w:numPr>
                <w:ilvl w:val="0"/>
                <w:numId w:val="14"/>
              </w:numPr>
            </w:pPr>
            <w:r>
              <w:t>Select Water Level Adjustment = true</w:t>
            </w:r>
          </w:p>
          <w:p w14:paraId="4E091745" w14:textId="7C15713D" w:rsidR="00C808C9" w:rsidRPr="00C808C9" w:rsidRDefault="00C808C9">
            <w:pPr>
              <w:pStyle w:val="ListParagraph"/>
              <w:numPr>
                <w:ilvl w:val="0"/>
                <w:numId w:val="14"/>
              </w:numPr>
            </w:pPr>
            <w:r>
              <w:t>Set system date = 2022-14-11</w:t>
            </w:r>
          </w:p>
        </w:tc>
      </w:tr>
      <w:tr w:rsidR="00C808C9" w14:paraId="56499218" w14:textId="77777777" w:rsidTr="00357E05">
        <w:trPr>
          <w:tblHeader/>
        </w:trPr>
        <w:tc>
          <w:tcPr>
            <w:tcW w:w="9526" w:type="dxa"/>
            <w:gridSpan w:val="4"/>
            <w:shd w:val="clear" w:color="auto" w:fill="CCFFCC"/>
            <w:vAlign w:val="center"/>
          </w:tcPr>
          <w:p w14:paraId="0841904D" w14:textId="77777777" w:rsidR="00C808C9" w:rsidRPr="004065B1" w:rsidRDefault="00C808C9" w:rsidP="00280DEE">
            <w:r w:rsidRPr="000A066E">
              <w:rPr>
                <w:b/>
              </w:rPr>
              <w:t>Action</w:t>
            </w:r>
          </w:p>
        </w:tc>
      </w:tr>
      <w:tr w:rsidR="00C808C9" w14:paraId="751E3776" w14:textId="77777777" w:rsidTr="00280DEE">
        <w:trPr>
          <w:tblHeader/>
        </w:trPr>
        <w:tc>
          <w:tcPr>
            <w:tcW w:w="9526" w:type="dxa"/>
            <w:gridSpan w:val="4"/>
            <w:vAlign w:val="center"/>
          </w:tcPr>
          <w:p w14:paraId="5F767E6E" w14:textId="77777777" w:rsidR="00C808C9" w:rsidRDefault="00C808C9" w:rsidP="00280DEE">
            <w:pPr>
              <w:rPr>
                <w:i/>
              </w:rPr>
            </w:pPr>
          </w:p>
          <w:p w14:paraId="5FDD2863" w14:textId="1AB9CEBF" w:rsidR="00C808C9" w:rsidRDefault="00C808C9" w:rsidP="00280DEE">
            <w:pPr>
              <w:rPr>
                <w:i/>
              </w:rPr>
            </w:pPr>
            <w:r w:rsidRPr="00A53E84">
              <w:rPr>
                <w:i/>
              </w:rPr>
              <w:t>Check ENC symbols shown in the ECDIS against the corresponding graphical plot.</w:t>
            </w:r>
          </w:p>
          <w:p w14:paraId="4263436B" w14:textId="77777777" w:rsidR="00C808C9" w:rsidRPr="00EF287F" w:rsidRDefault="00C808C9" w:rsidP="00280DEE">
            <w:pPr>
              <w:rPr>
                <w:i/>
              </w:rPr>
            </w:pPr>
          </w:p>
        </w:tc>
      </w:tr>
      <w:tr w:rsidR="00C808C9" w14:paraId="4BB4D20D" w14:textId="77777777" w:rsidTr="00357E05">
        <w:trPr>
          <w:tblHeader/>
        </w:trPr>
        <w:tc>
          <w:tcPr>
            <w:tcW w:w="9526" w:type="dxa"/>
            <w:gridSpan w:val="4"/>
            <w:shd w:val="clear" w:color="auto" w:fill="CCFFCC"/>
            <w:vAlign w:val="center"/>
          </w:tcPr>
          <w:p w14:paraId="234290AC" w14:textId="77777777" w:rsidR="00C808C9" w:rsidRPr="004065B1" w:rsidRDefault="00C808C9" w:rsidP="00280DEE">
            <w:r w:rsidRPr="000A066E">
              <w:rPr>
                <w:b/>
              </w:rPr>
              <w:t>Results</w:t>
            </w:r>
          </w:p>
        </w:tc>
      </w:tr>
      <w:tr w:rsidR="00C808C9" w14:paraId="6CAA3988" w14:textId="77777777" w:rsidTr="00280DEE">
        <w:trPr>
          <w:tblHeader/>
        </w:trPr>
        <w:tc>
          <w:tcPr>
            <w:tcW w:w="9526" w:type="dxa"/>
            <w:gridSpan w:val="4"/>
            <w:vAlign w:val="center"/>
          </w:tcPr>
          <w:p w14:paraId="72EB2612" w14:textId="77777777" w:rsidR="00C808C9" w:rsidRDefault="00C808C9" w:rsidP="00280DEE">
            <w:pPr>
              <w:jc w:val="left"/>
              <w:rPr>
                <w:rFonts w:cs="Arial"/>
                <w:i/>
                <w:iCs/>
                <w:position w:val="-1"/>
                <w:lang w:val="en-US"/>
              </w:rPr>
            </w:pPr>
          </w:p>
          <w:p w14:paraId="55117E20" w14:textId="77777777" w:rsidR="00C808C9" w:rsidRDefault="00C808C9" w:rsidP="00C808C9">
            <w:pPr>
              <w:jc w:val="left"/>
              <w:rPr>
                <w:rFonts w:cs="Arial"/>
                <w:i/>
                <w:iCs/>
                <w:position w:val="-1"/>
                <w:lang w:val="en-US"/>
              </w:rPr>
            </w:pPr>
            <w:r>
              <w:rPr>
                <w:rFonts w:cs="Arial"/>
                <w:i/>
                <w:iCs/>
                <w:position w:val="-1"/>
                <w:lang w:val="en-US"/>
              </w:rPr>
              <w:t>Verify correct existence of user selected safety contour in areas without either S-102 or S-104 coverage, areas with only S-102 coverage and areas with both S-102 and S-104 coverage.</w:t>
            </w:r>
          </w:p>
          <w:p w14:paraId="47EC8D33" w14:textId="77777777" w:rsidR="00C808C9" w:rsidRDefault="00C808C9" w:rsidP="00C808C9">
            <w:pPr>
              <w:jc w:val="left"/>
              <w:rPr>
                <w:rFonts w:cs="Arial"/>
                <w:i/>
                <w:iCs/>
                <w:position w:val="-1"/>
                <w:lang w:val="en-US"/>
              </w:rPr>
            </w:pPr>
          </w:p>
          <w:p w14:paraId="41CCE642" w14:textId="14707759" w:rsidR="009274A1" w:rsidRPr="00C808C9" w:rsidRDefault="00C808C9" w:rsidP="00C808C9">
            <w:pPr>
              <w:jc w:val="left"/>
              <w:rPr>
                <w:rFonts w:cs="Arial"/>
                <w:i/>
                <w:iCs/>
                <w:position w:val="-1"/>
                <w:lang w:val="en-US"/>
              </w:rPr>
            </w:pPr>
            <w:r>
              <w:rPr>
                <w:rFonts w:cs="Arial"/>
                <w:i/>
                <w:iCs/>
                <w:position w:val="-1"/>
                <w:lang w:val="en-US"/>
              </w:rPr>
              <w:t xml:space="preserve">Areas should be delimited and permanent indications of WLA mode shown as per test </w:t>
            </w:r>
            <w:proofErr w:type="spellStart"/>
            <w:r>
              <w:rPr>
                <w:rFonts w:cs="Arial"/>
                <w:i/>
                <w:iCs/>
                <w:position w:val="-1"/>
                <w:lang w:val="en-US"/>
              </w:rPr>
              <w:t>WaterLevelAdjustment</w:t>
            </w:r>
            <w:proofErr w:type="spellEnd"/>
            <w:r>
              <w:rPr>
                <w:rFonts w:cs="Arial"/>
                <w:i/>
                <w:iCs/>
                <w:position w:val="-1"/>
                <w:lang w:val="en-US"/>
              </w:rPr>
              <w:t>.</w:t>
            </w:r>
          </w:p>
        </w:tc>
      </w:tr>
    </w:tbl>
    <w:p w14:paraId="4267CCBD" w14:textId="1259DE8F" w:rsidR="00C808C9" w:rsidRDefault="00C808C9" w:rsidP="000A72CE"/>
    <w:p w14:paraId="755F130C" w14:textId="7744758E" w:rsidR="000A72CE" w:rsidRDefault="006549EF" w:rsidP="00C808C9">
      <w:pPr>
        <w:pStyle w:val="Heading2"/>
        <w:numPr>
          <w:ilvl w:val="0"/>
          <w:numId w:val="0"/>
        </w:numPr>
        <w:ind w:left="576"/>
      </w:pPr>
      <w:r>
        <w:br w:type="page"/>
      </w:r>
      <w:bookmarkStart w:id="1372" w:name="_Toc152748613"/>
      <w:r w:rsidR="000A72CE">
        <w:lastRenderedPageBreak/>
        <w:t xml:space="preserve">Detection and Notification of the </w:t>
      </w:r>
      <w:r w:rsidR="0069033B">
        <w:t xml:space="preserve">Safety Contour </w:t>
      </w:r>
      <w:r w:rsidR="000A72CE">
        <w:t>- Basic test – Monitoring Mode</w:t>
      </w:r>
      <w:bookmarkEnd w:id="1372"/>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81"/>
        <w:gridCol w:w="2381"/>
        <w:gridCol w:w="2382"/>
        <w:gridCol w:w="2382"/>
      </w:tblGrid>
      <w:tr w:rsidR="000A72CE" w14:paraId="75CB6C17" w14:textId="77777777" w:rsidTr="00A53E84">
        <w:trPr>
          <w:trHeight w:val="454"/>
          <w:tblHeader/>
        </w:trPr>
        <w:tc>
          <w:tcPr>
            <w:tcW w:w="2381" w:type="dxa"/>
            <w:shd w:val="clear" w:color="auto" w:fill="CCFFCC"/>
            <w:vAlign w:val="center"/>
          </w:tcPr>
          <w:p w14:paraId="5B6AA985" w14:textId="77777777" w:rsidR="000A72CE" w:rsidRPr="004065B1" w:rsidRDefault="000A72CE" w:rsidP="008A1BCC">
            <w:r w:rsidRPr="000A066E">
              <w:rPr>
                <w:b/>
              </w:rPr>
              <w:t>Test Reference</w:t>
            </w:r>
          </w:p>
        </w:tc>
        <w:tc>
          <w:tcPr>
            <w:tcW w:w="2381" w:type="dxa"/>
            <w:shd w:val="clear" w:color="auto" w:fill="CCFFCC"/>
            <w:vAlign w:val="center"/>
          </w:tcPr>
          <w:p w14:paraId="25F63E64" w14:textId="7A435E84" w:rsidR="000A72CE" w:rsidRPr="004065B1" w:rsidRDefault="005E38EB" w:rsidP="008A1BCC">
            <w:proofErr w:type="spellStart"/>
            <w:r>
              <w:t>SafetyContourMon</w:t>
            </w:r>
            <w:proofErr w:type="spellEnd"/>
          </w:p>
        </w:tc>
        <w:tc>
          <w:tcPr>
            <w:tcW w:w="2382" w:type="dxa"/>
            <w:shd w:val="clear" w:color="auto" w:fill="CCFFCC"/>
            <w:vAlign w:val="center"/>
          </w:tcPr>
          <w:p w14:paraId="72C44B75" w14:textId="77777777" w:rsidR="000A72CE" w:rsidRPr="004065B1" w:rsidRDefault="000A72CE" w:rsidP="008A1BCC">
            <w:r w:rsidRPr="000A066E">
              <w:rPr>
                <w:b/>
              </w:rPr>
              <w:t>IHO Reference</w:t>
            </w:r>
          </w:p>
        </w:tc>
        <w:tc>
          <w:tcPr>
            <w:tcW w:w="2382" w:type="dxa"/>
            <w:shd w:val="clear" w:color="auto" w:fill="CCFFCC"/>
            <w:vAlign w:val="center"/>
          </w:tcPr>
          <w:p w14:paraId="1B702BD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6F8FAC21" w14:textId="058DE385" w:rsidR="000A72CE" w:rsidRPr="004065B1" w:rsidRDefault="000A72CE" w:rsidP="008A1BCC"/>
        </w:tc>
      </w:tr>
      <w:tr w:rsidR="000A72CE" w14:paraId="1EC6895B" w14:textId="77777777" w:rsidTr="00A53E84">
        <w:trPr>
          <w:tblHeader/>
        </w:trPr>
        <w:tc>
          <w:tcPr>
            <w:tcW w:w="9526" w:type="dxa"/>
            <w:gridSpan w:val="4"/>
            <w:shd w:val="clear" w:color="auto" w:fill="CCFFCC"/>
            <w:vAlign w:val="center"/>
          </w:tcPr>
          <w:p w14:paraId="17FEA32C" w14:textId="77777777" w:rsidR="000A72CE" w:rsidRDefault="000A72CE" w:rsidP="008A1BCC">
            <w:r w:rsidRPr="000A066E">
              <w:rPr>
                <w:b/>
              </w:rPr>
              <w:t>Test description</w:t>
            </w:r>
          </w:p>
        </w:tc>
      </w:tr>
      <w:tr w:rsidR="000A72CE" w14:paraId="1A6FB0FC" w14:textId="77777777" w:rsidTr="00A53E84">
        <w:trPr>
          <w:tblHeader/>
        </w:trPr>
        <w:tc>
          <w:tcPr>
            <w:tcW w:w="9526" w:type="dxa"/>
            <w:gridSpan w:val="4"/>
            <w:vAlign w:val="center"/>
          </w:tcPr>
          <w:p w14:paraId="41902EA4" w14:textId="47E435AD" w:rsidR="006549EF" w:rsidRPr="00A53E84" w:rsidRDefault="006549EF" w:rsidP="002164D3">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sidR="008D43CA">
              <w:rPr>
                <w:i/>
              </w:rPr>
              <w:t>features</w:t>
            </w:r>
            <w:r w:rsidR="008D43CA" w:rsidRPr="00A53E84">
              <w:rPr>
                <w:i/>
              </w:rPr>
              <w:t xml:space="preserve"> </w:t>
            </w:r>
            <w:r w:rsidRPr="00A53E84">
              <w:rPr>
                <w:i/>
              </w:rPr>
              <w:t xml:space="preserve">satisfying the conditions for this test are listed in section </w:t>
            </w:r>
            <w:r w:rsidR="008D43CA">
              <w:rPr>
                <w:i/>
              </w:rPr>
              <w:t xml:space="preserve">S-98 XXX-XXX </w:t>
            </w:r>
            <w:r w:rsidRPr="00A53E84">
              <w:rPr>
                <w:i/>
              </w:rPr>
              <w:t xml:space="preserve">and are included in the test cell </w:t>
            </w:r>
            <w:r w:rsidR="008D43CA">
              <w:rPr>
                <w:i/>
              </w:rPr>
              <w:t>101AA00</w:t>
            </w:r>
            <w:r w:rsidRPr="00A53E84">
              <w:rPr>
                <w:i/>
              </w:rPr>
              <w:t>SAFCO.000.</w:t>
            </w:r>
          </w:p>
          <w:p w14:paraId="535A2776" w14:textId="77777777" w:rsidR="006549EF" w:rsidRPr="00A53E84" w:rsidRDefault="006549EF" w:rsidP="002164D3">
            <w:pPr>
              <w:jc w:val="left"/>
              <w:rPr>
                <w:i/>
              </w:rPr>
            </w:pPr>
          </w:p>
          <w:p w14:paraId="44A8CA8F" w14:textId="732B94CB" w:rsidR="000A72CE" w:rsidRPr="00A53E84" w:rsidRDefault="006549EF" w:rsidP="002164D3">
            <w:pPr>
              <w:jc w:val="left"/>
              <w:rPr>
                <w:i/>
              </w:rPr>
            </w:pPr>
            <w:r w:rsidRPr="00A53E84">
              <w:rPr>
                <w:i/>
              </w:rPr>
              <w:t xml:space="preserve">This test is performed by loading the test cell </w:t>
            </w:r>
            <w:r w:rsidR="008D43CA">
              <w:rPr>
                <w:i/>
              </w:rPr>
              <w:t>101AA00</w:t>
            </w:r>
            <w:r w:rsidR="008D43CA" w:rsidRPr="00A53E84">
              <w:rPr>
                <w:i/>
              </w:rPr>
              <w:t>SAFCO</w:t>
            </w:r>
            <w:r w:rsidRPr="00A53E84">
              <w:rPr>
                <w:i/>
              </w:rPr>
              <w:t xml:space="preserve">.000,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 7.1 (Route plan) corresponding to each set of </w:t>
            </w:r>
            <w:r w:rsidR="0069033B">
              <w:rPr>
                <w:i/>
              </w:rPr>
              <w:t xml:space="preserve">Safety Contour </w:t>
            </w:r>
            <w:r w:rsidRPr="00A53E84">
              <w:rPr>
                <w:i/>
              </w:rPr>
              <w:t>settings.</w:t>
            </w:r>
          </w:p>
        </w:tc>
      </w:tr>
      <w:tr w:rsidR="000A72CE" w14:paraId="01F8B3FC" w14:textId="77777777" w:rsidTr="00A53E84">
        <w:trPr>
          <w:tblHeader/>
        </w:trPr>
        <w:tc>
          <w:tcPr>
            <w:tcW w:w="9526" w:type="dxa"/>
            <w:gridSpan w:val="4"/>
            <w:shd w:val="clear" w:color="auto" w:fill="CCFFCC"/>
            <w:vAlign w:val="center"/>
          </w:tcPr>
          <w:p w14:paraId="49E56FA4" w14:textId="77777777" w:rsidR="000A72CE" w:rsidRPr="004065B1" w:rsidRDefault="000A72CE" w:rsidP="008A1BCC">
            <w:r w:rsidRPr="000A066E">
              <w:rPr>
                <w:b/>
              </w:rPr>
              <w:t>Setup</w:t>
            </w:r>
          </w:p>
        </w:tc>
      </w:tr>
      <w:tr w:rsidR="000A72CE" w14:paraId="2D5EF60A" w14:textId="77777777" w:rsidTr="00A53E84">
        <w:trPr>
          <w:tblHeader/>
        </w:trPr>
        <w:tc>
          <w:tcPr>
            <w:tcW w:w="9526" w:type="dxa"/>
            <w:gridSpan w:val="4"/>
            <w:vAlign w:val="center"/>
          </w:tcPr>
          <w:p w14:paraId="15F28CFB" w14:textId="5E74626C" w:rsidR="000A72CE" w:rsidRPr="0053204B" w:rsidRDefault="006549EF" w:rsidP="008A1BCC">
            <w:r w:rsidRPr="00A53E84">
              <w:rPr>
                <w:i/>
              </w:rPr>
              <w:t xml:space="preserve">As for test </w:t>
            </w:r>
            <w:proofErr w:type="spellStart"/>
            <w:r w:rsidR="0053204B">
              <w:t>SafetyContour</w:t>
            </w:r>
            <w:proofErr w:type="spellEnd"/>
          </w:p>
          <w:p w14:paraId="7E6302B3" w14:textId="77777777" w:rsidR="00D23291" w:rsidRPr="00D23291" w:rsidRDefault="00D23291" w:rsidP="00D23291">
            <w:pPr>
              <w:rPr>
                <w:i/>
              </w:rPr>
            </w:pPr>
            <w:r w:rsidRPr="00D23291">
              <w:rPr>
                <w:i/>
              </w:rPr>
              <w:t>Select all Text groups</w:t>
            </w:r>
          </w:p>
          <w:p w14:paraId="3D1D7003" w14:textId="376B9087" w:rsidR="00D23291" w:rsidRPr="00A53E84" w:rsidRDefault="00D23291" w:rsidP="00D23291">
            <w:pPr>
              <w:rPr>
                <w:i/>
              </w:rPr>
            </w:pPr>
            <w:r w:rsidRPr="00D23291">
              <w:rPr>
                <w:i/>
              </w:rPr>
              <w:t>Select Contour label</w:t>
            </w:r>
          </w:p>
        </w:tc>
      </w:tr>
      <w:tr w:rsidR="000A72CE" w14:paraId="53DB4419" w14:textId="77777777" w:rsidTr="00A53E84">
        <w:trPr>
          <w:tblHeader/>
        </w:trPr>
        <w:tc>
          <w:tcPr>
            <w:tcW w:w="9526" w:type="dxa"/>
            <w:gridSpan w:val="4"/>
            <w:shd w:val="clear" w:color="auto" w:fill="CCFFCC"/>
            <w:vAlign w:val="center"/>
          </w:tcPr>
          <w:p w14:paraId="2F11AB09" w14:textId="77777777" w:rsidR="000A72CE" w:rsidRPr="004065B1" w:rsidRDefault="000A72CE" w:rsidP="008A1BCC">
            <w:r w:rsidRPr="000A066E">
              <w:rPr>
                <w:b/>
              </w:rPr>
              <w:t>Action</w:t>
            </w:r>
          </w:p>
        </w:tc>
      </w:tr>
      <w:tr w:rsidR="000A72CE" w14:paraId="5A1B574E" w14:textId="77777777" w:rsidTr="00A53E84">
        <w:trPr>
          <w:tblHeader/>
        </w:trPr>
        <w:tc>
          <w:tcPr>
            <w:tcW w:w="9526" w:type="dxa"/>
            <w:gridSpan w:val="4"/>
            <w:vAlign w:val="center"/>
          </w:tcPr>
          <w:p w14:paraId="1DD04608" w14:textId="28D45E3C" w:rsidR="000A72CE" w:rsidRPr="00A53E84" w:rsidRDefault="00BA31DE" w:rsidP="002164D3">
            <w:pPr>
              <w:jc w:val="left"/>
              <w:rPr>
                <w:i/>
              </w:rPr>
            </w:pPr>
            <w:r>
              <w:rPr>
                <w:i/>
              </w:rPr>
              <w:t>Set vessel position to</w:t>
            </w:r>
            <w:r w:rsidR="00846536">
              <w:rPr>
                <w:i/>
              </w:rPr>
              <w:t xml:space="preserve"> </w:t>
            </w:r>
            <w:r w:rsidR="00846536" w:rsidRPr="00846536">
              <w:rPr>
                <w:i/>
              </w:rPr>
              <w:t>39°36.516'N 104°55.737'W</w:t>
            </w:r>
            <w:r w:rsidR="00846536">
              <w:rPr>
                <w:i/>
              </w:rPr>
              <w:t>, heading 70.3</w:t>
            </w:r>
            <w:r w:rsidR="00846536" w:rsidRPr="00846536">
              <w:rPr>
                <w:i/>
              </w:rPr>
              <w:t>°</w:t>
            </w:r>
            <w:r w:rsidR="00846536">
              <w:rPr>
                <w:i/>
              </w:rPr>
              <w:t>.</w:t>
            </w:r>
            <w:r>
              <w:rPr>
                <w:i/>
              </w:rPr>
              <w:t xml:space="preserve"> </w:t>
            </w:r>
            <w:r w:rsidR="006549EF" w:rsidRPr="00A53E84">
              <w:rPr>
                <w:i/>
              </w:rPr>
              <w:t xml:space="preserve">Check ENC symbols shown in the ECDIS for each </w:t>
            </w:r>
            <w:r w:rsidR="0069033B">
              <w:rPr>
                <w:i/>
              </w:rPr>
              <w:t xml:space="preserve">Safety Contour </w:t>
            </w:r>
            <w:r w:rsidR="006549EF" w:rsidRPr="00A53E84">
              <w:rPr>
                <w:i/>
              </w:rPr>
              <w:t>setting against the corresponding graphical plot.</w:t>
            </w:r>
          </w:p>
        </w:tc>
      </w:tr>
      <w:tr w:rsidR="000A72CE" w14:paraId="6E6E498D" w14:textId="77777777" w:rsidTr="00A53E84">
        <w:trPr>
          <w:tblHeader/>
        </w:trPr>
        <w:tc>
          <w:tcPr>
            <w:tcW w:w="9526" w:type="dxa"/>
            <w:gridSpan w:val="4"/>
            <w:tcBorders>
              <w:bottom w:val="single" w:sz="4" w:space="0" w:color="auto"/>
            </w:tcBorders>
            <w:shd w:val="clear" w:color="auto" w:fill="CCFFCC"/>
            <w:vAlign w:val="center"/>
          </w:tcPr>
          <w:p w14:paraId="65F1203A" w14:textId="77777777" w:rsidR="000A72CE" w:rsidRPr="004065B1" w:rsidRDefault="000A72CE" w:rsidP="008A1BCC">
            <w:r w:rsidRPr="000A066E">
              <w:rPr>
                <w:b/>
              </w:rPr>
              <w:t>Results</w:t>
            </w:r>
          </w:p>
        </w:tc>
      </w:tr>
      <w:tr w:rsidR="000A72CE" w14:paraId="1ED41CF5" w14:textId="77777777" w:rsidTr="00A53E84">
        <w:trPr>
          <w:tblHeader/>
        </w:trPr>
        <w:tc>
          <w:tcPr>
            <w:tcW w:w="9526" w:type="dxa"/>
            <w:gridSpan w:val="4"/>
            <w:tcBorders>
              <w:bottom w:val="nil"/>
            </w:tcBorders>
            <w:vAlign w:val="center"/>
          </w:tcPr>
          <w:p w14:paraId="1808A96D" w14:textId="77777777" w:rsidR="000A72CE" w:rsidRPr="00A53E84" w:rsidRDefault="006549EF" w:rsidP="008A1BCC">
            <w:pPr>
              <w:jc w:val="left"/>
              <w:rPr>
                <w:i/>
              </w:rPr>
            </w:pPr>
            <w:r w:rsidRPr="00A53E84">
              <w:rPr>
                <w:i/>
              </w:rPr>
              <w:t>The ENC in the ECDIS should match the corresponding graphical plot of test 7.1</w:t>
            </w:r>
          </w:p>
          <w:p w14:paraId="1F58702C" w14:textId="77777777" w:rsidR="006549EF" w:rsidRPr="00A53E84" w:rsidRDefault="006549EF" w:rsidP="008A1BCC">
            <w:pPr>
              <w:jc w:val="left"/>
              <w:rPr>
                <w:i/>
              </w:rPr>
            </w:pPr>
          </w:p>
        </w:tc>
      </w:tr>
      <w:tr w:rsidR="006549EF" w14:paraId="02E7FFA7" w14:textId="77777777" w:rsidTr="00A53E84">
        <w:trPr>
          <w:tblHeader/>
        </w:trPr>
        <w:tc>
          <w:tcPr>
            <w:tcW w:w="9526" w:type="dxa"/>
            <w:gridSpan w:val="4"/>
            <w:tcBorders>
              <w:top w:val="nil"/>
              <w:bottom w:val="nil"/>
            </w:tcBorders>
            <w:vAlign w:val="center"/>
          </w:tcPr>
          <w:p w14:paraId="4A6795BB" w14:textId="271BBE57" w:rsidR="006549EF" w:rsidRPr="006549EF" w:rsidRDefault="001A42C6" w:rsidP="006549EF">
            <w:pPr>
              <w:jc w:val="center"/>
            </w:pPr>
            <w:r w:rsidRPr="001A42C6">
              <w:rPr>
                <w:noProof/>
                <w:lang w:eastAsia="en-GB"/>
              </w:rPr>
              <w:drawing>
                <wp:inline distT="0" distB="0" distL="0" distR="0" wp14:anchorId="670D2561" wp14:editId="65B19DCD">
                  <wp:extent cx="5477690" cy="2510287"/>
                  <wp:effectExtent l="0" t="0" r="8890" b="4445"/>
                  <wp:docPr id="73" name="Picture 73"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tc>
      </w:tr>
      <w:tr w:rsidR="006549EF" w14:paraId="622921FA" w14:textId="77777777" w:rsidTr="00A53E84">
        <w:trPr>
          <w:tblHeader/>
        </w:trPr>
        <w:tc>
          <w:tcPr>
            <w:tcW w:w="9526" w:type="dxa"/>
            <w:gridSpan w:val="4"/>
            <w:tcBorders>
              <w:top w:val="nil"/>
            </w:tcBorders>
            <w:vAlign w:val="center"/>
          </w:tcPr>
          <w:p w14:paraId="5C718E8E" w14:textId="77777777" w:rsidR="006549EF" w:rsidRDefault="006549EF" w:rsidP="008A1BCC">
            <w:pPr>
              <w:jc w:val="left"/>
              <w:rPr>
                <w:i/>
              </w:rPr>
            </w:pPr>
            <w:r w:rsidRPr="00A53E84">
              <w:rPr>
                <w:i/>
              </w:rPr>
              <w:t xml:space="preserve">An example with </w:t>
            </w:r>
            <w:r w:rsidR="0069033B">
              <w:rPr>
                <w:i/>
              </w:rPr>
              <w:t xml:space="preserve">Safety Contour </w:t>
            </w:r>
            <w:r w:rsidRPr="00A53E84">
              <w:rPr>
                <w:i/>
              </w:rPr>
              <w:t>= 6 m.</w:t>
            </w:r>
          </w:p>
          <w:p w14:paraId="19475F8B" w14:textId="29D5B23F" w:rsidR="009274A1" w:rsidRPr="00A53E84" w:rsidRDefault="009274A1" w:rsidP="008A1BCC">
            <w:pPr>
              <w:jc w:val="left"/>
              <w:rPr>
                <w:i/>
              </w:rPr>
            </w:pPr>
            <w:r>
              <w:rPr>
                <w:b/>
                <w:noProof/>
                <w:lang w:eastAsia="en-GB"/>
              </w:rPr>
              <w:t>tbd</w:t>
            </w:r>
          </w:p>
        </w:tc>
      </w:tr>
    </w:tbl>
    <w:p w14:paraId="5F09536D" w14:textId="77777777" w:rsidR="000A72CE" w:rsidRDefault="000A72CE" w:rsidP="000A72CE"/>
    <w:p w14:paraId="03D2741D" w14:textId="27538838" w:rsidR="000A72CE" w:rsidRDefault="006549EF" w:rsidP="00E30B8F">
      <w:pPr>
        <w:pStyle w:val="Heading2"/>
      </w:pPr>
      <w:r>
        <w:br w:type="page"/>
      </w:r>
      <w:bookmarkStart w:id="1373" w:name="_Toc152748614"/>
      <w:r w:rsidR="000A72CE">
        <w:lastRenderedPageBreak/>
        <w:t xml:space="preserve">Detection and Notification of the </w:t>
      </w:r>
      <w:r w:rsidR="0069033B">
        <w:t xml:space="preserve">Safety Contour </w:t>
      </w:r>
      <w:r w:rsidR="000A72CE">
        <w:t>– Use of largest scale available – Monitoring Mode</w:t>
      </w:r>
      <w:bookmarkEnd w:id="1373"/>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2381"/>
        <w:gridCol w:w="2381"/>
        <w:gridCol w:w="2382"/>
        <w:gridCol w:w="2382"/>
      </w:tblGrid>
      <w:tr w:rsidR="000A72CE" w14:paraId="0CDFB9A5" w14:textId="77777777" w:rsidTr="00A53E84">
        <w:trPr>
          <w:trHeight w:val="454"/>
          <w:tblHeader/>
        </w:trPr>
        <w:tc>
          <w:tcPr>
            <w:tcW w:w="2381" w:type="dxa"/>
            <w:shd w:val="clear" w:color="auto" w:fill="CCFFCC"/>
            <w:vAlign w:val="center"/>
          </w:tcPr>
          <w:p w14:paraId="3BBD2526" w14:textId="77777777" w:rsidR="000A72CE" w:rsidRPr="004065B1" w:rsidRDefault="000A72CE" w:rsidP="008A1BCC">
            <w:bookmarkStart w:id="1374" w:name="_Hlk119982162"/>
            <w:r w:rsidRPr="000A066E">
              <w:rPr>
                <w:b/>
              </w:rPr>
              <w:t>Test Reference</w:t>
            </w:r>
          </w:p>
        </w:tc>
        <w:tc>
          <w:tcPr>
            <w:tcW w:w="2381" w:type="dxa"/>
            <w:shd w:val="clear" w:color="auto" w:fill="CCFFCC"/>
            <w:vAlign w:val="center"/>
          </w:tcPr>
          <w:p w14:paraId="6246E783" w14:textId="21BE8AB1" w:rsidR="000A72CE" w:rsidRPr="004065B1" w:rsidRDefault="005E38EB" w:rsidP="008A1BCC">
            <w:r>
              <w:t>SafetyContourMonL</w:t>
            </w:r>
            <w:r w:rsidR="00F4234F">
              <w:t>S</w:t>
            </w:r>
          </w:p>
        </w:tc>
        <w:tc>
          <w:tcPr>
            <w:tcW w:w="2382" w:type="dxa"/>
            <w:shd w:val="clear" w:color="auto" w:fill="CCFFCC"/>
            <w:vAlign w:val="center"/>
          </w:tcPr>
          <w:p w14:paraId="552C7C15" w14:textId="77777777" w:rsidR="000A72CE" w:rsidRPr="004065B1" w:rsidRDefault="000A72CE" w:rsidP="008A1BCC">
            <w:r w:rsidRPr="000A066E">
              <w:rPr>
                <w:b/>
              </w:rPr>
              <w:t>IHO Reference</w:t>
            </w:r>
          </w:p>
        </w:tc>
        <w:tc>
          <w:tcPr>
            <w:tcW w:w="2382" w:type="dxa"/>
            <w:shd w:val="clear" w:color="auto" w:fill="CCFFCC"/>
            <w:vAlign w:val="center"/>
          </w:tcPr>
          <w:p w14:paraId="3D331D9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C-12.9.7</w:t>
            </w:r>
          </w:p>
          <w:p w14:paraId="26A11642" w14:textId="25DB7721" w:rsidR="000A72CE" w:rsidRPr="004065B1" w:rsidRDefault="000A72CE" w:rsidP="008A1BCC"/>
        </w:tc>
      </w:tr>
      <w:tr w:rsidR="000A72CE" w14:paraId="571D5224" w14:textId="77777777" w:rsidTr="00A53E84">
        <w:trPr>
          <w:tblHeader/>
        </w:trPr>
        <w:tc>
          <w:tcPr>
            <w:tcW w:w="9526" w:type="dxa"/>
            <w:gridSpan w:val="4"/>
            <w:shd w:val="clear" w:color="auto" w:fill="CCFFCC"/>
            <w:vAlign w:val="center"/>
          </w:tcPr>
          <w:p w14:paraId="7DE1B658" w14:textId="77777777" w:rsidR="000A72CE" w:rsidRDefault="000A72CE" w:rsidP="008A1BCC">
            <w:r w:rsidRPr="000A066E">
              <w:rPr>
                <w:b/>
              </w:rPr>
              <w:t>Test description</w:t>
            </w:r>
          </w:p>
        </w:tc>
      </w:tr>
      <w:tr w:rsidR="000A72CE" w14:paraId="64816B2D" w14:textId="77777777" w:rsidTr="00A53E84">
        <w:trPr>
          <w:tblHeader/>
        </w:trPr>
        <w:tc>
          <w:tcPr>
            <w:tcW w:w="9526" w:type="dxa"/>
            <w:gridSpan w:val="4"/>
            <w:vAlign w:val="center"/>
          </w:tcPr>
          <w:p w14:paraId="1AE518CE" w14:textId="1FFCD8A6" w:rsidR="0068367B" w:rsidRPr="00A53E84" w:rsidRDefault="0068367B" w:rsidP="002164D3">
            <w:pPr>
              <w:jc w:val="left"/>
              <w:rPr>
                <w:i/>
              </w:rPr>
            </w:pPr>
            <w:r w:rsidRPr="00A53E84">
              <w:rPr>
                <w:i/>
              </w:rPr>
              <w:t xml:space="preserve">The purpose of this test is to verify by observation that ECDIS uses the largest scale available for providing an appropriate alarm if the ship, within a specified time set by the Mariner, is going to cross own ship's safety contour. The </w:t>
            </w:r>
            <w:r w:rsidR="008D43CA">
              <w:rPr>
                <w:i/>
              </w:rPr>
              <w:t>features</w:t>
            </w:r>
            <w:r w:rsidR="008D43CA" w:rsidRPr="00A53E84">
              <w:rPr>
                <w:i/>
              </w:rPr>
              <w:t xml:space="preserve"> </w:t>
            </w:r>
            <w:r w:rsidRPr="00A53E84">
              <w:rPr>
                <w:i/>
              </w:rPr>
              <w:t>satisfying the conditions for this test are listed in section</w:t>
            </w:r>
            <w:r w:rsidR="008D43CA">
              <w:rPr>
                <w:i/>
              </w:rPr>
              <w:t xml:space="preserve"> S-98 XXX-XXX </w:t>
            </w:r>
            <w:r w:rsidRPr="00A53E84">
              <w:rPr>
                <w:i/>
              </w:rPr>
              <w:t xml:space="preserve">and are included in the test cell </w:t>
            </w:r>
            <w:r w:rsidR="008D43CA">
              <w:rPr>
                <w:i/>
              </w:rPr>
              <w:t>101AA00</w:t>
            </w:r>
            <w:r w:rsidR="008D43CA" w:rsidRPr="00A53E84">
              <w:rPr>
                <w:i/>
              </w:rPr>
              <w:t>SAFCO</w:t>
            </w:r>
            <w:r w:rsidRPr="00A53E84">
              <w:rPr>
                <w:i/>
              </w:rPr>
              <w:t>.000.</w:t>
            </w:r>
          </w:p>
          <w:p w14:paraId="61F555A0" w14:textId="77777777" w:rsidR="0068367B" w:rsidRPr="00A53E84" w:rsidRDefault="0068367B" w:rsidP="002164D3">
            <w:pPr>
              <w:jc w:val="left"/>
              <w:rPr>
                <w:i/>
              </w:rPr>
            </w:pPr>
          </w:p>
          <w:p w14:paraId="1BE2BD35" w14:textId="1945D50F" w:rsidR="000A72CE" w:rsidRPr="00A53E84" w:rsidRDefault="0068367B" w:rsidP="002164D3">
            <w:pPr>
              <w:jc w:val="left"/>
              <w:rPr>
                <w:i/>
              </w:rPr>
            </w:pPr>
            <w:r w:rsidRPr="00A53E84">
              <w:rPr>
                <w:i/>
              </w:rPr>
              <w:t xml:space="preserve">This test is performed by loading the test cells </w:t>
            </w:r>
            <w:r w:rsidR="008D43CA">
              <w:rPr>
                <w:i/>
              </w:rPr>
              <w:t>101AA00</w:t>
            </w:r>
            <w:r w:rsidRPr="00A53E84">
              <w:rPr>
                <w:i/>
              </w:rPr>
              <w:t xml:space="preserve">OVRVU.000 and </w:t>
            </w:r>
            <w:r w:rsidR="008D43CA">
              <w:rPr>
                <w:i/>
              </w:rPr>
              <w:t>101AA00</w:t>
            </w:r>
            <w:r w:rsidR="008D43CA" w:rsidRPr="00A53E84">
              <w:rPr>
                <w:i/>
              </w:rPr>
              <w:t>SAFCO</w:t>
            </w:r>
            <w:r w:rsidRPr="00A53E84">
              <w:rPr>
                <w:i/>
              </w:rPr>
              <w:t xml:space="preserve">.000, sailing with a simulated ship over the test area, setting the </w:t>
            </w:r>
            <w:r w:rsidR="0069033B">
              <w:rPr>
                <w:i/>
              </w:rPr>
              <w:t xml:space="preserve">Safety Contour </w:t>
            </w:r>
            <w:r w:rsidRPr="00A53E84">
              <w:rPr>
                <w:i/>
              </w:rPr>
              <w:t xml:space="preserve">to the appropriate values (0m, 6m, 11m, 13m, 43m) and checking display against the graphical plots of tests 7.1 and 7.2 (Route plan) corresponding to each set of </w:t>
            </w:r>
            <w:r w:rsidR="0069033B">
              <w:rPr>
                <w:i/>
              </w:rPr>
              <w:t xml:space="preserve">Safety Contour </w:t>
            </w:r>
            <w:r w:rsidRPr="00A53E84">
              <w:rPr>
                <w:i/>
              </w:rPr>
              <w:t>settings.</w:t>
            </w:r>
          </w:p>
        </w:tc>
      </w:tr>
      <w:tr w:rsidR="000A72CE" w14:paraId="255B32BB" w14:textId="77777777" w:rsidTr="00A53E84">
        <w:trPr>
          <w:tblHeader/>
        </w:trPr>
        <w:tc>
          <w:tcPr>
            <w:tcW w:w="9526" w:type="dxa"/>
            <w:gridSpan w:val="4"/>
            <w:shd w:val="clear" w:color="auto" w:fill="CCFFCC"/>
            <w:vAlign w:val="center"/>
          </w:tcPr>
          <w:p w14:paraId="53F97DC8" w14:textId="77777777" w:rsidR="000A72CE" w:rsidRPr="004065B1" w:rsidRDefault="000A72CE" w:rsidP="008A1BCC">
            <w:r w:rsidRPr="000A066E">
              <w:rPr>
                <w:b/>
              </w:rPr>
              <w:t>Setup</w:t>
            </w:r>
          </w:p>
        </w:tc>
      </w:tr>
      <w:tr w:rsidR="000A72CE" w14:paraId="7DF5A161" w14:textId="77777777" w:rsidTr="00A53E84">
        <w:trPr>
          <w:tblHeader/>
        </w:trPr>
        <w:tc>
          <w:tcPr>
            <w:tcW w:w="9526" w:type="dxa"/>
            <w:gridSpan w:val="4"/>
            <w:vAlign w:val="center"/>
          </w:tcPr>
          <w:p w14:paraId="36B5F7F1" w14:textId="41B8E9F2" w:rsidR="000A72CE" w:rsidRPr="0053204B" w:rsidRDefault="0068367B" w:rsidP="008A1BCC">
            <w:r w:rsidRPr="00A53E84">
              <w:rPr>
                <w:i/>
              </w:rPr>
              <w:t xml:space="preserve">As for test </w:t>
            </w:r>
            <w:proofErr w:type="spellStart"/>
            <w:r w:rsidR="0053204B">
              <w:t>SafetyContourLS</w:t>
            </w:r>
            <w:proofErr w:type="spellEnd"/>
          </w:p>
        </w:tc>
      </w:tr>
      <w:tr w:rsidR="000A72CE" w14:paraId="649D8C48" w14:textId="77777777" w:rsidTr="00A53E84">
        <w:trPr>
          <w:tblHeader/>
        </w:trPr>
        <w:tc>
          <w:tcPr>
            <w:tcW w:w="9526" w:type="dxa"/>
            <w:gridSpan w:val="4"/>
            <w:shd w:val="clear" w:color="auto" w:fill="CCFFCC"/>
            <w:vAlign w:val="center"/>
          </w:tcPr>
          <w:p w14:paraId="533CF55B" w14:textId="77777777" w:rsidR="000A72CE" w:rsidRPr="004065B1" w:rsidRDefault="000A72CE" w:rsidP="008A1BCC">
            <w:r w:rsidRPr="000A066E">
              <w:rPr>
                <w:b/>
              </w:rPr>
              <w:t>Action</w:t>
            </w:r>
          </w:p>
        </w:tc>
      </w:tr>
      <w:tr w:rsidR="000A72CE" w14:paraId="3CD89F78" w14:textId="77777777" w:rsidTr="00A53E84">
        <w:trPr>
          <w:tblHeader/>
        </w:trPr>
        <w:tc>
          <w:tcPr>
            <w:tcW w:w="9526" w:type="dxa"/>
            <w:gridSpan w:val="4"/>
            <w:vAlign w:val="center"/>
          </w:tcPr>
          <w:p w14:paraId="0B1B9966" w14:textId="6947D321" w:rsidR="000A72CE" w:rsidRPr="00A53E84" w:rsidRDefault="00A268EA" w:rsidP="002164D3">
            <w:pPr>
              <w:jc w:val="left"/>
              <w:rPr>
                <w:i/>
              </w:rPr>
            </w:pPr>
            <w:r w:rsidRPr="00A268EA">
              <w:rPr>
                <w:i/>
              </w:rPr>
              <w:t>Set vessel position to</w:t>
            </w:r>
            <w:r w:rsidR="00846536">
              <w:rPr>
                <w:i/>
              </w:rPr>
              <w:t xml:space="preserve"> </w:t>
            </w:r>
            <w:r w:rsidR="00846536" w:rsidRPr="00846536">
              <w:rPr>
                <w:i/>
              </w:rPr>
              <w:t>39°40.522'N 105°05.654'W</w:t>
            </w:r>
            <w:r w:rsidR="00846536">
              <w:rPr>
                <w:i/>
              </w:rPr>
              <w:t>, heading 112</w:t>
            </w:r>
            <w:r w:rsidR="00846536" w:rsidRPr="00846536">
              <w:rPr>
                <w:i/>
              </w:rPr>
              <w:t>°</w:t>
            </w:r>
            <w:r w:rsidR="00846536">
              <w:rPr>
                <w:i/>
              </w:rPr>
              <w:t>.</w:t>
            </w:r>
            <w:r w:rsidRPr="00A268EA">
              <w:rPr>
                <w:i/>
              </w:rPr>
              <w:t xml:space="preserve"> </w:t>
            </w:r>
            <w:r w:rsidR="0068367B" w:rsidRPr="00A53E84">
              <w:rPr>
                <w:i/>
              </w:rPr>
              <w:t xml:space="preserve">Check ENC symbols shown in the ECDIS for each </w:t>
            </w:r>
            <w:r w:rsidR="0069033B">
              <w:rPr>
                <w:i/>
              </w:rPr>
              <w:t xml:space="preserve">Safety Contour </w:t>
            </w:r>
            <w:r w:rsidR="0068367B" w:rsidRPr="00A53E84">
              <w:rPr>
                <w:i/>
              </w:rPr>
              <w:t>setting against the corresponding graphical plot.</w:t>
            </w:r>
          </w:p>
        </w:tc>
      </w:tr>
      <w:tr w:rsidR="000A72CE" w14:paraId="5AF12851" w14:textId="77777777" w:rsidTr="00A53E84">
        <w:trPr>
          <w:tblHeader/>
        </w:trPr>
        <w:tc>
          <w:tcPr>
            <w:tcW w:w="9526" w:type="dxa"/>
            <w:gridSpan w:val="4"/>
            <w:tcBorders>
              <w:bottom w:val="single" w:sz="4" w:space="0" w:color="auto"/>
            </w:tcBorders>
            <w:shd w:val="clear" w:color="auto" w:fill="CCFFCC"/>
            <w:vAlign w:val="center"/>
          </w:tcPr>
          <w:p w14:paraId="5D6A8806" w14:textId="77777777" w:rsidR="000A72CE" w:rsidRPr="004065B1" w:rsidRDefault="000A72CE" w:rsidP="008A1BCC">
            <w:r w:rsidRPr="000A066E">
              <w:rPr>
                <w:b/>
              </w:rPr>
              <w:t>Results</w:t>
            </w:r>
          </w:p>
        </w:tc>
      </w:tr>
      <w:tr w:rsidR="000A72CE" w14:paraId="49772C95" w14:textId="77777777" w:rsidTr="00A53E84">
        <w:trPr>
          <w:tblHeader/>
        </w:trPr>
        <w:tc>
          <w:tcPr>
            <w:tcW w:w="9526" w:type="dxa"/>
            <w:gridSpan w:val="4"/>
            <w:tcBorders>
              <w:bottom w:val="nil"/>
            </w:tcBorders>
            <w:vAlign w:val="center"/>
          </w:tcPr>
          <w:p w14:paraId="70A498F8" w14:textId="77777777" w:rsidR="000A72CE" w:rsidRPr="00A53E84" w:rsidRDefault="0068367B" w:rsidP="008A1BCC">
            <w:pPr>
              <w:jc w:val="left"/>
              <w:rPr>
                <w:i/>
              </w:rPr>
            </w:pPr>
            <w:r w:rsidRPr="00A53E84">
              <w:rPr>
                <w:i/>
              </w:rPr>
              <w:t>The ENC in the ECDIS should match the corresponding graphical plot of test 7.1 and 7.2.</w:t>
            </w:r>
          </w:p>
          <w:p w14:paraId="758D515C" w14:textId="77777777" w:rsidR="0068367B" w:rsidRPr="00A53E84" w:rsidRDefault="0068367B" w:rsidP="008A1BCC">
            <w:pPr>
              <w:jc w:val="left"/>
              <w:rPr>
                <w:i/>
              </w:rPr>
            </w:pPr>
          </w:p>
        </w:tc>
      </w:tr>
      <w:tr w:rsidR="0068367B" w14:paraId="304A0306" w14:textId="77777777" w:rsidTr="00A53E84">
        <w:trPr>
          <w:tblHeader/>
        </w:trPr>
        <w:tc>
          <w:tcPr>
            <w:tcW w:w="9526" w:type="dxa"/>
            <w:gridSpan w:val="4"/>
            <w:tcBorders>
              <w:top w:val="nil"/>
              <w:bottom w:val="nil"/>
            </w:tcBorders>
            <w:vAlign w:val="center"/>
          </w:tcPr>
          <w:p w14:paraId="7BF63B33" w14:textId="77777777" w:rsidR="0068367B" w:rsidRPr="0068367B" w:rsidRDefault="0018522C" w:rsidP="0068367B">
            <w:pPr>
              <w:jc w:val="center"/>
            </w:pPr>
            <w:r>
              <w:rPr>
                <w:noProof/>
                <w:lang w:eastAsia="en-GB"/>
              </w:rPr>
              <w:drawing>
                <wp:inline distT="0" distB="0" distL="0" distR="0" wp14:anchorId="6C214134" wp14:editId="52CF4AA5">
                  <wp:extent cx="4514850" cy="2409825"/>
                  <wp:effectExtent l="0" t="0" r="0" b="9525"/>
                  <wp:docPr id="200" name="Picture 2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tc>
      </w:tr>
      <w:tr w:rsidR="0068367B" w14:paraId="4EB0D909" w14:textId="77777777" w:rsidTr="00A53E84">
        <w:trPr>
          <w:tblHeader/>
        </w:trPr>
        <w:tc>
          <w:tcPr>
            <w:tcW w:w="9526" w:type="dxa"/>
            <w:gridSpan w:val="4"/>
            <w:tcBorders>
              <w:top w:val="nil"/>
            </w:tcBorders>
            <w:vAlign w:val="center"/>
          </w:tcPr>
          <w:p w14:paraId="2262BB72" w14:textId="037B8916" w:rsidR="0068367B" w:rsidRPr="00A53E84" w:rsidRDefault="0068367B" w:rsidP="008A1BCC">
            <w:pPr>
              <w:jc w:val="left"/>
              <w:rPr>
                <w:i/>
              </w:rPr>
            </w:pPr>
            <w:r w:rsidRPr="00A53E84">
              <w:rPr>
                <w:i/>
              </w:rPr>
              <w:t xml:space="preserve">An example with </w:t>
            </w:r>
            <w:r w:rsidR="0069033B">
              <w:rPr>
                <w:i/>
              </w:rPr>
              <w:t xml:space="preserve">Safety Contour </w:t>
            </w:r>
            <w:r w:rsidRPr="00A53E84">
              <w:rPr>
                <w:i/>
              </w:rPr>
              <w:t>= 11 m.</w:t>
            </w:r>
          </w:p>
          <w:p w14:paraId="40BDDC15" w14:textId="384C3C75" w:rsidR="0068367B" w:rsidRPr="00A53E84" w:rsidRDefault="009274A1" w:rsidP="008A1BCC">
            <w:pPr>
              <w:jc w:val="left"/>
              <w:rPr>
                <w:i/>
              </w:rPr>
            </w:pPr>
            <w:r>
              <w:rPr>
                <w:b/>
                <w:noProof/>
                <w:lang w:eastAsia="en-GB"/>
              </w:rPr>
              <w:t>tbd</w:t>
            </w:r>
          </w:p>
        </w:tc>
      </w:tr>
      <w:bookmarkEnd w:id="1374"/>
    </w:tbl>
    <w:p w14:paraId="7D90FE1E" w14:textId="77777777" w:rsidR="000212E6" w:rsidRDefault="000212E6">
      <w:pPr>
        <w:widowControl/>
        <w:spacing w:line="240" w:lineRule="auto"/>
        <w:jc w:val="left"/>
      </w:pPr>
    </w:p>
    <w:p w14:paraId="2C8F549C" w14:textId="77777777" w:rsidR="000212E6" w:rsidRDefault="000212E6">
      <w:pPr>
        <w:widowControl/>
        <w:spacing w:line="240" w:lineRule="auto"/>
        <w:jc w:val="left"/>
      </w:pPr>
      <w:r>
        <w:br w:type="page"/>
      </w:r>
    </w:p>
    <w:p w14:paraId="3F0FD349" w14:textId="11ADAAA8" w:rsidR="000212E6" w:rsidRPr="000212E6" w:rsidRDefault="000212E6">
      <w:pPr>
        <w:widowControl/>
        <w:spacing w:line="240" w:lineRule="auto"/>
        <w:jc w:val="left"/>
      </w:pPr>
    </w:p>
    <w:p w14:paraId="533BE551" w14:textId="77DB9C80" w:rsidR="00AA7BE3" w:rsidRDefault="00AA7BE3" w:rsidP="00AA7BE3">
      <w:pPr>
        <w:pStyle w:val="Heading1"/>
      </w:pPr>
      <w:bookmarkStart w:id="1375" w:name="_Toc152748615"/>
      <w:r>
        <w:t>S-57 Testing</w:t>
      </w:r>
      <w:bookmarkEnd w:id="1375"/>
      <w:r>
        <w:t xml:space="preserve"> </w:t>
      </w:r>
    </w:p>
    <w:p w14:paraId="0321F7F3" w14:textId="77702DAE" w:rsidR="00AA7BE3" w:rsidRDefault="00AA7BE3" w:rsidP="00AA7BE3">
      <w:pPr>
        <w:pStyle w:val="Heading2"/>
      </w:pPr>
      <w:bookmarkStart w:id="1376" w:name="_Toc152748616"/>
      <w:r>
        <w:t>Introduction</w:t>
      </w:r>
      <w:bookmarkEnd w:id="1376"/>
    </w:p>
    <w:p w14:paraId="058C5F81" w14:textId="21D75145" w:rsidR="00A35011" w:rsidRDefault="00A35011" w:rsidP="00A35011">
      <w:r>
        <w:t>During the transition period to full S-100 operation on all ECDIS parallel operation of S-57 and S-100 services will take place servicing users who still maintain the S-57 legacy format. During this period ECDIS systems will require compatibility with both S-100 and S-57 formats of ENC data. The next section in this manual deals with testing of the so-called “Duel Fuel mode” of operation of such ECDIS where S-57 and S-101 data are used simultaneously. The next section deals specifically with those test scenarios using both S-57 and S-101 at the same time.</w:t>
      </w:r>
    </w:p>
    <w:p w14:paraId="22E9BC69" w14:textId="7BEDBF70" w:rsidR="00A35011" w:rsidRDefault="00A35011" w:rsidP="00A35011"/>
    <w:p w14:paraId="35A95837" w14:textId="5AAB2584" w:rsidR="00A35011" w:rsidRDefault="00A35011" w:rsidP="00A35011">
      <w:r>
        <w:t>In order to maintain minimum levels of safety and conformance with IMO documentation compatibility with S-57 data must be maintained by systems under test. Therefore, during this period, and by reference from this manual there is a continued requirement for EUT to be tested for correct operation under S-5 and S-63, supported by this manual and IHO test datasets.</w:t>
      </w:r>
    </w:p>
    <w:p w14:paraId="72CB1D81" w14:textId="7537D4EC" w:rsidR="00A35011" w:rsidRDefault="00A35011" w:rsidP="00A35011"/>
    <w:p w14:paraId="79F053B2" w14:textId="3E255F7C" w:rsidR="00A35011" w:rsidRDefault="00A35011" w:rsidP="00A35011">
      <w:r>
        <w:t>This manual, therefore, references the existing IHO S-64 guidance for testing the operation of type approved ECDIS available at:</w:t>
      </w:r>
    </w:p>
    <w:p w14:paraId="3ACCFE1A" w14:textId="653CEE0E" w:rsidR="00A35011" w:rsidRDefault="00A35011" w:rsidP="00A35011"/>
    <w:p w14:paraId="6B0321E2" w14:textId="07D04069" w:rsidR="00A35011" w:rsidRDefault="00000000" w:rsidP="00E012C8">
      <w:hyperlink r:id="rId256" w:history="1">
        <w:r w:rsidR="00A35011" w:rsidRPr="00E5031D">
          <w:rPr>
            <w:rStyle w:val="Hyperlink"/>
          </w:rPr>
          <w:t>https://iho.int/iho_pubs/standard/S-64/S-64_Edition_3.0.2/index.htm</w:t>
        </w:r>
      </w:hyperlink>
    </w:p>
    <w:p w14:paraId="618C4C2F" w14:textId="77777777" w:rsidR="00A35011" w:rsidRPr="00AA7BE3" w:rsidRDefault="00A35011" w:rsidP="00E012C8"/>
    <w:p w14:paraId="2E917C83" w14:textId="6B53761C" w:rsidR="00AA7BE3" w:rsidRDefault="00AA7BE3" w:rsidP="00E012C8">
      <w:pPr>
        <w:pStyle w:val="Heading2"/>
      </w:pPr>
      <w:bookmarkStart w:id="1377" w:name="_Toc152748617"/>
      <w:r>
        <w:t>Notes on specific tests.</w:t>
      </w:r>
      <w:bookmarkEnd w:id="1377"/>
    </w:p>
    <w:p w14:paraId="3385E4B9" w14:textId="33B268C9" w:rsidR="00A35011" w:rsidRDefault="00A35011" w:rsidP="00A35011">
      <w:r>
        <w:t xml:space="preserve">Whilst testing under the existing S-57 is still a requirement during the transition period a number of caveats should be made prior to the execution of the </w:t>
      </w:r>
      <w:r w:rsidR="005D3222">
        <w:t>S</w:t>
      </w:r>
      <w:r>
        <w:t>-64 test suites.</w:t>
      </w:r>
    </w:p>
    <w:p w14:paraId="46B15B7A" w14:textId="77777777" w:rsidR="00A35011" w:rsidRPr="00A35011" w:rsidRDefault="00A35011" w:rsidP="00A35011"/>
    <w:p w14:paraId="3E91E0D5" w14:textId="329D355C" w:rsidR="00AA7BE3" w:rsidRDefault="00A35011">
      <w:pPr>
        <w:pStyle w:val="ListParagraph"/>
        <w:numPr>
          <w:ilvl w:val="0"/>
          <w:numId w:val="65"/>
        </w:numPr>
      </w:pPr>
      <w:r>
        <w:t>It m</w:t>
      </w:r>
      <w:r w:rsidR="00667E6F">
        <w:t xml:space="preserve">ay not be necessary to do all the tests if </w:t>
      </w:r>
      <w:r>
        <w:t>certain generic</w:t>
      </w:r>
      <w:r w:rsidR="00667E6F">
        <w:t xml:space="preserve"> functionality has already been </w:t>
      </w:r>
      <w:r>
        <w:t xml:space="preserve">tested as part of the S-100 elements of testing </w:t>
      </w:r>
      <w:r w:rsidR="00667E6F">
        <w:t>done.</w:t>
      </w:r>
      <w:r>
        <w:t xml:space="preserve"> The following sections should be considered complete if successfully executed in an S-100 mode of operation:</w:t>
      </w:r>
    </w:p>
    <w:p w14:paraId="5414CF81" w14:textId="77777777" w:rsidR="00A35011" w:rsidRDefault="00A35011">
      <w:pPr>
        <w:pStyle w:val="ListParagraph"/>
        <w:numPr>
          <w:ilvl w:val="1"/>
          <w:numId w:val="65"/>
        </w:numPr>
      </w:pPr>
    </w:p>
    <w:p w14:paraId="3AE14262" w14:textId="20D98825" w:rsidR="00322370" w:rsidRDefault="005D3222">
      <w:pPr>
        <w:pStyle w:val="ListParagraph"/>
        <w:numPr>
          <w:ilvl w:val="0"/>
          <w:numId w:val="65"/>
        </w:numPr>
      </w:pPr>
      <w:r>
        <w:t>Skin of the Earth t</w:t>
      </w:r>
      <w:r w:rsidR="00322370">
        <w:t xml:space="preserve">ests </w:t>
      </w:r>
      <w:r>
        <w:t>relate to anomalies detected in an S-57 mode and do not apply in the S-100 test suite.</w:t>
      </w:r>
    </w:p>
    <w:p w14:paraId="13FE1441" w14:textId="337FF8C9" w:rsidR="00AE1551" w:rsidRDefault="00AE1551">
      <w:pPr>
        <w:pStyle w:val="ListParagraph"/>
        <w:numPr>
          <w:ilvl w:val="0"/>
          <w:numId w:val="65"/>
        </w:numPr>
      </w:pPr>
      <w:r>
        <w:t>S-100 replaces many user settings with “Context Parameters”. Where the S-57/S-64 tests refer to certain user controls and parameters the following table can be used to identify the names of suitable alternatives</w:t>
      </w:r>
      <w:r w:rsidR="005D3222">
        <w:t xml:space="preserve"> and the instructions in the S-64 manual should be considered with the equivalent names in mind. The intention is to enable ECDIS manufacturers to build more closely integrated user interface systems dealing with both S-57 and S-101 simultaneously.</w:t>
      </w:r>
      <w:r>
        <w:t xml:space="preserve">. </w:t>
      </w:r>
    </w:p>
    <w:p w14:paraId="3D9E3BBC" w14:textId="5CDE1CDA" w:rsidR="00AE1551" w:rsidRDefault="00AE1551" w:rsidP="00AE1551"/>
    <w:tbl>
      <w:tblPr>
        <w:tblStyle w:val="TableGrid"/>
        <w:tblW w:w="0" w:type="auto"/>
        <w:jc w:val="center"/>
        <w:tblLook w:val="04A0" w:firstRow="1" w:lastRow="0" w:firstColumn="1" w:lastColumn="0" w:noHBand="0" w:noVBand="1"/>
      </w:tblPr>
      <w:tblGrid>
        <w:gridCol w:w="3256"/>
        <w:gridCol w:w="4677"/>
      </w:tblGrid>
      <w:tr w:rsidR="00AE1551" w14:paraId="5D94D1E7" w14:textId="77777777" w:rsidTr="005D3222">
        <w:trPr>
          <w:jc w:val="center"/>
        </w:trPr>
        <w:tc>
          <w:tcPr>
            <w:tcW w:w="3256" w:type="dxa"/>
          </w:tcPr>
          <w:p w14:paraId="3CBA786A" w14:textId="3DD7F898" w:rsidR="00AE1551" w:rsidRPr="001B00D5" w:rsidRDefault="00AE1551" w:rsidP="00AE1551">
            <w:pPr>
              <w:rPr>
                <w:b/>
                <w:bCs/>
              </w:rPr>
            </w:pPr>
            <w:r w:rsidRPr="001B00D5">
              <w:rPr>
                <w:b/>
                <w:bCs/>
              </w:rPr>
              <w:t>Name of S-64 Parameter</w:t>
            </w:r>
          </w:p>
        </w:tc>
        <w:tc>
          <w:tcPr>
            <w:tcW w:w="4677" w:type="dxa"/>
          </w:tcPr>
          <w:p w14:paraId="58AA47E8" w14:textId="0E4C4E58" w:rsidR="00AE1551" w:rsidRPr="001B00D5" w:rsidRDefault="00AE1551" w:rsidP="00AE1551">
            <w:pPr>
              <w:rPr>
                <w:b/>
                <w:bCs/>
              </w:rPr>
            </w:pPr>
            <w:r w:rsidRPr="001B00D5">
              <w:rPr>
                <w:b/>
                <w:bCs/>
              </w:rPr>
              <w:t>Name of S-100 ECDIS Context Parameter</w:t>
            </w:r>
          </w:p>
        </w:tc>
      </w:tr>
      <w:tr w:rsidR="00AE1551" w14:paraId="27C5FB4D" w14:textId="77777777" w:rsidTr="005D3222">
        <w:trPr>
          <w:jc w:val="center"/>
        </w:trPr>
        <w:tc>
          <w:tcPr>
            <w:tcW w:w="3256" w:type="dxa"/>
          </w:tcPr>
          <w:p w14:paraId="314567AE" w14:textId="795CC82A" w:rsidR="00AE1551" w:rsidRDefault="00AE1551" w:rsidP="00AE1551">
            <w:r>
              <w:t>Paper Chart Symbols</w:t>
            </w:r>
          </w:p>
        </w:tc>
        <w:tc>
          <w:tcPr>
            <w:tcW w:w="4677" w:type="dxa"/>
          </w:tcPr>
          <w:p w14:paraId="4EA7531B" w14:textId="6E072353" w:rsidR="00AE1551" w:rsidRDefault="00AE1551" w:rsidP="00AE1551">
            <w:r>
              <w:t>Plain Symbols = true</w:t>
            </w:r>
          </w:p>
        </w:tc>
      </w:tr>
      <w:tr w:rsidR="00AE1551" w14:paraId="311F8731" w14:textId="77777777" w:rsidTr="005D3222">
        <w:trPr>
          <w:jc w:val="center"/>
        </w:trPr>
        <w:tc>
          <w:tcPr>
            <w:tcW w:w="3256" w:type="dxa"/>
          </w:tcPr>
          <w:p w14:paraId="71466E78" w14:textId="5AD23A5E" w:rsidR="00AE1551" w:rsidRDefault="00462502" w:rsidP="00AE1551">
            <w:r w:rsidRPr="00462502">
              <w:rPr>
                <w:highlight w:val="yellow"/>
              </w:rPr>
              <w:t>Others</w:t>
            </w:r>
            <w:r>
              <w:t>….</w:t>
            </w:r>
          </w:p>
        </w:tc>
        <w:tc>
          <w:tcPr>
            <w:tcW w:w="4677" w:type="dxa"/>
          </w:tcPr>
          <w:p w14:paraId="3608E5F5" w14:textId="77777777" w:rsidR="00AE1551" w:rsidRDefault="00AE1551" w:rsidP="00AE1551"/>
        </w:tc>
      </w:tr>
    </w:tbl>
    <w:p w14:paraId="5005B65B" w14:textId="77777777" w:rsidR="00AE1551" w:rsidRPr="00AA7BE3" w:rsidRDefault="00AE1551" w:rsidP="00AE1551"/>
    <w:p w14:paraId="0EDF7F4A" w14:textId="4CAFE1DC" w:rsidR="008C0F63" w:rsidRDefault="00AA7BE3">
      <w:pPr>
        <w:widowControl/>
        <w:spacing w:line="240" w:lineRule="auto"/>
        <w:jc w:val="left"/>
      </w:pPr>
      <w:r>
        <w:br w:type="page"/>
      </w:r>
    </w:p>
    <w:p w14:paraId="0F98D7EF" w14:textId="77777777" w:rsidR="00AA7BE3" w:rsidRDefault="00AA7BE3">
      <w:pPr>
        <w:widowControl/>
        <w:spacing w:line="240" w:lineRule="auto"/>
        <w:jc w:val="left"/>
        <w:rPr>
          <w:b/>
        </w:rPr>
      </w:pPr>
    </w:p>
    <w:p w14:paraId="1A032994" w14:textId="77777777" w:rsidR="00667E6F" w:rsidRPr="00667E6F" w:rsidRDefault="00667E6F" w:rsidP="00E012C8"/>
    <w:p w14:paraId="2FA779B8" w14:textId="77777777" w:rsidR="00590615" w:rsidRDefault="00590615" w:rsidP="00590615">
      <w:pPr>
        <w:pStyle w:val="Heading1"/>
      </w:pPr>
      <w:bookmarkStart w:id="1378" w:name="_Toc152748618"/>
      <w:r>
        <w:t>Dual Fuel Mode testing</w:t>
      </w:r>
      <w:bookmarkEnd w:id="1378"/>
    </w:p>
    <w:p w14:paraId="46F56667" w14:textId="77777777" w:rsidR="00590615" w:rsidRDefault="00590615" w:rsidP="00590615">
      <w:pPr>
        <w:pStyle w:val="Heading2"/>
      </w:pPr>
      <w:bookmarkStart w:id="1379" w:name="_Toc152748619"/>
      <w:r>
        <w:t>Introduction</w:t>
      </w:r>
      <w:bookmarkEnd w:id="1379"/>
    </w:p>
    <w:p w14:paraId="78BDBBE4" w14:textId="0ADDDD8D" w:rsidR="00590615" w:rsidRDefault="005D3222" w:rsidP="00590615">
      <w:r>
        <w:t xml:space="preserve">As referenced in the previous section of this manual a transition period from S-57 to S-100 </w:t>
      </w:r>
    </w:p>
    <w:p w14:paraId="21DE17DC" w14:textId="6094D75E" w:rsidR="00590615" w:rsidRDefault="00590615" w:rsidP="00590615"/>
    <w:p w14:paraId="1557EEB6" w14:textId="77777777" w:rsidR="00B173F7" w:rsidRDefault="00B173F7" w:rsidP="00B173F7">
      <w:pPr>
        <w:pStyle w:val="Heading2"/>
      </w:pPr>
      <w:bookmarkStart w:id="1380" w:name="_Toc152748620"/>
      <w:r>
        <w:t>Data Scheming for Dual Fuel testing</w:t>
      </w:r>
      <w:bookmarkEnd w:id="1380"/>
    </w:p>
    <w:p w14:paraId="696D87F1" w14:textId="77777777" w:rsidR="00B173F7" w:rsidRDefault="00B173F7" w:rsidP="00B173F7">
      <w:r>
        <w:t>In order to simplify the arrangement of test data for Dual Fuel testing, some original S-57 datasets (from IHO S-64) have been used alongside S-101 versions to create the reference test datasets. The arrangement of data coverage, therefore is largely unchanged and is illustrated in the diagrams below.</w:t>
      </w:r>
    </w:p>
    <w:p w14:paraId="2A0521DD" w14:textId="77777777" w:rsidR="00B173F7" w:rsidRDefault="00B173F7" w:rsidP="00B173F7"/>
    <w:p w14:paraId="21F0D1AF" w14:textId="77777777" w:rsidR="00B173F7" w:rsidRPr="00B173F7" w:rsidRDefault="00B173F7" w:rsidP="00B173F7">
      <w:r>
        <w:t>A notable exception is the data scheming for the tests for navigational hazards, safety contour detection and areas where special conditions exist. These have been created alongside the original S-57 datasets, allowing exhaustive tests to be run across both types of chart format using single routes. All data is arranged in exchange sets to allow for straightforward test setup and execution.</w:t>
      </w:r>
    </w:p>
    <w:p w14:paraId="4917139B" w14:textId="77777777" w:rsidR="00B173F7" w:rsidRPr="00470F3A" w:rsidRDefault="00B173F7" w:rsidP="00590615"/>
    <w:p w14:paraId="122FB3FE" w14:textId="06292A30" w:rsidR="00590615" w:rsidRPr="007E2CFE" w:rsidRDefault="00590615" w:rsidP="00590615">
      <w:pPr>
        <w:pStyle w:val="Heading2"/>
      </w:pPr>
      <w:bookmarkStart w:id="1381" w:name="_Toc152748621"/>
      <w:r w:rsidRPr="00667E6F">
        <w:t>Chart Loading and Update</w:t>
      </w:r>
      <w:bookmarkEnd w:id="1381"/>
    </w:p>
    <w:p w14:paraId="4B18E114" w14:textId="77777777" w:rsidR="00590615" w:rsidRPr="007E2CFE" w:rsidRDefault="00590615" w:rsidP="00590615">
      <w:pPr>
        <w:pStyle w:val="Heading3"/>
      </w:pPr>
      <w:r>
        <w:t>Initial Loading of charts in Dual fuel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DC44A9D" w14:textId="77777777" w:rsidTr="00357E05">
        <w:trPr>
          <w:trHeight w:val="454"/>
          <w:tblHeader/>
        </w:trPr>
        <w:tc>
          <w:tcPr>
            <w:tcW w:w="2381" w:type="dxa"/>
            <w:shd w:val="clear" w:color="auto" w:fill="CCFFCC"/>
            <w:vAlign w:val="center"/>
          </w:tcPr>
          <w:p w14:paraId="147F92E3" w14:textId="77777777" w:rsidR="00590615" w:rsidRPr="004065B1" w:rsidRDefault="00590615" w:rsidP="00280DEE">
            <w:r w:rsidRPr="000A066E">
              <w:rPr>
                <w:b/>
              </w:rPr>
              <w:t>Test Reference</w:t>
            </w:r>
          </w:p>
        </w:tc>
        <w:tc>
          <w:tcPr>
            <w:tcW w:w="2381" w:type="dxa"/>
            <w:shd w:val="clear" w:color="auto" w:fill="CCFFCC"/>
            <w:vAlign w:val="center"/>
          </w:tcPr>
          <w:p w14:paraId="7D32C10A" w14:textId="77777777" w:rsidR="00590615" w:rsidRPr="004065B1" w:rsidRDefault="00590615" w:rsidP="00280DEE">
            <w:proofErr w:type="spellStart"/>
            <w:r>
              <w:t>DualFuelSimple</w:t>
            </w:r>
            <w:proofErr w:type="spellEnd"/>
          </w:p>
        </w:tc>
        <w:tc>
          <w:tcPr>
            <w:tcW w:w="2382" w:type="dxa"/>
            <w:shd w:val="clear" w:color="auto" w:fill="CCFFCC"/>
            <w:vAlign w:val="center"/>
          </w:tcPr>
          <w:p w14:paraId="1F248DC7" w14:textId="77777777" w:rsidR="00590615" w:rsidRPr="004065B1" w:rsidRDefault="00590615" w:rsidP="00280DEE">
            <w:r w:rsidRPr="000A066E">
              <w:rPr>
                <w:b/>
              </w:rPr>
              <w:t>IHO Reference</w:t>
            </w:r>
          </w:p>
        </w:tc>
        <w:tc>
          <w:tcPr>
            <w:tcW w:w="2382" w:type="dxa"/>
            <w:shd w:val="clear" w:color="auto" w:fill="CCFFCC"/>
            <w:vAlign w:val="center"/>
          </w:tcPr>
          <w:p w14:paraId="585FC98F" w14:textId="50E3D383" w:rsidR="00590615" w:rsidRPr="004065B1" w:rsidRDefault="00E019D7" w:rsidP="00280DEE">
            <w:r>
              <w:t>S-98 Annex C C.18.1</w:t>
            </w:r>
          </w:p>
        </w:tc>
      </w:tr>
      <w:tr w:rsidR="00590615" w14:paraId="3061FAB9" w14:textId="77777777" w:rsidTr="00357E05">
        <w:trPr>
          <w:tblHeader/>
        </w:trPr>
        <w:tc>
          <w:tcPr>
            <w:tcW w:w="9526" w:type="dxa"/>
            <w:gridSpan w:val="4"/>
            <w:shd w:val="clear" w:color="auto" w:fill="CCFFCC"/>
            <w:vAlign w:val="center"/>
          </w:tcPr>
          <w:p w14:paraId="1E6F56CF" w14:textId="77777777" w:rsidR="00590615" w:rsidRDefault="00590615" w:rsidP="00280DEE">
            <w:r w:rsidRPr="000A066E">
              <w:rPr>
                <w:b/>
              </w:rPr>
              <w:t>Test description</w:t>
            </w:r>
          </w:p>
        </w:tc>
      </w:tr>
      <w:tr w:rsidR="00590615" w14:paraId="54CA49CD" w14:textId="77777777" w:rsidTr="00280DEE">
        <w:trPr>
          <w:tblHeader/>
        </w:trPr>
        <w:tc>
          <w:tcPr>
            <w:tcW w:w="9526" w:type="dxa"/>
            <w:gridSpan w:val="4"/>
            <w:vAlign w:val="center"/>
          </w:tcPr>
          <w:p w14:paraId="39DC5589" w14:textId="77777777" w:rsidR="00590615" w:rsidRPr="00C84F55" w:rsidRDefault="00590615" w:rsidP="00280DEE">
            <w:pPr>
              <w:rPr>
                <w:i/>
              </w:rPr>
            </w:pPr>
            <w:r>
              <w:rPr>
                <w:i/>
              </w:rPr>
              <w:t xml:space="preserve">Initial import of a dual fuel exchange set. </w:t>
            </w:r>
          </w:p>
        </w:tc>
      </w:tr>
      <w:tr w:rsidR="00590615" w14:paraId="549BBADC" w14:textId="77777777" w:rsidTr="00357E05">
        <w:trPr>
          <w:tblHeader/>
        </w:trPr>
        <w:tc>
          <w:tcPr>
            <w:tcW w:w="9526" w:type="dxa"/>
            <w:gridSpan w:val="4"/>
            <w:shd w:val="clear" w:color="auto" w:fill="CCFFCC"/>
            <w:vAlign w:val="center"/>
          </w:tcPr>
          <w:p w14:paraId="6F7E1FED" w14:textId="77777777" w:rsidR="00590615" w:rsidRPr="004065B1" w:rsidRDefault="00590615" w:rsidP="00280DEE">
            <w:r w:rsidRPr="000A066E">
              <w:rPr>
                <w:b/>
              </w:rPr>
              <w:t>Setup</w:t>
            </w:r>
          </w:p>
        </w:tc>
      </w:tr>
      <w:tr w:rsidR="00590615" w14:paraId="5FD2A895" w14:textId="77777777" w:rsidTr="00280DEE">
        <w:trPr>
          <w:tblHeader/>
        </w:trPr>
        <w:tc>
          <w:tcPr>
            <w:tcW w:w="9526" w:type="dxa"/>
            <w:gridSpan w:val="4"/>
            <w:vAlign w:val="center"/>
          </w:tcPr>
          <w:p w14:paraId="755C7C2F" w14:textId="77777777" w:rsidR="00590615" w:rsidRDefault="00590615" w:rsidP="00280DEE">
            <w:pPr>
              <w:jc w:val="left"/>
              <w:rPr>
                <w:i/>
              </w:rPr>
            </w:pPr>
          </w:p>
          <w:p w14:paraId="78151759" w14:textId="77777777" w:rsidR="00590615" w:rsidRDefault="00590615" w:rsidP="00280DEE">
            <w:pPr>
              <w:jc w:val="left"/>
              <w:rPr>
                <w:b/>
                <w:bCs/>
                <w:i/>
              </w:rPr>
            </w:pPr>
            <w:r>
              <w:rPr>
                <w:i/>
              </w:rPr>
              <w:t xml:space="preserve">Load exchange set </w:t>
            </w:r>
            <w:proofErr w:type="spellStart"/>
            <w:r>
              <w:rPr>
                <w:b/>
                <w:bCs/>
                <w:i/>
              </w:rPr>
              <w:t>DualFuelSimple</w:t>
            </w:r>
            <w:proofErr w:type="spellEnd"/>
          </w:p>
          <w:p w14:paraId="5C2DB056" w14:textId="77777777" w:rsidR="00590615" w:rsidRPr="00DA41A6" w:rsidRDefault="00590615" w:rsidP="00280DEE">
            <w:pPr>
              <w:jc w:val="left"/>
              <w:rPr>
                <w:i/>
              </w:rPr>
            </w:pPr>
          </w:p>
        </w:tc>
      </w:tr>
      <w:tr w:rsidR="00590615" w14:paraId="4F3121EC" w14:textId="77777777" w:rsidTr="00357E05">
        <w:trPr>
          <w:tblHeader/>
        </w:trPr>
        <w:tc>
          <w:tcPr>
            <w:tcW w:w="9526" w:type="dxa"/>
            <w:gridSpan w:val="4"/>
            <w:shd w:val="clear" w:color="auto" w:fill="CCFFCC"/>
            <w:vAlign w:val="center"/>
          </w:tcPr>
          <w:p w14:paraId="2F9A5810" w14:textId="77777777" w:rsidR="00590615" w:rsidRPr="004065B1" w:rsidRDefault="00590615" w:rsidP="00280DEE">
            <w:r w:rsidRPr="000A066E">
              <w:rPr>
                <w:b/>
              </w:rPr>
              <w:t>Action</w:t>
            </w:r>
          </w:p>
        </w:tc>
      </w:tr>
      <w:tr w:rsidR="00590615" w14:paraId="4BCFEF0F" w14:textId="77777777" w:rsidTr="00280DEE">
        <w:trPr>
          <w:tblHeader/>
        </w:trPr>
        <w:tc>
          <w:tcPr>
            <w:tcW w:w="9526" w:type="dxa"/>
            <w:gridSpan w:val="4"/>
            <w:vAlign w:val="center"/>
          </w:tcPr>
          <w:p w14:paraId="2AEF38D9" w14:textId="76BB8DBF" w:rsidR="00590615" w:rsidRDefault="00590615" w:rsidP="00280DEE">
            <w:pPr>
              <w:rPr>
                <w:i/>
              </w:rPr>
            </w:pPr>
            <w:r>
              <w:rPr>
                <w:i/>
              </w:rPr>
              <w:t xml:space="preserve">Ensure exchange set is loaded. Inspect contents of </w:t>
            </w:r>
            <w:r w:rsidR="00416AF5">
              <w:rPr>
                <w:i/>
              </w:rPr>
              <w:t>System Database</w:t>
            </w:r>
            <w:r>
              <w:rPr>
                <w:i/>
              </w:rPr>
              <w:t>.</w:t>
            </w:r>
          </w:p>
          <w:p w14:paraId="366495B4" w14:textId="77777777" w:rsidR="00590615" w:rsidRPr="00EF287F" w:rsidRDefault="00590615" w:rsidP="00280DEE">
            <w:pPr>
              <w:rPr>
                <w:i/>
              </w:rPr>
            </w:pPr>
          </w:p>
        </w:tc>
      </w:tr>
      <w:tr w:rsidR="00590615" w14:paraId="097553BF" w14:textId="77777777" w:rsidTr="00357E05">
        <w:trPr>
          <w:tblHeader/>
        </w:trPr>
        <w:tc>
          <w:tcPr>
            <w:tcW w:w="9526" w:type="dxa"/>
            <w:gridSpan w:val="4"/>
            <w:shd w:val="clear" w:color="auto" w:fill="CCFFCC"/>
            <w:vAlign w:val="center"/>
          </w:tcPr>
          <w:p w14:paraId="0312F608" w14:textId="77777777" w:rsidR="00590615" w:rsidRPr="004065B1" w:rsidRDefault="00590615" w:rsidP="00280DEE">
            <w:r w:rsidRPr="000A066E">
              <w:rPr>
                <w:b/>
              </w:rPr>
              <w:t>Results</w:t>
            </w:r>
          </w:p>
        </w:tc>
      </w:tr>
      <w:tr w:rsidR="00590615" w14:paraId="366CB649" w14:textId="77777777" w:rsidTr="00280DEE">
        <w:trPr>
          <w:tblHeader/>
        </w:trPr>
        <w:tc>
          <w:tcPr>
            <w:tcW w:w="9526" w:type="dxa"/>
            <w:gridSpan w:val="4"/>
            <w:vAlign w:val="center"/>
          </w:tcPr>
          <w:p w14:paraId="751A7AC3" w14:textId="77777777" w:rsidR="00590615" w:rsidRDefault="00590615" w:rsidP="00280DEE">
            <w:pPr>
              <w:jc w:val="left"/>
              <w:rPr>
                <w:rFonts w:cs="Arial"/>
                <w:i/>
                <w:iCs/>
                <w:position w:val="-1"/>
                <w:lang w:val="en-US"/>
              </w:rPr>
            </w:pPr>
          </w:p>
          <w:p w14:paraId="13E47A67" w14:textId="0A92E678" w:rsidR="00590615" w:rsidRDefault="00590615" w:rsidP="00280DEE">
            <w:pPr>
              <w:jc w:val="left"/>
              <w:rPr>
                <w:rFonts w:cs="Arial"/>
                <w:i/>
                <w:iCs/>
                <w:position w:val="-1"/>
                <w:lang w:val="en-US"/>
              </w:rPr>
            </w:pPr>
            <w:r>
              <w:rPr>
                <w:rFonts w:cs="Arial"/>
                <w:i/>
                <w:iCs/>
                <w:position w:val="-1"/>
                <w:lang w:val="en-US"/>
              </w:rPr>
              <w:t xml:space="preserve">The </w:t>
            </w:r>
            <w:r w:rsidR="00416AF5">
              <w:rPr>
                <w:rFonts w:cs="Arial"/>
                <w:i/>
                <w:iCs/>
                <w:position w:val="-1"/>
                <w:lang w:val="en-US"/>
              </w:rPr>
              <w:t>System Database</w:t>
            </w:r>
            <w:r>
              <w:rPr>
                <w:rFonts w:cs="Arial"/>
                <w:i/>
                <w:iCs/>
                <w:position w:val="-1"/>
                <w:lang w:val="en-US"/>
              </w:rPr>
              <w:t xml:space="preserve"> should contain the following entries.</w:t>
            </w:r>
          </w:p>
          <w:p w14:paraId="3F387771"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086"/>
              <w:gridCol w:w="1049"/>
              <w:gridCol w:w="1510"/>
              <w:gridCol w:w="1576"/>
            </w:tblGrid>
            <w:tr w:rsidR="00590615" w:rsidRPr="008B51BD" w14:paraId="3D2AFFB7"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744B027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7CAA75F4" w14:textId="77777777" w:rsidR="00590615" w:rsidRPr="008B51BD" w:rsidRDefault="00590615" w:rsidP="00280DEE">
                  <w:pPr>
                    <w:rPr>
                      <w:sz w:val="18"/>
                      <w:szCs w:val="18"/>
                    </w:rPr>
                  </w:pPr>
                  <w:r w:rsidRPr="008B51BD">
                    <w:rPr>
                      <w:sz w:val="18"/>
                      <w:szCs w:val="18"/>
                    </w:rPr>
                    <w:t>Edition</w:t>
                  </w:r>
                </w:p>
                <w:p w14:paraId="327C130B"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5CF35B25" w14:textId="77777777" w:rsidR="00590615" w:rsidRPr="008B51BD" w:rsidRDefault="00590615" w:rsidP="00280DEE">
                  <w:pPr>
                    <w:rPr>
                      <w:sz w:val="18"/>
                      <w:szCs w:val="18"/>
                    </w:rPr>
                  </w:pPr>
                  <w:r w:rsidRPr="008B51BD">
                    <w:rPr>
                      <w:sz w:val="18"/>
                      <w:szCs w:val="18"/>
                    </w:rPr>
                    <w:t>Update number</w:t>
                  </w:r>
                </w:p>
                <w:p w14:paraId="7EFC8596"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389DC1F4" w14:textId="77777777" w:rsidR="00590615" w:rsidRPr="008B51BD" w:rsidRDefault="00590615" w:rsidP="00280DEE">
                  <w:pPr>
                    <w:rPr>
                      <w:sz w:val="18"/>
                      <w:szCs w:val="18"/>
                    </w:rPr>
                  </w:pPr>
                  <w:r w:rsidRPr="008B51BD">
                    <w:rPr>
                      <w:sz w:val="18"/>
                      <w:szCs w:val="18"/>
                    </w:rPr>
                    <w:t>Issue Date</w:t>
                  </w:r>
                </w:p>
                <w:p w14:paraId="17268E3A" w14:textId="77777777" w:rsidR="00590615" w:rsidRPr="008B51BD" w:rsidRDefault="00590615" w:rsidP="00280DEE">
                  <w:pPr>
                    <w:rPr>
                      <w:sz w:val="18"/>
                      <w:szCs w:val="18"/>
                    </w:rPr>
                  </w:pPr>
                  <w:r w:rsidRPr="008B51BD">
                    <w:rPr>
                      <w:sz w:val="18"/>
                      <w:szCs w:val="18"/>
                    </w:rPr>
                    <w:t>(ISDT)</w:t>
                  </w:r>
                </w:p>
              </w:tc>
            </w:tr>
            <w:tr w:rsidR="00590615" w:rsidRPr="008B51BD" w14:paraId="68DFA107" w14:textId="77777777" w:rsidTr="00280DEE">
              <w:trPr>
                <w:tblHeader/>
              </w:trPr>
              <w:tc>
                <w:tcPr>
                  <w:tcW w:w="2299" w:type="dxa"/>
                  <w:tcBorders>
                    <w:top w:val="single" w:sz="4" w:space="0" w:color="auto"/>
                    <w:left w:val="single" w:sz="4" w:space="0" w:color="auto"/>
                  </w:tcBorders>
                  <w:shd w:val="clear" w:color="auto" w:fill="DBE5F1"/>
                  <w:vAlign w:val="center"/>
                </w:tcPr>
                <w:p w14:paraId="35A0F59C" w14:textId="0218347B" w:rsidR="00590615" w:rsidRPr="008B51BD" w:rsidRDefault="00590615" w:rsidP="00280DEE">
                  <w:pPr>
                    <w:rPr>
                      <w:sz w:val="18"/>
                      <w:szCs w:val="18"/>
                    </w:rPr>
                  </w:pPr>
                  <w:del w:id="1382" w:author="jonathan pritchard" w:date="2023-12-15T14:07:00Z">
                    <w:r w:rsidDel="003B0268">
                      <w:rPr>
                        <w:rFonts w:ascii="Consolas" w:hAnsi="Consolas"/>
                        <w:sz w:val="18"/>
                        <w:szCs w:val="18"/>
                      </w:rPr>
                      <w:delText>101AA00X0000</w:delText>
                    </w:r>
                  </w:del>
                  <w:ins w:id="1383" w:author="jonathan pritchard" w:date="2023-12-15T14:07:00Z">
                    <w:r w:rsidR="003B0268">
                      <w:rPr>
                        <w:rFonts w:ascii="Consolas" w:hAnsi="Consolas"/>
                        <w:sz w:val="18"/>
                        <w:szCs w:val="18"/>
                      </w:rPr>
                      <w:t>10100AA_X0000</w:t>
                    </w:r>
                  </w:ins>
                  <w:r>
                    <w:rPr>
                      <w:rFonts w:ascii="Consolas" w:hAnsi="Consolas"/>
                      <w:sz w:val="18"/>
                      <w:szCs w:val="18"/>
                    </w:rPr>
                    <w:t>.000</w:t>
                  </w:r>
                </w:p>
              </w:tc>
              <w:tc>
                <w:tcPr>
                  <w:tcW w:w="1170" w:type="dxa"/>
                  <w:tcBorders>
                    <w:top w:val="single" w:sz="4" w:space="0" w:color="auto"/>
                  </w:tcBorders>
                  <w:shd w:val="clear" w:color="auto" w:fill="DBE5F1"/>
                  <w:vAlign w:val="center"/>
                </w:tcPr>
                <w:p w14:paraId="7AFB2B40"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10B71E54"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5C133B87"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2222AFD7" w14:textId="77777777" w:rsidTr="00280DEE">
              <w:trPr>
                <w:tblHeader/>
              </w:trPr>
              <w:tc>
                <w:tcPr>
                  <w:tcW w:w="2299" w:type="dxa"/>
                  <w:tcBorders>
                    <w:left w:val="single" w:sz="4" w:space="0" w:color="auto"/>
                  </w:tcBorders>
                  <w:shd w:val="clear" w:color="auto" w:fill="DBE5F1"/>
                  <w:vAlign w:val="center"/>
                </w:tcPr>
                <w:p w14:paraId="66317477" w14:textId="0B1172FD" w:rsidR="00590615" w:rsidRPr="008B51BD" w:rsidRDefault="00590615" w:rsidP="00280DEE">
                  <w:pPr>
                    <w:rPr>
                      <w:sz w:val="18"/>
                      <w:szCs w:val="18"/>
                    </w:rPr>
                  </w:pPr>
                  <w:del w:id="1384" w:author="jonathan pritchard" w:date="2023-12-15T14:09:00Z">
                    <w:r w:rsidDel="003B0268">
                      <w:rPr>
                        <w:rFonts w:ascii="Consolas" w:hAnsi="Consolas"/>
                        <w:sz w:val="18"/>
                        <w:szCs w:val="18"/>
                      </w:rPr>
                      <w:delText>101AA00X01NE</w:delText>
                    </w:r>
                  </w:del>
                  <w:ins w:id="1385" w:author="jonathan pritchard" w:date="2023-12-15T14:09:00Z">
                    <w:r w:rsidR="003B0268">
                      <w:rPr>
                        <w:rFonts w:ascii="Consolas" w:hAnsi="Consolas"/>
                        <w:sz w:val="18"/>
                        <w:szCs w:val="18"/>
                      </w:rPr>
                      <w:t>10100AA_X01NE</w:t>
                    </w:r>
                  </w:ins>
                  <w:r>
                    <w:rPr>
                      <w:rFonts w:ascii="Consolas" w:hAnsi="Consolas"/>
                      <w:sz w:val="18"/>
                      <w:szCs w:val="18"/>
                    </w:rPr>
                    <w:t>.000</w:t>
                  </w:r>
                </w:p>
              </w:tc>
              <w:tc>
                <w:tcPr>
                  <w:tcW w:w="1170" w:type="dxa"/>
                  <w:shd w:val="clear" w:color="auto" w:fill="DBE5F1"/>
                  <w:vAlign w:val="center"/>
                </w:tcPr>
                <w:p w14:paraId="124DDACA"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4FCF3DE4"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5C862ABE"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77B627EB" w14:textId="77777777" w:rsidTr="00280DEE">
              <w:trPr>
                <w:tblHeader/>
              </w:trPr>
              <w:tc>
                <w:tcPr>
                  <w:tcW w:w="2299" w:type="dxa"/>
                  <w:tcBorders>
                    <w:left w:val="single" w:sz="4" w:space="0" w:color="auto"/>
                  </w:tcBorders>
                  <w:shd w:val="clear" w:color="auto" w:fill="DBE5F1"/>
                  <w:vAlign w:val="center"/>
                </w:tcPr>
                <w:p w14:paraId="27C08567"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FCA8009"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69E94EA"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7CC39EF5" w14:textId="77777777" w:rsidR="00590615" w:rsidRPr="008B51BD" w:rsidRDefault="00590615" w:rsidP="00280DEE">
                  <w:pPr>
                    <w:rPr>
                      <w:sz w:val="18"/>
                      <w:szCs w:val="18"/>
                    </w:rPr>
                  </w:pPr>
                  <w:r w:rsidRPr="00806595">
                    <w:rPr>
                      <w:sz w:val="18"/>
                      <w:szCs w:val="18"/>
                    </w:rPr>
                    <w:t>20210406</w:t>
                  </w:r>
                </w:p>
              </w:tc>
            </w:tr>
          </w:tbl>
          <w:p w14:paraId="22265996" w14:textId="77777777" w:rsidR="00590615" w:rsidRPr="00DA41A6" w:rsidRDefault="00590615" w:rsidP="00280DEE">
            <w:pPr>
              <w:jc w:val="left"/>
              <w:rPr>
                <w:rFonts w:cs="Arial"/>
              </w:rPr>
            </w:pPr>
          </w:p>
          <w:p w14:paraId="344782AB" w14:textId="77777777" w:rsidR="00590615" w:rsidRPr="00DA41A6" w:rsidRDefault="00590615" w:rsidP="00280DEE">
            <w:pPr>
              <w:jc w:val="left"/>
              <w:rPr>
                <w:rFonts w:cs="Arial"/>
              </w:rPr>
            </w:pPr>
          </w:p>
        </w:tc>
      </w:tr>
    </w:tbl>
    <w:p w14:paraId="0399D209" w14:textId="77777777" w:rsidR="00590615" w:rsidRPr="000231A2" w:rsidRDefault="00590615" w:rsidP="00590615"/>
    <w:p w14:paraId="3F1B49A2" w14:textId="77777777" w:rsidR="00590615" w:rsidRDefault="00590615" w:rsidP="00590615"/>
    <w:p w14:paraId="14E4A5B2" w14:textId="77777777" w:rsidR="00590615" w:rsidRDefault="00590615" w:rsidP="00590615">
      <w:pPr>
        <w:pStyle w:val="Heading3"/>
      </w:pPr>
      <w:r>
        <w:t>Update of combined exchange set.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14"/>
        <w:gridCol w:w="3009"/>
        <w:gridCol w:w="2307"/>
        <w:gridCol w:w="2061"/>
      </w:tblGrid>
      <w:tr w:rsidR="00590615" w14:paraId="2E0555DF" w14:textId="77777777" w:rsidTr="00357E05">
        <w:trPr>
          <w:trHeight w:val="454"/>
          <w:tblHeader/>
        </w:trPr>
        <w:tc>
          <w:tcPr>
            <w:tcW w:w="2381" w:type="dxa"/>
            <w:shd w:val="clear" w:color="auto" w:fill="CCFFCC"/>
            <w:vAlign w:val="center"/>
          </w:tcPr>
          <w:p w14:paraId="22B548FA" w14:textId="77777777" w:rsidR="00590615" w:rsidRPr="004065B1" w:rsidRDefault="00590615" w:rsidP="00280DEE">
            <w:r w:rsidRPr="000A066E">
              <w:rPr>
                <w:b/>
              </w:rPr>
              <w:t>Test Reference</w:t>
            </w:r>
          </w:p>
        </w:tc>
        <w:tc>
          <w:tcPr>
            <w:tcW w:w="2381" w:type="dxa"/>
            <w:shd w:val="clear" w:color="auto" w:fill="CCFFCC"/>
            <w:vAlign w:val="center"/>
          </w:tcPr>
          <w:p w14:paraId="1FBD51D9" w14:textId="77777777" w:rsidR="00590615" w:rsidRPr="004065B1" w:rsidRDefault="00590615" w:rsidP="00280DEE">
            <w:proofErr w:type="spellStart"/>
            <w:r>
              <w:t>DualFuelSimpleUpdate</w:t>
            </w:r>
            <w:proofErr w:type="spellEnd"/>
          </w:p>
        </w:tc>
        <w:tc>
          <w:tcPr>
            <w:tcW w:w="2382" w:type="dxa"/>
            <w:shd w:val="clear" w:color="auto" w:fill="CCFFCC"/>
            <w:vAlign w:val="center"/>
          </w:tcPr>
          <w:p w14:paraId="3CF9C00F" w14:textId="77777777" w:rsidR="00590615" w:rsidRPr="004065B1" w:rsidRDefault="00590615" w:rsidP="00280DEE">
            <w:r w:rsidRPr="000A066E">
              <w:rPr>
                <w:b/>
              </w:rPr>
              <w:t>IHO Reference</w:t>
            </w:r>
          </w:p>
        </w:tc>
        <w:tc>
          <w:tcPr>
            <w:tcW w:w="2382" w:type="dxa"/>
            <w:shd w:val="clear" w:color="auto" w:fill="CCFFCC"/>
            <w:vAlign w:val="center"/>
          </w:tcPr>
          <w:p w14:paraId="5449CB33" w14:textId="64674312" w:rsidR="00590615" w:rsidRPr="004065B1" w:rsidRDefault="00E019D7" w:rsidP="00280DEE">
            <w:r>
              <w:t>S-98 Annex C C.18.1</w:t>
            </w:r>
          </w:p>
        </w:tc>
      </w:tr>
      <w:tr w:rsidR="00590615" w14:paraId="515363ED" w14:textId="77777777" w:rsidTr="00357E05">
        <w:trPr>
          <w:tblHeader/>
        </w:trPr>
        <w:tc>
          <w:tcPr>
            <w:tcW w:w="9526" w:type="dxa"/>
            <w:gridSpan w:val="4"/>
            <w:shd w:val="clear" w:color="auto" w:fill="CCFFCC"/>
            <w:vAlign w:val="center"/>
          </w:tcPr>
          <w:p w14:paraId="1DBC0688" w14:textId="77777777" w:rsidR="00590615" w:rsidRDefault="00590615" w:rsidP="00280DEE">
            <w:r w:rsidRPr="000A066E">
              <w:rPr>
                <w:b/>
              </w:rPr>
              <w:t>Test description</w:t>
            </w:r>
          </w:p>
        </w:tc>
      </w:tr>
      <w:tr w:rsidR="00590615" w14:paraId="6D89D901" w14:textId="77777777" w:rsidTr="00280DEE">
        <w:trPr>
          <w:tblHeader/>
        </w:trPr>
        <w:tc>
          <w:tcPr>
            <w:tcW w:w="9526" w:type="dxa"/>
            <w:gridSpan w:val="4"/>
            <w:vAlign w:val="center"/>
          </w:tcPr>
          <w:p w14:paraId="072D50BF" w14:textId="77777777" w:rsidR="00590615" w:rsidRDefault="00590615" w:rsidP="00280DEE">
            <w:pPr>
              <w:rPr>
                <w:i/>
              </w:rPr>
            </w:pPr>
          </w:p>
          <w:p w14:paraId="707F5419" w14:textId="77777777" w:rsidR="00590615" w:rsidRPr="00DA41A6" w:rsidRDefault="00590615" w:rsidP="00280DEE">
            <w:pPr>
              <w:rPr>
                <w:i/>
              </w:rPr>
            </w:pPr>
            <w:r>
              <w:rPr>
                <w:i/>
              </w:rPr>
              <w:t>This tests verifies the ECDIS is able to load updates to Dual Fuel datasets from a combined update exchange set.</w:t>
            </w:r>
          </w:p>
          <w:p w14:paraId="5FCA436F" w14:textId="77777777" w:rsidR="00590615" w:rsidRPr="00DA41A6" w:rsidRDefault="00590615" w:rsidP="00280DEE">
            <w:pPr>
              <w:rPr>
                <w:i/>
              </w:rPr>
            </w:pPr>
          </w:p>
        </w:tc>
      </w:tr>
      <w:tr w:rsidR="00590615" w14:paraId="0FBB9E53" w14:textId="77777777" w:rsidTr="00357E05">
        <w:trPr>
          <w:tblHeader/>
        </w:trPr>
        <w:tc>
          <w:tcPr>
            <w:tcW w:w="9526" w:type="dxa"/>
            <w:gridSpan w:val="4"/>
            <w:shd w:val="clear" w:color="auto" w:fill="CCFFCC"/>
            <w:vAlign w:val="center"/>
          </w:tcPr>
          <w:p w14:paraId="5C56F9D7" w14:textId="77777777" w:rsidR="00590615" w:rsidRPr="004065B1" w:rsidRDefault="00590615" w:rsidP="00280DEE">
            <w:r w:rsidRPr="000A066E">
              <w:rPr>
                <w:b/>
              </w:rPr>
              <w:t>Setup</w:t>
            </w:r>
          </w:p>
        </w:tc>
      </w:tr>
      <w:tr w:rsidR="00590615" w14:paraId="06FF5366" w14:textId="77777777" w:rsidTr="00280DEE">
        <w:trPr>
          <w:tblHeader/>
        </w:trPr>
        <w:tc>
          <w:tcPr>
            <w:tcW w:w="9526" w:type="dxa"/>
            <w:gridSpan w:val="4"/>
            <w:vAlign w:val="center"/>
          </w:tcPr>
          <w:p w14:paraId="2BB59B3D" w14:textId="77777777" w:rsidR="00590615" w:rsidRDefault="00590615" w:rsidP="00280DEE">
            <w:pPr>
              <w:jc w:val="left"/>
              <w:rPr>
                <w:i/>
              </w:rPr>
            </w:pPr>
          </w:p>
          <w:p w14:paraId="711138C4" w14:textId="77777777" w:rsidR="00590615" w:rsidRDefault="00590615" w:rsidP="00280DEE">
            <w:pPr>
              <w:jc w:val="left"/>
              <w:rPr>
                <w:i/>
              </w:rPr>
            </w:pPr>
            <w:r>
              <w:rPr>
                <w:i/>
              </w:rPr>
              <w:t xml:space="preserve">As per previous test </w:t>
            </w:r>
            <w:proofErr w:type="spellStart"/>
            <w:r w:rsidRPr="00DA41A6">
              <w:rPr>
                <w:b/>
                <w:bCs/>
                <w:i/>
              </w:rPr>
              <w:t>DualFuelSimple</w:t>
            </w:r>
            <w:proofErr w:type="spellEnd"/>
          </w:p>
          <w:p w14:paraId="3CBBAD97" w14:textId="77777777" w:rsidR="00590615" w:rsidRPr="00EF287F" w:rsidRDefault="00590615" w:rsidP="00280DEE">
            <w:pPr>
              <w:jc w:val="left"/>
              <w:rPr>
                <w:i/>
              </w:rPr>
            </w:pPr>
          </w:p>
        </w:tc>
      </w:tr>
      <w:tr w:rsidR="00590615" w14:paraId="07CC0613" w14:textId="77777777" w:rsidTr="00357E05">
        <w:trPr>
          <w:tblHeader/>
        </w:trPr>
        <w:tc>
          <w:tcPr>
            <w:tcW w:w="9526" w:type="dxa"/>
            <w:gridSpan w:val="4"/>
            <w:shd w:val="clear" w:color="auto" w:fill="CCFFCC"/>
            <w:vAlign w:val="center"/>
          </w:tcPr>
          <w:p w14:paraId="0C2F25DB" w14:textId="77777777" w:rsidR="00590615" w:rsidRPr="004065B1" w:rsidRDefault="00590615" w:rsidP="00280DEE">
            <w:r w:rsidRPr="000A066E">
              <w:rPr>
                <w:b/>
              </w:rPr>
              <w:t>Action</w:t>
            </w:r>
          </w:p>
        </w:tc>
      </w:tr>
      <w:tr w:rsidR="00590615" w14:paraId="35E9D429" w14:textId="77777777" w:rsidTr="00280DEE">
        <w:trPr>
          <w:tblHeader/>
        </w:trPr>
        <w:tc>
          <w:tcPr>
            <w:tcW w:w="9526" w:type="dxa"/>
            <w:gridSpan w:val="4"/>
            <w:vAlign w:val="center"/>
          </w:tcPr>
          <w:p w14:paraId="3911AD44" w14:textId="77777777" w:rsidR="00590615" w:rsidRDefault="00590615" w:rsidP="00280DEE">
            <w:pPr>
              <w:rPr>
                <w:i/>
              </w:rPr>
            </w:pPr>
          </w:p>
          <w:p w14:paraId="7630E38A" w14:textId="77777777" w:rsidR="00590615" w:rsidRDefault="00590615" w:rsidP="00280DEE">
            <w:pPr>
              <w:rPr>
                <w:i/>
              </w:rPr>
            </w:pPr>
            <w:r>
              <w:rPr>
                <w:i/>
              </w:rPr>
              <w:t xml:space="preserve">Load exchange set </w:t>
            </w:r>
            <w:proofErr w:type="spellStart"/>
            <w:r w:rsidRPr="00DA41A6">
              <w:rPr>
                <w:b/>
                <w:bCs/>
                <w:i/>
              </w:rPr>
              <w:t>DualFuelSimpleUpdate</w:t>
            </w:r>
            <w:proofErr w:type="spellEnd"/>
          </w:p>
          <w:p w14:paraId="4C961D2B" w14:textId="77777777" w:rsidR="00590615" w:rsidRPr="00EF287F" w:rsidRDefault="00590615" w:rsidP="00280DEE">
            <w:pPr>
              <w:rPr>
                <w:i/>
              </w:rPr>
            </w:pPr>
          </w:p>
        </w:tc>
      </w:tr>
      <w:tr w:rsidR="00590615" w14:paraId="6537D3F5" w14:textId="77777777" w:rsidTr="00357E05">
        <w:trPr>
          <w:tblHeader/>
        </w:trPr>
        <w:tc>
          <w:tcPr>
            <w:tcW w:w="9526" w:type="dxa"/>
            <w:gridSpan w:val="4"/>
            <w:shd w:val="clear" w:color="auto" w:fill="CCFFCC"/>
            <w:vAlign w:val="center"/>
          </w:tcPr>
          <w:p w14:paraId="667D050E" w14:textId="77777777" w:rsidR="00590615" w:rsidRPr="004065B1" w:rsidRDefault="00590615" w:rsidP="00280DEE">
            <w:r w:rsidRPr="000A066E">
              <w:rPr>
                <w:b/>
              </w:rPr>
              <w:t>Results</w:t>
            </w:r>
          </w:p>
        </w:tc>
      </w:tr>
      <w:tr w:rsidR="00590615" w14:paraId="27D32E7E" w14:textId="77777777" w:rsidTr="00280DEE">
        <w:trPr>
          <w:tblHeader/>
        </w:trPr>
        <w:tc>
          <w:tcPr>
            <w:tcW w:w="9526" w:type="dxa"/>
            <w:gridSpan w:val="4"/>
            <w:vAlign w:val="center"/>
          </w:tcPr>
          <w:p w14:paraId="29CB5118" w14:textId="77777777" w:rsidR="00590615" w:rsidRDefault="00590615" w:rsidP="00280DEE">
            <w:pPr>
              <w:jc w:val="left"/>
              <w:rPr>
                <w:rFonts w:cs="Arial"/>
                <w:i/>
                <w:iCs/>
                <w:position w:val="-1"/>
                <w:lang w:val="en-US"/>
              </w:rPr>
            </w:pPr>
          </w:p>
          <w:p w14:paraId="77F2DF8E" w14:textId="77777777" w:rsidR="00590615" w:rsidRDefault="00590615" w:rsidP="00280DEE">
            <w:pPr>
              <w:jc w:val="left"/>
              <w:rPr>
                <w:rFonts w:cs="Arial"/>
                <w:i/>
                <w:iCs/>
                <w:position w:val="-1"/>
                <w:lang w:val="en-US"/>
              </w:rPr>
            </w:pPr>
            <w:r>
              <w:rPr>
                <w:rFonts w:cs="Arial"/>
                <w:i/>
                <w:iCs/>
                <w:position w:val="-1"/>
                <w:lang w:val="en-US"/>
              </w:rPr>
              <w:t>SENC contents should show:</w:t>
            </w:r>
          </w:p>
          <w:p w14:paraId="3B77429F" w14:textId="77777777" w:rsidR="00590615" w:rsidRDefault="00590615" w:rsidP="00280DEE">
            <w:pPr>
              <w:jc w:val="left"/>
              <w:rPr>
                <w:rFonts w:cs="Arial"/>
                <w:i/>
                <w:iCs/>
                <w:position w:val="-1"/>
                <w:lang w:val="en-US"/>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290"/>
              <w:gridCol w:w="1071"/>
              <w:gridCol w:w="1576"/>
              <w:gridCol w:w="1957"/>
              <w:gridCol w:w="1632"/>
            </w:tblGrid>
            <w:tr w:rsidR="00590615" w:rsidRPr="008B51BD" w14:paraId="615968F8"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6943A74D"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3761122" w14:textId="77777777" w:rsidR="00590615" w:rsidRPr="008B51BD" w:rsidRDefault="00590615" w:rsidP="00280DEE">
                  <w:pPr>
                    <w:rPr>
                      <w:sz w:val="18"/>
                      <w:szCs w:val="18"/>
                    </w:rPr>
                  </w:pPr>
                  <w:r w:rsidRPr="008B51BD">
                    <w:rPr>
                      <w:sz w:val="18"/>
                      <w:szCs w:val="18"/>
                    </w:rPr>
                    <w:t>Edition</w:t>
                  </w:r>
                </w:p>
                <w:p w14:paraId="437C2F3A"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E2C90CD" w14:textId="77777777" w:rsidR="00590615" w:rsidRPr="008B51BD" w:rsidRDefault="00590615" w:rsidP="00280DEE">
                  <w:pPr>
                    <w:rPr>
                      <w:sz w:val="18"/>
                      <w:szCs w:val="18"/>
                    </w:rPr>
                  </w:pPr>
                  <w:r w:rsidRPr="008B51BD">
                    <w:rPr>
                      <w:sz w:val="18"/>
                      <w:szCs w:val="18"/>
                    </w:rPr>
                    <w:t>Update number</w:t>
                  </w:r>
                </w:p>
                <w:p w14:paraId="5EBBBBF2"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63262AF3" w14:textId="77777777" w:rsidR="00590615" w:rsidRPr="008B51BD" w:rsidRDefault="00590615" w:rsidP="00280DEE">
                  <w:pPr>
                    <w:rPr>
                      <w:sz w:val="18"/>
                      <w:szCs w:val="18"/>
                    </w:rPr>
                  </w:pPr>
                  <w:r w:rsidRPr="008B51BD">
                    <w:rPr>
                      <w:sz w:val="18"/>
                      <w:szCs w:val="18"/>
                    </w:rPr>
                    <w:t>Update Application</w:t>
                  </w:r>
                </w:p>
                <w:p w14:paraId="4A4A85AB"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7F6BF59" w14:textId="77777777" w:rsidR="00590615" w:rsidRPr="008B51BD" w:rsidRDefault="00590615" w:rsidP="00280DEE">
                  <w:pPr>
                    <w:rPr>
                      <w:sz w:val="18"/>
                      <w:szCs w:val="18"/>
                    </w:rPr>
                  </w:pPr>
                  <w:r w:rsidRPr="008B51BD">
                    <w:rPr>
                      <w:sz w:val="18"/>
                      <w:szCs w:val="18"/>
                    </w:rPr>
                    <w:t>Issue Date</w:t>
                  </w:r>
                </w:p>
                <w:p w14:paraId="40178516" w14:textId="77777777" w:rsidR="00590615" w:rsidRPr="008B51BD" w:rsidRDefault="00590615" w:rsidP="00280DEE">
                  <w:pPr>
                    <w:rPr>
                      <w:sz w:val="18"/>
                      <w:szCs w:val="18"/>
                    </w:rPr>
                  </w:pPr>
                  <w:r w:rsidRPr="008B51BD">
                    <w:rPr>
                      <w:sz w:val="18"/>
                      <w:szCs w:val="18"/>
                    </w:rPr>
                    <w:t>(ISDT)</w:t>
                  </w:r>
                </w:p>
              </w:tc>
            </w:tr>
            <w:tr w:rsidR="00590615" w:rsidRPr="008B51BD" w14:paraId="530D405D" w14:textId="77777777" w:rsidTr="00280DEE">
              <w:trPr>
                <w:tblHeader/>
              </w:trPr>
              <w:tc>
                <w:tcPr>
                  <w:tcW w:w="2299" w:type="dxa"/>
                  <w:tcBorders>
                    <w:top w:val="single" w:sz="4" w:space="0" w:color="auto"/>
                    <w:left w:val="single" w:sz="4" w:space="0" w:color="auto"/>
                  </w:tcBorders>
                  <w:shd w:val="clear" w:color="auto" w:fill="DBE5F1"/>
                  <w:vAlign w:val="center"/>
                </w:tcPr>
                <w:p w14:paraId="3E1CD2FA"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72D69556"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2D2C0040" w14:textId="77777777" w:rsidR="00590615" w:rsidRPr="008B51BD" w:rsidRDefault="00590615" w:rsidP="00280DEE">
                  <w:pPr>
                    <w:rPr>
                      <w:sz w:val="18"/>
                      <w:szCs w:val="18"/>
                    </w:rPr>
                  </w:pPr>
                  <w:r>
                    <w:rPr>
                      <w:sz w:val="18"/>
                      <w:szCs w:val="18"/>
                    </w:rPr>
                    <w:t>1</w:t>
                  </w:r>
                </w:p>
              </w:tc>
              <w:tc>
                <w:tcPr>
                  <w:tcW w:w="2305" w:type="dxa"/>
                  <w:tcBorders>
                    <w:top w:val="single" w:sz="4" w:space="0" w:color="auto"/>
                  </w:tcBorders>
                  <w:shd w:val="clear" w:color="auto" w:fill="DBE5F1"/>
                  <w:vAlign w:val="center"/>
                </w:tcPr>
                <w:p w14:paraId="0C126268"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3855EA60"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7EE5B85" w14:textId="77777777" w:rsidTr="00280DEE">
              <w:trPr>
                <w:tblHeader/>
              </w:trPr>
              <w:tc>
                <w:tcPr>
                  <w:tcW w:w="2299" w:type="dxa"/>
                  <w:tcBorders>
                    <w:left w:val="single" w:sz="4" w:space="0" w:color="auto"/>
                    <w:bottom w:val="single" w:sz="4" w:space="0" w:color="auto"/>
                  </w:tcBorders>
                  <w:shd w:val="clear" w:color="auto" w:fill="DBE5F1"/>
                  <w:vAlign w:val="center"/>
                </w:tcPr>
                <w:p w14:paraId="3E6B014F" w14:textId="37750237" w:rsidR="00590615" w:rsidRPr="008B51BD" w:rsidRDefault="00590615" w:rsidP="00280DEE">
                  <w:pPr>
                    <w:rPr>
                      <w:sz w:val="18"/>
                      <w:szCs w:val="18"/>
                    </w:rPr>
                  </w:pPr>
                  <w:del w:id="1386" w:author="jonathan pritchard" w:date="2023-12-15T14:09:00Z">
                    <w:r w:rsidDel="003B0268">
                      <w:rPr>
                        <w:sz w:val="18"/>
                        <w:szCs w:val="18"/>
                      </w:rPr>
                      <w:delText>101AA00</w:delText>
                    </w:r>
                    <w:r w:rsidRPr="008B51BD" w:rsidDel="003B0268">
                      <w:rPr>
                        <w:sz w:val="18"/>
                        <w:szCs w:val="18"/>
                      </w:rPr>
                      <w:delText>X01NE</w:delText>
                    </w:r>
                  </w:del>
                  <w:ins w:id="1387" w:author="jonathan pritchard" w:date="2023-12-15T14:09:00Z">
                    <w:r w:rsidR="003B0268">
                      <w:rPr>
                        <w:sz w:val="18"/>
                        <w:szCs w:val="18"/>
                      </w:rPr>
                      <w:t>10100AA_X01NE</w:t>
                    </w:r>
                  </w:ins>
                  <w:r w:rsidRPr="008B51BD">
                    <w:rPr>
                      <w:sz w:val="18"/>
                      <w:szCs w:val="18"/>
                    </w:rPr>
                    <w:t>.000</w:t>
                  </w:r>
                </w:p>
              </w:tc>
              <w:tc>
                <w:tcPr>
                  <w:tcW w:w="1170" w:type="dxa"/>
                  <w:tcBorders>
                    <w:bottom w:val="single" w:sz="4" w:space="0" w:color="auto"/>
                  </w:tcBorders>
                  <w:shd w:val="clear" w:color="auto" w:fill="DBE5F1"/>
                  <w:vAlign w:val="center"/>
                </w:tcPr>
                <w:p w14:paraId="2A1DFF27"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5BD251A2" w14:textId="77777777" w:rsidR="00590615" w:rsidRPr="008B51BD" w:rsidRDefault="00590615" w:rsidP="00280DEE">
                  <w:pPr>
                    <w:rPr>
                      <w:sz w:val="18"/>
                      <w:szCs w:val="18"/>
                    </w:rPr>
                  </w:pPr>
                  <w:r>
                    <w:rPr>
                      <w:sz w:val="18"/>
                      <w:szCs w:val="18"/>
                    </w:rPr>
                    <w:t>1</w:t>
                  </w:r>
                </w:p>
              </w:tc>
              <w:tc>
                <w:tcPr>
                  <w:tcW w:w="2305" w:type="dxa"/>
                  <w:tcBorders>
                    <w:bottom w:val="single" w:sz="4" w:space="0" w:color="auto"/>
                  </w:tcBorders>
                  <w:shd w:val="clear" w:color="auto" w:fill="DBE5F1"/>
                  <w:vAlign w:val="center"/>
                </w:tcPr>
                <w:p w14:paraId="2E92A538"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4AD9285D"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5E39A7B9" w14:textId="77777777" w:rsidR="00590615" w:rsidRDefault="00590615" w:rsidP="00280DEE">
            <w:pPr>
              <w:jc w:val="left"/>
              <w:rPr>
                <w:rFonts w:cs="Arial"/>
              </w:rPr>
            </w:pPr>
          </w:p>
          <w:p w14:paraId="64E45D10" w14:textId="77777777" w:rsidR="00590615" w:rsidRPr="00DA41A6" w:rsidRDefault="00590615" w:rsidP="00280DEE">
            <w:pPr>
              <w:jc w:val="left"/>
              <w:rPr>
                <w:rFonts w:cs="Arial"/>
              </w:rPr>
            </w:pPr>
          </w:p>
        </w:tc>
      </w:tr>
    </w:tbl>
    <w:p w14:paraId="6BAB5F07" w14:textId="77777777" w:rsidR="00590615" w:rsidRDefault="00590615" w:rsidP="00590615"/>
    <w:p w14:paraId="286985C8" w14:textId="77777777" w:rsidR="00590615" w:rsidRPr="007E2CFE" w:rsidRDefault="00590615" w:rsidP="00590615">
      <w:pPr>
        <w:pStyle w:val="Heading3"/>
      </w:pPr>
      <w:r>
        <w:t>Verification of correct loading</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58"/>
        <w:gridCol w:w="2883"/>
        <w:gridCol w:w="2349"/>
        <w:gridCol w:w="2101"/>
      </w:tblGrid>
      <w:tr w:rsidR="00590615" w14:paraId="4C260CCB" w14:textId="77777777" w:rsidTr="00357E05">
        <w:trPr>
          <w:trHeight w:val="454"/>
          <w:tblHeader/>
        </w:trPr>
        <w:tc>
          <w:tcPr>
            <w:tcW w:w="2381" w:type="dxa"/>
            <w:shd w:val="clear" w:color="auto" w:fill="CCFFCC"/>
            <w:vAlign w:val="center"/>
          </w:tcPr>
          <w:p w14:paraId="733E1568" w14:textId="77777777" w:rsidR="00590615" w:rsidRPr="004065B1" w:rsidRDefault="00590615" w:rsidP="00280DEE">
            <w:r w:rsidRPr="000A066E">
              <w:rPr>
                <w:b/>
              </w:rPr>
              <w:t>Test Reference</w:t>
            </w:r>
          </w:p>
        </w:tc>
        <w:tc>
          <w:tcPr>
            <w:tcW w:w="2381" w:type="dxa"/>
            <w:shd w:val="clear" w:color="auto" w:fill="CCFFCC"/>
            <w:vAlign w:val="center"/>
          </w:tcPr>
          <w:p w14:paraId="2FC82920" w14:textId="77777777" w:rsidR="00590615" w:rsidRPr="004065B1" w:rsidRDefault="00590615" w:rsidP="00280DEE">
            <w:commentRangeStart w:id="1388"/>
            <w:proofErr w:type="spellStart"/>
            <w:r>
              <w:t>DualFuelPreference</w:t>
            </w:r>
            <w:commentRangeEnd w:id="1388"/>
            <w:proofErr w:type="spellEnd"/>
            <w:r w:rsidR="00DC0B69">
              <w:rPr>
                <w:rStyle w:val="CommentReference"/>
                <w:snapToGrid/>
                <w:color w:val="000000"/>
              </w:rPr>
              <w:commentReference w:id="1388"/>
            </w:r>
          </w:p>
        </w:tc>
        <w:tc>
          <w:tcPr>
            <w:tcW w:w="2382" w:type="dxa"/>
            <w:shd w:val="clear" w:color="auto" w:fill="CCFFCC"/>
            <w:vAlign w:val="center"/>
          </w:tcPr>
          <w:p w14:paraId="2CDE6B4C" w14:textId="77777777" w:rsidR="00590615" w:rsidRPr="004065B1" w:rsidRDefault="00590615" w:rsidP="00280DEE">
            <w:r w:rsidRPr="000A066E">
              <w:rPr>
                <w:b/>
              </w:rPr>
              <w:t>IHO Reference</w:t>
            </w:r>
          </w:p>
        </w:tc>
        <w:tc>
          <w:tcPr>
            <w:tcW w:w="2382" w:type="dxa"/>
            <w:shd w:val="clear" w:color="auto" w:fill="CCFFCC"/>
            <w:vAlign w:val="center"/>
          </w:tcPr>
          <w:p w14:paraId="6BC6FEB3" w14:textId="5094A98F" w:rsidR="00590615" w:rsidRPr="004065B1" w:rsidRDefault="00E019D7" w:rsidP="00280DEE">
            <w:r>
              <w:t>S-98 Annex C C.18.1</w:t>
            </w:r>
          </w:p>
        </w:tc>
      </w:tr>
      <w:tr w:rsidR="00590615" w14:paraId="38BE2138" w14:textId="77777777" w:rsidTr="00357E05">
        <w:trPr>
          <w:tblHeader/>
        </w:trPr>
        <w:tc>
          <w:tcPr>
            <w:tcW w:w="9526" w:type="dxa"/>
            <w:gridSpan w:val="4"/>
            <w:shd w:val="clear" w:color="auto" w:fill="CCFFCC"/>
            <w:vAlign w:val="center"/>
          </w:tcPr>
          <w:p w14:paraId="6AC593A5" w14:textId="77777777" w:rsidR="00590615" w:rsidRDefault="00590615" w:rsidP="00280DEE">
            <w:r w:rsidRPr="000A066E">
              <w:rPr>
                <w:b/>
              </w:rPr>
              <w:t>Test description</w:t>
            </w:r>
          </w:p>
        </w:tc>
      </w:tr>
      <w:tr w:rsidR="00590615" w14:paraId="28A9D804" w14:textId="77777777" w:rsidTr="00280DEE">
        <w:trPr>
          <w:tblHeader/>
        </w:trPr>
        <w:tc>
          <w:tcPr>
            <w:tcW w:w="9526" w:type="dxa"/>
            <w:gridSpan w:val="4"/>
            <w:vAlign w:val="center"/>
          </w:tcPr>
          <w:p w14:paraId="710D39FB" w14:textId="77777777" w:rsidR="00590615" w:rsidRDefault="00590615" w:rsidP="00280DEE">
            <w:pPr>
              <w:pStyle w:val="ListParagraph"/>
              <w:rPr>
                <w:i/>
              </w:rPr>
            </w:pPr>
          </w:p>
          <w:p w14:paraId="23764DD1" w14:textId="77777777" w:rsidR="00590615" w:rsidRPr="00CE4149" w:rsidRDefault="00590615" w:rsidP="00280DEE">
            <w:pPr>
              <w:rPr>
                <w:i/>
              </w:rPr>
            </w:pPr>
            <w:r>
              <w:rPr>
                <w:i/>
              </w:rPr>
              <w:t>This test verifies that when an exchange set contains both S-57 and S-101 versions of a dataset, it loads the S-101 version by default in accordance with S-98 XXX-XXX.</w:t>
            </w:r>
          </w:p>
          <w:p w14:paraId="0C9419AE" w14:textId="77777777" w:rsidR="00590615" w:rsidRPr="007E2CFE" w:rsidRDefault="00590615" w:rsidP="00280DEE">
            <w:pPr>
              <w:pStyle w:val="ListParagraph"/>
              <w:rPr>
                <w:i/>
              </w:rPr>
            </w:pPr>
          </w:p>
        </w:tc>
      </w:tr>
      <w:tr w:rsidR="00590615" w14:paraId="6738B56B" w14:textId="77777777" w:rsidTr="00357E05">
        <w:trPr>
          <w:tblHeader/>
        </w:trPr>
        <w:tc>
          <w:tcPr>
            <w:tcW w:w="9526" w:type="dxa"/>
            <w:gridSpan w:val="4"/>
            <w:shd w:val="clear" w:color="auto" w:fill="CCFFCC"/>
            <w:vAlign w:val="center"/>
          </w:tcPr>
          <w:p w14:paraId="16D0E6F3" w14:textId="77777777" w:rsidR="00590615" w:rsidRPr="004065B1" w:rsidRDefault="00590615" w:rsidP="00280DEE">
            <w:r w:rsidRPr="000A066E">
              <w:rPr>
                <w:b/>
              </w:rPr>
              <w:t>Setup</w:t>
            </w:r>
          </w:p>
        </w:tc>
      </w:tr>
      <w:tr w:rsidR="00590615" w14:paraId="7A5FB4DD" w14:textId="77777777" w:rsidTr="00280DEE">
        <w:trPr>
          <w:tblHeader/>
        </w:trPr>
        <w:tc>
          <w:tcPr>
            <w:tcW w:w="9526" w:type="dxa"/>
            <w:gridSpan w:val="4"/>
            <w:vAlign w:val="center"/>
          </w:tcPr>
          <w:p w14:paraId="0594AC1B" w14:textId="77777777" w:rsidR="00590615" w:rsidRDefault="00590615" w:rsidP="00280DEE">
            <w:pPr>
              <w:jc w:val="left"/>
              <w:rPr>
                <w:i/>
              </w:rPr>
            </w:pPr>
          </w:p>
          <w:p w14:paraId="339B404E" w14:textId="77777777" w:rsidR="00590615" w:rsidRDefault="00590615" w:rsidP="00280DEE">
            <w:pPr>
              <w:jc w:val="left"/>
              <w:rPr>
                <w:i/>
              </w:rPr>
            </w:pPr>
            <w:r>
              <w:rPr>
                <w:i/>
              </w:rPr>
              <w:t xml:space="preserve">Load Exchange set </w:t>
            </w:r>
            <w:proofErr w:type="spellStart"/>
            <w:r w:rsidRPr="00CE4149">
              <w:rPr>
                <w:b/>
                <w:bCs/>
                <w:i/>
              </w:rPr>
              <w:t>DualFuel</w:t>
            </w:r>
            <w:r>
              <w:rPr>
                <w:b/>
                <w:bCs/>
                <w:i/>
              </w:rPr>
              <w:t>Preference</w:t>
            </w:r>
            <w:proofErr w:type="spellEnd"/>
          </w:p>
          <w:p w14:paraId="65FEC886" w14:textId="77777777" w:rsidR="00590615" w:rsidRPr="00EF287F" w:rsidRDefault="00590615" w:rsidP="00280DEE">
            <w:pPr>
              <w:jc w:val="left"/>
              <w:rPr>
                <w:i/>
              </w:rPr>
            </w:pPr>
          </w:p>
        </w:tc>
      </w:tr>
      <w:tr w:rsidR="00590615" w14:paraId="58A27218" w14:textId="77777777" w:rsidTr="00357E05">
        <w:trPr>
          <w:tblHeader/>
        </w:trPr>
        <w:tc>
          <w:tcPr>
            <w:tcW w:w="9526" w:type="dxa"/>
            <w:gridSpan w:val="4"/>
            <w:shd w:val="clear" w:color="auto" w:fill="CCFFCC"/>
            <w:vAlign w:val="center"/>
          </w:tcPr>
          <w:p w14:paraId="44AA699C" w14:textId="77777777" w:rsidR="00590615" w:rsidRPr="004065B1" w:rsidRDefault="00590615" w:rsidP="00280DEE">
            <w:r w:rsidRPr="000A066E">
              <w:rPr>
                <w:b/>
              </w:rPr>
              <w:t>Action</w:t>
            </w:r>
          </w:p>
        </w:tc>
      </w:tr>
      <w:tr w:rsidR="00590615" w14:paraId="3705811B" w14:textId="77777777" w:rsidTr="00280DEE">
        <w:trPr>
          <w:tblHeader/>
        </w:trPr>
        <w:tc>
          <w:tcPr>
            <w:tcW w:w="9526" w:type="dxa"/>
            <w:gridSpan w:val="4"/>
            <w:vAlign w:val="center"/>
          </w:tcPr>
          <w:p w14:paraId="6AFFD630" w14:textId="77777777" w:rsidR="00590615" w:rsidRDefault="00590615" w:rsidP="00280DEE">
            <w:pPr>
              <w:rPr>
                <w:i/>
              </w:rPr>
            </w:pPr>
            <w:r w:rsidRPr="00DC4578">
              <w:rPr>
                <w:i/>
              </w:rPr>
              <w:t xml:space="preserve">Ensure ECDIS has </w:t>
            </w:r>
            <w:r>
              <w:rPr>
                <w:i/>
              </w:rPr>
              <w:t>installed the exchange set</w:t>
            </w:r>
            <w:r w:rsidRPr="00DC4578">
              <w:rPr>
                <w:i/>
              </w:rPr>
              <w:t>.</w:t>
            </w:r>
          </w:p>
          <w:p w14:paraId="73C8D69C" w14:textId="77777777" w:rsidR="00590615" w:rsidRDefault="00590615" w:rsidP="00280DEE">
            <w:pPr>
              <w:rPr>
                <w:i/>
              </w:rPr>
            </w:pPr>
          </w:p>
          <w:p w14:paraId="7ADE2384" w14:textId="77777777" w:rsidR="00590615" w:rsidRPr="00EF287F" w:rsidRDefault="00590615" w:rsidP="00280DEE">
            <w:pPr>
              <w:rPr>
                <w:i/>
              </w:rPr>
            </w:pPr>
          </w:p>
        </w:tc>
      </w:tr>
      <w:tr w:rsidR="00590615" w14:paraId="72078C4E" w14:textId="77777777" w:rsidTr="00357E05">
        <w:trPr>
          <w:tblHeader/>
        </w:trPr>
        <w:tc>
          <w:tcPr>
            <w:tcW w:w="9526" w:type="dxa"/>
            <w:gridSpan w:val="4"/>
            <w:shd w:val="clear" w:color="auto" w:fill="CCFFCC"/>
            <w:vAlign w:val="center"/>
          </w:tcPr>
          <w:p w14:paraId="6936AFEA" w14:textId="77777777" w:rsidR="00590615" w:rsidRPr="004065B1" w:rsidRDefault="00590615" w:rsidP="00280DEE">
            <w:r w:rsidRPr="000A066E">
              <w:rPr>
                <w:b/>
              </w:rPr>
              <w:t>Results</w:t>
            </w:r>
          </w:p>
        </w:tc>
      </w:tr>
      <w:tr w:rsidR="00590615" w14:paraId="6907EA1B" w14:textId="77777777" w:rsidTr="00280DEE">
        <w:trPr>
          <w:tblHeader/>
        </w:trPr>
        <w:tc>
          <w:tcPr>
            <w:tcW w:w="9526" w:type="dxa"/>
            <w:gridSpan w:val="4"/>
            <w:vAlign w:val="center"/>
          </w:tcPr>
          <w:p w14:paraId="269E868C" w14:textId="77777777" w:rsidR="00590615" w:rsidRDefault="00590615" w:rsidP="00280DEE">
            <w:pPr>
              <w:jc w:val="left"/>
              <w:rPr>
                <w:rFonts w:cs="Arial"/>
                <w:i/>
                <w:iCs/>
                <w:position w:val="-1"/>
                <w:lang w:val="en-US"/>
              </w:rPr>
            </w:pPr>
          </w:p>
          <w:p w14:paraId="2A9C663A" w14:textId="5CC9DEED" w:rsidR="00590615" w:rsidRPr="003E3203" w:rsidRDefault="00590615" w:rsidP="00280DEE">
            <w:pPr>
              <w:jc w:val="left"/>
              <w:rPr>
                <w:rFonts w:cs="Arial"/>
                <w:i/>
                <w:iCs/>
                <w:position w:val="-1"/>
                <w:lang w:val="en-US"/>
              </w:rPr>
            </w:pPr>
            <w:r>
              <w:rPr>
                <w:rFonts w:cs="Arial"/>
                <w:i/>
                <w:iCs/>
                <w:position w:val="-1"/>
                <w:lang w:val="en-US"/>
              </w:rPr>
              <w:t>Verify t</w:t>
            </w:r>
            <w:r>
              <w:rPr>
                <w:i/>
              </w:rPr>
              <w:t xml:space="preserve">he </w:t>
            </w:r>
            <w:r w:rsidR="00416AF5">
              <w:rPr>
                <w:i/>
              </w:rPr>
              <w:t>System Database</w:t>
            </w:r>
            <w:r>
              <w:rPr>
                <w:i/>
              </w:rPr>
              <w:t xml:space="preserve"> shows the following datasets installed:</w:t>
            </w:r>
          </w:p>
          <w:p w14:paraId="4D0A8FD8" w14:textId="77777777" w:rsidR="00590615" w:rsidRDefault="00590615" w:rsidP="00280DEE">
            <w:pPr>
              <w:rPr>
                <w:i/>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290"/>
              <w:gridCol w:w="1071"/>
              <w:gridCol w:w="1576"/>
              <w:gridCol w:w="1957"/>
              <w:gridCol w:w="1632"/>
            </w:tblGrid>
            <w:tr w:rsidR="00590615" w:rsidRPr="008B51BD" w14:paraId="57341BA9"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293D23F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2999940C" w14:textId="77777777" w:rsidR="00590615" w:rsidRPr="008B51BD" w:rsidRDefault="00590615" w:rsidP="00280DEE">
                  <w:pPr>
                    <w:rPr>
                      <w:sz w:val="18"/>
                      <w:szCs w:val="18"/>
                    </w:rPr>
                  </w:pPr>
                  <w:r w:rsidRPr="008B51BD">
                    <w:rPr>
                      <w:sz w:val="18"/>
                      <w:szCs w:val="18"/>
                    </w:rPr>
                    <w:t>Edition</w:t>
                  </w:r>
                </w:p>
                <w:p w14:paraId="03D1579F"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111B1846" w14:textId="77777777" w:rsidR="00590615" w:rsidRPr="008B51BD" w:rsidRDefault="00590615" w:rsidP="00280DEE">
                  <w:pPr>
                    <w:rPr>
                      <w:sz w:val="18"/>
                      <w:szCs w:val="18"/>
                    </w:rPr>
                  </w:pPr>
                  <w:r w:rsidRPr="008B51BD">
                    <w:rPr>
                      <w:sz w:val="18"/>
                      <w:szCs w:val="18"/>
                    </w:rPr>
                    <w:t>Update number</w:t>
                  </w:r>
                </w:p>
                <w:p w14:paraId="577F0108" w14:textId="77777777" w:rsidR="00590615" w:rsidRPr="008B51BD" w:rsidRDefault="00590615" w:rsidP="00280DEE">
                  <w:pPr>
                    <w:rPr>
                      <w:sz w:val="18"/>
                      <w:szCs w:val="18"/>
                    </w:rPr>
                  </w:pPr>
                  <w:r w:rsidRPr="008B51BD">
                    <w:rPr>
                      <w:sz w:val="18"/>
                      <w:szCs w:val="18"/>
                    </w:rPr>
                    <w:t>(UPDN)</w:t>
                  </w:r>
                </w:p>
              </w:tc>
              <w:tc>
                <w:tcPr>
                  <w:tcW w:w="2305" w:type="dxa"/>
                  <w:tcBorders>
                    <w:top w:val="single" w:sz="4" w:space="0" w:color="auto"/>
                    <w:bottom w:val="single" w:sz="4" w:space="0" w:color="auto"/>
                  </w:tcBorders>
                  <w:shd w:val="clear" w:color="auto" w:fill="B8CCE4"/>
                  <w:vAlign w:val="center"/>
                </w:tcPr>
                <w:p w14:paraId="3E577450" w14:textId="77777777" w:rsidR="00590615" w:rsidRPr="008B51BD" w:rsidRDefault="00590615" w:rsidP="00280DEE">
                  <w:pPr>
                    <w:rPr>
                      <w:sz w:val="18"/>
                      <w:szCs w:val="18"/>
                    </w:rPr>
                  </w:pPr>
                  <w:r w:rsidRPr="008B51BD">
                    <w:rPr>
                      <w:sz w:val="18"/>
                      <w:szCs w:val="18"/>
                    </w:rPr>
                    <w:t>Update Application</w:t>
                  </w:r>
                </w:p>
                <w:p w14:paraId="3C15E3D3" w14:textId="77777777" w:rsidR="00590615" w:rsidRPr="008B51BD" w:rsidRDefault="00590615" w:rsidP="00280DEE">
                  <w:pPr>
                    <w:rPr>
                      <w:sz w:val="18"/>
                      <w:szCs w:val="18"/>
                    </w:rPr>
                  </w:pPr>
                  <w:r w:rsidRPr="008B51BD">
                    <w:rPr>
                      <w:sz w:val="18"/>
                      <w:szCs w:val="18"/>
                    </w:rPr>
                    <w:t>Date (UADT)</w:t>
                  </w:r>
                </w:p>
              </w:tc>
              <w:tc>
                <w:tcPr>
                  <w:tcW w:w="1881" w:type="dxa"/>
                  <w:tcBorders>
                    <w:top w:val="single" w:sz="4" w:space="0" w:color="auto"/>
                    <w:bottom w:val="single" w:sz="4" w:space="0" w:color="auto"/>
                    <w:right w:val="single" w:sz="4" w:space="0" w:color="auto"/>
                  </w:tcBorders>
                  <w:shd w:val="clear" w:color="auto" w:fill="B8CCE4"/>
                  <w:vAlign w:val="center"/>
                </w:tcPr>
                <w:p w14:paraId="2ED1E96C" w14:textId="77777777" w:rsidR="00590615" w:rsidRPr="008B51BD" w:rsidRDefault="00590615" w:rsidP="00280DEE">
                  <w:pPr>
                    <w:rPr>
                      <w:sz w:val="18"/>
                      <w:szCs w:val="18"/>
                    </w:rPr>
                  </w:pPr>
                  <w:r w:rsidRPr="008B51BD">
                    <w:rPr>
                      <w:sz w:val="18"/>
                      <w:szCs w:val="18"/>
                    </w:rPr>
                    <w:t>Issue Date</w:t>
                  </w:r>
                </w:p>
                <w:p w14:paraId="45F4B0EC" w14:textId="77777777" w:rsidR="00590615" w:rsidRPr="008B51BD" w:rsidRDefault="00590615" w:rsidP="00280DEE">
                  <w:pPr>
                    <w:rPr>
                      <w:sz w:val="18"/>
                      <w:szCs w:val="18"/>
                    </w:rPr>
                  </w:pPr>
                  <w:r w:rsidRPr="008B51BD">
                    <w:rPr>
                      <w:sz w:val="18"/>
                      <w:szCs w:val="18"/>
                    </w:rPr>
                    <w:t>(ISDT)</w:t>
                  </w:r>
                </w:p>
              </w:tc>
            </w:tr>
            <w:tr w:rsidR="00590615" w:rsidRPr="008B51BD" w14:paraId="518DFD0B" w14:textId="77777777" w:rsidTr="00280DEE">
              <w:trPr>
                <w:tblHeader/>
              </w:trPr>
              <w:tc>
                <w:tcPr>
                  <w:tcW w:w="2299" w:type="dxa"/>
                  <w:tcBorders>
                    <w:top w:val="single" w:sz="4" w:space="0" w:color="auto"/>
                    <w:left w:val="single" w:sz="4" w:space="0" w:color="auto"/>
                  </w:tcBorders>
                  <w:shd w:val="clear" w:color="auto" w:fill="DBE5F1"/>
                  <w:vAlign w:val="center"/>
                </w:tcPr>
                <w:p w14:paraId="0515F8A4" w14:textId="77777777" w:rsidR="00590615" w:rsidRPr="008B51BD" w:rsidRDefault="00590615" w:rsidP="00280DEE">
                  <w:pPr>
                    <w:rPr>
                      <w:sz w:val="18"/>
                      <w:szCs w:val="18"/>
                    </w:rPr>
                  </w:pPr>
                  <w:r w:rsidRPr="003E3203">
                    <w:rPr>
                      <w:sz w:val="18"/>
                      <w:szCs w:val="18"/>
                    </w:rPr>
                    <w:t>GB5X01NW.000</w:t>
                  </w:r>
                </w:p>
              </w:tc>
              <w:tc>
                <w:tcPr>
                  <w:tcW w:w="1170" w:type="dxa"/>
                  <w:tcBorders>
                    <w:top w:val="single" w:sz="4" w:space="0" w:color="auto"/>
                  </w:tcBorders>
                  <w:shd w:val="clear" w:color="auto" w:fill="DBE5F1"/>
                  <w:vAlign w:val="center"/>
                </w:tcPr>
                <w:p w14:paraId="36F061AD"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3EE0093B" w14:textId="77777777" w:rsidR="00590615" w:rsidRPr="008B51BD" w:rsidRDefault="00590615" w:rsidP="00280DEE">
                  <w:pPr>
                    <w:rPr>
                      <w:sz w:val="18"/>
                      <w:szCs w:val="18"/>
                    </w:rPr>
                  </w:pPr>
                  <w:r w:rsidRPr="008B51BD">
                    <w:rPr>
                      <w:sz w:val="18"/>
                      <w:szCs w:val="18"/>
                    </w:rPr>
                    <w:t>0</w:t>
                  </w:r>
                </w:p>
              </w:tc>
              <w:tc>
                <w:tcPr>
                  <w:tcW w:w="2305" w:type="dxa"/>
                  <w:tcBorders>
                    <w:top w:val="single" w:sz="4" w:space="0" w:color="auto"/>
                  </w:tcBorders>
                  <w:shd w:val="clear" w:color="auto" w:fill="DBE5F1"/>
                  <w:vAlign w:val="center"/>
                </w:tcPr>
                <w:p w14:paraId="33CEFF0A"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c>
                <w:tcPr>
                  <w:tcW w:w="1881" w:type="dxa"/>
                  <w:tcBorders>
                    <w:top w:val="single" w:sz="4" w:space="0" w:color="auto"/>
                    <w:right w:val="single" w:sz="4" w:space="0" w:color="auto"/>
                  </w:tcBorders>
                  <w:shd w:val="clear" w:color="auto" w:fill="DBE5F1"/>
                  <w:vAlign w:val="center"/>
                </w:tcPr>
                <w:p w14:paraId="271AFDF9"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5DC9BCCB" w14:textId="77777777" w:rsidTr="00280DEE">
              <w:trPr>
                <w:tblHeader/>
              </w:trPr>
              <w:tc>
                <w:tcPr>
                  <w:tcW w:w="2299" w:type="dxa"/>
                  <w:tcBorders>
                    <w:left w:val="single" w:sz="4" w:space="0" w:color="auto"/>
                    <w:bottom w:val="single" w:sz="4" w:space="0" w:color="auto"/>
                  </w:tcBorders>
                  <w:shd w:val="clear" w:color="auto" w:fill="DBE5F1"/>
                  <w:vAlign w:val="center"/>
                </w:tcPr>
                <w:p w14:paraId="4F3162B1" w14:textId="1EE2DB90" w:rsidR="00590615" w:rsidRPr="008B51BD" w:rsidRDefault="00590615" w:rsidP="00280DEE">
                  <w:pPr>
                    <w:rPr>
                      <w:sz w:val="18"/>
                      <w:szCs w:val="18"/>
                    </w:rPr>
                  </w:pPr>
                  <w:del w:id="1389" w:author="jonathan pritchard" w:date="2023-12-15T14:09:00Z">
                    <w:r w:rsidDel="003B0268">
                      <w:rPr>
                        <w:sz w:val="18"/>
                        <w:szCs w:val="18"/>
                      </w:rPr>
                      <w:delText>101AA00</w:delText>
                    </w:r>
                    <w:r w:rsidRPr="008B51BD" w:rsidDel="003B0268">
                      <w:rPr>
                        <w:sz w:val="18"/>
                        <w:szCs w:val="18"/>
                      </w:rPr>
                      <w:delText>X01NE</w:delText>
                    </w:r>
                  </w:del>
                  <w:ins w:id="1390" w:author="jonathan pritchard" w:date="2023-12-15T14:09:00Z">
                    <w:r w:rsidR="003B0268">
                      <w:rPr>
                        <w:sz w:val="18"/>
                        <w:szCs w:val="18"/>
                      </w:rPr>
                      <w:t>10100AA_X01NE</w:t>
                    </w:r>
                  </w:ins>
                  <w:r w:rsidRPr="008B51BD">
                    <w:rPr>
                      <w:sz w:val="18"/>
                      <w:szCs w:val="18"/>
                    </w:rPr>
                    <w:t>.000</w:t>
                  </w:r>
                </w:p>
              </w:tc>
              <w:tc>
                <w:tcPr>
                  <w:tcW w:w="1170" w:type="dxa"/>
                  <w:tcBorders>
                    <w:bottom w:val="single" w:sz="4" w:space="0" w:color="auto"/>
                  </w:tcBorders>
                  <w:shd w:val="clear" w:color="auto" w:fill="DBE5F1"/>
                  <w:vAlign w:val="center"/>
                </w:tcPr>
                <w:p w14:paraId="34A3F605" w14:textId="77777777" w:rsidR="00590615" w:rsidRPr="008B51BD" w:rsidRDefault="00590615" w:rsidP="00280DEE">
                  <w:pPr>
                    <w:rPr>
                      <w:sz w:val="18"/>
                      <w:szCs w:val="18"/>
                    </w:rPr>
                  </w:pPr>
                  <w:r w:rsidRPr="008B51BD">
                    <w:rPr>
                      <w:sz w:val="18"/>
                      <w:szCs w:val="18"/>
                    </w:rPr>
                    <w:t>1</w:t>
                  </w:r>
                </w:p>
              </w:tc>
              <w:tc>
                <w:tcPr>
                  <w:tcW w:w="1871" w:type="dxa"/>
                  <w:tcBorders>
                    <w:bottom w:val="single" w:sz="4" w:space="0" w:color="auto"/>
                  </w:tcBorders>
                  <w:shd w:val="clear" w:color="auto" w:fill="DBE5F1"/>
                  <w:vAlign w:val="center"/>
                </w:tcPr>
                <w:p w14:paraId="1121EFDE" w14:textId="77777777" w:rsidR="00590615" w:rsidRPr="008B51BD" w:rsidRDefault="00590615" w:rsidP="00280DEE">
                  <w:pPr>
                    <w:rPr>
                      <w:sz w:val="18"/>
                      <w:szCs w:val="18"/>
                    </w:rPr>
                  </w:pPr>
                  <w:r w:rsidRPr="008B51BD">
                    <w:rPr>
                      <w:sz w:val="18"/>
                      <w:szCs w:val="18"/>
                    </w:rPr>
                    <w:t>0</w:t>
                  </w:r>
                </w:p>
              </w:tc>
              <w:tc>
                <w:tcPr>
                  <w:tcW w:w="2305" w:type="dxa"/>
                  <w:tcBorders>
                    <w:bottom w:val="single" w:sz="4" w:space="0" w:color="auto"/>
                  </w:tcBorders>
                  <w:shd w:val="clear" w:color="auto" w:fill="DBE5F1"/>
                  <w:vAlign w:val="center"/>
                </w:tcPr>
                <w:p w14:paraId="5DFBC727"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c>
                <w:tcPr>
                  <w:tcW w:w="1881" w:type="dxa"/>
                  <w:tcBorders>
                    <w:bottom w:val="single" w:sz="4" w:space="0" w:color="auto"/>
                    <w:right w:val="single" w:sz="4" w:space="0" w:color="auto"/>
                  </w:tcBorders>
                  <w:shd w:val="clear" w:color="auto" w:fill="DBE5F1"/>
                  <w:vAlign w:val="center"/>
                </w:tcPr>
                <w:p w14:paraId="1F140327"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bl>
          <w:p w14:paraId="1F5C987B" w14:textId="77777777" w:rsidR="00590615" w:rsidRDefault="00590615" w:rsidP="00280DEE">
            <w:pPr>
              <w:rPr>
                <w:i/>
              </w:rPr>
            </w:pPr>
          </w:p>
          <w:p w14:paraId="3E526D44" w14:textId="77777777" w:rsidR="00590615" w:rsidRDefault="00590615" w:rsidP="00280DEE">
            <w:pPr>
              <w:jc w:val="left"/>
              <w:rPr>
                <w:rFonts w:cs="Arial"/>
                <w:i/>
                <w:iCs/>
                <w:position w:val="-1"/>
                <w:lang w:val="en-US"/>
              </w:rPr>
            </w:pPr>
          </w:p>
          <w:p w14:paraId="7B36A796" w14:textId="77777777" w:rsidR="00590615" w:rsidRDefault="00590615" w:rsidP="00280DEE">
            <w:pPr>
              <w:jc w:val="left"/>
              <w:rPr>
                <w:rFonts w:cs="Arial"/>
              </w:rPr>
            </w:pPr>
            <w:r w:rsidRPr="003E3203">
              <w:rPr>
                <w:rFonts w:cs="Arial"/>
              </w:rPr>
              <w:t>ECDIS loads the S-101 cell by preference according to S-98</w:t>
            </w:r>
            <w:r>
              <w:rPr>
                <w:rFonts w:cs="Arial"/>
              </w:rPr>
              <w:t xml:space="preserve"> XXX-XXX</w:t>
            </w:r>
          </w:p>
          <w:p w14:paraId="7AC8162E" w14:textId="77777777" w:rsidR="00590615" w:rsidRPr="003E3203" w:rsidRDefault="00590615" w:rsidP="00280DEE">
            <w:pPr>
              <w:jc w:val="left"/>
              <w:rPr>
                <w:rFonts w:cs="Arial"/>
              </w:rPr>
            </w:pPr>
          </w:p>
        </w:tc>
      </w:tr>
    </w:tbl>
    <w:p w14:paraId="6FACF056" w14:textId="77777777" w:rsidR="00590615" w:rsidRDefault="00590615" w:rsidP="00590615"/>
    <w:p w14:paraId="588D0DF9" w14:textId="77777777" w:rsidR="00590615" w:rsidRDefault="00590615" w:rsidP="00590615"/>
    <w:p w14:paraId="365DF7AD" w14:textId="77777777" w:rsidR="00590615" w:rsidRPr="007E2CFE" w:rsidRDefault="00590615" w:rsidP="00590615">
      <w:pPr>
        <w:pStyle w:val="Heading3"/>
      </w:pPr>
      <w:r>
        <w:t>Verification of correct loading by update.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5B8248EA" w14:textId="77777777" w:rsidTr="00357E05">
        <w:trPr>
          <w:trHeight w:val="454"/>
          <w:tblHeader/>
        </w:trPr>
        <w:tc>
          <w:tcPr>
            <w:tcW w:w="2381" w:type="dxa"/>
            <w:shd w:val="clear" w:color="auto" w:fill="CCFFCC"/>
            <w:vAlign w:val="center"/>
          </w:tcPr>
          <w:p w14:paraId="4DF3891B" w14:textId="77777777" w:rsidR="00590615" w:rsidRPr="004065B1" w:rsidRDefault="00590615" w:rsidP="00280DEE">
            <w:r w:rsidRPr="000A066E">
              <w:rPr>
                <w:b/>
              </w:rPr>
              <w:t>Test Reference</w:t>
            </w:r>
          </w:p>
        </w:tc>
        <w:tc>
          <w:tcPr>
            <w:tcW w:w="2381" w:type="dxa"/>
            <w:shd w:val="clear" w:color="auto" w:fill="CCFFCC"/>
            <w:vAlign w:val="center"/>
          </w:tcPr>
          <w:p w14:paraId="12DFA1CF" w14:textId="77777777" w:rsidR="00590615" w:rsidRPr="004065B1" w:rsidRDefault="00590615" w:rsidP="00280DEE">
            <w:proofErr w:type="spellStart"/>
            <w:r>
              <w:t>DualFuelUpdate</w:t>
            </w:r>
            <w:proofErr w:type="spellEnd"/>
          </w:p>
        </w:tc>
        <w:tc>
          <w:tcPr>
            <w:tcW w:w="2382" w:type="dxa"/>
            <w:shd w:val="clear" w:color="auto" w:fill="CCFFCC"/>
            <w:vAlign w:val="center"/>
          </w:tcPr>
          <w:p w14:paraId="284F433D" w14:textId="77777777" w:rsidR="00590615" w:rsidRPr="004065B1" w:rsidRDefault="00590615" w:rsidP="00280DEE">
            <w:r w:rsidRPr="000A066E">
              <w:rPr>
                <w:b/>
              </w:rPr>
              <w:t>IHO Reference</w:t>
            </w:r>
          </w:p>
        </w:tc>
        <w:tc>
          <w:tcPr>
            <w:tcW w:w="2382" w:type="dxa"/>
            <w:shd w:val="clear" w:color="auto" w:fill="CCFFCC"/>
            <w:vAlign w:val="center"/>
          </w:tcPr>
          <w:p w14:paraId="03D3481E" w14:textId="2C5E33C2" w:rsidR="00590615" w:rsidRPr="004065B1" w:rsidRDefault="00E019D7" w:rsidP="00280DEE">
            <w:r>
              <w:t>S-98 Annex C C.18.1</w:t>
            </w:r>
          </w:p>
        </w:tc>
      </w:tr>
      <w:tr w:rsidR="00590615" w14:paraId="5B7001B9" w14:textId="77777777" w:rsidTr="00357E05">
        <w:trPr>
          <w:tblHeader/>
        </w:trPr>
        <w:tc>
          <w:tcPr>
            <w:tcW w:w="9526" w:type="dxa"/>
            <w:gridSpan w:val="4"/>
            <w:shd w:val="clear" w:color="auto" w:fill="CCFFCC"/>
            <w:vAlign w:val="center"/>
          </w:tcPr>
          <w:p w14:paraId="303424AE" w14:textId="77777777" w:rsidR="00590615" w:rsidRDefault="00590615" w:rsidP="00280DEE">
            <w:r w:rsidRPr="000A066E">
              <w:rPr>
                <w:b/>
              </w:rPr>
              <w:t>Test description</w:t>
            </w:r>
          </w:p>
        </w:tc>
      </w:tr>
      <w:tr w:rsidR="00590615" w14:paraId="5CB21462" w14:textId="77777777" w:rsidTr="00280DEE">
        <w:trPr>
          <w:tblHeader/>
        </w:trPr>
        <w:tc>
          <w:tcPr>
            <w:tcW w:w="9526" w:type="dxa"/>
            <w:gridSpan w:val="4"/>
            <w:vAlign w:val="center"/>
          </w:tcPr>
          <w:p w14:paraId="72FF003A" w14:textId="77777777" w:rsidR="00590615" w:rsidRDefault="00590615" w:rsidP="00280DEE">
            <w:pPr>
              <w:pStyle w:val="ListParagraph"/>
              <w:rPr>
                <w:i/>
              </w:rPr>
            </w:pPr>
          </w:p>
          <w:p w14:paraId="3BB8B219" w14:textId="77777777" w:rsidR="00590615" w:rsidRDefault="00590615" w:rsidP="00280DEE">
            <w:pPr>
              <w:rPr>
                <w:i/>
              </w:rPr>
            </w:pPr>
            <w:r>
              <w:rPr>
                <w:i/>
              </w:rPr>
              <w:t>This test verifies that when l</w:t>
            </w:r>
            <w:r w:rsidRPr="003E3203">
              <w:rPr>
                <w:i/>
              </w:rPr>
              <w:t>oading a dual Fuel exchange set, then loading an update where a cell is replaced by its S-101 edition results in the S-101 version being loaded during the update.</w:t>
            </w:r>
          </w:p>
          <w:p w14:paraId="37953AD4" w14:textId="77777777" w:rsidR="00590615" w:rsidRDefault="00590615" w:rsidP="00280DEE">
            <w:pPr>
              <w:rPr>
                <w:i/>
              </w:rPr>
            </w:pPr>
          </w:p>
          <w:p w14:paraId="72FEB75F" w14:textId="77777777" w:rsidR="00590615" w:rsidRPr="003E3203" w:rsidRDefault="00590615" w:rsidP="00280DEE">
            <w:pPr>
              <w:rPr>
                <w:i/>
              </w:rPr>
            </w:pPr>
            <w:r w:rsidRPr="003E3203">
              <w:rPr>
                <w:i/>
              </w:rPr>
              <w:t>The S-128 carries the equivalence information.</w:t>
            </w:r>
          </w:p>
          <w:p w14:paraId="30CDA7FB" w14:textId="77777777" w:rsidR="00590615" w:rsidRPr="007E2CFE" w:rsidRDefault="00590615" w:rsidP="00280DEE">
            <w:pPr>
              <w:pStyle w:val="ListParagraph"/>
              <w:rPr>
                <w:i/>
              </w:rPr>
            </w:pPr>
          </w:p>
        </w:tc>
      </w:tr>
      <w:tr w:rsidR="00590615" w14:paraId="3B3A697C" w14:textId="77777777" w:rsidTr="00357E05">
        <w:trPr>
          <w:tblHeader/>
        </w:trPr>
        <w:tc>
          <w:tcPr>
            <w:tcW w:w="9526" w:type="dxa"/>
            <w:gridSpan w:val="4"/>
            <w:shd w:val="clear" w:color="auto" w:fill="CCFFCC"/>
            <w:vAlign w:val="center"/>
          </w:tcPr>
          <w:p w14:paraId="36C4E964" w14:textId="77777777" w:rsidR="00590615" w:rsidRPr="004065B1" w:rsidRDefault="00590615" w:rsidP="00280DEE">
            <w:r w:rsidRPr="000A066E">
              <w:rPr>
                <w:b/>
              </w:rPr>
              <w:t>Setup</w:t>
            </w:r>
          </w:p>
        </w:tc>
      </w:tr>
      <w:tr w:rsidR="00590615" w14:paraId="693A9EB8" w14:textId="77777777" w:rsidTr="00280DEE">
        <w:trPr>
          <w:tblHeader/>
        </w:trPr>
        <w:tc>
          <w:tcPr>
            <w:tcW w:w="9526" w:type="dxa"/>
            <w:gridSpan w:val="4"/>
            <w:vAlign w:val="center"/>
          </w:tcPr>
          <w:p w14:paraId="4AED90D0" w14:textId="77777777" w:rsidR="00590615" w:rsidRDefault="00590615" w:rsidP="00280DEE">
            <w:pPr>
              <w:jc w:val="left"/>
              <w:rPr>
                <w:i/>
              </w:rPr>
            </w:pPr>
          </w:p>
          <w:p w14:paraId="16D96271" w14:textId="77777777" w:rsidR="00590615" w:rsidRPr="003E3203" w:rsidRDefault="00590615">
            <w:pPr>
              <w:pStyle w:val="ListParagraph"/>
              <w:numPr>
                <w:ilvl w:val="0"/>
                <w:numId w:val="58"/>
              </w:numPr>
              <w:jc w:val="left"/>
              <w:rPr>
                <w:i/>
              </w:rPr>
            </w:pPr>
            <w:r w:rsidRPr="003E3203">
              <w:rPr>
                <w:i/>
              </w:rPr>
              <w:t xml:space="preserve">Load Exchange set </w:t>
            </w:r>
            <w:proofErr w:type="spellStart"/>
            <w:r w:rsidRPr="003E3203">
              <w:rPr>
                <w:b/>
                <w:bCs/>
                <w:i/>
              </w:rPr>
              <w:t>DualFuelInitial</w:t>
            </w:r>
            <w:proofErr w:type="spellEnd"/>
          </w:p>
          <w:p w14:paraId="2CA24B97" w14:textId="77777777" w:rsidR="00590615" w:rsidRPr="00EF287F" w:rsidRDefault="00590615" w:rsidP="00280DEE">
            <w:pPr>
              <w:jc w:val="left"/>
              <w:rPr>
                <w:i/>
              </w:rPr>
            </w:pPr>
          </w:p>
        </w:tc>
      </w:tr>
      <w:tr w:rsidR="00590615" w14:paraId="42D1DAFE" w14:textId="77777777" w:rsidTr="00357E05">
        <w:trPr>
          <w:tblHeader/>
        </w:trPr>
        <w:tc>
          <w:tcPr>
            <w:tcW w:w="9526" w:type="dxa"/>
            <w:gridSpan w:val="4"/>
            <w:shd w:val="clear" w:color="auto" w:fill="CCFFCC"/>
            <w:vAlign w:val="center"/>
          </w:tcPr>
          <w:p w14:paraId="08E7E1E6" w14:textId="77777777" w:rsidR="00590615" w:rsidRPr="004065B1" w:rsidRDefault="00590615" w:rsidP="00280DEE">
            <w:r w:rsidRPr="000A066E">
              <w:rPr>
                <w:b/>
              </w:rPr>
              <w:t>Action</w:t>
            </w:r>
          </w:p>
        </w:tc>
      </w:tr>
      <w:tr w:rsidR="00590615" w14:paraId="668D9DBD" w14:textId="77777777" w:rsidTr="00280DEE">
        <w:trPr>
          <w:tblHeader/>
        </w:trPr>
        <w:tc>
          <w:tcPr>
            <w:tcW w:w="9526" w:type="dxa"/>
            <w:gridSpan w:val="4"/>
            <w:vAlign w:val="center"/>
          </w:tcPr>
          <w:p w14:paraId="07CB2316" w14:textId="77777777" w:rsidR="00590615" w:rsidRDefault="00590615" w:rsidP="00280DEE">
            <w:pPr>
              <w:rPr>
                <w:i/>
              </w:rPr>
            </w:pPr>
            <w:r w:rsidRPr="00DC4578">
              <w:rPr>
                <w:i/>
              </w:rPr>
              <w:t xml:space="preserve">Ensure ECDIS has </w:t>
            </w:r>
            <w:r>
              <w:rPr>
                <w:i/>
              </w:rPr>
              <w:t>installed the exchange set</w:t>
            </w:r>
          </w:p>
          <w:p w14:paraId="170DAA2F" w14:textId="77777777" w:rsidR="00590615" w:rsidRDefault="00590615" w:rsidP="00280DEE">
            <w:pPr>
              <w:rPr>
                <w:i/>
              </w:rPr>
            </w:pPr>
          </w:p>
          <w:p w14:paraId="0246807B" w14:textId="3303912C" w:rsidR="00590615" w:rsidRPr="003E3203" w:rsidRDefault="00590615">
            <w:pPr>
              <w:pStyle w:val="ListParagraph"/>
              <w:numPr>
                <w:ilvl w:val="0"/>
                <w:numId w:val="59"/>
              </w:numPr>
              <w:jc w:val="left"/>
              <w:rPr>
                <w:i/>
              </w:rPr>
            </w:pPr>
            <w:r w:rsidRPr="003E3203">
              <w:rPr>
                <w:i/>
              </w:rPr>
              <w:t xml:space="preserve">Inspect the </w:t>
            </w:r>
            <w:r w:rsidR="00416AF5">
              <w:rPr>
                <w:i/>
              </w:rPr>
              <w:t>System Database</w:t>
            </w:r>
            <w:r w:rsidRPr="003E3203">
              <w:rPr>
                <w:i/>
              </w:rPr>
              <w:t xml:space="preserve"> recording which datasets are installed</w:t>
            </w:r>
          </w:p>
          <w:p w14:paraId="65BB9306" w14:textId="77777777" w:rsidR="00590615" w:rsidRPr="003E3203" w:rsidRDefault="00590615">
            <w:pPr>
              <w:pStyle w:val="ListParagraph"/>
              <w:numPr>
                <w:ilvl w:val="0"/>
                <w:numId w:val="59"/>
              </w:numPr>
              <w:jc w:val="left"/>
              <w:rPr>
                <w:i/>
              </w:rPr>
            </w:pPr>
            <w:r w:rsidRPr="003E3203">
              <w:rPr>
                <w:i/>
              </w:rPr>
              <w:t xml:space="preserve">Load Exchange set </w:t>
            </w:r>
            <w:proofErr w:type="spellStart"/>
            <w:r w:rsidRPr="003E3203">
              <w:rPr>
                <w:b/>
                <w:bCs/>
                <w:i/>
              </w:rPr>
              <w:t>DualFuelUpdate</w:t>
            </w:r>
            <w:proofErr w:type="spellEnd"/>
          </w:p>
          <w:p w14:paraId="68042AB1" w14:textId="340FE87D" w:rsidR="00590615" w:rsidRPr="003E3203" w:rsidRDefault="00590615">
            <w:pPr>
              <w:pStyle w:val="ListParagraph"/>
              <w:numPr>
                <w:ilvl w:val="0"/>
                <w:numId w:val="59"/>
              </w:numPr>
              <w:jc w:val="left"/>
              <w:rPr>
                <w:i/>
              </w:rPr>
            </w:pPr>
            <w:r w:rsidRPr="003E3203">
              <w:rPr>
                <w:i/>
              </w:rPr>
              <w:t xml:space="preserve">Inspect the </w:t>
            </w:r>
            <w:r w:rsidR="00416AF5">
              <w:rPr>
                <w:i/>
              </w:rPr>
              <w:t>System Database</w:t>
            </w:r>
            <w:r w:rsidRPr="003E3203">
              <w:rPr>
                <w:i/>
              </w:rPr>
              <w:t xml:space="preserve"> recording which datasets are installed.</w:t>
            </w:r>
          </w:p>
          <w:p w14:paraId="02E6AD29" w14:textId="77777777" w:rsidR="00590615" w:rsidRPr="00EF287F" w:rsidRDefault="00590615" w:rsidP="00280DEE">
            <w:pPr>
              <w:rPr>
                <w:i/>
              </w:rPr>
            </w:pPr>
          </w:p>
        </w:tc>
      </w:tr>
      <w:tr w:rsidR="00590615" w14:paraId="4BD8AB1D" w14:textId="77777777" w:rsidTr="00357E05">
        <w:trPr>
          <w:tblHeader/>
        </w:trPr>
        <w:tc>
          <w:tcPr>
            <w:tcW w:w="9526" w:type="dxa"/>
            <w:gridSpan w:val="4"/>
            <w:shd w:val="clear" w:color="auto" w:fill="CCFFCC"/>
            <w:vAlign w:val="center"/>
          </w:tcPr>
          <w:p w14:paraId="61E93D11" w14:textId="77777777" w:rsidR="00590615" w:rsidRPr="004065B1" w:rsidRDefault="00590615" w:rsidP="00280DEE">
            <w:r w:rsidRPr="000A066E">
              <w:rPr>
                <w:b/>
              </w:rPr>
              <w:t>Results</w:t>
            </w:r>
          </w:p>
        </w:tc>
      </w:tr>
      <w:tr w:rsidR="00590615" w14:paraId="13036570" w14:textId="77777777" w:rsidTr="00280DEE">
        <w:trPr>
          <w:tblHeader/>
        </w:trPr>
        <w:tc>
          <w:tcPr>
            <w:tcW w:w="9526" w:type="dxa"/>
            <w:gridSpan w:val="4"/>
            <w:vAlign w:val="center"/>
          </w:tcPr>
          <w:p w14:paraId="52294DA1" w14:textId="77777777" w:rsidR="00590615" w:rsidRDefault="00590615" w:rsidP="00280DEE">
            <w:pPr>
              <w:jc w:val="left"/>
              <w:rPr>
                <w:rFonts w:cs="Arial"/>
                <w:i/>
                <w:iCs/>
                <w:position w:val="-1"/>
                <w:lang w:val="en-US"/>
              </w:rPr>
            </w:pPr>
          </w:p>
          <w:p w14:paraId="1593E804" w14:textId="598A336A" w:rsidR="00590615" w:rsidRDefault="00590615" w:rsidP="00280DEE">
            <w:pPr>
              <w:jc w:val="left"/>
              <w:rPr>
                <w:rFonts w:cs="Arial"/>
                <w:i/>
                <w:iCs/>
                <w:position w:val="-1"/>
                <w:lang w:val="en-US"/>
              </w:rPr>
            </w:pPr>
            <w:r>
              <w:rPr>
                <w:rFonts w:cs="Arial"/>
                <w:i/>
                <w:iCs/>
                <w:position w:val="-1"/>
                <w:lang w:val="en-US"/>
              </w:rPr>
              <w:t xml:space="preserve">Verify the </w:t>
            </w:r>
            <w:r w:rsidR="00416AF5">
              <w:rPr>
                <w:rFonts w:cs="Arial"/>
                <w:i/>
                <w:iCs/>
                <w:position w:val="-1"/>
                <w:lang w:val="en-US"/>
              </w:rPr>
              <w:t>System Database</w:t>
            </w:r>
            <w:r>
              <w:rPr>
                <w:rFonts w:cs="Arial"/>
                <w:i/>
                <w:iCs/>
                <w:position w:val="-1"/>
                <w:lang w:val="en-US"/>
              </w:rPr>
              <w:t xml:space="preserve"> shows the following datasets installed at (1) as :</w:t>
            </w:r>
          </w:p>
          <w:p w14:paraId="6638A2B7"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086"/>
              <w:gridCol w:w="1049"/>
              <w:gridCol w:w="1510"/>
              <w:gridCol w:w="1576"/>
            </w:tblGrid>
            <w:tr w:rsidR="00590615" w:rsidRPr="008B51BD" w14:paraId="1284351F" w14:textId="77777777" w:rsidTr="00280DEE">
              <w:trPr>
                <w:tblHeader/>
              </w:trPr>
              <w:tc>
                <w:tcPr>
                  <w:tcW w:w="2299" w:type="dxa"/>
                  <w:tcBorders>
                    <w:top w:val="single" w:sz="4" w:space="0" w:color="auto"/>
                    <w:left w:val="single" w:sz="4" w:space="0" w:color="auto"/>
                    <w:bottom w:val="single" w:sz="4" w:space="0" w:color="auto"/>
                  </w:tcBorders>
                  <w:shd w:val="clear" w:color="auto" w:fill="B8CCE4"/>
                  <w:vAlign w:val="center"/>
                </w:tcPr>
                <w:p w14:paraId="25C72857" w14:textId="77777777" w:rsidR="00590615" w:rsidRPr="008B51BD" w:rsidRDefault="00590615" w:rsidP="00280DEE">
                  <w:pPr>
                    <w:rPr>
                      <w:sz w:val="18"/>
                      <w:szCs w:val="18"/>
                    </w:rPr>
                  </w:pPr>
                  <w:r w:rsidRPr="008B51BD">
                    <w:rPr>
                      <w:sz w:val="18"/>
                      <w:szCs w:val="18"/>
                    </w:rPr>
                    <w:t>ENC</w:t>
                  </w:r>
                </w:p>
              </w:tc>
              <w:tc>
                <w:tcPr>
                  <w:tcW w:w="1170" w:type="dxa"/>
                  <w:tcBorders>
                    <w:top w:val="single" w:sz="4" w:space="0" w:color="auto"/>
                    <w:bottom w:val="single" w:sz="4" w:space="0" w:color="auto"/>
                  </w:tcBorders>
                  <w:shd w:val="clear" w:color="auto" w:fill="B8CCE4"/>
                  <w:vAlign w:val="center"/>
                </w:tcPr>
                <w:p w14:paraId="64634D9F" w14:textId="77777777" w:rsidR="00590615" w:rsidRPr="008B51BD" w:rsidRDefault="00590615" w:rsidP="00280DEE">
                  <w:pPr>
                    <w:rPr>
                      <w:sz w:val="18"/>
                      <w:szCs w:val="18"/>
                    </w:rPr>
                  </w:pPr>
                  <w:r w:rsidRPr="008B51BD">
                    <w:rPr>
                      <w:sz w:val="18"/>
                      <w:szCs w:val="18"/>
                    </w:rPr>
                    <w:t>Edition</w:t>
                  </w:r>
                </w:p>
                <w:p w14:paraId="50A5B98F" w14:textId="77777777" w:rsidR="00590615" w:rsidRPr="008B51BD" w:rsidRDefault="00590615" w:rsidP="00280DEE">
                  <w:pPr>
                    <w:rPr>
                      <w:sz w:val="18"/>
                      <w:szCs w:val="18"/>
                    </w:rPr>
                  </w:pPr>
                  <w:r w:rsidRPr="008B51BD">
                    <w:rPr>
                      <w:sz w:val="18"/>
                      <w:szCs w:val="18"/>
                    </w:rPr>
                    <w:t>(EDTN)</w:t>
                  </w:r>
                </w:p>
              </w:tc>
              <w:tc>
                <w:tcPr>
                  <w:tcW w:w="1871" w:type="dxa"/>
                  <w:tcBorders>
                    <w:top w:val="single" w:sz="4" w:space="0" w:color="auto"/>
                    <w:bottom w:val="single" w:sz="4" w:space="0" w:color="auto"/>
                  </w:tcBorders>
                  <w:shd w:val="clear" w:color="auto" w:fill="B8CCE4"/>
                  <w:vAlign w:val="center"/>
                </w:tcPr>
                <w:p w14:paraId="00CC72E7" w14:textId="77777777" w:rsidR="00590615" w:rsidRPr="008B51BD" w:rsidRDefault="00590615" w:rsidP="00280DEE">
                  <w:pPr>
                    <w:rPr>
                      <w:sz w:val="18"/>
                      <w:szCs w:val="18"/>
                    </w:rPr>
                  </w:pPr>
                  <w:r w:rsidRPr="008B51BD">
                    <w:rPr>
                      <w:sz w:val="18"/>
                      <w:szCs w:val="18"/>
                    </w:rPr>
                    <w:t>Update number</w:t>
                  </w:r>
                </w:p>
                <w:p w14:paraId="3E60B420" w14:textId="77777777" w:rsidR="00590615" w:rsidRPr="008B51BD" w:rsidRDefault="00590615" w:rsidP="00280DEE">
                  <w:pPr>
                    <w:rPr>
                      <w:sz w:val="18"/>
                      <w:szCs w:val="18"/>
                    </w:rPr>
                  </w:pPr>
                  <w:r w:rsidRPr="008B51BD">
                    <w:rPr>
                      <w:sz w:val="18"/>
                      <w:szCs w:val="18"/>
                    </w:rPr>
                    <w:t>(UPDN)</w:t>
                  </w:r>
                </w:p>
              </w:tc>
              <w:tc>
                <w:tcPr>
                  <w:tcW w:w="1881" w:type="dxa"/>
                  <w:tcBorders>
                    <w:top w:val="single" w:sz="4" w:space="0" w:color="auto"/>
                    <w:bottom w:val="single" w:sz="4" w:space="0" w:color="auto"/>
                    <w:right w:val="single" w:sz="4" w:space="0" w:color="auto"/>
                  </w:tcBorders>
                  <w:shd w:val="clear" w:color="auto" w:fill="B8CCE4"/>
                  <w:vAlign w:val="center"/>
                </w:tcPr>
                <w:p w14:paraId="1EEB0FE9" w14:textId="77777777" w:rsidR="00590615" w:rsidRPr="008B51BD" w:rsidRDefault="00590615" w:rsidP="00280DEE">
                  <w:pPr>
                    <w:rPr>
                      <w:sz w:val="18"/>
                      <w:szCs w:val="18"/>
                    </w:rPr>
                  </w:pPr>
                  <w:r w:rsidRPr="008B51BD">
                    <w:rPr>
                      <w:sz w:val="18"/>
                      <w:szCs w:val="18"/>
                    </w:rPr>
                    <w:t>Issue Date</w:t>
                  </w:r>
                </w:p>
                <w:p w14:paraId="3ACE2C3F" w14:textId="77777777" w:rsidR="00590615" w:rsidRPr="008B51BD" w:rsidRDefault="00590615" w:rsidP="00280DEE">
                  <w:pPr>
                    <w:rPr>
                      <w:sz w:val="18"/>
                      <w:szCs w:val="18"/>
                    </w:rPr>
                  </w:pPr>
                  <w:r w:rsidRPr="008B51BD">
                    <w:rPr>
                      <w:sz w:val="18"/>
                      <w:szCs w:val="18"/>
                    </w:rPr>
                    <w:t>(ISDT)</w:t>
                  </w:r>
                </w:p>
              </w:tc>
            </w:tr>
            <w:tr w:rsidR="00590615" w:rsidRPr="008B51BD" w14:paraId="58DB6FF7" w14:textId="77777777" w:rsidTr="00280DEE">
              <w:trPr>
                <w:tblHeader/>
              </w:trPr>
              <w:tc>
                <w:tcPr>
                  <w:tcW w:w="2299" w:type="dxa"/>
                  <w:tcBorders>
                    <w:top w:val="single" w:sz="4" w:space="0" w:color="auto"/>
                    <w:left w:val="single" w:sz="4" w:space="0" w:color="auto"/>
                  </w:tcBorders>
                  <w:shd w:val="clear" w:color="auto" w:fill="DBE5F1"/>
                  <w:vAlign w:val="center"/>
                </w:tcPr>
                <w:p w14:paraId="74F69DA1" w14:textId="75A20FD2" w:rsidR="00590615" w:rsidRPr="008B51BD" w:rsidRDefault="00590615" w:rsidP="00280DEE">
                  <w:pPr>
                    <w:rPr>
                      <w:sz w:val="18"/>
                      <w:szCs w:val="18"/>
                    </w:rPr>
                  </w:pPr>
                  <w:del w:id="1391" w:author="jonathan pritchard" w:date="2023-12-15T14:07:00Z">
                    <w:r w:rsidDel="003B0268">
                      <w:rPr>
                        <w:rFonts w:ascii="Consolas" w:hAnsi="Consolas"/>
                        <w:sz w:val="18"/>
                        <w:szCs w:val="18"/>
                      </w:rPr>
                      <w:delText>101AA00X0000</w:delText>
                    </w:r>
                  </w:del>
                  <w:ins w:id="1392" w:author="jonathan pritchard" w:date="2023-12-15T14:07:00Z">
                    <w:r w:rsidR="003B0268">
                      <w:rPr>
                        <w:rFonts w:ascii="Consolas" w:hAnsi="Consolas"/>
                        <w:sz w:val="18"/>
                        <w:szCs w:val="18"/>
                      </w:rPr>
                      <w:t>10100AA_X0000</w:t>
                    </w:r>
                  </w:ins>
                  <w:r>
                    <w:rPr>
                      <w:rFonts w:ascii="Consolas" w:hAnsi="Consolas"/>
                      <w:sz w:val="18"/>
                      <w:szCs w:val="18"/>
                    </w:rPr>
                    <w:t>.000</w:t>
                  </w:r>
                </w:p>
              </w:tc>
              <w:tc>
                <w:tcPr>
                  <w:tcW w:w="1170" w:type="dxa"/>
                  <w:tcBorders>
                    <w:top w:val="single" w:sz="4" w:space="0" w:color="auto"/>
                  </w:tcBorders>
                  <w:shd w:val="clear" w:color="auto" w:fill="DBE5F1"/>
                  <w:vAlign w:val="center"/>
                </w:tcPr>
                <w:p w14:paraId="340A329C" w14:textId="77777777" w:rsidR="00590615" w:rsidRPr="008B51BD" w:rsidRDefault="00590615" w:rsidP="00280DEE">
                  <w:pPr>
                    <w:rPr>
                      <w:sz w:val="18"/>
                      <w:szCs w:val="18"/>
                    </w:rPr>
                  </w:pPr>
                  <w:r>
                    <w:rPr>
                      <w:sz w:val="18"/>
                      <w:szCs w:val="18"/>
                    </w:rPr>
                    <w:t>1</w:t>
                  </w:r>
                </w:p>
              </w:tc>
              <w:tc>
                <w:tcPr>
                  <w:tcW w:w="1871" w:type="dxa"/>
                  <w:tcBorders>
                    <w:top w:val="single" w:sz="4" w:space="0" w:color="auto"/>
                  </w:tcBorders>
                  <w:shd w:val="clear" w:color="auto" w:fill="DBE5F1"/>
                  <w:vAlign w:val="center"/>
                </w:tcPr>
                <w:p w14:paraId="06444DBD" w14:textId="77777777" w:rsidR="00590615" w:rsidRPr="008B51BD" w:rsidRDefault="00590615" w:rsidP="00280DEE">
                  <w:pPr>
                    <w:rPr>
                      <w:sz w:val="18"/>
                      <w:szCs w:val="18"/>
                    </w:rPr>
                  </w:pPr>
                  <w:r w:rsidRPr="008B51BD">
                    <w:rPr>
                      <w:sz w:val="18"/>
                      <w:szCs w:val="18"/>
                    </w:rPr>
                    <w:t>0</w:t>
                  </w:r>
                </w:p>
              </w:tc>
              <w:tc>
                <w:tcPr>
                  <w:tcW w:w="1881" w:type="dxa"/>
                  <w:tcBorders>
                    <w:top w:val="single" w:sz="4" w:space="0" w:color="auto"/>
                    <w:right w:val="single" w:sz="4" w:space="0" w:color="auto"/>
                  </w:tcBorders>
                  <w:shd w:val="clear" w:color="auto" w:fill="DBE5F1"/>
                  <w:vAlign w:val="center"/>
                </w:tcPr>
                <w:p w14:paraId="0566EE95"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00BCCA5E" w14:textId="77777777" w:rsidTr="00280DEE">
              <w:trPr>
                <w:tblHeader/>
              </w:trPr>
              <w:tc>
                <w:tcPr>
                  <w:tcW w:w="2299" w:type="dxa"/>
                  <w:tcBorders>
                    <w:left w:val="single" w:sz="4" w:space="0" w:color="auto"/>
                  </w:tcBorders>
                  <w:shd w:val="clear" w:color="auto" w:fill="DBE5F1"/>
                  <w:vAlign w:val="center"/>
                </w:tcPr>
                <w:p w14:paraId="75634C84" w14:textId="000DE627" w:rsidR="00590615" w:rsidRPr="008B51BD" w:rsidRDefault="00590615" w:rsidP="00280DEE">
                  <w:pPr>
                    <w:rPr>
                      <w:sz w:val="18"/>
                      <w:szCs w:val="18"/>
                    </w:rPr>
                  </w:pPr>
                  <w:del w:id="1393" w:author="jonathan pritchard" w:date="2023-12-15T14:09:00Z">
                    <w:r w:rsidDel="003B0268">
                      <w:rPr>
                        <w:rFonts w:ascii="Consolas" w:hAnsi="Consolas"/>
                        <w:sz w:val="18"/>
                        <w:szCs w:val="18"/>
                      </w:rPr>
                      <w:delText>101AA00X01NE</w:delText>
                    </w:r>
                  </w:del>
                  <w:ins w:id="1394" w:author="jonathan pritchard" w:date="2023-12-15T14:09:00Z">
                    <w:r w:rsidR="003B0268">
                      <w:rPr>
                        <w:rFonts w:ascii="Consolas" w:hAnsi="Consolas"/>
                        <w:sz w:val="18"/>
                        <w:szCs w:val="18"/>
                      </w:rPr>
                      <w:t>10100AA_X01NE</w:t>
                    </w:r>
                  </w:ins>
                  <w:r>
                    <w:rPr>
                      <w:rFonts w:ascii="Consolas" w:hAnsi="Consolas"/>
                      <w:sz w:val="18"/>
                      <w:szCs w:val="18"/>
                    </w:rPr>
                    <w:t>.000</w:t>
                  </w:r>
                </w:p>
              </w:tc>
              <w:tc>
                <w:tcPr>
                  <w:tcW w:w="1170" w:type="dxa"/>
                  <w:shd w:val="clear" w:color="auto" w:fill="DBE5F1"/>
                  <w:vAlign w:val="center"/>
                </w:tcPr>
                <w:p w14:paraId="7D7B5278"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7F17C2CC" w14:textId="77777777" w:rsidR="00590615" w:rsidRPr="008B51BD" w:rsidRDefault="00590615" w:rsidP="00280DEE">
                  <w:pPr>
                    <w:rPr>
                      <w:sz w:val="18"/>
                      <w:szCs w:val="18"/>
                    </w:rPr>
                  </w:pPr>
                  <w:r w:rsidRPr="008B51BD">
                    <w:rPr>
                      <w:sz w:val="18"/>
                      <w:szCs w:val="18"/>
                    </w:rPr>
                    <w:t>0</w:t>
                  </w:r>
                </w:p>
              </w:tc>
              <w:tc>
                <w:tcPr>
                  <w:tcW w:w="1881" w:type="dxa"/>
                  <w:tcBorders>
                    <w:right w:val="single" w:sz="4" w:space="0" w:color="auto"/>
                  </w:tcBorders>
                  <w:shd w:val="clear" w:color="auto" w:fill="DBE5F1"/>
                  <w:vAlign w:val="center"/>
                </w:tcPr>
                <w:p w14:paraId="4D98FA07"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200AA28D" w14:textId="77777777" w:rsidTr="00280DEE">
              <w:trPr>
                <w:tblHeader/>
              </w:trPr>
              <w:tc>
                <w:tcPr>
                  <w:tcW w:w="2299" w:type="dxa"/>
                  <w:tcBorders>
                    <w:left w:val="single" w:sz="4" w:space="0" w:color="auto"/>
                  </w:tcBorders>
                  <w:shd w:val="clear" w:color="auto" w:fill="DBE5F1"/>
                  <w:vAlign w:val="center"/>
                </w:tcPr>
                <w:p w14:paraId="65AC3A3C"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1B42F195"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723AA1A4"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4E57F97A" w14:textId="77777777" w:rsidR="00590615" w:rsidRPr="008B51BD" w:rsidRDefault="00590615" w:rsidP="00280DEE">
                  <w:pPr>
                    <w:rPr>
                      <w:sz w:val="18"/>
                      <w:szCs w:val="18"/>
                    </w:rPr>
                  </w:pPr>
                  <w:r w:rsidRPr="00806595">
                    <w:rPr>
                      <w:sz w:val="18"/>
                      <w:szCs w:val="18"/>
                    </w:rPr>
                    <w:t>20210406</w:t>
                  </w:r>
                </w:p>
              </w:tc>
            </w:tr>
            <w:tr w:rsidR="00590615" w:rsidRPr="008B51BD" w14:paraId="71C1BBBD" w14:textId="77777777" w:rsidTr="00280DEE">
              <w:trPr>
                <w:tblHeader/>
              </w:trPr>
              <w:tc>
                <w:tcPr>
                  <w:tcW w:w="2299" w:type="dxa"/>
                  <w:tcBorders>
                    <w:left w:val="single" w:sz="4" w:space="0" w:color="auto"/>
                  </w:tcBorders>
                  <w:shd w:val="clear" w:color="auto" w:fill="DBE5F1"/>
                  <w:vAlign w:val="center"/>
                </w:tcPr>
                <w:p w14:paraId="530ABDE8" w14:textId="77777777" w:rsidR="00590615" w:rsidRDefault="00590615" w:rsidP="00280DEE">
                  <w:pPr>
                    <w:rPr>
                      <w:sz w:val="18"/>
                      <w:szCs w:val="18"/>
                    </w:rPr>
                  </w:pPr>
                  <w:r>
                    <w:rPr>
                      <w:rFonts w:ascii="Consolas" w:hAnsi="Consolas"/>
                      <w:color w:val="000000"/>
                      <w:sz w:val="18"/>
                      <w:szCs w:val="18"/>
                    </w:rPr>
                    <w:t>GB5X01SE.000</w:t>
                  </w:r>
                </w:p>
              </w:tc>
              <w:tc>
                <w:tcPr>
                  <w:tcW w:w="1170" w:type="dxa"/>
                  <w:shd w:val="clear" w:color="auto" w:fill="DBE5F1"/>
                  <w:vAlign w:val="center"/>
                </w:tcPr>
                <w:p w14:paraId="5E246072"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3494D639" w14:textId="77777777" w:rsidR="00590615" w:rsidRPr="008B51BD" w:rsidRDefault="00590615" w:rsidP="00280DEE">
                  <w:pPr>
                    <w:rPr>
                      <w:sz w:val="18"/>
                      <w:szCs w:val="18"/>
                    </w:rPr>
                  </w:pPr>
                  <w:r>
                    <w:rPr>
                      <w:sz w:val="18"/>
                      <w:szCs w:val="18"/>
                    </w:rPr>
                    <w:t>0</w:t>
                  </w:r>
                </w:p>
              </w:tc>
              <w:tc>
                <w:tcPr>
                  <w:tcW w:w="1881" w:type="dxa"/>
                  <w:tcBorders>
                    <w:right w:val="single" w:sz="4" w:space="0" w:color="auto"/>
                  </w:tcBorders>
                  <w:shd w:val="clear" w:color="auto" w:fill="DBE5F1"/>
                </w:tcPr>
                <w:p w14:paraId="4CEB1642" w14:textId="77777777" w:rsidR="00590615" w:rsidRPr="008B51BD" w:rsidRDefault="00590615" w:rsidP="00280DEE">
                  <w:pPr>
                    <w:rPr>
                      <w:sz w:val="18"/>
                      <w:szCs w:val="18"/>
                    </w:rPr>
                  </w:pPr>
                  <w:r w:rsidRPr="00806595">
                    <w:rPr>
                      <w:sz w:val="18"/>
                      <w:szCs w:val="18"/>
                    </w:rPr>
                    <w:t>20210406</w:t>
                  </w:r>
                </w:p>
              </w:tc>
            </w:tr>
            <w:tr w:rsidR="00590615" w:rsidRPr="008B51BD" w14:paraId="67985EDD" w14:textId="77777777" w:rsidTr="00280DEE">
              <w:trPr>
                <w:tblHeader/>
              </w:trPr>
              <w:tc>
                <w:tcPr>
                  <w:tcW w:w="2299" w:type="dxa"/>
                  <w:tcBorders>
                    <w:left w:val="single" w:sz="4" w:space="0" w:color="auto"/>
                    <w:bottom w:val="single" w:sz="4" w:space="0" w:color="auto"/>
                  </w:tcBorders>
                  <w:shd w:val="clear" w:color="auto" w:fill="DBE5F1"/>
                  <w:vAlign w:val="center"/>
                </w:tcPr>
                <w:p w14:paraId="304C32BA" w14:textId="77777777" w:rsidR="00590615" w:rsidRDefault="00590615" w:rsidP="00280DEE">
                  <w:pPr>
                    <w:rPr>
                      <w:sz w:val="18"/>
                      <w:szCs w:val="18"/>
                    </w:rPr>
                  </w:pPr>
                  <w:r>
                    <w:rPr>
                      <w:rFonts w:ascii="Consolas" w:hAnsi="Consolas"/>
                      <w:color w:val="000000"/>
                      <w:sz w:val="18"/>
                      <w:szCs w:val="18"/>
                    </w:rPr>
                    <w:t>GB5X02SE.000</w:t>
                  </w:r>
                </w:p>
              </w:tc>
              <w:tc>
                <w:tcPr>
                  <w:tcW w:w="1170" w:type="dxa"/>
                  <w:tcBorders>
                    <w:bottom w:val="single" w:sz="4" w:space="0" w:color="auto"/>
                  </w:tcBorders>
                  <w:shd w:val="clear" w:color="auto" w:fill="DBE5F1"/>
                  <w:vAlign w:val="center"/>
                </w:tcPr>
                <w:p w14:paraId="7642E727" w14:textId="77777777" w:rsidR="00590615" w:rsidRPr="008B51BD" w:rsidRDefault="00590615" w:rsidP="00280DEE">
                  <w:pPr>
                    <w:rPr>
                      <w:sz w:val="18"/>
                      <w:szCs w:val="18"/>
                    </w:rPr>
                  </w:pPr>
                  <w:r>
                    <w:rPr>
                      <w:sz w:val="18"/>
                      <w:szCs w:val="18"/>
                    </w:rPr>
                    <w:t>1</w:t>
                  </w:r>
                </w:p>
              </w:tc>
              <w:tc>
                <w:tcPr>
                  <w:tcW w:w="1871" w:type="dxa"/>
                  <w:tcBorders>
                    <w:bottom w:val="single" w:sz="4" w:space="0" w:color="auto"/>
                  </w:tcBorders>
                  <w:shd w:val="clear" w:color="auto" w:fill="DBE5F1"/>
                  <w:vAlign w:val="center"/>
                </w:tcPr>
                <w:p w14:paraId="7FAABE59" w14:textId="77777777" w:rsidR="00590615" w:rsidRPr="008B51BD" w:rsidRDefault="00590615" w:rsidP="00280DEE">
                  <w:pPr>
                    <w:rPr>
                      <w:sz w:val="18"/>
                      <w:szCs w:val="18"/>
                    </w:rPr>
                  </w:pPr>
                  <w:r>
                    <w:rPr>
                      <w:sz w:val="18"/>
                      <w:szCs w:val="18"/>
                    </w:rPr>
                    <w:t>0</w:t>
                  </w:r>
                </w:p>
              </w:tc>
              <w:tc>
                <w:tcPr>
                  <w:tcW w:w="1881" w:type="dxa"/>
                  <w:tcBorders>
                    <w:bottom w:val="single" w:sz="4" w:space="0" w:color="auto"/>
                    <w:right w:val="single" w:sz="4" w:space="0" w:color="auto"/>
                  </w:tcBorders>
                  <w:shd w:val="clear" w:color="auto" w:fill="DBE5F1"/>
                </w:tcPr>
                <w:p w14:paraId="54554DD9" w14:textId="77777777" w:rsidR="00590615" w:rsidRPr="008B51BD" w:rsidRDefault="00590615" w:rsidP="00280DEE">
                  <w:pPr>
                    <w:rPr>
                      <w:sz w:val="18"/>
                      <w:szCs w:val="18"/>
                    </w:rPr>
                  </w:pPr>
                  <w:r w:rsidRPr="00806595">
                    <w:rPr>
                      <w:sz w:val="18"/>
                      <w:szCs w:val="18"/>
                    </w:rPr>
                    <w:t>20210406</w:t>
                  </w:r>
                </w:p>
              </w:tc>
            </w:tr>
          </w:tbl>
          <w:p w14:paraId="5B7C26BD" w14:textId="77777777" w:rsidR="00590615" w:rsidRDefault="00590615" w:rsidP="00280DEE">
            <w:pPr>
              <w:jc w:val="left"/>
              <w:rPr>
                <w:rFonts w:cs="Arial"/>
                <w:i/>
                <w:iCs/>
                <w:position w:val="-1"/>
                <w:lang w:val="en-US"/>
              </w:rPr>
            </w:pPr>
          </w:p>
          <w:p w14:paraId="44E7146D" w14:textId="77777777" w:rsidR="00590615" w:rsidRDefault="00590615" w:rsidP="00280DEE">
            <w:pPr>
              <w:jc w:val="left"/>
              <w:rPr>
                <w:rFonts w:cs="Arial"/>
                <w:i/>
                <w:iCs/>
                <w:position w:val="-1"/>
                <w:lang w:val="en-US"/>
              </w:rPr>
            </w:pPr>
          </w:p>
          <w:p w14:paraId="7007656C" w14:textId="1F446956" w:rsidR="00590615" w:rsidRDefault="00590615" w:rsidP="00280DEE">
            <w:pPr>
              <w:jc w:val="left"/>
              <w:rPr>
                <w:rFonts w:cs="Arial"/>
                <w:i/>
                <w:iCs/>
                <w:position w:val="-1"/>
                <w:lang w:val="en-US"/>
              </w:rPr>
            </w:pPr>
            <w:r>
              <w:rPr>
                <w:rFonts w:cs="Arial"/>
                <w:i/>
                <w:iCs/>
                <w:position w:val="-1"/>
                <w:lang w:val="en-US"/>
              </w:rPr>
              <w:t xml:space="preserve">After installation of the update exchange set (2) the </w:t>
            </w:r>
            <w:r w:rsidR="00416AF5">
              <w:rPr>
                <w:rFonts w:cs="Arial"/>
                <w:i/>
                <w:iCs/>
                <w:position w:val="-1"/>
                <w:lang w:val="en-US"/>
              </w:rPr>
              <w:t>System Database</w:t>
            </w:r>
            <w:r>
              <w:rPr>
                <w:rFonts w:cs="Arial"/>
                <w:i/>
                <w:iCs/>
                <w:position w:val="-1"/>
                <w:lang w:val="en-US"/>
              </w:rPr>
              <w:t xml:space="preserve"> should show the following datasets installed:</w:t>
            </w:r>
          </w:p>
          <w:p w14:paraId="66CAD98B" w14:textId="77777777" w:rsidR="00590615" w:rsidRDefault="00590615" w:rsidP="00280DEE">
            <w:pPr>
              <w:jc w:val="left"/>
              <w:rPr>
                <w:rFonts w:cs="Arial"/>
                <w:i/>
                <w:iCs/>
                <w:position w:val="-1"/>
                <w:lang w:val="en-US"/>
              </w:rPr>
            </w:pPr>
          </w:p>
          <w:tbl>
            <w:tblPr>
              <w:tblW w:w="7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086"/>
              <w:gridCol w:w="1049"/>
              <w:gridCol w:w="1510"/>
              <w:gridCol w:w="1576"/>
            </w:tblGrid>
            <w:tr w:rsidR="00590615" w:rsidRPr="008B51BD" w14:paraId="619D9963" w14:textId="77777777" w:rsidTr="00280DEE">
              <w:trPr>
                <w:tblHeader/>
              </w:trPr>
              <w:tc>
                <w:tcPr>
                  <w:tcW w:w="2299" w:type="dxa"/>
                  <w:shd w:val="clear" w:color="auto" w:fill="B8CCE4"/>
                  <w:vAlign w:val="center"/>
                </w:tcPr>
                <w:p w14:paraId="0F088656" w14:textId="77777777" w:rsidR="00590615" w:rsidRPr="008B51BD" w:rsidRDefault="00590615" w:rsidP="00280DEE">
                  <w:pPr>
                    <w:rPr>
                      <w:sz w:val="18"/>
                      <w:szCs w:val="18"/>
                    </w:rPr>
                  </w:pPr>
                  <w:r w:rsidRPr="008B51BD">
                    <w:rPr>
                      <w:sz w:val="18"/>
                      <w:szCs w:val="18"/>
                    </w:rPr>
                    <w:t>ENC</w:t>
                  </w:r>
                </w:p>
              </w:tc>
              <w:tc>
                <w:tcPr>
                  <w:tcW w:w="1170" w:type="dxa"/>
                  <w:shd w:val="clear" w:color="auto" w:fill="B8CCE4"/>
                  <w:vAlign w:val="center"/>
                </w:tcPr>
                <w:p w14:paraId="551646BD" w14:textId="77777777" w:rsidR="00590615" w:rsidRPr="008B51BD" w:rsidRDefault="00590615" w:rsidP="00280DEE">
                  <w:pPr>
                    <w:rPr>
                      <w:sz w:val="18"/>
                      <w:szCs w:val="18"/>
                    </w:rPr>
                  </w:pPr>
                  <w:r w:rsidRPr="008B51BD">
                    <w:rPr>
                      <w:sz w:val="18"/>
                      <w:szCs w:val="18"/>
                    </w:rPr>
                    <w:t>Edition</w:t>
                  </w:r>
                </w:p>
                <w:p w14:paraId="52A4B506" w14:textId="77777777" w:rsidR="00590615" w:rsidRPr="008B51BD" w:rsidRDefault="00590615" w:rsidP="00280DEE">
                  <w:pPr>
                    <w:rPr>
                      <w:sz w:val="18"/>
                      <w:szCs w:val="18"/>
                    </w:rPr>
                  </w:pPr>
                  <w:r w:rsidRPr="008B51BD">
                    <w:rPr>
                      <w:sz w:val="18"/>
                      <w:szCs w:val="18"/>
                    </w:rPr>
                    <w:t>(EDTN)</w:t>
                  </w:r>
                </w:p>
              </w:tc>
              <w:tc>
                <w:tcPr>
                  <w:tcW w:w="1871" w:type="dxa"/>
                  <w:shd w:val="clear" w:color="auto" w:fill="B8CCE4"/>
                  <w:vAlign w:val="center"/>
                </w:tcPr>
                <w:p w14:paraId="13C18465" w14:textId="77777777" w:rsidR="00590615" w:rsidRPr="008B51BD" w:rsidRDefault="00590615" w:rsidP="00280DEE">
                  <w:pPr>
                    <w:rPr>
                      <w:sz w:val="18"/>
                      <w:szCs w:val="18"/>
                    </w:rPr>
                  </w:pPr>
                  <w:r w:rsidRPr="008B51BD">
                    <w:rPr>
                      <w:sz w:val="18"/>
                      <w:szCs w:val="18"/>
                    </w:rPr>
                    <w:t>Update number</w:t>
                  </w:r>
                </w:p>
                <w:p w14:paraId="0200C8AC" w14:textId="77777777" w:rsidR="00590615" w:rsidRPr="008B51BD" w:rsidRDefault="00590615" w:rsidP="00280DEE">
                  <w:pPr>
                    <w:rPr>
                      <w:sz w:val="18"/>
                      <w:szCs w:val="18"/>
                    </w:rPr>
                  </w:pPr>
                  <w:r w:rsidRPr="008B51BD">
                    <w:rPr>
                      <w:sz w:val="18"/>
                      <w:szCs w:val="18"/>
                    </w:rPr>
                    <w:t>(UPDN)</w:t>
                  </w:r>
                </w:p>
              </w:tc>
              <w:tc>
                <w:tcPr>
                  <w:tcW w:w="1881" w:type="dxa"/>
                  <w:shd w:val="clear" w:color="auto" w:fill="B8CCE4"/>
                  <w:vAlign w:val="center"/>
                </w:tcPr>
                <w:p w14:paraId="731F27E0" w14:textId="77777777" w:rsidR="00590615" w:rsidRPr="008B51BD" w:rsidRDefault="00590615" w:rsidP="00280DEE">
                  <w:pPr>
                    <w:rPr>
                      <w:sz w:val="18"/>
                      <w:szCs w:val="18"/>
                    </w:rPr>
                  </w:pPr>
                  <w:r w:rsidRPr="008B51BD">
                    <w:rPr>
                      <w:sz w:val="18"/>
                      <w:szCs w:val="18"/>
                    </w:rPr>
                    <w:t>Issue Date</w:t>
                  </w:r>
                </w:p>
                <w:p w14:paraId="0D49C1D4" w14:textId="77777777" w:rsidR="00590615" w:rsidRPr="008B51BD" w:rsidRDefault="00590615" w:rsidP="00280DEE">
                  <w:pPr>
                    <w:rPr>
                      <w:sz w:val="18"/>
                      <w:szCs w:val="18"/>
                    </w:rPr>
                  </w:pPr>
                  <w:r w:rsidRPr="008B51BD">
                    <w:rPr>
                      <w:sz w:val="18"/>
                      <w:szCs w:val="18"/>
                    </w:rPr>
                    <w:t>(ISDT)</w:t>
                  </w:r>
                </w:p>
              </w:tc>
            </w:tr>
            <w:tr w:rsidR="00590615" w:rsidRPr="008B51BD" w14:paraId="32B7E3AE" w14:textId="77777777" w:rsidTr="00280DEE">
              <w:trPr>
                <w:tblHeader/>
              </w:trPr>
              <w:tc>
                <w:tcPr>
                  <w:tcW w:w="2299" w:type="dxa"/>
                  <w:shd w:val="clear" w:color="auto" w:fill="DBE5F1"/>
                  <w:vAlign w:val="center"/>
                </w:tcPr>
                <w:p w14:paraId="76124DB8" w14:textId="6545F3E2" w:rsidR="00590615" w:rsidRPr="008B51BD" w:rsidRDefault="00590615" w:rsidP="00280DEE">
                  <w:pPr>
                    <w:rPr>
                      <w:sz w:val="18"/>
                      <w:szCs w:val="18"/>
                    </w:rPr>
                  </w:pPr>
                  <w:del w:id="1395" w:author="jonathan pritchard" w:date="2023-12-15T14:07:00Z">
                    <w:r w:rsidDel="003B0268">
                      <w:rPr>
                        <w:rFonts w:ascii="Consolas" w:hAnsi="Consolas"/>
                        <w:sz w:val="18"/>
                        <w:szCs w:val="18"/>
                      </w:rPr>
                      <w:delText>101AA00X0000</w:delText>
                    </w:r>
                  </w:del>
                  <w:ins w:id="1396" w:author="jonathan pritchard" w:date="2023-12-15T14:07:00Z">
                    <w:r w:rsidR="003B0268">
                      <w:rPr>
                        <w:rFonts w:ascii="Consolas" w:hAnsi="Consolas"/>
                        <w:sz w:val="18"/>
                        <w:szCs w:val="18"/>
                      </w:rPr>
                      <w:t>10100AA_X0000</w:t>
                    </w:r>
                  </w:ins>
                  <w:r>
                    <w:rPr>
                      <w:rFonts w:ascii="Consolas" w:hAnsi="Consolas"/>
                      <w:sz w:val="18"/>
                      <w:szCs w:val="18"/>
                    </w:rPr>
                    <w:t>.000</w:t>
                  </w:r>
                </w:p>
              </w:tc>
              <w:tc>
                <w:tcPr>
                  <w:tcW w:w="1170" w:type="dxa"/>
                  <w:shd w:val="clear" w:color="auto" w:fill="DBE5F1"/>
                  <w:vAlign w:val="center"/>
                </w:tcPr>
                <w:p w14:paraId="373C751E"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2565E1AF" w14:textId="77777777" w:rsidR="00590615" w:rsidRPr="008B51BD" w:rsidRDefault="00590615" w:rsidP="00280DEE">
                  <w:pPr>
                    <w:rPr>
                      <w:sz w:val="18"/>
                      <w:szCs w:val="18"/>
                    </w:rPr>
                  </w:pPr>
                  <w:r w:rsidRPr="008B51BD">
                    <w:rPr>
                      <w:sz w:val="18"/>
                      <w:szCs w:val="18"/>
                    </w:rPr>
                    <w:t>0</w:t>
                  </w:r>
                </w:p>
              </w:tc>
              <w:tc>
                <w:tcPr>
                  <w:tcW w:w="1881" w:type="dxa"/>
                  <w:shd w:val="clear" w:color="auto" w:fill="DBE5F1"/>
                  <w:vAlign w:val="center"/>
                </w:tcPr>
                <w:p w14:paraId="508FAB9F" w14:textId="77777777" w:rsidR="00590615" w:rsidRPr="008B51BD" w:rsidRDefault="00590615" w:rsidP="00280DEE">
                  <w:pPr>
                    <w:rPr>
                      <w:sz w:val="18"/>
                      <w:szCs w:val="18"/>
                    </w:rPr>
                  </w:pPr>
                  <w:r w:rsidRPr="008B51BD">
                    <w:rPr>
                      <w:sz w:val="18"/>
                      <w:szCs w:val="18"/>
                    </w:rPr>
                    <w:t>20</w:t>
                  </w:r>
                  <w:r>
                    <w:rPr>
                      <w:sz w:val="18"/>
                      <w:szCs w:val="18"/>
                    </w:rPr>
                    <w:t>19</w:t>
                  </w:r>
                  <w:r w:rsidRPr="008B51BD">
                    <w:rPr>
                      <w:sz w:val="18"/>
                      <w:szCs w:val="18"/>
                    </w:rPr>
                    <w:t>0409</w:t>
                  </w:r>
                </w:p>
              </w:tc>
            </w:tr>
            <w:tr w:rsidR="00590615" w:rsidRPr="008B51BD" w14:paraId="1179F6C3" w14:textId="77777777" w:rsidTr="00280DEE">
              <w:trPr>
                <w:tblHeader/>
              </w:trPr>
              <w:tc>
                <w:tcPr>
                  <w:tcW w:w="2299" w:type="dxa"/>
                  <w:shd w:val="clear" w:color="auto" w:fill="DBE5F1"/>
                  <w:vAlign w:val="center"/>
                </w:tcPr>
                <w:p w14:paraId="53A659C9" w14:textId="30431A8B" w:rsidR="00590615" w:rsidRPr="008B51BD" w:rsidRDefault="00590615" w:rsidP="00280DEE">
                  <w:pPr>
                    <w:rPr>
                      <w:sz w:val="18"/>
                      <w:szCs w:val="18"/>
                    </w:rPr>
                  </w:pPr>
                  <w:del w:id="1397" w:author="jonathan pritchard" w:date="2023-12-15T14:09:00Z">
                    <w:r w:rsidDel="003B0268">
                      <w:rPr>
                        <w:rFonts w:ascii="Consolas" w:hAnsi="Consolas"/>
                        <w:sz w:val="18"/>
                        <w:szCs w:val="18"/>
                      </w:rPr>
                      <w:delText>101AA00X01NE</w:delText>
                    </w:r>
                  </w:del>
                  <w:ins w:id="1398" w:author="jonathan pritchard" w:date="2023-12-15T14:09:00Z">
                    <w:r w:rsidR="003B0268">
                      <w:rPr>
                        <w:rFonts w:ascii="Consolas" w:hAnsi="Consolas"/>
                        <w:sz w:val="18"/>
                        <w:szCs w:val="18"/>
                      </w:rPr>
                      <w:t>10100AA_X01NE</w:t>
                    </w:r>
                  </w:ins>
                  <w:r>
                    <w:rPr>
                      <w:rFonts w:ascii="Consolas" w:hAnsi="Consolas"/>
                      <w:sz w:val="18"/>
                      <w:szCs w:val="18"/>
                    </w:rPr>
                    <w:t>.000</w:t>
                  </w:r>
                </w:p>
              </w:tc>
              <w:tc>
                <w:tcPr>
                  <w:tcW w:w="1170" w:type="dxa"/>
                  <w:shd w:val="clear" w:color="auto" w:fill="DBE5F1"/>
                  <w:vAlign w:val="center"/>
                </w:tcPr>
                <w:p w14:paraId="2FCF4A1D" w14:textId="77777777" w:rsidR="00590615" w:rsidRPr="008B51BD" w:rsidRDefault="00590615" w:rsidP="00280DEE">
                  <w:pPr>
                    <w:rPr>
                      <w:sz w:val="18"/>
                      <w:szCs w:val="18"/>
                    </w:rPr>
                  </w:pPr>
                  <w:r w:rsidRPr="008B51BD">
                    <w:rPr>
                      <w:sz w:val="18"/>
                      <w:szCs w:val="18"/>
                    </w:rPr>
                    <w:t>1</w:t>
                  </w:r>
                </w:p>
              </w:tc>
              <w:tc>
                <w:tcPr>
                  <w:tcW w:w="1871" w:type="dxa"/>
                  <w:shd w:val="clear" w:color="auto" w:fill="DBE5F1"/>
                  <w:vAlign w:val="center"/>
                </w:tcPr>
                <w:p w14:paraId="3E5B090F" w14:textId="77777777" w:rsidR="00590615" w:rsidRPr="008B51BD" w:rsidRDefault="00590615" w:rsidP="00280DEE">
                  <w:pPr>
                    <w:rPr>
                      <w:sz w:val="18"/>
                      <w:szCs w:val="18"/>
                    </w:rPr>
                  </w:pPr>
                  <w:r w:rsidRPr="008B51BD">
                    <w:rPr>
                      <w:sz w:val="18"/>
                      <w:szCs w:val="18"/>
                    </w:rPr>
                    <w:t>0</w:t>
                  </w:r>
                </w:p>
              </w:tc>
              <w:tc>
                <w:tcPr>
                  <w:tcW w:w="1881" w:type="dxa"/>
                  <w:shd w:val="clear" w:color="auto" w:fill="DBE5F1"/>
                  <w:vAlign w:val="center"/>
                </w:tcPr>
                <w:p w14:paraId="45776C13" w14:textId="77777777" w:rsidR="00590615" w:rsidRPr="008B51BD" w:rsidRDefault="00590615" w:rsidP="00280DEE">
                  <w:pPr>
                    <w:rPr>
                      <w:sz w:val="18"/>
                      <w:szCs w:val="18"/>
                    </w:rPr>
                  </w:pPr>
                  <w:r w:rsidRPr="008B51BD">
                    <w:rPr>
                      <w:sz w:val="18"/>
                      <w:szCs w:val="18"/>
                    </w:rPr>
                    <w:t>20</w:t>
                  </w:r>
                  <w:r>
                    <w:rPr>
                      <w:sz w:val="18"/>
                      <w:szCs w:val="18"/>
                    </w:rPr>
                    <w:t>2</w:t>
                  </w:r>
                  <w:r w:rsidRPr="008B51BD">
                    <w:rPr>
                      <w:sz w:val="18"/>
                      <w:szCs w:val="18"/>
                    </w:rPr>
                    <w:t>10406</w:t>
                  </w:r>
                </w:p>
              </w:tc>
            </w:tr>
            <w:tr w:rsidR="00590615" w:rsidRPr="008B51BD" w14:paraId="5C73856E" w14:textId="77777777" w:rsidTr="00280DEE">
              <w:trPr>
                <w:tblHeader/>
              </w:trPr>
              <w:tc>
                <w:tcPr>
                  <w:tcW w:w="2299" w:type="dxa"/>
                  <w:shd w:val="clear" w:color="auto" w:fill="DBE5F1"/>
                  <w:vAlign w:val="center"/>
                </w:tcPr>
                <w:p w14:paraId="0EFC52DC" w14:textId="77777777" w:rsidR="00590615" w:rsidRDefault="00590615" w:rsidP="00280DEE">
                  <w:pPr>
                    <w:rPr>
                      <w:sz w:val="18"/>
                      <w:szCs w:val="18"/>
                    </w:rPr>
                  </w:pPr>
                  <w:r>
                    <w:rPr>
                      <w:rFonts w:ascii="Consolas" w:hAnsi="Consolas"/>
                      <w:color w:val="000000"/>
                      <w:sz w:val="18"/>
                      <w:szCs w:val="18"/>
                    </w:rPr>
                    <w:t>GB5X01NW.000</w:t>
                  </w:r>
                </w:p>
              </w:tc>
              <w:tc>
                <w:tcPr>
                  <w:tcW w:w="1170" w:type="dxa"/>
                  <w:shd w:val="clear" w:color="auto" w:fill="DBE5F1"/>
                  <w:vAlign w:val="center"/>
                </w:tcPr>
                <w:p w14:paraId="0103885C"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7F92DB01" w14:textId="77777777" w:rsidR="00590615" w:rsidRPr="008B51BD" w:rsidRDefault="00590615" w:rsidP="00280DEE">
                  <w:pPr>
                    <w:rPr>
                      <w:sz w:val="18"/>
                      <w:szCs w:val="18"/>
                    </w:rPr>
                  </w:pPr>
                  <w:r>
                    <w:rPr>
                      <w:sz w:val="18"/>
                      <w:szCs w:val="18"/>
                    </w:rPr>
                    <w:t>0</w:t>
                  </w:r>
                </w:p>
              </w:tc>
              <w:tc>
                <w:tcPr>
                  <w:tcW w:w="1881" w:type="dxa"/>
                  <w:shd w:val="clear" w:color="auto" w:fill="DBE5F1"/>
                </w:tcPr>
                <w:p w14:paraId="3FE8AE4D" w14:textId="77777777" w:rsidR="00590615" w:rsidRPr="008B51BD" w:rsidRDefault="00590615" w:rsidP="00280DEE">
                  <w:pPr>
                    <w:rPr>
                      <w:sz w:val="18"/>
                      <w:szCs w:val="18"/>
                    </w:rPr>
                  </w:pPr>
                  <w:r w:rsidRPr="00A152BF">
                    <w:rPr>
                      <w:sz w:val="18"/>
                      <w:szCs w:val="18"/>
                    </w:rPr>
                    <w:t>20210406</w:t>
                  </w:r>
                </w:p>
              </w:tc>
            </w:tr>
            <w:tr w:rsidR="00590615" w:rsidRPr="008B51BD" w14:paraId="480F0417" w14:textId="77777777" w:rsidTr="00280DEE">
              <w:trPr>
                <w:tblHeader/>
              </w:trPr>
              <w:tc>
                <w:tcPr>
                  <w:tcW w:w="2299" w:type="dxa"/>
                  <w:shd w:val="clear" w:color="auto" w:fill="DBE5F1"/>
                  <w:vAlign w:val="center"/>
                </w:tcPr>
                <w:p w14:paraId="56D2B569" w14:textId="77777777" w:rsidR="00590615" w:rsidRDefault="00590615" w:rsidP="00280DEE">
                  <w:pPr>
                    <w:rPr>
                      <w:sz w:val="18"/>
                      <w:szCs w:val="18"/>
                    </w:rPr>
                  </w:pPr>
                  <w:r>
                    <w:rPr>
                      <w:rFonts w:ascii="Consolas" w:hAnsi="Consolas"/>
                      <w:color w:val="000000"/>
                      <w:sz w:val="18"/>
                      <w:szCs w:val="18"/>
                    </w:rPr>
                    <w:t>GB5X01SE.000</w:t>
                  </w:r>
                </w:p>
              </w:tc>
              <w:tc>
                <w:tcPr>
                  <w:tcW w:w="1170" w:type="dxa"/>
                  <w:shd w:val="clear" w:color="auto" w:fill="DBE5F1"/>
                  <w:vAlign w:val="center"/>
                </w:tcPr>
                <w:p w14:paraId="6C865EEC" w14:textId="77777777" w:rsidR="00590615" w:rsidRPr="008B51BD" w:rsidRDefault="00590615" w:rsidP="00280DEE">
                  <w:pPr>
                    <w:rPr>
                      <w:sz w:val="18"/>
                      <w:szCs w:val="18"/>
                    </w:rPr>
                  </w:pPr>
                  <w:r>
                    <w:rPr>
                      <w:sz w:val="18"/>
                      <w:szCs w:val="18"/>
                    </w:rPr>
                    <w:t>1</w:t>
                  </w:r>
                </w:p>
              </w:tc>
              <w:tc>
                <w:tcPr>
                  <w:tcW w:w="1871" w:type="dxa"/>
                  <w:shd w:val="clear" w:color="auto" w:fill="DBE5F1"/>
                  <w:vAlign w:val="center"/>
                </w:tcPr>
                <w:p w14:paraId="79F48582" w14:textId="77777777" w:rsidR="00590615" w:rsidRPr="008B51BD" w:rsidRDefault="00590615" w:rsidP="00280DEE">
                  <w:pPr>
                    <w:rPr>
                      <w:sz w:val="18"/>
                      <w:szCs w:val="18"/>
                    </w:rPr>
                  </w:pPr>
                  <w:r>
                    <w:rPr>
                      <w:sz w:val="18"/>
                      <w:szCs w:val="18"/>
                    </w:rPr>
                    <w:t>0</w:t>
                  </w:r>
                </w:p>
              </w:tc>
              <w:tc>
                <w:tcPr>
                  <w:tcW w:w="1881" w:type="dxa"/>
                  <w:shd w:val="clear" w:color="auto" w:fill="DBE5F1"/>
                </w:tcPr>
                <w:p w14:paraId="34B2BD25" w14:textId="77777777" w:rsidR="00590615" w:rsidRPr="008B51BD" w:rsidRDefault="00590615" w:rsidP="00280DEE">
                  <w:pPr>
                    <w:rPr>
                      <w:sz w:val="18"/>
                      <w:szCs w:val="18"/>
                    </w:rPr>
                  </w:pPr>
                  <w:r w:rsidRPr="00A152BF">
                    <w:rPr>
                      <w:sz w:val="18"/>
                      <w:szCs w:val="18"/>
                    </w:rPr>
                    <w:t>20210406</w:t>
                  </w:r>
                </w:p>
              </w:tc>
            </w:tr>
            <w:tr w:rsidR="00590615" w:rsidRPr="008B51BD" w14:paraId="2BD7C137" w14:textId="77777777" w:rsidTr="00280DEE">
              <w:trPr>
                <w:tblHeader/>
              </w:trPr>
              <w:tc>
                <w:tcPr>
                  <w:tcW w:w="2299" w:type="dxa"/>
                  <w:shd w:val="clear" w:color="auto" w:fill="DBE5F1"/>
                  <w:vAlign w:val="center"/>
                </w:tcPr>
                <w:p w14:paraId="031CC36C" w14:textId="77777777" w:rsidR="00590615" w:rsidRPr="008B5D54" w:rsidRDefault="00590615" w:rsidP="00280DEE">
                  <w:pPr>
                    <w:widowControl/>
                    <w:spacing w:line="240" w:lineRule="auto"/>
                    <w:rPr>
                      <w:rFonts w:ascii="Consolas" w:hAnsi="Consolas"/>
                      <w:snapToGrid/>
                      <w:color w:val="000000"/>
                      <w:sz w:val="18"/>
                      <w:szCs w:val="18"/>
                    </w:rPr>
                  </w:pPr>
                  <w:r>
                    <w:rPr>
                      <w:rFonts w:ascii="Consolas" w:hAnsi="Consolas"/>
                      <w:color w:val="000000"/>
                      <w:sz w:val="18"/>
                      <w:szCs w:val="18"/>
                    </w:rPr>
                    <w:t>101AA00X03SE.000</w:t>
                  </w:r>
                </w:p>
              </w:tc>
              <w:tc>
                <w:tcPr>
                  <w:tcW w:w="1170" w:type="dxa"/>
                  <w:shd w:val="clear" w:color="auto" w:fill="DBE5F1"/>
                  <w:vAlign w:val="center"/>
                </w:tcPr>
                <w:p w14:paraId="0181AA47" w14:textId="77777777" w:rsidR="00590615" w:rsidRDefault="00590615" w:rsidP="00280DEE">
                  <w:pPr>
                    <w:rPr>
                      <w:sz w:val="18"/>
                      <w:szCs w:val="18"/>
                    </w:rPr>
                  </w:pPr>
                  <w:r>
                    <w:rPr>
                      <w:sz w:val="18"/>
                      <w:szCs w:val="18"/>
                    </w:rPr>
                    <w:t>1</w:t>
                  </w:r>
                </w:p>
              </w:tc>
              <w:tc>
                <w:tcPr>
                  <w:tcW w:w="1871" w:type="dxa"/>
                  <w:shd w:val="clear" w:color="auto" w:fill="DBE5F1"/>
                  <w:vAlign w:val="center"/>
                </w:tcPr>
                <w:p w14:paraId="666E276E" w14:textId="77777777" w:rsidR="00590615" w:rsidRDefault="00590615" w:rsidP="00280DEE">
                  <w:pPr>
                    <w:rPr>
                      <w:sz w:val="18"/>
                      <w:szCs w:val="18"/>
                    </w:rPr>
                  </w:pPr>
                  <w:r>
                    <w:rPr>
                      <w:sz w:val="18"/>
                      <w:szCs w:val="18"/>
                    </w:rPr>
                    <w:t>0</w:t>
                  </w:r>
                </w:p>
              </w:tc>
              <w:tc>
                <w:tcPr>
                  <w:tcW w:w="1881" w:type="dxa"/>
                  <w:shd w:val="clear" w:color="auto" w:fill="DBE5F1"/>
                </w:tcPr>
                <w:p w14:paraId="2AEB9C4B" w14:textId="77777777" w:rsidR="00590615" w:rsidRPr="00A152BF" w:rsidRDefault="00590615" w:rsidP="00280DEE">
                  <w:pPr>
                    <w:rPr>
                      <w:sz w:val="18"/>
                      <w:szCs w:val="18"/>
                    </w:rPr>
                  </w:pPr>
                  <w:r>
                    <w:rPr>
                      <w:sz w:val="18"/>
                      <w:szCs w:val="18"/>
                    </w:rPr>
                    <w:t>20210422</w:t>
                  </w:r>
                </w:p>
              </w:tc>
            </w:tr>
          </w:tbl>
          <w:p w14:paraId="0F1C17E7" w14:textId="77777777" w:rsidR="00590615" w:rsidRDefault="00590615" w:rsidP="00280DEE">
            <w:pPr>
              <w:jc w:val="left"/>
              <w:rPr>
                <w:rFonts w:cs="Arial"/>
                <w:i/>
                <w:iCs/>
                <w:position w:val="-1"/>
                <w:lang w:val="en-US"/>
              </w:rPr>
            </w:pPr>
          </w:p>
          <w:p w14:paraId="43CD9FE1" w14:textId="77777777" w:rsidR="00590615" w:rsidRDefault="00590615" w:rsidP="00280DEE">
            <w:pPr>
              <w:jc w:val="left"/>
              <w:rPr>
                <w:rFonts w:cs="Arial"/>
                <w:i/>
                <w:iCs/>
                <w:position w:val="-1"/>
                <w:lang w:val="en-US"/>
              </w:rPr>
            </w:pPr>
          </w:p>
          <w:p w14:paraId="427B65F6" w14:textId="77777777" w:rsidR="00590615" w:rsidRPr="003E3203" w:rsidRDefault="00590615" w:rsidP="00280DEE">
            <w:pPr>
              <w:jc w:val="left"/>
              <w:rPr>
                <w:rFonts w:cs="Arial"/>
                <w:i/>
                <w:iCs/>
                <w:position w:val="-1"/>
                <w:lang w:val="en-US"/>
              </w:rPr>
            </w:pPr>
          </w:p>
        </w:tc>
      </w:tr>
    </w:tbl>
    <w:p w14:paraId="04572FB7" w14:textId="77777777" w:rsidR="00590615" w:rsidRDefault="00590615" w:rsidP="00590615"/>
    <w:p w14:paraId="1FCE3189" w14:textId="77777777" w:rsidR="00590615" w:rsidRDefault="00590615" w:rsidP="00590615">
      <w:pPr>
        <w:pStyle w:val="Heading2"/>
      </w:pPr>
      <w:bookmarkStart w:id="1399" w:name="_Toc152748622"/>
      <w:r w:rsidRPr="00667E6F">
        <w:t>Chart Display</w:t>
      </w:r>
      <w:bookmarkEnd w:id="1399"/>
    </w:p>
    <w:p w14:paraId="444F1522" w14:textId="77777777" w:rsidR="00590615" w:rsidRPr="007E2CFE" w:rsidRDefault="00590615" w:rsidP="00590615">
      <w:pPr>
        <w:pStyle w:val="Heading3"/>
      </w:pPr>
      <w:r>
        <w:t>Dual Fuel Mode Display</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631BCF3C" w14:textId="77777777" w:rsidTr="00357E05">
        <w:trPr>
          <w:trHeight w:val="454"/>
          <w:tblHeader/>
        </w:trPr>
        <w:tc>
          <w:tcPr>
            <w:tcW w:w="2381" w:type="dxa"/>
            <w:shd w:val="clear" w:color="auto" w:fill="CCFFCC"/>
            <w:vAlign w:val="center"/>
          </w:tcPr>
          <w:p w14:paraId="28EA9451" w14:textId="77777777" w:rsidR="00590615" w:rsidRPr="004065B1" w:rsidRDefault="00590615" w:rsidP="00280DEE">
            <w:r w:rsidRPr="000A066E">
              <w:rPr>
                <w:b/>
              </w:rPr>
              <w:t>Test Reference</w:t>
            </w:r>
          </w:p>
        </w:tc>
        <w:tc>
          <w:tcPr>
            <w:tcW w:w="2381" w:type="dxa"/>
            <w:shd w:val="clear" w:color="auto" w:fill="CCFFCC"/>
            <w:vAlign w:val="center"/>
          </w:tcPr>
          <w:p w14:paraId="4A48AE88" w14:textId="77777777" w:rsidR="00590615" w:rsidRPr="004065B1" w:rsidRDefault="00590615" w:rsidP="00280DEE">
            <w:proofErr w:type="spellStart"/>
            <w:r>
              <w:t>DualFuelDisplay</w:t>
            </w:r>
            <w:proofErr w:type="spellEnd"/>
          </w:p>
        </w:tc>
        <w:tc>
          <w:tcPr>
            <w:tcW w:w="2382" w:type="dxa"/>
            <w:shd w:val="clear" w:color="auto" w:fill="CCFFCC"/>
            <w:vAlign w:val="center"/>
          </w:tcPr>
          <w:p w14:paraId="615C7FB4" w14:textId="77777777" w:rsidR="00590615" w:rsidRPr="004065B1" w:rsidRDefault="00590615" w:rsidP="00280DEE">
            <w:r w:rsidRPr="000A066E">
              <w:rPr>
                <w:b/>
              </w:rPr>
              <w:t>IHO Reference</w:t>
            </w:r>
          </w:p>
        </w:tc>
        <w:tc>
          <w:tcPr>
            <w:tcW w:w="2382" w:type="dxa"/>
            <w:shd w:val="clear" w:color="auto" w:fill="CCFFCC"/>
            <w:vAlign w:val="center"/>
          </w:tcPr>
          <w:p w14:paraId="349C169A" w14:textId="20ED3C9E" w:rsidR="00590615" w:rsidRPr="004065B1" w:rsidRDefault="00E019D7" w:rsidP="00280DEE">
            <w:r>
              <w:t>S-98 Annex C C.18.1</w:t>
            </w:r>
          </w:p>
        </w:tc>
      </w:tr>
      <w:tr w:rsidR="00590615" w14:paraId="7CFF7A58" w14:textId="77777777" w:rsidTr="00357E05">
        <w:trPr>
          <w:tblHeader/>
        </w:trPr>
        <w:tc>
          <w:tcPr>
            <w:tcW w:w="9526" w:type="dxa"/>
            <w:gridSpan w:val="4"/>
            <w:shd w:val="clear" w:color="auto" w:fill="CCFFCC"/>
            <w:vAlign w:val="center"/>
          </w:tcPr>
          <w:p w14:paraId="3CEA20F7" w14:textId="77777777" w:rsidR="00590615" w:rsidRDefault="00590615" w:rsidP="00280DEE">
            <w:r w:rsidRPr="000A066E">
              <w:rPr>
                <w:b/>
              </w:rPr>
              <w:t>Test description</w:t>
            </w:r>
          </w:p>
        </w:tc>
      </w:tr>
      <w:tr w:rsidR="00590615" w14:paraId="74F4ADC9" w14:textId="77777777" w:rsidTr="00280DEE">
        <w:trPr>
          <w:tblHeader/>
        </w:trPr>
        <w:tc>
          <w:tcPr>
            <w:tcW w:w="9526" w:type="dxa"/>
            <w:gridSpan w:val="4"/>
            <w:vAlign w:val="center"/>
          </w:tcPr>
          <w:p w14:paraId="70058145" w14:textId="77777777" w:rsidR="00590615" w:rsidRDefault="00590615" w:rsidP="00280DEE">
            <w:pPr>
              <w:pStyle w:val="ListParagraph"/>
              <w:rPr>
                <w:i/>
              </w:rPr>
            </w:pPr>
          </w:p>
          <w:p w14:paraId="1E3D2549" w14:textId="77777777" w:rsidR="00590615" w:rsidRPr="00CE4149" w:rsidRDefault="00590615" w:rsidP="00280DEE">
            <w:pPr>
              <w:rPr>
                <w:i/>
              </w:rPr>
            </w:pPr>
            <w:r w:rsidRPr="00CE4149">
              <w:rPr>
                <w:i/>
              </w:rPr>
              <w:t xml:space="preserve">Loading a dual fuel exchange set should result in the display of a permanent message to the user and delimited borders between </w:t>
            </w:r>
            <w:r>
              <w:rPr>
                <w:i/>
              </w:rPr>
              <w:t>datasets</w:t>
            </w:r>
            <w:r w:rsidRPr="00CE4149">
              <w:rPr>
                <w:i/>
              </w:rPr>
              <w:t xml:space="preserve"> of different types when both are portrayed on screen.</w:t>
            </w:r>
          </w:p>
          <w:p w14:paraId="2ACC26AE" w14:textId="77777777" w:rsidR="00590615" w:rsidRPr="007E2CFE" w:rsidRDefault="00590615" w:rsidP="00280DEE">
            <w:pPr>
              <w:pStyle w:val="ListParagraph"/>
              <w:rPr>
                <w:i/>
              </w:rPr>
            </w:pPr>
          </w:p>
        </w:tc>
      </w:tr>
      <w:tr w:rsidR="00590615" w14:paraId="6917CC82" w14:textId="77777777" w:rsidTr="00357E05">
        <w:trPr>
          <w:tblHeader/>
        </w:trPr>
        <w:tc>
          <w:tcPr>
            <w:tcW w:w="9526" w:type="dxa"/>
            <w:gridSpan w:val="4"/>
            <w:shd w:val="clear" w:color="auto" w:fill="CCFFCC"/>
            <w:vAlign w:val="center"/>
          </w:tcPr>
          <w:p w14:paraId="69BBEA48" w14:textId="77777777" w:rsidR="00590615" w:rsidRPr="004065B1" w:rsidRDefault="00590615" w:rsidP="00280DEE">
            <w:r w:rsidRPr="000A066E">
              <w:rPr>
                <w:b/>
              </w:rPr>
              <w:t>Setup</w:t>
            </w:r>
          </w:p>
        </w:tc>
      </w:tr>
      <w:tr w:rsidR="00590615" w14:paraId="66BCD88B" w14:textId="77777777" w:rsidTr="00280DEE">
        <w:trPr>
          <w:tblHeader/>
        </w:trPr>
        <w:tc>
          <w:tcPr>
            <w:tcW w:w="9526" w:type="dxa"/>
            <w:gridSpan w:val="4"/>
            <w:vAlign w:val="center"/>
          </w:tcPr>
          <w:p w14:paraId="510D76D6" w14:textId="77777777" w:rsidR="00590615" w:rsidRDefault="00590615" w:rsidP="00280DEE">
            <w:pPr>
              <w:jc w:val="left"/>
              <w:rPr>
                <w:i/>
              </w:rPr>
            </w:pPr>
          </w:p>
          <w:p w14:paraId="0C94C0E5" w14:textId="77777777" w:rsidR="00590615" w:rsidRDefault="00590615" w:rsidP="00280DEE">
            <w:pPr>
              <w:jc w:val="left"/>
              <w:rPr>
                <w:i/>
              </w:rPr>
            </w:pPr>
            <w:r>
              <w:rPr>
                <w:i/>
              </w:rPr>
              <w:t xml:space="preserve">Load Exchange set </w:t>
            </w:r>
            <w:proofErr w:type="spellStart"/>
            <w:r w:rsidRPr="003E3203">
              <w:rPr>
                <w:b/>
                <w:bCs/>
                <w:i/>
              </w:rPr>
              <w:t>DualFuel</w:t>
            </w:r>
            <w:r>
              <w:rPr>
                <w:b/>
                <w:bCs/>
                <w:i/>
              </w:rPr>
              <w:t>Initial</w:t>
            </w:r>
            <w:proofErr w:type="spellEnd"/>
          </w:p>
          <w:p w14:paraId="41B8B9CE" w14:textId="77777777" w:rsidR="00590615" w:rsidRPr="00EF287F" w:rsidRDefault="00590615" w:rsidP="00280DEE">
            <w:pPr>
              <w:jc w:val="left"/>
              <w:rPr>
                <w:i/>
              </w:rPr>
            </w:pPr>
          </w:p>
        </w:tc>
      </w:tr>
      <w:tr w:rsidR="00590615" w14:paraId="37263D8A" w14:textId="77777777" w:rsidTr="00357E05">
        <w:trPr>
          <w:tblHeader/>
        </w:trPr>
        <w:tc>
          <w:tcPr>
            <w:tcW w:w="9526" w:type="dxa"/>
            <w:gridSpan w:val="4"/>
            <w:shd w:val="clear" w:color="auto" w:fill="CCFFCC"/>
            <w:vAlign w:val="center"/>
          </w:tcPr>
          <w:p w14:paraId="75CC3BFD" w14:textId="77777777" w:rsidR="00590615" w:rsidRPr="004065B1" w:rsidRDefault="00590615" w:rsidP="00280DEE">
            <w:r w:rsidRPr="000A066E">
              <w:rPr>
                <w:b/>
              </w:rPr>
              <w:t>Action</w:t>
            </w:r>
          </w:p>
        </w:tc>
      </w:tr>
      <w:tr w:rsidR="00590615" w14:paraId="67E2C008" w14:textId="77777777" w:rsidTr="00280DEE">
        <w:trPr>
          <w:tblHeader/>
        </w:trPr>
        <w:tc>
          <w:tcPr>
            <w:tcW w:w="9526" w:type="dxa"/>
            <w:gridSpan w:val="4"/>
            <w:vAlign w:val="center"/>
          </w:tcPr>
          <w:p w14:paraId="5113AEE0" w14:textId="77777777" w:rsidR="00590615" w:rsidRDefault="00590615" w:rsidP="00280DEE">
            <w:pPr>
              <w:rPr>
                <w:i/>
              </w:rPr>
            </w:pPr>
          </w:p>
          <w:p w14:paraId="7B2895BF" w14:textId="77777777" w:rsidR="00590615" w:rsidRPr="00FB1C99" w:rsidRDefault="00590615">
            <w:pPr>
              <w:pStyle w:val="ListParagraph"/>
              <w:numPr>
                <w:ilvl w:val="0"/>
                <w:numId w:val="57"/>
              </w:numPr>
              <w:jc w:val="left"/>
              <w:rPr>
                <w:rFonts w:cs="Arial"/>
                <w:i/>
                <w:iCs/>
                <w:position w:val="-1"/>
                <w:lang w:val="en-US"/>
              </w:rPr>
            </w:pPr>
            <w:r>
              <w:rPr>
                <w:rFonts w:cs="Arial"/>
                <w:i/>
                <w:iCs/>
                <w:position w:val="-1"/>
                <w:lang w:val="en-US"/>
              </w:rPr>
              <w:t>Centre display on location (60.9963,-32.4806)</w:t>
            </w:r>
          </w:p>
          <w:p w14:paraId="5F05C070" w14:textId="77777777" w:rsidR="00590615" w:rsidRDefault="00590615">
            <w:pPr>
              <w:pStyle w:val="ListParagraph"/>
              <w:numPr>
                <w:ilvl w:val="0"/>
                <w:numId w:val="57"/>
              </w:numPr>
              <w:jc w:val="left"/>
              <w:rPr>
                <w:rFonts w:cs="Arial"/>
                <w:i/>
                <w:iCs/>
                <w:position w:val="-1"/>
                <w:lang w:val="en-US"/>
              </w:rPr>
            </w:pPr>
            <w:r>
              <w:rPr>
                <w:rFonts w:cs="Arial"/>
                <w:i/>
                <w:iCs/>
                <w:position w:val="-1"/>
                <w:lang w:val="en-US"/>
              </w:rPr>
              <w:t>Set Display scale to 45,000</w:t>
            </w:r>
          </w:p>
          <w:p w14:paraId="7AB472DC" w14:textId="77777777" w:rsidR="00590615" w:rsidRDefault="00590615">
            <w:pPr>
              <w:pStyle w:val="ListParagraph"/>
              <w:numPr>
                <w:ilvl w:val="0"/>
                <w:numId w:val="57"/>
              </w:numPr>
              <w:jc w:val="left"/>
              <w:rPr>
                <w:rFonts w:cs="Arial"/>
                <w:i/>
                <w:iCs/>
                <w:position w:val="-1"/>
                <w:lang w:val="en-US"/>
              </w:rPr>
            </w:pPr>
            <w:r>
              <w:rPr>
                <w:rFonts w:cs="Arial"/>
                <w:i/>
                <w:iCs/>
                <w:position w:val="-1"/>
                <w:lang w:val="en-US"/>
              </w:rPr>
              <w:t>Set Display scale to 22,000</w:t>
            </w:r>
          </w:p>
          <w:p w14:paraId="77A74A85" w14:textId="77777777" w:rsidR="00590615" w:rsidRPr="00EF287F" w:rsidRDefault="00590615" w:rsidP="00280DEE">
            <w:pPr>
              <w:rPr>
                <w:i/>
              </w:rPr>
            </w:pPr>
          </w:p>
        </w:tc>
      </w:tr>
      <w:tr w:rsidR="00590615" w14:paraId="42975639" w14:textId="77777777" w:rsidTr="00357E05">
        <w:trPr>
          <w:tblHeader/>
        </w:trPr>
        <w:tc>
          <w:tcPr>
            <w:tcW w:w="9526" w:type="dxa"/>
            <w:gridSpan w:val="4"/>
            <w:shd w:val="clear" w:color="auto" w:fill="CCFFCC"/>
            <w:vAlign w:val="center"/>
          </w:tcPr>
          <w:p w14:paraId="00EDEC85" w14:textId="77777777" w:rsidR="00590615" w:rsidRPr="004065B1" w:rsidRDefault="00590615" w:rsidP="00280DEE">
            <w:r w:rsidRPr="000A066E">
              <w:rPr>
                <w:b/>
              </w:rPr>
              <w:t>Results</w:t>
            </w:r>
          </w:p>
        </w:tc>
      </w:tr>
      <w:tr w:rsidR="00590615" w14:paraId="3606F5F4" w14:textId="77777777" w:rsidTr="00280DEE">
        <w:trPr>
          <w:tblHeader/>
        </w:trPr>
        <w:tc>
          <w:tcPr>
            <w:tcW w:w="9526" w:type="dxa"/>
            <w:gridSpan w:val="4"/>
            <w:vAlign w:val="center"/>
          </w:tcPr>
          <w:p w14:paraId="42D3B37B" w14:textId="77777777" w:rsidR="00590615" w:rsidRDefault="00590615" w:rsidP="00280DEE">
            <w:pPr>
              <w:jc w:val="left"/>
              <w:rPr>
                <w:i/>
              </w:rPr>
            </w:pPr>
            <w:r w:rsidRPr="00DC4578">
              <w:rPr>
                <w:i/>
              </w:rPr>
              <w:lastRenderedPageBreak/>
              <w:t xml:space="preserve">Ensure ECDIS has </w:t>
            </w:r>
            <w:r>
              <w:rPr>
                <w:i/>
              </w:rPr>
              <w:t>installed the exchange set</w:t>
            </w:r>
          </w:p>
          <w:p w14:paraId="4E9954C4" w14:textId="77777777" w:rsidR="00590615" w:rsidRDefault="00590615" w:rsidP="00280DEE">
            <w:pPr>
              <w:jc w:val="left"/>
              <w:rPr>
                <w:rFonts w:cs="Arial"/>
                <w:i/>
                <w:iCs/>
                <w:position w:val="-1"/>
                <w:lang w:val="en-US"/>
              </w:rPr>
            </w:pPr>
          </w:p>
          <w:p w14:paraId="6B55D04C" w14:textId="77777777" w:rsidR="00590615" w:rsidRDefault="00590615" w:rsidP="00280DEE">
            <w:pPr>
              <w:jc w:val="left"/>
              <w:rPr>
                <w:rFonts w:cs="Arial"/>
                <w:i/>
                <w:iCs/>
                <w:position w:val="-1"/>
                <w:lang w:val="en-US"/>
              </w:rPr>
            </w:pPr>
            <w:r>
              <w:rPr>
                <w:rFonts w:cs="Arial"/>
                <w:i/>
                <w:iCs/>
                <w:position w:val="-1"/>
                <w:lang w:val="en-US"/>
              </w:rPr>
              <w:t>Verify:</w:t>
            </w:r>
          </w:p>
          <w:p w14:paraId="5624DF6E" w14:textId="47AA1AF7" w:rsidR="00590615" w:rsidRDefault="00590615" w:rsidP="00280DEE">
            <w:pPr>
              <w:rPr>
                <w:lang w:val="en-US"/>
              </w:rPr>
            </w:pPr>
            <w:r>
              <w:rPr>
                <w:lang w:val="en-US"/>
              </w:rPr>
              <w:t>(2) i</w:t>
            </w:r>
            <w:r w:rsidRPr="00C84F55">
              <w:rPr>
                <w:lang w:val="en-US"/>
              </w:rPr>
              <w:t>mage of S-101 only small scale (</w:t>
            </w:r>
            <w:del w:id="1400" w:author="jonathan pritchard" w:date="2023-12-15T14:07:00Z">
              <w:r w:rsidRPr="00C84F55" w:rsidDel="003B0268">
                <w:rPr>
                  <w:lang w:val="en-US"/>
                </w:rPr>
                <w:delText>101AA00X0000</w:delText>
              </w:r>
            </w:del>
            <w:ins w:id="1401" w:author="jonathan pritchard" w:date="2023-12-15T14:07:00Z">
              <w:r w:rsidR="003B0268">
                <w:rPr>
                  <w:lang w:val="en-US"/>
                </w:rPr>
                <w:t>10100AA_X0000</w:t>
              </w:r>
            </w:ins>
            <w:r w:rsidRPr="00C84F55">
              <w:rPr>
                <w:lang w:val="en-US"/>
              </w:rPr>
              <w:t>.000)</w:t>
            </w:r>
            <w:r>
              <w:rPr>
                <w:lang w:val="en-US"/>
              </w:rPr>
              <w:t xml:space="preserve">. </w:t>
            </w:r>
          </w:p>
          <w:p w14:paraId="5F9C677C" w14:textId="77777777" w:rsidR="00590615" w:rsidRPr="00C84F55" w:rsidRDefault="00590615" w:rsidP="00280DEE">
            <w:pPr>
              <w:rPr>
                <w:rFonts w:cs="Arial"/>
                <w:i/>
                <w:iCs/>
                <w:position w:val="-1"/>
                <w:lang w:val="en-US"/>
              </w:rPr>
            </w:pPr>
            <w:r>
              <w:rPr>
                <w:lang w:val="en-US"/>
              </w:rPr>
              <w:t xml:space="preserve">(3) </w:t>
            </w:r>
            <w:proofErr w:type="spellStart"/>
            <w:r>
              <w:rPr>
                <w:lang w:val="en-US"/>
              </w:rPr>
              <w:t>i</w:t>
            </w:r>
            <w:proofErr w:type="spellEnd"/>
            <w:r w:rsidRPr="00C84F55">
              <w:rPr>
                <w:rFonts w:cs="Arial"/>
                <w:i/>
                <w:iCs/>
                <w:position w:val="-1"/>
                <w:lang w:val="en-US"/>
              </w:rPr>
              <w:t>mage of S-101/S-57 side by side portrayal</w:t>
            </w:r>
          </w:p>
          <w:p w14:paraId="0E3AE8CD" w14:textId="77777777" w:rsidR="00590615" w:rsidRDefault="00590615" w:rsidP="00280DEE">
            <w:pPr>
              <w:jc w:val="left"/>
              <w:rPr>
                <w:rFonts w:cs="Arial"/>
                <w:i/>
                <w:iCs/>
                <w:position w:val="-1"/>
                <w:lang w:val="en-US"/>
              </w:rPr>
            </w:pPr>
          </w:p>
          <w:p w14:paraId="0501B168" w14:textId="77777777" w:rsidR="00590615" w:rsidRPr="00C84F55" w:rsidRDefault="00590615" w:rsidP="00280DEE">
            <w:pPr>
              <w:jc w:val="left"/>
              <w:rPr>
                <w:rFonts w:cs="Arial"/>
                <w:i/>
                <w:iCs/>
                <w:position w:val="-1"/>
                <w:lang w:val="en-US"/>
              </w:rPr>
            </w:pPr>
            <w:r w:rsidRPr="00C84F55">
              <w:rPr>
                <w:rFonts w:cs="Arial"/>
                <w:i/>
                <w:iCs/>
                <w:position w:val="-1"/>
                <w:lang w:val="en-US"/>
              </w:rPr>
              <w:t>Additionally verify</w:t>
            </w:r>
            <w:r>
              <w:rPr>
                <w:rFonts w:cs="Arial"/>
                <w:i/>
                <w:iCs/>
                <w:position w:val="-1"/>
                <w:lang w:val="en-US"/>
              </w:rPr>
              <w:t xml:space="preserve"> at (3)</w:t>
            </w:r>
          </w:p>
          <w:p w14:paraId="2CFF8759" w14:textId="77777777" w:rsidR="00590615" w:rsidRPr="00C84F55" w:rsidRDefault="00590615">
            <w:pPr>
              <w:pStyle w:val="ListParagraph"/>
              <w:numPr>
                <w:ilvl w:val="0"/>
                <w:numId w:val="42"/>
              </w:numPr>
              <w:jc w:val="left"/>
              <w:rPr>
                <w:rFonts w:cs="Arial"/>
                <w:i/>
                <w:iCs/>
                <w:position w:val="-1"/>
                <w:lang w:val="en-US"/>
              </w:rPr>
            </w:pPr>
            <w:r>
              <w:rPr>
                <w:rFonts w:cs="Arial"/>
                <w:i/>
                <w:iCs/>
                <w:position w:val="-1"/>
                <w:lang w:val="en-US"/>
              </w:rPr>
              <w:t>The display of a</w:t>
            </w:r>
            <w:r w:rsidRPr="00C84F55">
              <w:rPr>
                <w:rFonts w:cs="Arial"/>
                <w:i/>
                <w:iCs/>
                <w:position w:val="-1"/>
                <w:lang w:val="en-US"/>
              </w:rPr>
              <w:t>n appropriate message to the user that the display is showing older format data as per S-98 Annex C Section C-18.1</w:t>
            </w:r>
          </w:p>
          <w:p w14:paraId="61F82D62" w14:textId="77777777" w:rsidR="00590615" w:rsidRPr="00FB1C99" w:rsidRDefault="00590615">
            <w:pPr>
              <w:pStyle w:val="ListParagraph"/>
              <w:numPr>
                <w:ilvl w:val="0"/>
                <w:numId w:val="42"/>
              </w:numPr>
              <w:jc w:val="left"/>
              <w:rPr>
                <w:rFonts w:cs="Arial"/>
                <w:i/>
                <w:iCs/>
                <w:position w:val="-1"/>
                <w:lang w:val="en-US"/>
              </w:rPr>
            </w:pPr>
            <w:r>
              <w:rPr>
                <w:rFonts w:cs="Arial"/>
                <w:i/>
                <w:iCs/>
                <w:position w:val="-1"/>
                <w:lang w:val="en-US"/>
              </w:rPr>
              <w:t>The portrayal of an appropriate boundary between the older format data and newer format (S-57 and S-101) according to S-98 Annex C C-18.1</w:t>
            </w:r>
          </w:p>
          <w:p w14:paraId="08F1F075" w14:textId="77777777" w:rsidR="00590615" w:rsidRDefault="00590615" w:rsidP="00280DEE">
            <w:pPr>
              <w:jc w:val="left"/>
              <w:rPr>
                <w:rFonts w:cs="Arial"/>
                <w:i/>
                <w:iCs/>
                <w:position w:val="-1"/>
                <w:lang w:val="en-US"/>
              </w:rPr>
            </w:pPr>
          </w:p>
          <w:p w14:paraId="44A2628A" w14:textId="77777777" w:rsidR="00590615" w:rsidRDefault="00590615" w:rsidP="00280DEE">
            <w:pPr>
              <w:jc w:val="left"/>
              <w:rPr>
                <w:rFonts w:cs="Arial"/>
                <w:i/>
                <w:iCs/>
                <w:position w:val="-1"/>
                <w:lang w:val="en-US"/>
              </w:rPr>
            </w:pPr>
            <w:r>
              <w:rPr>
                <w:rFonts w:cs="Arial"/>
                <w:i/>
                <w:iCs/>
                <w:position w:val="-1"/>
                <w:lang w:val="en-US"/>
              </w:rPr>
              <w:t>Verify the following display:</w:t>
            </w:r>
          </w:p>
          <w:p w14:paraId="24AB1E27" w14:textId="77777777" w:rsidR="00590615" w:rsidRPr="00DA41A6" w:rsidRDefault="00590615" w:rsidP="00280DEE">
            <w:pPr>
              <w:jc w:val="left"/>
              <w:rPr>
                <w:rFonts w:cs="Arial"/>
                <w:b/>
                <w:bCs/>
                <w:i/>
                <w:iCs/>
                <w:position w:val="-1"/>
                <w:lang w:val="en-US"/>
              </w:rPr>
            </w:pPr>
            <w:r>
              <w:rPr>
                <w:rFonts w:cs="Arial"/>
                <w:i/>
                <w:iCs/>
                <w:position w:val="-1"/>
                <w:lang w:val="en-US"/>
              </w:rPr>
              <w:t>[</w:t>
            </w:r>
            <w:r>
              <w:rPr>
                <w:rFonts w:cs="Arial"/>
                <w:b/>
                <w:bCs/>
                <w:i/>
                <w:iCs/>
                <w:position w:val="-1"/>
                <w:lang w:val="en-US"/>
              </w:rPr>
              <w:t>IMAGE: S-102/S-104 and S-124 over S-101 as part of side-by-side portrayal]</w:t>
            </w:r>
          </w:p>
          <w:p w14:paraId="53B085B9" w14:textId="77777777" w:rsidR="00590615" w:rsidRPr="00C84F55" w:rsidRDefault="00590615" w:rsidP="00280DEE">
            <w:pPr>
              <w:jc w:val="left"/>
              <w:rPr>
                <w:rFonts w:cs="Arial"/>
                <w:i/>
                <w:iCs/>
                <w:position w:val="-1"/>
                <w:lang w:val="en-US"/>
              </w:rPr>
            </w:pPr>
          </w:p>
        </w:tc>
      </w:tr>
    </w:tbl>
    <w:p w14:paraId="4416731F" w14:textId="77777777" w:rsidR="00590615" w:rsidRDefault="00590615" w:rsidP="00590615"/>
    <w:p w14:paraId="2C4B522A" w14:textId="77777777" w:rsidR="00590615" w:rsidRPr="000231A2" w:rsidRDefault="00590615" w:rsidP="00590615"/>
    <w:p w14:paraId="609BF04B" w14:textId="77777777" w:rsidR="00590615" w:rsidRDefault="00590615" w:rsidP="00590615">
      <w:pPr>
        <w:pStyle w:val="Heading2"/>
      </w:pPr>
      <w:bookmarkStart w:id="1402" w:name="_Toc152748623"/>
      <w:r w:rsidRPr="00667E6F">
        <w:t>Functions associated with chart display</w:t>
      </w:r>
      <w:bookmarkEnd w:id="1402"/>
    </w:p>
    <w:p w14:paraId="595E61AF" w14:textId="77777777" w:rsidR="00590615" w:rsidRPr="00E019D7" w:rsidRDefault="00590615" w:rsidP="00590615">
      <w:pPr>
        <w:rPr>
          <w:b/>
          <w:bCs/>
        </w:rPr>
      </w:pPr>
      <w:r w:rsidRPr="00E019D7">
        <w:rPr>
          <w:b/>
          <w:bCs/>
        </w:rPr>
        <w:t>Others?</w:t>
      </w:r>
    </w:p>
    <w:p w14:paraId="14D65AC2" w14:textId="77777777" w:rsidR="00590615" w:rsidRPr="007E2CFE" w:rsidRDefault="00590615" w:rsidP="00590615">
      <w:pPr>
        <w:pStyle w:val="Heading3"/>
      </w:pPr>
      <w:r>
        <w:t>Dual Fuel feature information</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8"/>
        <w:gridCol w:w="2707"/>
        <w:gridCol w:w="2288"/>
        <w:gridCol w:w="2243"/>
      </w:tblGrid>
      <w:tr w:rsidR="00590615" w14:paraId="124799FE" w14:textId="77777777" w:rsidTr="00357E05">
        <w:trPr>
          <w:trHeight w:val="454"/>
          <w:tblHeader/>
        </w:trPr>
        <w:tc>
          <w:tcPr>
            <w:tcW w:w="2381" w:type="dxa"/>
            <w:shd w:val="clear" w:color="auto" w:fill="CCFFCC"/>
            <w:vAlign w:val="center"/>
          </w:tcPr>
          <w:p w14:paraId="7E647254" w14:textId="77777777" w:rsidR="00590615" w:rsidRPr="004065B1" w:rsidRDefault="00590615" w:rsidP="00280DEE">
            <w:r w:rsidRPr="000A066E">
              <w:rPr>
                <w:b/>
              </w:rPr>
              <w:t>Test Reference</w:t>
            </w:r>
          </w:p>
        </w:tc>
        <w:tc>
          <w:tcPr>
            <w:tcW w:w="2381" w:type="dxa"/>
            <w:shd w:val="clear" w:color="auto" w:fill="CCFFCC"/>
            <w:vAlign w:val="center"/>
          </w:tcPr>
          <w:p w14:paraId="6E830702" w14:textId="1B821DC2" w:rsidR="00590615" w:rsidRPr="004065B1" w:rsidRDefault="0053204B" w:rsidP="00280DEE">
            <w:proofErr w:type="spellStart"/>
            <w:r>
              <w:t>DualFuelFeatureInformation</w:t>
            </w:r>
            <w:proofErr w:type="spellEnd"/>
          </w:p>
        </w:tc>
        <w:tc>
          <w:tcPr>
            <w:tcW w:w="2382" w:type="dxa"/>
            <w:shd w:val="clear" w:color="auto" w:fill="CCFFCC"/>
            <w:vAlign w:val="center"/>
          </w:tcPr>
          <w:p w14:paraId="33B0D9BA" w14:textId="77777777" w:rsidR="00590615" w:rsidRPr="004065B1" w:rsidRDefault="00590615" w:rsidP="00280DEE">
            <w:r w:rsidRPr="000A066E">
              <w:rPr>
                <w:b/>
              </w:rPr>
              <w:t>IHO Reference</w:t>
            </w:r>
          </w:p>
        </w:tc>
        <w:tc>
          <w:tcPr>
            <w:tcW w:w="2382" w:type="dxa"/>
            <w:shd w:val="clear" w:color="auto" w:fill="CCFFCC"/>
            <w:vAlign w:val="center"/>
          </w:tcPr>
          <w:p w14:paraId="68DBF096" w14:textId="77777777" w:rsidR="00DB27A6" w:rsidRPr="00413780" w:rsidRDefault="00590615" w:rsidP="00280DEE">
            <w:r>
              <w:t>(</w:t>
            </w:r>
            <w:r w:rsidRPr="00413780">
              <w:t>S-</w:t>
            </w:r>
            <w:r>
              <w:t>100</w:t>
            </w:r>
            <w:r w:rsidRPr="00413780">
              <w:t xml:space="preserve"> Part </w:t>
            </w:r>
            <w:r>
              <w:t>9/</w:t>
            </w:r>
          </w:p>
          <w:p w14:paraId="456CAB07"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29D941B" w14:textId="3E48DCDE" w:rsidR="00590615" w:rsidRPr="004065B1" w:rsidRDefault="00590615" w:rsidP="00280DEE"/>
        </w:tc>
      </w:tr>
      <w:tr w:rsidR="00590615" w14:paraId="61B5DB0F" w14:textId="77777777" w:rsidTr="00357E05">
        <w:trPr>
          <w:tblHeader/>
        </w:trPr>
        <w:tc>
          <w:tcPr>
            <w:tcW w:w="9526" w:type="dxa"/>
            <w:gridSpan w:val="4"/>
            <w:shd w:val="clear" w:color="auto" w:fill="CCFFCC"/>
            <w:vAlign w:val="center"/>
          </w:tcPr>
          <w:p w14:paraId="5FEB5201" w14:textId="77777777" w:rsidR="00590615" w:rsidRDefault="00590615" w:rsidP="00280DEE">
            <w:r w:rsidRPr="000A066E">
              <w:rPr>
                <w:b/>
              </w:rPr>
              <w:t>Test description</w:t>
            </w:r>
          </w:p>
        </w:tc>
      </w:tr>
      <w:tr w:rsidR="00590615" w14:paraId="1DF6992D" w14:textId="77777777" w:rsidTr="00280DEE">
        <w:trPr>
          <w:tblHeader/>
        </w:trPr>
        <w:tc>
          <w:tcPr>
            <w:tcW w:w="9526" w:type="dxa"/>
            <w:gridSpan w:val="4"/>
            <w:vAlign w:val="center"/>
          </w:tcPr>
          <w:p w14:paraId="18A1C178" w14:textId="77777777" w:rsidR="00590615" w:rsidRDefault="00590615" w:rsidP="00280DEE">
            <w:pPr>
              <w:rPr>
                <w:i/>
              </w:rPr>
            </w:pPr>
          </w:p>
          <w:p w14:paraId="1087C51B" w14:textId="77777777" w:rsidR="00590615" w:rsidRDefault="00590615" w:rsidP="00280DEE">
            <w:pPr>
              <w:rPr>
                <w:i/>
              </w:rPr>
            </w:pPr>
            <w:r w:rsidRPr="00036D8A">
              <w:rPr>
                <w:i/>
              </w:rPr>
              <w:t>Cursor picking in an area of DF should result in a unified display of information..</w:t>
            </w:r>
          </w:p>
          <w:p w14:paraId="43A14C3D" w14:textId="77777777" w:rsidR="00590615" w:rsidRPr="00036D8A" w:rsidRDefault="00590615" w:rsidP="00280DEE">
            <w:pPr>
              <w:rPr>
                <w:i/>
              </w:rPr>
            </w:pPr>
          </w:p>
        </w:tc>
      </w:tr>
      <w:tr w:rsidR="00590615" w14:paraId="151EEA14" w14:textId="77777777" w:rsidTr="00357E05">
        <w:trPr>
          <w:tblHeader/>
        </w:trPr>
        <w:tc>
          <w:tcPr>
            <w:tcW w:w="9526" w:type="dxa"/>
            <w:gridSpan w:val="4"/>
            <w:shd w:val="clear" w:color="auto" w:fill="CCFFCC"/>
            <w:vAlign w:val="center"/>
          </w:tcPr>
          <w:p w14:paraId="185F2519" w14:textId="77777777" w:rsidR="00590615" w:rsidRPr="004065B1" w:rsidRDefault="00590615" w:rsidP="00280DEE">
            <w:r w:rsidRPr="000A066E">
              <w:rPr>
                <w:b/>
              </w:rPr>
              <w:t>Setup</w:t>
            </w:r>
          </w:p>
        </w:tc>
      </w:tr>
      <w:tr w:rsidR="00590615" w14:paraId="2E23D08C" w14:textId="77777777" w:rsidTr="00280DEE">
        <w:trPr>
          <w:tblHeader/>
        </w:trPr>
        <w:tc>
          <w:tcPr>
            <w:tcW w:w="9526" w:type="dxa"/>
            <w:gridSpan w:val="4"/>
            <w:vAlign w:val="center"/>
          </w:tcPr>
          <w:p w14:paraId="5E06CB5E" w14:textId="77777777" w:rsidR="00590615" w:rsidRDefault="00590615" w:rsidP="00280DEE">
            <w:pPr>
              <w:jc w:val="left"/>
              <w:rPr>
                <w:i/>
              </w:rPr>
            </w:pPr>
          </w:p>
          <w:p w14:paraId="45B4C7A4" w14:textId="77777777" w:rsidR="00590615" w:rsidRDefault="00590615" w:rsidP="00280DEE">
            <w:pPr>
              <w:jc w:val="left"/>
              <w:rPr>
                <w:i/>
              </w:rPr>
            </w:pPr>
            <w:r>
              <w:rPr>
                <w:i/>
              </w:rPr>
              <w:t xml:space="preserve">As per test </w:t>
            </w:r>
            <w:proofErr w:type="spellStart"/>
            <w:r>
              <w:rPr>
                <w:i/>
              </w:rPr>
              <w:t>DualFuelUpdate</w:t>
            </w:r>
            <w:proofErr w:type="spellEnd"/>
          </w:p>
          <w:p w14:paraId="435BA709" w14:textId="77777777" w:rsidR="00590615" w:rsidRPr="00EF287F" w:rsidRDefault="00590615" w:rsidP="00280DEE">
            <w:pPr>
              <w:jc w:val="left"/>
              <w:rPr>
                <w:i/>
              </w:rPr>
            </w:pPr>
          </w:p>
        </w:tc>
      </w:tr>
      <w:tr w:rsidR="00590615" w14:paraId="5613BEA6" w14:textId="77777777" w:rsidTr="00357E05">
        <w:trPr>
          <w:tblHeader/>
        </w:trPr>
        <w:tc>
          <w:tcPr>
            <w:tcW w:w="9526" w:type="dxa"/>
            <w:gridSpan w:val="4"/>
            <w:shd w:val="clear" w:color="auto" w:fill="CCFFCC"/>
            <w:vAlign w:val="center"/>
          </w:tcPr>
          <w:p w14:paraId="2F046141" w14:textId="77777777" w:rsidR="00590615" w:rsidRPr="004065B1" w:rsidRDefault="00590615" w:rsidP="00280DEE">
            <w:r w:rsidRPr="000A066E">
              <w:rPr>
                <w:b/>
              </w:rPr>
              <w:t>Action</w:t>
            </w:r>
          </w:p>
        </w:tc>
      </w:tr>
      <w:tr w:rsidR="00590615" w14:paraId="06550486" w14:textId="77777777" w:rsidTr="00280DEE">
        <w:trPr>
          <w:tblHeader/>
        </w:trPr>
        <w:tc>
          <w:tcPr>
            <w:tcW w:w="9526" w:type="dxa"/>
            <w:gridSpan w:val="4"/>
            <w:vAlign w:val="center"/>
          </w:tcPr>
          <w:p w14:paraId="4E85BD72" w14:textId="77777777" w:rsidR="00590615" w:rsidRDefault="00590615" w:rsidP="00280DEE">
            <w:pPr>
              <w:rPr>
                <w:i/>
              </w:rPr>
            </w:pPr>
          </w:p>
          <w:p w14:paraId="7BC1A1C4" w14:textId="77777777" w:rsidR="00590615" w:rsidRDefault="00590615">
            <w:pPr>
              <w:pStyle w:val="ListParagraph"/>
              <w:numPr>
                <w:ilvl w:val="0"/>
                <w:numId w:val="60"/>
              </w:numPr>
            </w:pPr>
            <w:r>
              <w:t>Set position to (60.9277,-32.4966)</w:t>
            </w:r>
          </w:p>
          <w:p w14:paraId="4E67D6DC" w14:textId="77777777" w:rsidR="00590615" w:rsidRDefault="00590615">
            <w:pPr>
              <w:pStyle w:val="ListParagraph"/>
              <w:numPr>
                <w:ilvl w:val="0"/>
                <w:numId w:val="60"/>
              </w:numPr>
            </w:pPr>
            <w:r>
              <w:t>Set display scale = 45,000</w:t>
            </w:r>
          </w:p>
          <w:p w14:paraId="00AA9D1A" w14:textId="77777777" w:rsidR="00590615" w:rsidRDefault="00590615">
            <w:pPr>
              <w:pStyle w:val="ListParagraph"/>
              <w:numPr>
                <w:ilvl w:val="0"/>
                <w:numId w:val="60"/>
              </w:numPr>
            </w:pPr>
            <w:r>
              <w:t>Interrogate features in display</w:t>
            </w:r>
          </w:p>
          <w:p w14:paraId="2C59A67E" w14:textId="77777777" w:rsidR="00590615" w:rsidRPr="00EF287F" w:rsidRDefault="00590615" w:rsidP="00280DEE">
            <w:pPr>
              <w:rPr>
                <w:i/>
              </w:rPr>
            </w:pPr>
          </w:p>
        </w:tc>
      </w:tr>
      <w:tr w:rsidR="00590615" w14:paraId="0ADA1DBB" w14:textId="77777777" w:rsidTr="00357E05">
        <w:trPr>
          <w:tblHeader/>
        </w:trPr>
        <w:tc>
          <w:tcPr>
            <w:tcW w:w="9526" w:type="dxa"/>
            <w:gridSpan w:val="4"/>
            <w:shd w:val="clear" w:color="auto" w:fill="CCFFCC"/>
            <w:vAlign w:val="center"/>
          </w:tcPr>
          <w:p w14:paraId="069B3202" w14:textId="77777777" w:rsidR="00590615" w:rsidRPr="004065B1" w:rsidRDefault="00590615" w:rsidP="00280DEE">
            <w:r w:rsidRPr="000A066E">
              <w:rPr>
                <w:b/>
              </w:rPr>
              <w:t>Results</w:t>
            </w:r>
          </w:p>
        </w:tc>
      </w:tr>
      <w:tr w:rsidR="00590615" w14:paraId="771AFB06" w14:textId="77777777" w:rsidTr="00280DEE">
        <w:trPr>
          <w:tblHeader/>
        </w:trPr>
        <w:tc>
          <w:tcPr>
            <w:tcW w:w="9526" w:type="dxa"/>
            <w:gridSpan w:val="4"/>
            <w:vAlign w:val="center"/>
          </w:tcPr>
          <w:p w14:paraId="6CB34418" w14:textId="77777777" w:rsidR="00590615" w:rsidRDefault="00590615" w:rsidP="00280DEE">
            <w:pPr>
              <w:jc w:val="left"/>
              <w:rPr>
                <w:rFonts w:cs="Arial"/>
                <w:i/>
                <w:iCs/>
                <w:position w:val="-1"/>
                <w:lang w:val="en-US"/>
              </w:rPr>
            </w:pPr>
          </w:p>
          <w:p w14:paraId="344834E8" w14:textId="77777777" w:rsidR="00590615" w:rsidRDefault="00590615" w:rsidP="00280DEE">
            <w:pPr>
              <w:jc w:val="left"/>
              <w:rPr>
                <w:rFonts w:cs="Arial"/>
                <w:i/>
                <w:iCs/>
                <w:position w:val="-1"/>
                <w:lang w:val="en-US"/>
              </w:rPr>
            </w:pPr>
            <w:r>
              <w:rPr>
                <w:rFonts w:cs="Arial"/>
                <w:i/>
                <w:iCs/>
                <w:position w:val="-1"/>
                <w:lang w:val="en-US"/>
              </w:rPr>
              <w:t>Verify the information available to the user contains information from both S-57 and S-101 sources. The pick report information should contain the following information.</w:t>
            </w:r>
          </w:p>
          <w:p w14:paraId="512284F8" w14:textId="77777777" w:rsidR="00590615" w:rsidRDefault="00590615" w:rsidP="00280DEE">
            <w:pPr>
              <w:jc w:val="left"/>
              <w:rPr>
                <w:rFonts w:cs="Arial"/>
                <w:i/>
                <w:iCs/>
                <w:position w:val="-1"/>
                <w:lang w:val="en-US"/>
              </w:rPr>
            </w:pPr>
          </w:p>
          <w:p w14:paraId="3453EC05" w14:textId="77777777" w:rsidR="00590615" w:rsidRDefault="00590615">
            <w:pPr>
              <w:pStyle w:val="ListParagraph"/>
              <w:numPr>
                <w:ilvl w:val="0"/>
                <w:numId w:val="42"/>
              </w:numPr>
              <w:jc w:val="left"/>
              <w:rPr>
                <w:rFonts w:cs="Arial"/>
                <w:i/>
                <w:iCs/>
                <w:position w:val="-1"/>
                <w:lang w:val="en-US"/>
              </w:rPr>
            </w:pPr>
            <w:r>
              <w:rPr>
                <w:rFonts w:cs="Arial"/>
                <w:i/>
                <w:iCs/>
                <w:position w:val="-1"/>
                <w:lang w:val="en-US"/>
              </w:rPr>
              <w:t>DRGARE (S-57) from GB5X01NW.000</w:t>
            </w:r>
          </w:p>
          <w:p w14:paraId="12925210" w14:textId="0C459AB7" w:rsidR="00590615" w:rsidRPr="00B44C0D" w:rsidRDefault="00590615">
            <w:pPr>
              <w:pStyle w:val="ListParagraph"/>
              <w:numPr>
                <w:ilvl w:val="0"/>
                <w:numId w:val="42"/>
              </w:numPr>
              <w:jc w:val="left"/>
              <w:rPr>
                <w:rFonts w:cs="Arial"/>
                <w:i/>
                <w:iCs/>
                <w:position w:val="-1"/>
                <w:lang w:val="en-US"/>
              </w:rPr>
            </w:pPr>
            <w:proofErr w:type="spellStart"/>
            <w:r>
              <w:rPr>
                <w:rFonts w:cs="Arial"/>
                <w:i/>
                <w:iCs/>
                <w:position w:val="-1"/>
                <w:lang w:val="en-US"/>
              </w:rPr>
              <w:t>DredgedArea</w:t>
            </w:r>
            <w:proofErr w:type="spellEnd"/>
            <w:r>
              <w:rPr>
                <w:rFonts w:cs="Arial"/>
                <w:i/>
                <w:iCs/>
                <w:position w:val="-1"/>
                <w:lang w:val="en-US"/>
              </w:rPr>
              <w:t xml:space="preserve"> (S-101) from </w:t>
            </w:r>
            <w:del w:id="1403" w:author="jonathan pritchard" w:date="2023-12-15T14:07:00Z">
              <w:r w:rsidDel="003B0268">
                <w:rPr>
                  <w:rFonts w:cs="Arial"/>
                  <w:i/>
                  <w:iCs/>
                  <w:position w:val="-1"/>
                  <w:lang w:val="en-US"/>
                </w:rPr>
                <w:delText>101AA00X01NW</w:delText>
              </w:r>
            </w:del>
            <w:ins w:id="1404" w:author="jonathan pritchard" w:date="2023-12-15T14:07:00Z">
              <w:r w:rsidR="003B0268">
                <w:rPr>
                  <w:rFonts w:cs="Arial"/>
                  <w:i/>
                  <w:iCs/>
                  <w:position w:val="-1"/>
                  <w:lang w:val="en-US"/>
                </w:rPr>
                <w:t>10100AA_X01NW</w:t>
              </w:r>
            </w:ins>
            <w:r>
              <w:rPr>
                <w:rFonts w:cs="Arial"/>
                <w:i/>
                <w:iCs/>
                <w:position w:val="-1"/>
                <w:lang w:val="en-US"/>
              </w:rPr>
              <w:t>.000</w:t>
            </w:r>
          </w:p>
          <w:p w14:paraId="1262E5EA" w14:textId="77777777" w:rsidR="00590615" w:rsidRPr="0079402D" w:rsidRDefault="00590615" w:rsidP="00280DEE">
            <w:pPr>
              <w:jc w:val="left"/>
              <w:rPr>
                <w:rFonts w:cs="Arial"/>
                <w:i/>
                <w:iCs/>
                <w:position w:val="-1"/>
                <w:lang w:val="en-US"/>
              </w:rPr>
            </w:pPr>
          </w:p>
        </w:tc>
      </w:tr>
    </w:tbl>
    <w:p w14:paraId="611D1E26" w14:textId="77777777" w:rsidR="00590615" w:rsidRPr="000231A2" w:rsidRDefault="00590615" w:rsidP="00590615"/>
    <w:p w14:paraId="351A7325" w14:textId="77777777" w:rsidR="00590615" w:rsidRDefault="00590615" w:rsidP="00590615">
      <w:pPr>
        <w:pStyle w:val="Heading2"/>
      </w:pPr>
      <w:bookmarkStart w:id="1405" w:name="_Toc152748624"/>
      <w:r>
        <w:lastRenderedPageBreak/>
        <w:t>Detection and Notification of Navigational Hazards</w:t>
      </w:r>
      <w:bookmarkEnd w:id="1405"/>
    </w:p>
    <w:p w14:paraId="52C01607" w14:textId="77777777" w:rsidR="00590615" w:rsidRPr="007E2CFE" w:rsidRDefault="00590615" w:rsidP="00590615">
      <w:pPr>
        <w:pStyle w:val="Heading3"/>
      </w:pPr>
      <w:r>
        <w:t>Detection and Notification of Navigational Hazards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C163472" w14:textId="77777777" w:rsidTr="00357E05">
        <w:trPr>
          <w:trHeight w:val="454"/>
          <w:tblHeader/>
        </w:trPr>
        <w:tc>
          <w:tcPr>
            <w:tcW w:w="2381" w:type="dxa"/>
            <w:shd w:val="clear" w:color="auto" w:fill="CCFFCC"/>
            <w:vAlign w:val="center"/>
          </w:tcPr>
          <w:p w14:paraId="2E19DE3D" w14:textId="77777777" w:rsidR="00590615" w:rsidRPr="004065B1" w:rsidRDefault="00590615" w:rsidP="00280DEE">
            <w:r w:rsidRPr="000A066E">
              <w:rPr>
                <w:b/>
              </w:rPr>
              <w:t>Test Reference</w:t>
            </w:r>
          </w:p>
        </w:tc>
        <w:tc>
          <w:tcPr>
            <w:tcW w:w="2381" w:type="dxa"/>
            <w:shd w:val="clear" w:color="auto" w:fill="CCFFCC"/>
            <w:vAlign w:val="center"/>
          </w:tcPr>
          <w:p w14:paraId="316F9FE1" w14:textId="77777777" w:rsidR="00590615" w:rsidRPr="009269D5" w:rsidRDefault="00590615" w:rsidP="00280DEE">
            <w:proofErr w:type="spellStart"/>
            <w:r w:rsidRPr="009269D5">
              <w:rPr>
                <w:i/>
              </w:rPr>
              <w:t>NavigationalHazardsDF</w:t>
            </w:r>
            <w:proofErr w:type="spellEnd"/>
          </w:p>
        </w:tc>
        <w:tc>
          <w:tcPr>
            <w:tcW w:w="2382" w:type="dxa"/>
            <w:shd w:val="clear" w:color="auto" w:fill="CCFFCC"/>
            <w:vAlign w:val="center"/>
          </w:tcPr>
          <w:p w14:paraId="22554CC9" w14:textId="77777777" w:rsidR="00590615" w:rsidRPr="004065B1" w:rsidRDefault="00590615" w:rsidP="00280DEE">
            <w:r w:rsidRPr="000A066E">
              <w:rPr>
                <w:b/>
              </w:rPr>
              <w:t>IHO Reference</w:t>
            </w:r>
          </w:p>
        </w:tc>
        <w:tc>
          <w:tcPr>
            <w:tcW w:w="2382" w:type="dxa"/>
            <w:shd w:val="clear" w:color="auto" w:fill="CCFFCC"/>
            <w:vAlign w:val="center"/>
          </w:tcPr>
          <w:p w14:paraId="1331E207" w14:textId="77777777" w:rsidR="00DB27A6" w:rsidRPr="00413780" w:rsidRDefault="00590615" w:rsidP="00280DEE">
            <w:r>
              <w:t>(</w:t>
            </w:r>
            <w:r w:rsidRPr="00413780">
              <w:t>S-</w:t>
            </w:r>
            <w:r>
              <w:t>100</w:t>
            </w:r>
            <w:r w:rsidRPr="00413780">
              <w:t xml:space="preserve"> Part </w:t>
            </w:r>
            <w:r>
              <w:t>9/</w:t>
            </w:r>
          </w:p>
          <w:p w14:paraId="00BFBBC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3D6F90E3" w14:textId="2066DA34" w:rsidR="00590615" w:rsidRPr="004065B1" w:rsidRDefault="00590615" w:rsidP="00280DEE"/>
        </w:tc>
      </w:tr>
      <w:tr w:rsidR="00590615" w14:paraId="082E6927" w14:textId="77777777" w:rsidTr="00357E05">
        <w:trPr>
          <w:tblHeader/>
        </w:trPr>
        <w:tc>
          <w:tcPr>
            <w:tcW w:w="9526" w:type="dxa"/>
            <w:gridSpan w:val="4"/>
            <w:shd w:val="clear" w:color="auto" w:fill="CCFFCC"/>
            <w:vAlign w:val="center"/>
          </w:tcPr>
          <w:p w14:paraId="7AE6ED66" w14:textId="77777777" w:rsidR="00590615" w:rsidRDefault="00590615" w:rsidP="00280DEE">
            <w:r w:rsidRPr="000A066E">
              <w:rPr>
                <w:b/>
              </w:rPr>
              <w:t>Test description</w:t>
            </w:r>
          </w:p>
        </w:tc>
      </w:tr>
      <w:tr w:rsidR="00590615" w14:paraId="56F3F207" w14:textId="77777777" w:rsidTr="00280DEE">
        <w:trPr>
          <w:tblHeader/>
        </w:trPr>
        <w:tc>
          <w:tcPr>
            <w:tcW w:w="9526" w:type="dxa"/>
            <w:gridSpan w:val="4"/>
            <w:vAlign w:val="center"/>
          </w:tcPr>
          <w:p w14:paraId="7784C3D3" w14:textId="77777777" w:rsidR="00590615" w:rsidRDefault="00590615" w:rsidP="00280DEE">
            <w:pPr>
              <w:rPr>
                <w:i/>
              </w:rPr>
            </w:pPr>
          </w:p>
          <w:p w14:paraId="3B595A82" w14:textId="0D7FA097" w:rsidR="00590615" w:rsidRPr="00544135" w:rsidRDefault="00590615" w:rsidP="00280DEE">
            <w:pPr>
              <w:jc w:val="left"/>
              <w:rPr>
                <w:i/>
              </w:rPr>
            </w:pPr>
            <w:r w:rsidRPr="00544135">
              <w:rPr>
                <w:i/>
              </w:rPr>
              <w:t>The purpose of this test is to verify by observation that ECDIS</w:t>
            </w:r>
            <w:r>
              <w:rPr>
                <w:i/>
              </w:rPr>
              <w:t xml:space="preserve"> operating in Dual Fuel mode</w:t>
            </w:r>
            <w:r w:rsidRPr="00544135">
              <w:rPr>
                <w:i/>
              </w:rPr>
              <w:t xml:space="preserve"> provides an appropriate indication when the Mariner plans a route closer than a user-specified distance from any </w:t>
            </w:r>
            <w:r w:rsidR="005512DF">
              <w:rPr>
                <w:i/>
              </w:rPr>
              <w:t>feature</w:t>
            </w:r>
            <w:r w:rsidRPr="00544135">
              <w:rPr>
                <w:i/>
              </w:rPr>
              <w:t xml:space="preserve">s satisfying the conditions for this test as listed in section </w:t>
            </w:r>
            <w:r>
              <w:rPr>
                <w:i/>
              </w:rPr>
              <w:t>XXX-XXX</w:t>
            </w:r>
            <w:r w:rsidRPr="00544135">
              <w:rPr>
                <w:i/>
              </w:rPr>
              <w:t xml:space="preserve"> of IHO S-</w:t>
            </w:r>
            <w:r>
              <w:rPr>
                <w:i/>
              </w:rPr>
              <w:t>98</w:t>
            </w:r>
            <w:r w:rsidRPr="00544135">
              <w:rPr>
                <w:i/>
              </w:rPr>
              <w:t xml:space="preserve"> and included in the test </w:t>
            </w:r>
            <w:r>
              <w:rPr>
                <w:i/>
              </w:rPr>
              <w:t>datasets</w:t>
            </w:r>
            <w:r w:rsidRPr="00544135">
              <w:rPr>
                <w:i/>
              </w:rPr>
              <w:t xml:space="preserve"> </w:t>
            </w:r>
            <w:r>
              <w:rPr>
                <w:i/>
              </w:rPr>
              <w:t>AA5NAVHZ.000 and 101AA00N</w:t>
            </w:r>
            <w:r w:rsidRPr="00544135">
              <w:rPr>
                <w:i/>
              </w:rPr>
              <w:t>AVHZ.000.</w:t>
            </w:r>
          </w:p>
          <w:p w14:paraId="6DF1F395" w14:textId="77777777" w:rsidR="00590615" w:rsidRPr="00544135" w:rsidRDefault="00590615" w:rsidP="00280DEE">
            <w:pPr>
              <w:rPr>
                <w:i/>
              </w:rPr>
            </w:pPr>
          </w:p>
          <w:p w14:paraId="761A8A78" w14:textId="77777777" w:rsidR="00590615" w:rsidRDefault="00590615" w:rsidP="00280DEE">
            <w:pPr>
              <w:rPr>
                <w:i/>
              </w:rPr>
            </w:pPr>
            <w:r w:rsidRPr="00544135">
              <w:rPr>
                <w:i/>
              </w:rPr>
              <w:t xml:space="preserve">This test is performed by loading the </w:t>
            </w:r>
            <w:r>
              <w:rPr>
                <w:i/>
              </w:rPr>
              <w:t xml:space="preserve">dual fuel exchange set </w:t>
            </w:r>
            <w:proofErr w:type="spellStart"/>
            <w:r>
              <w:rPr>
                <w:i/>
              </w:rPr>
              <w:t>NavigationalHazards</w:t>
            </w:r>
            <w:proofErr w:type="spellEnd"/>
            <w:r>
              <w:rPr>
                <w:i/>
              </w:rPr>
              <w:t xml:space="preserve">, </w:t>
            </w:r>
            <w:r w:rsidRPr="00544135">
              <w:rPr>
                <w:i/>
              </w:rPr>
              <w:t>WP1 through WP</w:t>
            </w:r>
            <w:r>
              <w:rPr>
                <w:i/>
              </w:rPr>
              <w:t>36</w:t>
            </w:r>
            <w:r w:rsidRPr="00544135">
              <w:rPr>
                <w:i/>
              </w:rPr>
              <w:t xml:space="preserve"> and checking </w:t>
            </w:r>
            <w:r>
              <w:rPr>
                <w:i/>
              </w:rPr>
              <w:t xml:space="preserve">the </w:t>
            </w:r>
            <w:r w:rsidRPr="00544135">
              <w:rPr>
                <w:i/>
              </w:rPr>
              <w:t>display against the corresponding graphical plot</w:t>
            </w:r>
            <w:r>
              <w:rPr>
                <w:i/>
              </w:rPr>
              <w:t>.</w:t>
            </w:r>
          </w:p>
          <w:p w14:paraId="733F1ACC" w14:textId="77777777" w:rsidR="00590615" w:rsidRPr="0079402D" w:rsidRDefault="00590615" w:rsidP="00280DEE">
            <w:pPr>
              <w:rPr>
                <w:i/>
              </w:rPr>
            </w:pPr>
          </w:p>
        </w:tc>
      </w:tr>
      <w:tr w:rsidR="00590615" w14:paraId="6F30F23C" w14:textId="77777777" w:rsidTr="00357E05">
        <w:trPr>
          <w:tblHeader/>
        </w:trPr>
        <w:tc>
          <w:tcPr>
            <w:tcW w:w="9526" w:type="dxa"/>
            <w:gridSpan w:val="4"/>
            <w:shd w:val="clear" w:color="auto" w:fill="CCFFCC"/>
            <w:vAlign w:val="center"/>
          </w:tcPr>
          <w:p w14:paraId="6798E25D" w14:textId="77777777" w:rsidR="00590615" w:rsidRPr="004065B1" w:rsidRDefault="00590615" w:rsidP="00280DEE">
            <w:r w:rsidRPr="000A066E">
              <w:rPr>
                <w:b/>
              </w:rPr>
              <w:t>Setup</w:t>
            </w:r>
          </w:p>
        </w:tc>
      </w:tr>
      <w:tr w:rsidR="00590615" w14:paraId="3156CB1A" w14:textId="77777777" w:rsidTr="00280DEE">
        <w:trPr>
          <w:tblHeader/>
        </w:trPr>
        <w:tc>
          <w:tcPr>
            <w:tcW w:w="9526" w:type="dxa"/>
            <w:gridSpan w:val="4"/>
            <w:vAlign w:val="center"/>
          </w:tcPr>
          <w:p w14:paraId="43C9C994" w14:textId="77777777" w:rsidR="00590615" w:rsidRDefault="00590615" w:rsidP="00280DEE">
            <w:pPr>
              <w:jc w:val="left"/>
              <w:rPr>
                <w:i/>
              </w:rPr>
            </w:pPr>
          </w:p>
          <w:p w14:paraId="2F470E41" w14:textId="77777777" w:rsidR="00590615" w:rsidRPr="00544135" w:rsidRDefault="00590615" w:rsidP="00280DEE">
            <w:pPr>
              <w:rPr>
                <w:i/>
              </w:rPr>
            </w:pPr>
            <w:r w:rsidRPr="00544135">
              <w:rPr>
                <w:i/>
              </w:rPr>
              <w:t xml:space="preserve">Load </w:t>
            </w:r>
            <w:r>
              <w:rPr>
                <w:i/>
              </w:rPr>
              <w:t>the</w:t>
            </w:r>
            <w:r w:rsidRPr="00544135">
              <w:rPr>
                <w:i/>
              </w:rPr>
              <w:t xml:space="preserve"> </w:t>
            </w:r>
            <w:r>
              <w:rPr>
                <w:i/>
              </w:rPr>
              <w:t xml:space="preserve">exchange set </w:t>
            </w:r>
            <w:proofErr w:type="spellStart"/>
            <w:r w:rsidRPr="00E012C8">
              <w:rPr>
                <w:b/>
                <w:bCs/>
                <w:i/>
              </w:rPr>
              <w:t>NavigationalHazards</w:t>
            </w:r>
            <w:r>
              <w:rPr>
                <w:b/>
                <w:bCs/>
                <w:i/>
              </w:rPr>
              <w:t>DF</w:t>
            </w:r>
            <w:proofErr w:type="spellEnd"/>
          </w:p>
          <w:p w14:paraId="53FAA522" w14:textId="77777777" w:rsidR="00590615" w:rsidRPr="00E012C8" w:rsidRDefault="00590615">
            <w:pPr>
              <w:pStyle w:val="ListParagraph"/>
              <w:numPr>
                <w:ilvl w:val="0"/>
                <w:numId w:val="35"/>
              </w:numPr>
              <w:rPr>
                <w:i/>
              </w:rPr>
            </w:pPr>
            <w:r w:rsidRPr="00E012C8">
              <w:rPr>
                <w:i/>
              </w:rPr>
              <w:t>Select Display Category Other</w:t>
            </w:r>
          </w:p>
          <w:p w14:paraId="519DFB2B" w14:textId="77777777" w:rsidR="00590615" w:rsidRPr="00E012C8" w:rsidRDefault="00590615">
            <w:pPr>
              <w:pStyle w:val="ListParagraph"/>
              <w:numPr>
                <w:ilvl w:val="0"/>
                <w:numId w:val="35"/>
              </w:numPr>
              <w:rPr>
                <w:i/>
              </w:rPr>
            </w:pPr>
            <w:r w:rsidRPr="00E012C8">
              <w:rPr>
                <w:i/>
              </w:rPr>
              <w:t>Set the Safety Contour value to 0 m</w:t>
            </w:r>
          </w:p>
          <w:p w14:paraId="34B97717" w14:textId="77777777" w:rsidR="00590615" w:rsidRPr="00E012C8" w:rsidRDefault="00590615">
            <w:pPr>
              <w:pStyle w:val="ListParagraph"/>
              <w:numPr>
                <w:ilvl w:val="0"/>
                <w:numId w:val="35"/>
              </w:numPr>
              <w:rPr>
                <w:i/>
              </w:rPr>
            </w:pPr>
            <w:r w:rsidRPr="00E012C8">
              <w:rPr>
                <w:i/>
              </w:rPr>
              <w:t>Set the Safety Depth  value to 30 m</w:t>
            </w:r>
          </w:p>
          <w:p w14:paraId="4A1A785C" w14:textId="77777777" w:rsidR="00590615" w:rsidRPr="00E012C8" w:rsidRDefault="00590615">
            <w:pPr>
              <w:pStyle w:val="ListParagraph"/>
              <w:numPr>
                <w:ilvl w:val="0"/>
                <w:numId w:val="35"/>
              </w:numPr>
              <w:rPr>
                <w:i/>
              </w:rPr>
            </w:pPr>
            <w:r w:rsidRPr="00E012C8">
              <w:rPr>
                <w:i/>
              </w:rPr>
              <w:t xml:space="preserve">Select Symbolized Boundaries </w:t>
            </w:r>
          </w:p>
          <w:p w14:paraId="74883471" w14:textId="77777777" w:rsidR="00590615" w:rsidRPr="00E012C8" w:rsidRDefault="00590615">
            <w:pPr>
              <w:pStyle w:val="ListParagraph"/>
              <w:numPr>
                <w:ilvl w:val="0"/>
                <w:numId w:val="35"/>
              </w:numPr>
              <w:rPr>
                <w:i/>
              </w:rPr>
            </w:pPr>
            <w:r w:rsidRPr="00E012C8">
              <w:rPr>
                <w:i/>
              </w:rPr>
              <w:t xml:space="preserve">Select </w:t>
            </w:r>
            <w:r>
              <w:rPr>
                <w:i/>
              </w:rPr>
              <w:t>Simplified Point Symbols = false</w:t>
            </w:r>
            <w:r w:rsidRPr="00E012C8">
              <w:rPr>
                <w:i/>
              </w:rPr>
              <w:t xml:space="preserve"> </w:t>
            </w:r>
          </w:p>
          <w:p w14:paraId="2850B6C8" w14:textId="77777777" w:rsidR="00590615" w:rsidRPr="00E012C8" w:rsidRDefault="00590615">
            <w:pPr>
              <w:pStyle w:val="ListParagraph"/>
              <w:numPr>
                <w:ilvl w:val="0"/>
                <w:numId w:val="35"/>
              </w:numPr>
              <w:rPr>
                <w:i/>
              </w:rPr>
            </w:pPr>
            <w:r w:rsidRPr="00E012C8">
              <w:rPr>
                <w:i/>
              </w:rPr>
              <w:t>Select all Text groups</w:t>
            </w:r>
          </w:p>
          <w:p w14:paraId="3B80E781" w14:textId="65AACA58" w:rsidR="00590615" w:rsidRPr="00E012C8" w:rsidRDefault="00590615">
            <w:pPr>
              <w:pStyle w:val="ListParagraph"/>
              <w:numPr>
                <w:ilvl w:val="0"/>
                <w:numId w:val="35"/>
              </w:numPr>
              <w:rPr>
                <w:i/>
              </w:rPr>
            </w:pPr>
            <w:r w:rsidRPr="00E012C8">
              <w:rPr>
                <w:i/>
              </w:rPr>
              <w:t>Manually create a route connecting all way points between feature</w:t>
            </w:r>
            <w:r w:rsidR="005512DF">
              <w:rPr>
                <w:i/>
              </w:rPr>
              <w:t>s</w:t>
            </w:r>
            <w:r w:rsidRPr="00E012C8">
              <w:rPr>
                <w:i/>
              </w:rPr>
              <w:t xml:space="preserve"> marked WP1 through WP</w:t>
            </w:r>
            <w:r>
              <w:rPr>
                <w:i/>
              </w:rPr>
              <w:t>36</w:t>
            </w:r>
          </w:p>
          <w:p w14:paraId="5B3E1954" w14:textId="77777777" w:rsidR="00590615" w:rsidRDefault="00590615" w:rsidP="00280DEE">
            <w:pPr>
              <w:jc w:val="left"/>
              <w:rPr>
                <w:i/>
              </w:rPr>
            </w:pPr>
          </w:p>
          <w:p w14:paraId="785E80B5" w14:textId="77777777" w:rsidR="00590615" w:rsidRDefault="00590615" w:rsidP="00280DEE">
            <w:pPr>
              <w:jc w:val="left"/>
              <w:rPr>
                <w:i/>
              </w:rPr>
            </w:pPr>
            <w:r w:rsidRPr="00E012C8">
              <w:rPr>
                <w:i/>
              </w:rPr>
              <w:t>Set user-specified distance for indication navigational hazards as 0.1 NM</w:t>
            </w:r>
          </w:p>
          <w:p w14:paraId="5C7C8DBF" w14:textId="77777777" w:rsidR="00590615" w:rsidRPr="00EF287F" w:rsidRDefault="00590615" w:rsidP="00280DEE">
            <w:pPr>
              <w:jc w:val="left"/>
              <w:rPr>
                <w:i/>
              </w:rPr>
            </w:pPr>
          </w:p>
        </w:tc>
      </w:tr>
      <w:tr w:rsidR="00590615" w14:paraId="3312A21D" w14:textId="77777777" w:rsidTr="00357E05">
        <w:trPr>
          <w:tblHeader/>
        </w:trPr>
        <w:tc>
          <w:tcPr>
            <w:tcW w:w="9526" w:type="dxa"/>
            <w:gridSpan w:val="4"/>
            <w:shd w:val="clear" w:color="auto" w:fill="CCFFCC"/>
            <w:vAlign w:val="center"/>
          </w:tcPr>
          <w:p w14:paraId="69BA81CE" w14:textId="77777777" w:rsidR="00590615" w:rsidRPr="004065B1" w:rsidRDefault="00590615" w:rsidP="00280DEE">
            <w:r w:rsidRPr="000A066E">
              <w:rPr>
                <w:b/>
              </w:rPr>
              <w:t>Action</w:t>
            </w:r>
          </w:p>
        </w:tc>
      </w:tr>
      <w:tr w:rsidR="00590615" w14:paraId="33E7DFBA" w14:textId="77777777" w:rsidTr="00280DEE">
        <w:trPr>
          <w:tblHeader/>
        </w:trPr>
        <w:tc>
          <w:tcPr>
            <w:tcW w:w="9526" w:type="dxa"/>
            <w:gridSpan w:val="4"/>
            <w:vAlign w:val="center"/>
          </w:tcPr>
          <w:p w14:paraId="6CE20A0D" w14:textId="77777777" w:rsidR="00590615" w:rsidRDefault="00590615" w:rsidP="00280DEE">
            <w:pPr>
              <w:rPr>
                <w:i/>
              </w:rPr>
            </w:pPr>
          </w:p>
          <w:p w14:paraId="36A8748F" w14:textId="77777777" w:rsidR="00590615" w:rsidRPr="00544135" w:rsidRDefault="00590615" w:rsidP="00280DEE">
            <w:pPr>
              <w:rPr>
                <w:i/>
              </w:rPr>
            </w:pPr>
            <w:r w:rsidRPr="00544135">
              <w:rPr>
                <w:i/>
              </w:rPr>
              <w:t>Check ENC symbols shown in the ECDIS against the corresponding graphical plot.</w:t>
            </w:r>
          </w:p>
          <w:p w14:paraId="778C51B6" w14:textId="77777777" w:rsidR="00590615" w:rsidRPr="00544135" w:rsidRDefault="00590615" w:rsidP="00280DEE">
            <w:pPr>
              <w:rPr>
                <w:i/>
              </w:rPr>
            </w:pPr>
          </w:p>
          <w:p w14:paraId="5D27A30F" w14:textId="77777777" w:rsidR="00590615" w:rsidRDefault="00590615" w:rsidP="00280DEE">
            <w:pPr>
              <w:rPr>
                <w:i/>
              </w:rPr>
            </w:pPr>
            <w:r w:rsidRPr="00544135">
              <w:rPr>
                <w:i/>
              </w:rPr>
              <w:t xml:space="preserve">Repeat sequentially with a </w:t>
            </w:r>
            <w:r>
              <w:rPr>
                <w:i/>
              </w:rPr>
              <w:t xml:space="preserve">Safety Contour value </w:t>
            </w:r>
            <w:r w:rsidRPr="00544135">
              <w:rPr>
                <w:i/>
              </w:rPr>
              <w:t>of 0m, 2m, 4m, 5m, 6m, 8m, 9m, 10m, 11m, 16m, 21m, 31m, 42m, 50m, 51m</w:t>
            </w:r>
            <w:r>
              <w:rPr>
                <w:i/>
              </w:rPr>
              <w:t>.</w:t>
            </w:r>
          </w:p>
          <w:p w14:paraId="54A75EAC" w14:textId="77777777" w:rsidR="00590615" w:rsidRPr="00EF287F" w:rsidRDefault="00590615" w:rsidP="00280DEE">
            <w:pPr>
              <w:rPr>
                <w:i/>
              </w:rPr>
            </w:pPr>
          </w:p>
        </w:tc>
      </w:tr>
      <w:tr w:rsidR="00590615" w14:paraId="5265C3FA" w14:textId="77777777" w:rsidTr="00357E05">
        <w:trPr>
          <w:tblHeader/>
        </w:trPr>
        <w:tc>
          <w:tcPr>
            <w:tcW w:w="9526" w:type="dxa"/>
            <w:gridSpan w:val="4"/>
            <w:shd w:val="clear" w:color="auto" w:fill="CCFFCC"/>
            <w:vAlign w:val="center"/>
          </w:tcPr>
          <w:p w14:paraId="617EA3FB" w14:textId="77777777" w:rsidR="00590615" w:rsidRPr="004065B1" w:rsidRDefault="00590615" w:rsidP="00280DEE">
            <w:r w:rsidRPr="000A066E">
              <w:rPr>
                <w:b/>
              </w:rPr>
              <w:t>Results</w:t>
            </w:r>
          </w:p>
        </w:tc>
      </w:tr>
      <w:tr w:rsidR="00590615" w14:paraId="7C690C25" w14:textId="77777777" w:rsidTr="00280DEE">
        <w:trPr>
          <w:tblHeader/>
        </w:trPr>
        <w:tc>
          <w:tcPr>
            <w:tcW w:w="9526" w:type="dxa"/>
            <w:gridSpan w:val="4"/>
            <w:vAlign w:val="center"/>
          </w:tcPr>
          <w:p w14:paraId="251C27F6" w14:textId="77777777" w:rsidR="00590615" w:rsidRDefault="00590615" w:rsidP="00280DEE">
            <w:pPr>
              <w:jc w:val="left"/>
              <w:rPr>
                <w:rFonts w:cs="Arial"/>
                <w:i/>
                <w:iCs/>
                <w:position w:val="-1"/>
                <w:lang w:val="en-US"/>
              </w:rPr>
            </w:pPr>
          </w:p>
          <w:p w14:paraId="4435CF8D" w14:textId="77777777" w:rsidR="00590615" w:rsidRDefault="00590615" w:rsidP="00280DEE">
            <w:pPr>
              <w:jc w:val="left"/>
              <w:rPr>
                <w:i/>
              </w:rPr>
            </w:pPr>
            <w:r w:rsidRPr="00544135">
              <w:rPr>
                <w:i/>
              </w:rPr>
              <w:t>The ENC in the ECDIS should match the corresponding graphical plot shown below.</w:t>
            </w:r>
          </w:p>
          <w:p w14:paraId="5F681D20" w14:textId="77777777" w:rsidR="00590615" w:rsidRDefault="00590615" w:rsidP="00280DEE">
            <w:pPr>
              <w:jc w:val="left"/>
              <w:rPr>
                <w:rFonts w:cs="Arial"/>
                <w:i/>
                <w:iCs/>
                <w:position w:val="-1"/>
                <w:lang w:val="en-US"/>
              </w:rPr>
            </w:pPr>
          </w:p>
          <w:p w14:paraId="38324AB6" w14:textId="77777777" w:rsidR="00590615" w:rsidRPr="009269D5" w:rsidRDefault="00590615" w:rsidP="00280DEE">
            <w:pPr>
              <w:jc w:val="left"/>
              <w:rPr>
                <w:rFonts w:cs="Arial"/>
                <w:i/>
                <w:iCs/>
                <w:position w:val="-1"/>
                <w:lang w:val="en-US"/>
              </w:rPr>
            </w:pPr>
          </w:p>
        </w:tc>
      </w:tr>
    </w:tbl>
    <w:p w14:paraId="6503D416" w14:textId="77777777" w:rsidR="00590615" w:rsidRDefault="00590615" w:rsidP="00590615"/>
    <w:p w14:paraId="5EEC3884" w14:textId="77777777" w:rsidR="00590615" w:rsidRDefault="00590615" w:rsidP="00590615"/>
    <w:p w14:paraId="274108B4" w14:textId="77777777" w:rsidR="00590615" w:rsidRDefault="00590615" w:rsidP="00590615"/>
    <w:p w14:paraId="04F7B8B0" w14:textId="77777777" w:rsidR="00590615" w:rsidRDefault="00590615" w:rsidP="00590615"/>
    <w:p w14:paraId="2E74DC81" w14:textId="77777777" w:rsidR="00590615" w:rsidRDefault="00590615" w:rsidP="00590615">
      <w:pPr>
        <w:widowControl/>
        <w:spacing w:after="160" w:line="259" w:lineRule="auto"/>
        <w:jc w:val="left"/>
        <w:rPr>
          <w:b/>
        </w:rPr>
      </w:pPr>
      <w:r>
        <w:br w:type="page"/>
      </w:r>
    </w:p>
    <w:p w14:paraId="543C0CEA" w14:textId="77777777" w:rsidR="00590615" w:rsidRPr="007E2CFE" w:rsidRDefault="00590615" w:rsidP="00590615">
      <w:pPr>
        <w:pStyle w:val="Heading3"/>
      </w:pPr>
      <w:r>
        <w:lastRenderedPageBreak/>
        <w:t xml:space="preserve">Dual </w:t>
      </w:r>
      <w:r w:rsidRPr="00A437F1">
        <w:t>Fuel</w:t>
      </w:r>
      <w:r>
        <w:t xml:space="preserve"> Detection and Notification of Navigational Hazards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26"/>
        <w:gridCol w:w="2573"/>
        <w:gridCol w:w="2327"/>
        <w:gridCol w:w="2300"/>
      </w:tblGrid>
      <w:tr w:rsidR="00590615" w14:paraId="4D74C6DC" w14:textId="77777777" w:rsidTr="00357E05">
        <w:trPr>
          <w:trHeight w:val="454"/>
          <w:tblHeader/>
        </w:trPr>
        <w:tc>
          <w:tcPr>
            <w:tcW w:w="2381" w:type="dxa"/>
            <w:shd w:val="clear" w:color="auto" w:fill="CCFFCC"/>
            <w:vAlign w:val="center"/>
          </w:tcPr>
          <w:p w14:paraId="1EC854DC" w14:textId="77777777" w:rsidR="00590615" w:rsidRPr="004065B1" w:rsidRDefault="00590615" w:rsidP="00280DEE">
            <w:r w:rsidRPr="000A066E">
              <w:rPr>
                <w:b/>
              </w:rPr>
              <w:t>Test Reference</w:t>
            </w:r>
          </w:p>
        </w:tc>
        <w:tc>
          <w:tcPr>
            <w:tcW w:w="2381" w:type="dxa"/>
            <w:shd w:val="clear" w:color="auto" w:fill="CCFFCC"/>
            <w:vAlign w:val="center"/>
          </w:tcPr>
          <w:p w14:paraId="066C4C53" w14:textId="77777777" w:rsidR="00590615" w:rsidRPr="004065B1" w:rsidRDefault="00590615" w:rsidP="00280DEE">
            <w:proofErr w:type="spellStart"/>
            <w:r w:rsidRPr="009269D5">
              <w:rPr>
                <w:i/>
              </w:rPr>
              <w:t>NavigationalHazardsDF</w:t>
            </w:r>
            <w:r>
              <w:rPr>
                <w:i/>
              </w:rPr>
              <w:t>LS</w:t>
            </w:r>
            <w:proofErr w:type="spellEnd"/>
          </w:p>
        </w:tc>
        <w:tc>
          <w:tcPr>
            <w:tcW w:w="2382" w:type="dxa"/>
            <w:shd w:val="clear" w:color="auto" w:fill="CCFFCC"/>
            <w:vAlign w:val="center"/>
          </w:tcPr>
          <w:p w14:paraId="03B8BBD0" w14:textId="77777777" w:rsidR="00590615" w:rsidRPr="004065B1" w:rsidRDefault="00590615" w:rsidP="00280DEE">
            <w:r w:rsidRPr="000A066E">
              <w:rPr>
                <w:b/>
              </w:rPr>
              <w:t>IHO Reference</w:t>
            </w:r>
          </w:p>
        </w:tc>
        <w:tc>
          <w:tcPr>
            <w:tcW w:w="2382" w:type="dxa"/>
            <w:shd w:val="clear" w:color="auto" w:fill="CCFFCC"/>
            <w:vAlign w:val="center"/>
          </w:tcPr>
          <w:p w14:paraId="3CACC8F2" w14:textId="77777777" w:rsidR="00DB27A6" w:rsidRPr="00413780" w:rsidRDefault="00590615" w:rsidP="00280DEE">
            <w:r>
              <w:t>(</w:t>
            </w:r>
            <w:r w:rsidRPr="00413780">
              <w:t>S-</w:t>
            </w:r>
            <w:r>
              <w:t>100</w:t>
            </w:r>
            <w:r w:rsidRPr="00413780">
              <w:t xml:space="preserve"> Part </w:t>
            </w:r>
            <w:r>
              <w:t>9/</w:t>
            </w:r>
          </w:p>
          <w:p w14:paraId="13AFB1F1"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6109BBC1" w14:textId="1426C894" w:rsidR="00590615" w:rsidRPr="004065B1" w:rsidRDefault="00590615" w:rsidP="00280DEE"/>
        </w:tc>
      </w:tr>
      <w:tr w:rsidR="00590615" w14:paraId="09D7A053" w14:textId="77777777" w:rsidTr="00357E05">
        <w:trPr>
          <w:tblHeader/>
        </w:trPr>
        <w:tc>
          <w:tcPr>
            <w:tcW w:w="9526" w:type="dxa"/>
            <w:gridSpan w:val="4"/>
            <w:shd w:val="clear" w:color="auto" w:fill="CCFFCC"/>
            <w:vAlign w:val="center"/>
          </w:tcPr>
          <w:p w14:paraId="13FDC768" w14:textId="77777777" w:rsidR="00590615" w:rsidRDefault="00590615" w:rsidP="00280DEE">
            <w:r w:rsidRPr="000A066E">
              <w:rPr>
                <w:b/>
              </w:rPr>
              <w:t>Test description</w:t>
            </w:r>
          </w:p>
        </w:tc>
      </w:tr>
      <w:tr w:rsidR="00590615" w14:paraId="59FFA1EA" w14:textId="77777777" w:rsidTr="00280DEE">
        <w:trPr>
          <w:tblHeader/>
        </w:trPr>
        <w:tc>
          <w:tcPr>
            <w:tcW w:w="9526" w:type="dxa"/>
            <w:gridSpan w:val="4"/>
            <w:vAlign w:val="center"/>
          </w:tcPr>
          <w:p w14:paraId="302E44D4" w14:textId="77777777" w:rsidR="00590615" w:rsidRDefault="00590615" w:rsidP="00280DEE">
            <w:pPr>
              <w:rPr>
                <w:i/>
              </w:rPr>
            </w:pPr>
          </w:p>
          <w:p w14:paraId="7A134716" w14:textId="77777777" w:rsidR="00590615" w:rsidRPr="00A53E84" w:rsidRDefault="00590615" w:rsidP="00280DEE">
            <w:pPr>
              <w:jc w:val="left"/>
              <w:rPr>
                <w:i/>
              </w:rPr>
            </w:pPr>
            <w:r w:rsidRPr="00A53E84">
              <w:rPr>
                <w:i/>
              </w:rPr>
              <w:t>The purpose of this test is to verify by observation that ECDIS uses the largest scale available for detection of navigational hazards.</w:t>
            </w:r>
          </w:p>
          <w:p w14:paraId="509B2189" w14:textId="77777777" w:rsidR="00590615" w:rsidRPr="00A53E84" w:rsidRDefault="00590615" w:rsidP="00280DEE">
            <w:pPr>
              <w:rPr>
                <w:i/>
              </w:rPr>
            </w:pPr>
          </w:p>
          <w:p w14:paraId="6A625910" w14:textId="77777777" w:rsidR="00590615" w:rsidRPr="0079402D" w:rsidRDefault="00590615" w:rsidP="00280DEE">
            <w:pPr>
              <w:rPr>
                <w:i/>
              </w:rPr>
            </w:pPr>
            <w:r w:rsidRPr="00A53E84">
              <w:rPr>
                <w:i/>
              </w:rPr>
              <w:t>This test is performed by loading</w:t>
            </w:r>
            <w:r>
              <w:rPr>
                <w:i/>
              </w:rPr>
              <w:t xml:space="preserve"> dual fuel exchange sets</w:t>
            </w:r>
            <w:r w:rsidRPr="00A53E84">
              <w:rPr>
                <w:i/>
              </w:rPr>
              <w:t xml:space="preserve">, manually creating a route connecting all way points between </w:t>
            </w:r>
            <w:r>
              <w:rPr>
                <w:i/>
              </w:rPr>
              <w:t xml:space="preserve">marked </w:t>
            </w:r>
            <w:r w:rsidRPr="00A53E84">
              <w:rPr>
                <w:i/>
              </w:rPr>
              <w:t>feature</w:t>
            </w:r>
            <w:r>
              <w:rPr>
                <w:i/>
              </w:rPr>
              <w:t>s</w:t>
            </w:r>
            <w:r w:rsidRPr="00A53E84">
              <w:rPr>
                <w:i/>
              </w:rPr>
              <w:t xml:space="preserve"> and checking display against </w:t>
            </w:r>
            <w:r>
              <w:rPr>
                <w:i/>
              </w:rPr>
              <w:t>a</w:t>
            </w:r>
            <w:r w:rsidRPr="00A53E84">
              <w:rPr>
                <w:i/>
              </w:rPr>
              <w:t xml:space="preserve"> corresponding graphical plot.</w:t>
            </w:r>
            <w:r>
              <w:rPr>
                <w:i/>
              </w:rPr>
              <w:t xml:space="preserve"> The same test is run twice with different overview exchange sets comprising the smaller scale data.</w:t>
            </w:r>
          </w:p>
        </w:tc>
      </w:tr>
      <w:tr w:rsidR="00590615" w14:paraId="1A87C5A5" w14:textId="77777777" w:rsidTr="00357E05">
        <w:trPr>
          <w:tblHeader/>
        </w:trPr>
        <w:tc>
          <w:tcPr>
            <w:tcW w:w="9526" w:type="dxa"/>
            <w:gridSpan w:val="4"/>
            <w:shd w:val="clear" w:color="auto" w:fill="CCFFCC"/>
            <w:vAlign w:val="center"/>
          </w:tcPr>
          <w:p w14:paraId="3EF36573" w14:textId="77777777" w:rsidR="00590615" w:rsidRPr="004065B1" w:rsidRDefault="00590615" w:rsidP="00280DEE">
            <w:r w:rsidRPr="000A066E">
              <w:rPr>
                <w:b/>
              </w:rPr>
              <w:t>Setup</w:t>
            </w:r>
          </w:p>
        </w:tc>
      </w:tr>
      <w:tr w:rsidR="00590615" w14:paraId="3F7AED95" w14:textId="77777777" w:rsidTr="00280DEE">
        <w:trPr>
          <w:tblHeader/>
        </w:trPr>
        <w:tc>
          <w:tcPr>
            <w:tcW w:w="9526" w:type="dxa"/>
            <w:gridSpan w:val="4"/>
            <w:vAlign w:val="center"/>
          </w:tcPr>
          <w:p w14:paraId="65B60EC0" w14:textId="77777777" w:rsidR="00590615" w:rsidRDefault="00590615" w:rsidP="00280DEE">
            <w:pPr>
              <w:jc w:val="left"/>
              <w:rPr>
                <w:i/>
              </w:rPr>
            </w:pPr>
          </w:p>
          <w:p w14:paraId="1460C45A" w14:textId="77777777" w:rsidR="00590615" w:rsidRPr="00B24861" w:rsidRDefault="00590615" w:rsidP="00280DEE">
            <w:pPr>
              <w:rPr>
                <w:b/>
                <w:bCs/>
                <w:i/>
              </w:rPr>
            </w:pPr>
            <w:r w:rsidRPr="00B24861">
              <w:rPr>
                <w:i/>
              </w:rPr>
              <w:t>(</w:t>
            </w:r>
            <w:r>
              <w:rPr>
                <w:i/>
              </w:rPr>
              <w:t xml:space="preserve">A) </w:t>
            </w:r>
            <w:r w:rsidRPr="00B24861">
              <w:rPr>
                <w:i/>
              </w:rPr>
              <w:t xml:space="preserve">Load the exchange set </w:t>
            </w:r>
            <w:proofErr w:type="spellStart"/>
            <w:r w:rsidRPr="00B24861">
              <w:rPr>
                <w:b/>
                <w:bCs/>
                <w:i/>
              </w:rPr>
              <w:t>NavigationalHazardsDF</w:t>
            </w:r>
            <w:proofErr w:type="spellEnd"/>
            <w:r w:rsidRPr="00B24861">
              <w:rPr>
                <w:i/>
              </w:rPr>
              <w:t xml:space="preserve"> and the exchange set </w:t>
            </w:r>
            <w:r w:rsidRPr="00B24861">
              <w:rPr>
                <w:b/>
                <w:bCs/>
                <w:i/>
              </w:rPr>
              <w:t>NavigationalHazardsOverview</w:t>
            </w:r>
            <w:r>
              <w:rPr>
                <w:b/>
                <w:bCs/>
                <w:i/>
              </w:rPr>
              <w:t>DF</w:t>
            </w:r>
            <w:r w:rsidRPr="00B24861">
              <w:rPr>
                <w:b/>
                <w:bCs/>
                <w:i/>
              </w:rPr>
              <w:t>1</w:t>
            </w:r>
          </w:p>
          <w:p w14:paraId="5F597A0C" w14:textId="77777777" w:rsidR="00590615" w:rsidRPr="00B24861" w:rsidRDefault="00590615" w:rsidP="00280DEE">
            <w:pPr>
              <w:rPr>
                <w:b/>
                <w:bCs/>
                <w:i/>
              </w:rPr>
            </w:pPr>
          </w:p>
          <w:p w14:paraId="06AC17E6" w14:textId="77777777" w:rsidR="00590615" w:rsidRPr="00E012C8" w:rsidRDefault="00590615">
            <w:pPr>
              <w:pStyle w:val="ListParagraph"/>
              <w:numPr>
                <w:ilvl w:val="0"/>
                <w:numId w:val="36"/>
              </w:numPr>
              <w:rPr>
                <w:i/>
              </w:rPr>
            </w:pPr>
            <w:r w:rsidRPr="00E012C8">
              <w:rPr>
                <w:i/>
              </w:rPr>
              <w:t>Select Display Category Other</w:t>
            </w:r>
          </w:p>
          <w:p w14:paraId="131D777F" w14:textId="77777777" w:rsidR="00590615" w:rsidRPr="00E012C8" w:rsidRDefault="00590615">
            <w:pPr>
              <w:pStyle w:val="ListParagraph"/>
              <w:numPr>
                <w:ilvl w:val="0"/>
                <w:numId w:val="36"/>
              </w:numPr>
              <w:rPr>
                <w:i/>
              </w:rPr>
            </w:pPr>
            <w:r w:rsidRPr="00E012C8">
              <w:rPr>
                <w:i/>
              </w:rPr>
              <w:t>Set the Safety Contour value to 30 m</w:t>
            </w:r>
          </w:p>
          <w:p w14:paraId="6C7E0BAA" w14:textId="77777777" w:rsidR="00590615" w:rsidRPr="00E012C8" w:rsidRDefault="00590615">
            <w:pPr>
              <w:pStyle w:val="ListParagraph"/>
              <w:numPr>
                <w:ilvl w:val="0"/>
                <w:numId w:val="36"/>
              </w:numPr>
              <w:rPr>
                <w:i/>
              </w:rPr>
            </w:pPr>
            <w:r w:rsidRPr="00E012C8">
              <w:rPr>
                <w:i/>
              </w:rPr>
              <w:t>Set the Safety Depth  value to 30 m</w:t>
            </w:r>
          </w:p>
          <w:p w14:paraId="3A92725E" w14:textId="77777777" w:rsidR="00590615" w:rsidRPr="00E012C8" w:rsidRDefault="00590615">
            <w:pPr>
              <w:pStyle w:val="ListParagraph"/>
              <w:numPr>
                <w:ilvl w:val="0"/>
                <w:numId w:val="36"/>
              </w:numPr>
              <w:rPr>
                <w:i/>
              </w:rPr>
            </w:pPr>
            <w:r w:rsidRPr="00E012C8">
              <w:rPr>
                <w:i/>
              </w:rPr>
              <w:t xml:space="preserve">Select Symbolized Boundaries </w:t>
            </w:r>
          </w:p>
          <w:p w14:paraId="1F3A527F" w14:textId="77777777" w:rsidR="00590615" w:rsidRDefault="00590615">
            <w:pPr>
              <w:pStyle w:val="ListParagraph"/>
              <w:numPr>
                <w:ilvl w:val="0"/>
                <w:numId w:val="36"/>
              </w:numPr>
              <w:rPr>
                <w:i/>
              </w:rPr>
            </w:pPr>
            <w:r w:rsidRPr="00E012C8">
              <w:rPr>
                <w:i/>
              </w:rPr>
              <w:t xml:space="preserve">Select </w:t>
            </w:r>
            <w:proofErr w:type="spellStart"/>
            <w:r>
              <w:rPr>
                <w:i/>
              </w:rPr>
              <w:t>Simplfied</w:t>
            </w:r>
            <w:proofErr w:type="spellEnd"/>
            <w:r>
              <w:rPr>
                <w:i/>
              </w:rPr>
              <w:t xml:space="preserve"> point symbols = false</w:t>
            </w:r>
          </w:p>
          <w:p w14:paraId="1B7B9D84" w14:textId="77777777" w:rsidR="00590615" w:rsidRDefault="00590615">
            <w:pPr>
              <w:pStyle w:val="ListParagraph"/>
              <w:numPr>
                <w:ilvl w:val="0"/>
                <w:numId w:val="36"/>
              </w:numPr>
              <w:rPr>
                <w:i/>
              </w:rPr>
            </w:pPr>
            <w:r w:rsidRPr="00B24861">
              <w:rPr>
                <w:i/>
              </w:rPr>
              <w:t>Select all Text groups</w:t>
            </w:r>
          </w:p>
          <w:p w14:paraId="7056A073" w14:textId="77777777" w:rsidR="00590615" w:rsidRDefault="00590615" w:rsidP="00280DEE">
            <w:pPr>
              <w:rPr>
                <w:i/>
              </w:rPr>
            </w:pPr>
          </w:p>
          <w:p w14:paraId="46565144" w14:textId="77777777" w:rsidR="00590615" w:rsidRPr="00B24861" w:rsidRDefault="00590615" w:rsidP="00280DEE">
            <w:pPr>
              <w:rPr>
                <w:i/>
              </w:rPr>
            </w:pPr>
            <w:r w:rsidRPr="00B24861">
              <w:rPr>
                <w:i/>
              </w:rPr>
              <w:t>(</w:t>
            </w:r>
            <w:r>
              <w:rPr>
                <w:i/>
              </w:rPr>
              <w:t xml:space="preserve">B) </w:t>
            </w:r>
            <w:r w:rsidRPr="00B24861">
              <w:rPr>
                <w:i/>
              </w:rPr>
              <w:t xml:space="preserve">Repeat test using exchange sets </w:t>
            </w:r>
            <w:proofErr w:type="spellStart"/>
            <w:r w:rsidRPr="00B24861">
              <w:rPr>
                <w:b/>
                <w:bCs/>
                <w:i/>
              </w:rPr>
              <w:t>NavigationalHazardsDF</w:t>
            </w:r>
            <w:proofErr w:type="spellEnd"/>
            <w:r w:rsidRPr="00B24861">
              <w:rPr>
                <w:i/>
              </w:rPr>
              <w:t xml:space="preserve"> and </w:t>
            </w:r>
            <w:r w:rsidRPr="00B24861">
              <w:rPr>
                <w:b/>
                <w:bCs/>
                <w:i/>
              </w:rPr>
              <w:t>NavigationalHazardsOverview</w:t>
            </w:r>
            <w:r>
              <w:rPr>
                <w:b/>
                <w:bCs/>
                <w:i/>
              </w:rPr>
              <w:t>DF</w:t>
            </w:r>
            <w:r w:rsidRPr="00B24861">
              <w:rPr>
                <w:b/>
                <w:bCs/>
                <w:i/>
              </w:rPr>
              <w:t>2</w:t>
            </w:r>
          </w:p>
          <w:p w14:paraId="78787059" w14:textId="77777777" w:rsidR="00590615" w:rsidRPr="00EF287F" w:rsidRDefault="00590615" w:rsidP="00280DEE">
            <w:pPr>
              <w:jc w:val="left"/>
              <w:rPr>
                <w:i/>
              </w:rPr>
            </w:pPr>
          </w:p>
        </w:tc>
      </w:tr>
      <w:tr w:rsidR="00590615" w14:paraId="1CE4D598" w14:textId="77777777" w:rsidTr="00357E05">
        <w:trPr>
          <w:tblHeader/>
        </w:trPr>
        <w:tc>
          <w:tcPr>
            <w:tcW w:w="9526" w:type="dxa"/>
            <w:gridSpan w:val="4"/>
            <w:shd w:val="clear" w:color="auto" w:fill="CCFFCC"/>
            <w:vAlign w:val="center"/>
          </w:tcPr>
          <w:p w14:paraId="69F952A8" w14:textId="77777777" w:rsidR="00590615" w:rsidRPr="004065B1" w:rsidRDefault="00590615" w:rsidP="00280DEE">
            <w:r w:rsidRPr="000A066E">
              <w:rPr>
                <w:b/>
              </w:rPr>
              <w:t>Action</w:t>
            </w:r>
          </w:p>
        </w:tc>
      </w:tr>
      <w:tr w:rsidR="00590615" w14:paraId="40C90BAA" w14:textId="77777777" w:rsidTr="00280DEE">
        <w:trPr>
          <w:tblHeader/>
        </w:trPr>
        <w:tc>
          <w:tcPr>
            <w:tcW w:w="9526" w:type="dxa"/>
            <w:gridSpan w:val="4"/>
            <w:vAlign w:val="center"/>
          </w:tcPr>
          <w:p w14:paraId="11E2E48A" w14:textId="77777777" w:rsidR="00590615" w:rsidRDefault="00590615" w:rsidP="00280DEE">
            <w:pPr>
              <w:jc w:val="left"/>
              <w:rPr>
                <w:i/>
              </w:rPr>
            </w:pPr>
          </w:p>
          <w:p w14:paraId="48663E13" w14:textId="77777777" w:rsidR="00590615" w:rsidRDefault="00590615" w:rsidP="00280DEE">
            <w:pPr>
              <w:jc w:val="left"/>
              <w:rPr>
                <w:i/>
              </w:rPr>
            </w:pPr>
            <w:r>
              <w:rPr>
                <w:i/>
              </w:rPr>
              <w:t xml:space="preserve">For each of (1) and (2) </w:t>
            </w:r>
          </w:p>
          <w:p w14:paraId="156844BC" w14:textId="77777777" w:rsidR="00590615" w:rsidRDefault="00590615" w:rsidP="00280DEE">
            <w:pPr>
              <w:jc w:val="left"/>
              <w:rPr>
                <w:i/>
              </w:rPr>
            </w:pPr>
          </w:p>
          <w:p w14:paraId="5C218E00" w14:textId="77777777" w:rsidR="00590615" w:rsidRPr="00A53E84" w:rsidRDefault="00590615" w:rsidP="00280DEE">
            <w:pPr>
              <w:jc w:val="left"/>
              <w:rPr>
                <w:i/>
              </w:rPr>
            </w:pPr>
            <w:r w:rsidRPr="00A53E84">
              <w:rPr>
                <w:i/>
              </w:rPr>
              <w:t xml:space="preserve">Select position 39°57.000’N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0E518E90" w14:textId="77777777" w:rsidR="00590615" w:rsidRPr="00A53E84" w:rsidRDefault="00590615" w:rsidP="00280DEE">
            <w:pPr>
              <w:jc w:val="left"/>
              <w:rPr>
                <w:i/>
              </w:rPr>
            </w:pPr>
            <w:r>
              <w:rPr>
                <w:i/>
              </w:rPr>
              <w:t>1</w:t>
            </w:r>
            <w:r w:rsidRPr="00A53E84">
              <w:rPr>
                <w:i/>
              </w:rPr>
              <w:t>) View chart before route planning</w:t>
            </w:r>
            <w:r>
              <w:rPr>
                <w:i/>
              </w:rPr>
              <w:t>.</w:t>
            </w:r>
          </w:p>
          <w:p w14:paraId="69D6E7C0" w14:textId="77777777" w:rsidR="00590615" w:rsidRDefault="00590615" w:rsidP="00280DEE">
            <w:pPr>
              <w:rPr>
                <w:i/>
              </w:rPr>
            </w:pPr>
            <w:r w:rsidRPr="00A53E84">
              <w:rPr>
                <w:i/>
              </w:rPr>
              <w:t>2) Manually create a route connecting all way points between feature</w:t>
            </w:r>
            <w:r>
              <w:rPr>
                <w:i/>
              </w:rPr>
              <w:t>s</w:t>
            </w:r>
            <w:r w:rsidRPr="00A53E84">
              <w:rPr>
                <w:i/>
              </w:rPr>
              <w:t xml:space="preserve"> marked WP</w:t>
            </w:r>
            <w:r>
              <w:rPr>
                <w:i/>
              </w:rPr>
              <w:t>1</w:t>
            </w:r>
            <w:r w:rsidRPr="00A53E84">
              <w:rPr>
                <w:i/>
              </w:rPr>
              <w:t xml:space="preserve"> through WP8. Set user-specified distance for indication navigational hazards as 0.5 NM. Check ENC symbols shown in the ECDIS against the corresponding graphical plot.</w:t>
            </w:r>
          </w:p>
          <w:p w14:paraId="7485AEDA" w14:textId="77777777" w:rsidR="00590615" w:rsidRDefault="00590615" w:rsidP="00280DEE">
            <w:pPr>
              <w:rPr>
                <w:i/>
              </w:rPr>
            </w:pPr>
          </w:p>
          <w:p w14:paraId="4791D5EF" w14:textId="77777777" w:rsidR="00590615" w:rsidRPr="00EF287F" w:rsidRDefault="00590615" w:rsidP="00280DEE">
            <w:pPr>
              <w:rPr>
                <w:i/>
              </w:rPr>
            </w:pPr>
          </w:p>
        </w:tc>
      </w:tr>
      <w:tr w:rsidR="00590615" w14:paraId="2721375A" w14:textId="77777777" w:rsidTr="00357E05">
        <w:trPr>
          <w:tblHeader/>
        </w:trPr>
        <w:tc>
          <w:tcPr>
            <w:tcW w:w="9526" w:type="dxa"/>
            <w:gridSpan w:val="4"/>
            <w:shd w:val="clear" w:color="auto" w:fill="CCFFCC"/>
            <w:vAlign w:val="center"/>
          </w:tcPr>
          <w:p w14:paraId="7BD14A6D" w14:textId="77777777" w:rsidR="00590615" w:rsidRPr="004065B1" w:rsidRDefault="00590615" w:rsidP="00280DEE">
            <w:r w:rsidRPr="000A066E">
              <w:rPr>
                <w:b/>
              </w:rPr>
              <w:t>Results</w:t>
            </w:r>
          </w:p>
        </w:tc>
      </w:tr>
      <w:tr w:rsidR="00590615" w14:paraId="419C1AEC" w14:textId="77777777" w:rsidTr="00280DEE">
        <w:trPr>
          <w:tblHeader/>
        </w:trPr>
        <w:tc>
          <w:tcPr>
            <w:tcW w:w="9526" w:type="dxa"/>
            <w:gridSpan w:val="4"/>
            <w:vAlign w:val="center"/>
          </w:tcPr>
          <w:p w14:paraId="405545FF" w14:textId="77777777" w:rsidR="00590615" w:rsidRDefault="00590615" w:rsidP="00280DEE">
            <w:pPr>
              <w:jc w:val="left"/>
              <w:rPr>
                <w:rFonts w:cs="Arial"/>
                <w:i/>
                <w:iCs/>
                <w:position w:val="-1"/>
                <w:lang w:val="en-US"/>
              </w:rPr>
            </w:pPr>
          </w:p>
          <w:p w14:paraId="226B1A5C" w14:textId="77777777" w:rsidR="00590615" w:rsidRPr="00A53E84" w:rsidRDefault="00590615" w:rsidP="00280DEE">
            <w:pPr>
              <w:jc w:val="left"/>
              <w:rPr>
                <w:i/>
              </w:rPr>
            </w:pPr>
            <w:r w:rsidRPr="00A53E84">
              <w:rPr>
                <w:i/>
              </w:rPr>
              <w:t>The ENC in the ECDIS should match the corresponding graphical plot shown below.</w:t>
            </w:r>
          </w:p>
          <w:p w14:paraId="01DF0348" w14:textId="77777777" w:rsidR="00590615" w:rsidRPr="00A53E84" w:rsidRDefault="00590615" w:rsidP="00280DEE">
            <w:pPr>
              <w:jc w:val="left"/>
              <w:rPr>
                <w:i/>
              </w:rPr>
            </w:pPr>
          </w:p>
          <w:p w14:paraId="638D9C0C" w14:textId="77777777" w:rsidR="00590615" w:rsidRDefault="00590615" w:rsidP="00280DEE">
            <w:pPr>
              <w:jc w:val="left"/>
              <w:rPr>
                <w:i/>
              </w:rPr>
            </w:pPr>
            <w:r>
              <w:rPr>
                <w:i/>
              </w:rPr>
              <w:t>A</w:t>
            </w:r>
            <w:r w:rsidRPr="00A53E84">
              <w:rPr>
                <w:i/>
              </w:rPr>
              <w:t xml:space="preserve">) Situation before route planning. Chart </w:t>
            </w:r>
            <w:r>
              <w:rPr>
                <w:i/>
              </w:rPr>
              <w:t>101</w:t>
            </w:r>
            <w:r w:rsidRPr="00A53E84">
              <w:rPr>
                <w:i/>
              </w:rPr>
              <w:t>AA</w:t>
            </w:r>
            <w:r>
              <w:rPr>
                <w:i/>
              </w:rPr>
              <w:t>00</w:t>
            </w:r>
            <w:r w:rsidRPr="00A53E84">
              <w:rPr>
                <w:i/>
              </w:rPr>
              <w:t>OVRVU</w:t>
            </w:r>
            <w:r w:rsidRPr="00A53E84" w:rsidDel="00B63223">
              <w:rPr>
                <w:i/>
              </w:rPr>
              <w:t xml:space="preserve"> </w:t>
            </w:r>
            <w:r w:rsidRPr="00A53E84">
              <w:rPr>
                <w:i/>
              </w:rPr>
              <w:t>displayed as it is-</w:t>
            </w:r>
          </w:p>
          <w:p w14:paraId="4AA86FB9" w14:textId="77777777" w:rsidR="00590615" w:rsidRDefault="00590615" w:rsidP="00280DEE">
            <w:pPr>
              <w:jc w:val="left"/>
              <w:rPr>
                <w:i/>
                <w:iCs/>
                <w:position w:val="-1"/>
                <w:lang w:val="en-US"/>
              </w:rPr>
            </w:pPr>
          </w:p>
          <w:p w14:paraId="3AD2E440" w14:textId="77777777" w:rsidR="00590615" w:rsidRDefault="00590615" w:rsidP="00280DEE">
            <w:pPr>
              <w:jc w:val="left"/>
              <w:rPr>
                <w:rFonts w:cs="Arial"/>
                <w:i/>
                <w:iCs/>
                <w:position w:val="-1"/>
                <w:lang w:val="en-US"/>
              </w:rPr>
            </w:pPr>
            <w:r>
              <w:rPr>
                <w:i/>
                <w:iCs/>
                <w:position w:val="-1"/>
                <w:lang w:val="en-US"/>
              </w:rPr>
              <w:t>B) Situation before route planning. Chart AA5OVRVU displayed as it is-</w:t>
            </w:r>
          </w:p>
          <w:p w14:paraId="478B2F23" w14:textId="77777777" w:rsidR="00590615" w:rsidRPr="00A437F1" w:rsidRDefault="00590615" w:rsidP="00280DEE">
            <w:pPr>
              <w:jc w:val="left"/>
              <w:rPr>
                <w:rFonts w:cs="Arial"/>
                <w:i/>
                <w:iCs/>
                <w:position w:val="-1"/>
                <w:lang w:val="en-US"/>
              </w:rPr>
            </w:pPr>
          </w:p>
        </w:tc>
      </w:tr>
    </w:tbl>
    <w:p w14:paraId="1CC194F8" w14:textId="77777777" w:rsidR="00590615" w:rsidRDefault="00590615" w:rsidP="00590615"/>
    <w:p w14:paraId="497CC1A3" w14:textId="77777777" w:rsidR="00590615" w:rsidRDefault="00590615" w:rsidP="00590615"/>
    <w:p w14:paraId="521D785C" w14:textId="77777777" w:rsidR="00590615" w:rsidRDefault="00590615" w:rsidP="00590615"/>
    <w:p w14:paraId="4F9F3BB6" w14:textId="77777777" w:rsidR="00590615" w:rsidRDefault="00590615" w:rsidP="00590615"/>
    <w:p w14:paraId="2AC28A3D" w14:textId="77777777" w:rsidR="00590615" w:rsidRPr="007E2CFE" w:rsidRDefault="00590615" w:rsidP="00590615">
      <w:pPr>
        <w:pStyle w:val="Heading3"/>
      </w:pPr>
      <w:r>
        <w:lastRenderedPageBreak/>
        <w:t>Detection and Notification of Navigational Hazards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4"/>
        <w:gridCol w:w="2718"/>
        <w:gridCol w:w="2285"/>
        <w:gridCol w:w="2239"/>
      </w:tblGrid>
      <w:tr w:rsidR="00590615" w14:paraId="62D1C2B7" w14:textId="77777777" w:rsidTr="00357E05">
        <w:trPr>
          <w:trHeight w:val="454"/>
          <w:tblHeader/>
        </w:trPr>
        <w:tc>
          <w:tcPr>
            <w:tcW w:w="2381" w:type="dxa"/>
            <w:shd w:val="clear" w:color="auto" w:fill="CCFFCC"/>
            <w:vAlign w:val="center"/>
          </w:tcPr>
          <w:p w14:paraId="043E06D4" w14:textId="77777777" w:rsidR="00590615" w:rsidRPr="004065B1" w:rsidRDefault="00590615" w:rsidP="00280DEE">
            <w:r w:rsidRPr="000A066E">
              <w:rPr>
                <w:b/>
              </w:rPr>
              <w:t>Test Reference</w:t>
            </w:r>
          </w:p>
        </w:tc>
        <w:tc>
          <w:tcPr>
            <w:tcW w:w="2381" w:type="dxa"/>
            <w:shd w:val="clear" w:color="auto" w:fill="CCFFCC"/>
            <w:vAlign w:val="center"/>
          </w:tcPr>
          <w:p w14:paraId="5A989D20" w14:textId="77777777" w:rsidR="00590615" w:rsidRPr="004065B1" w:rsidRDefault="00590615" w:rsidP="00280DEE">
            <w:proofErr w:type="spellStart"/>
            <w:r>
              <w:t>NavigationalHazardsDFMon</w:t>
            </w:r>
            <w:proofErr w:type="spellEnd"/>
          </w:p>
        </w:tc>
        <w:tc>
          <w:tcPr>
            <w:tcW w:w="2382" w:type="dxa"/>
            <w:shd w:val="clear" w:color="auto" w:fill="CCFFCC"/>
            <w:vAlign w:val="center"/>
          </w:tcPr>
          <w:p w14:paraId="2BD0B19D" w14:textId="77777777" w:rsidR="00590615" w:rsidRPr="004065B1" w:rsidRDefault="00590615" w:rsidP="00280DEE">
            <w:r w:rsidRPr="000A066E">
              <w:rPr>
                <w:b/>
              </w:rPr>
              <w:t>IHO Reference</w:t>
            </w:r>
          </w:p>
        </w:tc>
        <w:tc>
          <w:tcPr>
            <w:tcW w:w="2382" w:type="dxa"/>
            <w:shd w:val="clear" w:color="auto" w:fill="CCFFCC"/>
            <w:vAlign w:val="center"/>
          </w:tcPr>
          <w:p w14:paraId="1C98EF9A" w14:textId="77777777" w:rsidR="00DB27A6" w:rsidRDefault="00590615" w:rsidP="00280DEE">
            <w:r>
              <w:t>(</w:t>
            </w:r>
            <w:r w:rsidRPr="00413780">
              <w:t>S-</w:t>
            </w:r>
            <w:r>
              <w:t>100</w:t>
            </w:r>
            <w:r w:rsidRPr="00413780">
              <w:t xml:space="preserve"> Part </w:t>
            </w:r>
            <w:r>
              <w:t>9</w:t>
            </w:r>
          </w:p>
          <w:p w14:paraId="57881030"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03A977A" w14:textId="71807559" w:rsidR="00590615" w:rsidRPr="004065B1" w:rsidRDefault="00590615" w:rsidP="00280DEE"/>
        </w:tc>
      </w:tr>
      <w:tr w:rsidR="00590615" w14:paraId="24A802BC" w14:textId="77777777" w:rsidTr="00357E05">
        <w:trPr>
          <w:tblHeader/>
        </w:trPr>
        <w:tc>
          <w:tcPr>
            <w:tcW w:w="9526" w:type="dxa"/>
            <w:gridSpan w:val="4"/>
            <w:shd w:val="clear" w:color="auto" w:fill="CCFFCC"/>
            <w:vAlign w:val="center"/>
          </w:tcPr>
          <w:p w14:paraId="2427C472" w14:textId="77777777" w:rsidR="00590615" w:rsidRDefault="00590615" w:rsidP="00280DEE">
            <w:r w:rsidRPr="000A066E">
              <w:rPr>
                <w:b/>
              </w:rPr>
              <w:t>Test description</w:t>
            </w:r>
          </w:p>
        </w:tc>
      </w:tr>
      <w:tr w:rsidR="00590615" w14:paraId="507D666E" w14:textId="77777777" w:rsidTr="00280DEE">
        <w:trPr>
          <w:tblHeader/>
        </w:trPr>
        <w:tc>
          <w:tcPr>
            <w:tcW w:w="9526" w:type="dxa"/>
            <w:gridSpan w:val="4"/>
            <w:vAlign w:val="center"/>
          </w:tcPr>
          <w:p w14:paraId="5C7DBE69" w14:textId="77777777" w:rsidR="00590615" w:rsidRDefault="00590615" w:rsidP="00280DEE">
            <w:pPr>
              <w:rPr>
                <w:i/>
              </w:rPr>
            </w:pPr>
          </w:p>
          <w:p w14:paraId="5EFEB35C" w14:textId="758D03B1" w:rsidR="00590615" w:rsidRPr="00A53E84" w:rsidRDefault="00590615" w:rsidP="00280DEE">
            <w:pPr>
              <w:jc w:val="left"/>
              <w:rPr>
                <w:i/>
              </w:rPr>
            </w:pPr>
            <w:r w:rsidRPr="00A53E84">
              <w:rPr>
                <w:i/>
              </w:rPr>
              <w:t xml:space="preserve">The purpose of this test is to verify by observation that ECDIS provides an appropriate indication if, continuing on its present course and speed, over a specified time or distance set by the Mariner, own ship will pass closer than a user-specified distance from any </w:t>
            </w:r>
            <w:r w:rsidR="005512DF">
              <w:rPr>
                <w:i/>
              </w:rPr>
              <w:t>feature</w:t>
            </w:r>
            <w:r w:rsidRPr="00A53E84">
              <w:rPr>
                <w:i/>
              </w:rPr>
              <w:t>s satisfying the conditions for this test (as listed in IHO S-</w:t>
            </w:r>
            <w:r>
              <w:rPr>
                <w:i/>
              </w:rPr>
              <w:t>98 XXX-XXX</w:t>
            </w:r>
            <w:r w:rsidRPr="00A53E84">
              <w:rPr>
                <w:i/>
              </w:rPr>
              <w:t xml:space="preserve"> and included in the test cell</w:t>
            </w:r>
            <w:r>
              <w:rPr>
                <w:i/>
              </w:rPr>
              <w:t>s</w:t>
            </w:r>
            <w:r w:rsidRPr="00A53E84">
              <w:rPr>
                <w:i/>
              </w:rPr>
              <w:t xml:space="preserve"> </w:t>
            </w:r>
            <w:r>
              <w:rPr>
                <w:i/>
              </w:rPr>
              <w:t>AA5NAVHZ.000 and 101AA00</w:t>
            </w:r>
            <w:r w:rsidRPr="00A53E84">
              <w:rPr>
                <w:i/>
              </w:rPr>
              <w:t>NAVHZ.000) that is shallower than the Mariner's safety contour.</w:t>
            </w:r>
          </w:p>
          <w:p w14:paraId="6C33BBDE" w14:textId="77777777" w:rsidR="00590615" w:rsidRPr="00A53E84" w:rsidRDefault="00590615" w:rsidP="00280DEE">
            <w:pPr>
              <w:jc w:val="left"/>
              <w:rPr>
                <w:i/>
              </w:rPr>
            </w:pPr>
          </w:p>
          <w:p w14:paraId="17BB1F9F" w14:textId="77777777" w:rsidR="00590615" w:rsidRDefault="00590615" w:rsidP="00280DEE">
            <w:pPr>
              <w:rPr>
                <w:i/>
              </w:rPr>
            </w:pPr>
            <w:r w:rsidRPr="00A53E84">
              <w:rPr>
                <w:i/>
              </w:rPr>
              <w:t xml:space="preserve">This test is performed by loading the </w:t>
            </w:r>
            <w:r>
              <w:rPr>
                <w:i/>
              </w:rPr>
              <w:t xml:space="preserve">exchange set </w:t>
            </w:r>
            <w:proofErr w:type="spellStart"/>
            <w:r w:rsidRPr="002E51DB">
              <w:rPr>
                <w:b/>
                <w:bCs/>
                <w:i/>
              </w:rPr>
              <w:t>NavigationalHazardsDF</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2m, 5m, 6m, 8m, 9m, 10m, 11m, 16m, 21m, 31m, 42m, 50m, 51m) and checking display against the graphical plots of test </w:t>
            </w:r>
            <w:proofErr w:type="spellStart"/>
            <w:r>
              <w:rPr>
                <w:i/>
              </w:rPr>
              <w:t>NavigationalHazardsDF</w:t>
            </w:r>
            <w:proofErr w:type="spellEnd"/>
            <w:r w:rsidRPr="00A53E84">
              <w:rPr>
                <w:i/>
              </w:rPr>
              <w:t xml:space="preserve"> (Route plan) corresponding to each set of </w:t>
            </w:r>
            <w:r>
              <w:rPr>
                <w:i/>
              </w:rPr>
              <w:t xml:space="preserve">Safety Contour </w:t>
            </w:r>
            <w:r w:rsidRPr="00A53E84">
              <w:rPr>
                <w:i/>
              </w:rPr>
              <w:t>settings.</w:t>
            </w:r>
            <w:r>
              <w:rPr>
                <w:i/>
              </w:rPr>
              <w:t>.</w:t>
            </w:r>
          </w:p>
          <w:p w14:paraId="00B8E6DD" w14:textId="77777777" w:rsidR="00590615" w:rsidRPr="0079402D" w:rsidRDefault="00590615" w:rsidP="00280DEE">
            <w:pPr>
              <w:rPr>
                <w:i/>
              </w:rPr>
            </w:pPr>
          </w:p>
        </w:tc>
      </w:tr>
      <w:tr w:rsidR="00590615" w14:paraId="2FEF8FB7" w14:textId="77777777" w:rsidTr="00357E05">
        <w:trPr>
          <w:tblHeader/>
        </w:trPr>
        <w:tc>
          <w:tcPr>
            <w:tcW w:w="9526" w:type="dxa"/>
            <w:gridSpan w:val="4"/>
            <w:shd w:val="clear" w:color="auto" w:fill="CCFFCC"/>
            <w:vAlign w:val="center"/>
          </w:tcPr>
          <w:p w14:paraId="75CF6200" w14:textId="77777777" w:rsidR="00590615" w:rsidRPr="004065B1" w:rsidRDefault="00590615" w:rsidP="00280DEE">
            <w:r w:rsidRPr="000A066E">
              <w:rPr>
                <w:b/>
              </w:rPr>
              <w:t>Setup</w:t>
            </w:r>
          </w:p>
        </w:tc>
      </w:tr>
      <w:tr w:rsidR="00590615" w14:paraId="1FBA6C1F" w14:textId="77777777" w:rsidTr="00280DEE">
        <w:trPr>
          <w:tblHeader/>
        </w:trPr>
        <w:tc>
          <w:tcPr>
            <w:tcW w:w="9526" w:type="dxa"/>
            <w:gridSpan w:val="4"/>
            <w:vAlign w:val="center"/>
          </w:tcPr>
          <w:p w14:paraId="146920BF" w14:textId="77777777" w:rsidR="00590615" w:rsidRDefault="00590615" w:rsidP="00280DEE">
            <w:r w:rsidRPr="00A53E84">
              <w:rPr>
                <w:i/>
              </w:rPr>
              <w:t xml:space="preserve">As for test </w:t>
            </w:r>
            <w:proofErr w:type="spellStart"/>
            <w:r>
              <w:rPr>
                <w:i/>
              </w:rPr>
              <w:t>NavigationalHazardsDF</w:t>
            </w:r>
            <w:proofErr w:type="spellEnd"/>
          </w:p>
          <w:p w14:paraId="2019FAE2" w14:textId="77777777" w:rsidR="00590615" w:rsidRPr="00EF287F" w:rsidRDefault="00590615" w:rsidP="00280DEE">
            <w:pPr>
              <w:jc w:val="left"/>
              <w:rPr>
                <w:i/>
              </w:rPr>
            </w:pPr>
            <w:r w:rsidRPr="00C70072">
              <w:rPr>
                <w:i/>
              </w:rPr>
              <w:t>Select all Text groups</w:t>
            </w:r>
          </w:p>
        </w:tc>
      </w:tr>
      <w:tr w:rsidR="00590615" w14:paraId="2578279D" w14:textId="77777777" w:rsidTr="00357E05">
        <w:trPr>
          <w:tblHeader/>
        </w:trPr>
        <w:tc>
          <w:tcPr>
            <w:tcW w:w="9526" w:type="dxa"/>
            <w:gridSpan w:val="4"/>
            <w:shd w:val="clear" w:color="auto" w:fill="CCFFCC"/>
            <w:vAlign w:val="center"/>
          </w:tcPr>
          <w:p w14:paraId="4DD2A7B2" w14:textId="77777777" w:rsidR="00590615" w:rsidRPr="004065B1" w:rsidRDefault="00590615" w:rsidP="00280DEE">
            <w:r w:rsidRPr="000A066E">
              <w:rPr>
                <w:b/>
              </w:rPr>
              <w:t>Action</w:t>
            </w:r>
          </w:p>
        </w:tc>
      </w:tr>
      <w:tr w:rsidR="00590615" w14:paraId="3110934F" w14:textId="77777777" w:rsidTr="00280DEE">
        <w:trPr>
          <w:tblHeader/>
        </w:trPr>
        <w:tc>
          <w:tcPr>
            <w:tcW w:w="9526" w:type="dxa"/>
            <w:gridSpan w:val="4"/>
            <w:vAlign w:val="center"/>
          </w:tcPr>
          <w:p w14:paraId="0D94849C" w14:textId="77777777" w:rsidR="00590615" w:rsidRDefault="00590615" w:rsidP="00280DEE">
            <w:pPr>
              <w:rPr>
                <w:i/>
              </w:rPr>
            </w:pPr>
          </w:p>
          <w:p w14:paraId="15B00E98" w14:textId="77777777" w:rsidR="00590615" w:rsidRDefault="00590615" w:rsidP="00280DEE">
            <w:pPr>
              <w:rPr>
                <w:i/>
              </w:rPr>
            </w:pPr>
            <w:r w:rsidRPr="00A53E84">
              <w:rPr>
                <w:i/>
              </w:rPr>
              <w:t xml:space="preserve">Check ENC symbols shown in the ECDIS for each </w:t>
            </w:r>
            <w:r>
              <w:rPr>
                <w:i/>
              </w:rPr>
              <w:t xml:space="preserve">Safety Contour </w:t>
            </w:r>
            <w:r w:rsidRPr="00A53E84">
              <w:rPr>
                <w:i/>
              </w:rPr>
              <w:t>setting against the corresponding graphical plot</w:t>
            </w:r>
          </w:p>
          <w:p w14:paraId="1E2CA05B" w14:textId="77777777" w:rsidR="00590615" w:rsidRPr="00EF287F" w:rsidRDefault="00590615" w:rsidP="00280DEE">
            <w:pPr>
              <w:rPr>
                <w:i/>
              </w:rPr>
            </w:pPr>
          </w:p>
        </w:tc>
      </w:tr>
      <w:tr w:rsidR="00590615" w14:paraId="0A1A9975" w14:textId="77777777" w:rsidTr="00357E05">
        <w:trPr>
          <w:tblHeader/>
        </w:trPr>
        <w:tc>
          <w:tcPr>
            <w:tcW w:w="9526" w:type="dxa"/>
            <w:gridSpan w:val="4"/>
            <w:shd w:val="clear" w:color="auto" w:fill="CCFFCC"/>
            <w:vAlign w:val="center"/>
          </w:tcPr>
          <w:p w14:paraId="63F005C7" w14:textId="77777777" w:rsidR="00590615" w:rsidRPr="004065B1" w:rsidRDefault="00590615" w:rsidP="00280DEE">
            <w:r w:rsidRPr="000A066E">
              <w:rPr>
                <w:b/>
              </w:rPr>
              <w:t>Results</w:t>
            </w:r>
          </w:p>
        </w:tc>
      </w:tr>
      <w:tr w:rsidR="00590615" w14:paraId="05629AF4" w14:textId="77777777" w:rsidTr="00280DEE">
        <w:trPr>
          <w:tblHeader/>
        </w:trPr>
        <w:tc>
          <w:tcPr>
            <w:tcW w:w="9526" w:type="dxa"/>
            <w:gridSpan w:val="4"/>
            <w:vAlign w:val="center"/>
          </w:tcPr>
          <w:p w14:paraId="397DE224" w14:textId="77777777" w:rsidR="00590615" w:rsidRDefault="00590615" w:rsidP="00280DEE">
            <w:pPr>
              <w:jc w:val="left"/>
              <w:rPr>
                <w:rFonts w:cs="Arial"/>
                <w:i/>
                <w:iCs/>
                <w:position w:val="-1"/>
                <w:lang w:val="en-US"/>
              </w:rPr>
            </w:pPr>
          </w:p>
          <w:p w14:paraId="2D59413E" w14:textId="77777777" w:rsidR="00590615" w:rsidRDefault="00590615" w:rsidP="00280DEE">
            <w:pPr>
              <w:jc w:val="left"/>
              <w:rPr>
                <w:rFonts w:cs="Arial"/>
                <w:i/>
                <w:iCs/>
                <w:position w:val="-1"/>
                <w:lang w:val="en-US"/>
              </w:rPr>
            </w:pPr>
            <w:r w:rsidRPr="00127CBF">
              <w:rPr>
                <w:rFonts w:cs="Arial"/>
                <w:i/>
                <w:iCs/>
                <w:position w:val="-1"/>
                <w:lang w:val="en-US"/>
              </w:rPr>
              <w:t xml:space="preserve">The ENC in the ECDIS should match the corresponding graphical plot of test </w:t>
            </w:r>
            <w:proofErr w:type="spellStart"/>
            <w:r>
              <w:rPr>
                <w:rFonts w:cs="Arial"/>
                <w:i/>
                <w:iCs/>
                <w:position w:val="-1"/>
                <w:lang w:val="en-US"/>
              </w:rPr>
              <w:t>NavigationalHazardsDF</w:t>
            </w:r>
            <w:proofErr w:type="spellEnd"/>
            <w:r w:rsidRPr="00127CBF">
              <w:rPr>
                <w:rFonts w:cs="Arial"/>
                <w:i/>
                <w:iCs/>
                <w:position w:val="-1"/>
                <w:lang w:val="en-US"/>
              </w:rPr>
              <w:t>.</w:t>
            </w:r>
          </w:p>
          <w:p w14:paraId="5428A9E9" w14:textId="77777777" w:rsidR="00590615" w:rsidRDefault="00590615" w:rsidP="00280DEE">
            <w:pPr>
              <w:jc w:val="left"/>
              <w:rPr>
                <w:rFonts w:cs="Arial"/>
                <w:i/>
                <w:iCs/>
                <w:position w:val="-1"/>
                <w:lang w:val="en-US"/>
              </w:rPr>
            </w:pPr>
          </w:p>
          <w:p w14:paraId="370B26F0" w14:textId="60F0938A" w:rsidR="00590615" w:rsidRDefault="00590615" w:rsidP="00280DEE">
            <w:pPr>
              <w:jc w:val="center"/>
              <w:rPr>
                <w:rFonts w:cs="Arial"/>
                <w:i/>
                <w:iCs/>
                <w:position w:val="-1"/>
                <w:lang w:val="en-US"/>
              </w:rPr>
            </w:pPr>
            <w:r w:rsidRPr="007944FC">
              <w:rPr>
                <w:noProof/>
                <w:lang w:eastAsia="en-GB"/>
              </w:rPr>
              <w:drawing>
                <wp:inline distT="0" distB="0" distL="0" distR="0" wp14:anchorId="4513A586" wp14:editId="1DC1E451">
                  <wp:extent cx="2845558" cy="3043983"/>
                  <wp:effectExtent l="0" t="0" r="0" b="4445"/>
                  <wp:docPr id="17" name="Picture 17" descr="C:\msdokut\STANDARDIT\IHO\ENCWG\Drafting 4.0.2 after Mar2016\New picture originals 23mar2016\5.3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sdokut\STANDARDIT\IHO\ENCWG\Drafting 4.0.2 after Mar2016\New picture originals 23mar2016\5.3 picture 1 - Alternativ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47335" cy="3045884"/>
                          </a:xfrm>
                          <a:prstGeom prst="rect">
                            <a:avLst/>
                          </a:prstGeom>
                          <a:noFill/>
                          <a:ln>
                            <a:noFill/>
                          </a:ln>
                        </pic:spPr>
                      </pic:pic>
                    </a:graphicData>
                  </a:graphic>
                </wp:inline>
              </w:drawing>
            </w:r>
          </w:p>
          <w:p w14:paraId="0858F9EA" w14:textId="4009B687" w:rsidR="009274A1" w:rsidRDefault="009274A1" w:rsidP="00280DEE">
            <w:pPr>
              <w:jc w:val="center"/>
              <w:rPr>
                <w:rFonts w:cs="Arial"/>
                <w:i/>
                <w:iCs/>
                <w:position w:val="-1"/>
                <w:lang w:val="en-US"/>
              </w:rPr>
            </w:pPr>
            <w:r>
              <w:rPr>
                <w:b/>
                <w:noProof/>
                <w:lang w:eastAsia="en-GB"/>
              </w:rPr>
              <w:t>tbd</w:t>
            </w:r>
          </w:p>
          <w:p w14:paraId="41E1901E" w14:textId="77777777" w:rsidR="00590615" w:rsidRPr="00A437F1" w:rsidRDefault="00590615" w:rsidP="00280DEE">
            <w:pPr>
              <w:jc w:val="left"/>
              <w:rPr>
                <w:rFonts w:cs="Arial"/>
                <w:i/>
                <w:iCs/>
                <w:position w:val="-1"/>
                <w:lang w:val="en-US"/>
              </w:rPr>
            </w:pPr>
          </w:p>
        </w:tc>
      </w:tr>
    </w:tbl>
    <w:p w14:paraId="32DF4421" w14:textId="77777777" w:rsidR="00590615" w:rsidRPr="0079402D" w:rsidRDefault="00590615" w:rsidP="00590615"/>
    <w:p w14:paraId="3A457663" w14:textId="77777777" w:rsidR="00590615" w:rsidRDefault="00590615" w:rsidP="00590615">
      <w:pPr>
        <w:widowControl/>
        <w:spacing w:after="160" w:line="259" w:lineRule="auto"/>
        <w:jc w:val="left"/>
        <w:rPr>
          <w:b/>
        </w:rPr>
      </w:pPr>
      <w:r>
        <w:br w:type="page"/>
      </w:r>
    </w:p>
    <w:p w14:paraId="15DB89FC" w14:textId="77777777" w:rsidR="00590615" w:rsidRPr="007E2CFE" w:rsidRDefault="00590615" w:rsidP="00590615">
      <w:pPr>
        <w:pStyle w:val="Heading3"/>
      </w:pPr>
      <w:r>
        <w:lastRenderedPageBreak/>
        <w:t>Detection and Notification of Navigational Hazards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15"/>
        <w:gridCol w:w="2962"/>
        <w:gridCol w:w="2216"/>
        <w:gridCol w:w="2133"/>
      </w:tblGrid>
      <w:tr w:rsidR="00590615" w14:paraId="1969105C" w14:textId="77777777" w:rsidTr="00357E05">
        <w:trPr>
          <w:trHeight w:val="454"/>
          <w:tblHeader/>
        </w:trPr>
        <w:tc>
          <w:tcPr>
            <w:tcW w:w="2215" w:type="dxa"/>
            <w:shd w:val="clear" w:color="auto" w:fill="CCFFCC"/>
            <w:vAlign w:val="center"/>
          </w:tcPr>
          <w:p w14:paraId="2249501B" w14:textId="77777777" w:rsidR="00590615" w:rsidRPr="004065B1" w:rsidRDefault="00590615" w:rsidP="00280DEE">
            <w:r w:rsidRPr="000A066E">
              <w:rPr>
                <w:b/>
              </w:rPr>
              <w:t>Test Reference</w:t>
            </w:r>
          </w:p>
        </w:tc>
        <w:tc>
          <w:tcPr>
            <w:tcW w:w="2962" w:type="dxa"/>
            <w:shd w:val="clear" w:color="auto" w:fill="CCFFCC"/>
            <w:vAlign w:val="center"/>
          </w:tcPr>
          <w:p w14:paraId="7192E131" w14:textId="77777777" w:rsidR="00590615" w:rsidRPr="004065B1" w:rsidRDefault="00590615" w:rsidP="00280DEE">
            <w:proofErr w:type="spellStart"/>
            <w:r>
              <w:t>NavigationalHazardsDFMonLS</w:t>
            </w:r>
            <w:proofErr w:type="spellEnd"/>
          </w:p>
        </w:tc>
        <w:tc>
          <w:tcPr>
            <w:tcW w:w="2216" w:type="dxa"/>
            <w:shd w:val="clear" w:color="auto" w:fill="CCFFCC"/>
            <w:vAlign w:val="center"/>
          </w:tcPr>
          <w:p w14:paraId="2AD5F649" w14:textId="77777777" w:rsidR="00590615" w:rsidRPr="004065B1" w:rsidRDefault="00590615" w:rsidP="00280DEE">
            <w:r w:rsidRPr="000A066E">
              <w:rPr>
                <w:b/>
              </w:rPr>
              <w:t>IHO Reference</w:t>
            </w:r>
          </w:p>
        </w:tc>
        <w:tc>
          <w:tcPr>
            <w:tcW w:w="2133" w:type="dxa"/>
            <w:shd w:val="clear" w:color="auto" w:fill="CCFFCC"/>
            <w:vAlign w:val="center"/>
          </w:tcPr>
          <w:p w14:paraId="6FEA8946" w14:textId="77777777" w:rsidR="00DB27A6" w:rsidRPr="00413780" w:rsidRDefault="00590615" w:rsidP="00280DEE">
            <w:r>
              <w:t>(</w:t>
            </w:r>
            <w:r w:rsidRPr="00413780">
              <w:t>S-</w:t>
            </w:r>
            <w:r>
              <w:t>100</w:t>
            </w:r>
            <w:r w:rsidRPr="00413780">
              <w:t xml:space="preserve"> Part </w:t>
            </w:r>
            <w:r>
              <w:t>9/</w:t>
            </w:r>
          </w:p>
          <w:p w14:paraId="61375D2F"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6D560E22" w14:textId="21942BC6" w:rsidR="00590615" w:rsidRPr="004065B1" w:rsidRDefault="00590615" w:rsidP="00280DEE"/>
        </w:tc>
      </w:tr>
      <w:tr w:rsidR="00590615" w14:paraId="59E23E6D" w14:textId="77777777" w:rsidTr="00357E05">
        <w:trPr>
          <w:tblHeader/>
        </w:trPr>
        <w:tc>
          <w:tcPr>
            <w:tcW w:w="9526" w:type="dxa"/>
            <w:gridSpan w:val="4"/>
            <w:shd w:val="clear" w:color="auto" w:fill="CCFFCC"/>
            <w:vAlign w:val="center"/>
          </w:tcPr>
          <w:p w14:paraId="6EA56360" w14:textId="77777777" w:rsidR="00590615" w:rsidRDefault="00590615" w:rsidP="00280DEE">
            <w:r w:rsidRPr="000A066E">
              <w:rPr>
                <w:b/>
              </w:rPr>
              <w:t>Test description</w:t>
            </w:r>
          </w:p>
        </w:tc>
      </w:tr>
      <w:tr w:rsidR="00590615" w14:paraId="39A01646" w14:textId="77777777" w:rsidTr="00280DEE">
        <w:trPr>
          <w:tblHeader/>
        </w:trPr>
        <w:tc>
          <w:tcPr>
            <w:tcW w:w="9526" w:type="dxa"/>
            <w:gridSpan w:val="4"/>
            <w:vAlign w:val="center"/>
          </w:tcPr>
          <w:p w14:paraId="5781D2CF" w14:textId="77777777" w:rsidR="00590615" w:rsidRDefault="00590615" w:rsidP="00280DEE">
            <w:pPr>
              <w:rPr>
                <w:i/>
              </w:rPr>
            </w:pPr>
          </w:p>
          <w:p w14:paraId="2A8128AA" w14:textId="76549D63" w:rsidR="00590615" w:rsidRDefault="00590615" w:rsidP="00280DEE">
            <w:pPr>
              <w:rPr>
                <w:i/>
              </w:rPr>
            </w:pPr>
            <w:r w:rsidRPr="00A53E84">
              <w:rPr>
                <w:i/>
              </w:rPr>
              <w:t>The purpose of this test is to verify by observation that ECDIS uses the largest scale available for detection of navigational hazards</w:t>
            </w:r>
            <w:r>
              <w:rPr>
                <w:i/>
              </w:rPr>
              <w:t xml:space="preserve"> in dual fuel mode</w:t>
            </w:r>
            <w:r w:rsidRPr="00A53E84">
              <w:rPr>
                <w:i/>
              </w:rPr>
              <w:t>.</w:t>
            </w:r>
            <w:r>
              <w:rPr>
                <w:i/>
              </w:rPr>
              <w:t xml:space="preserve"> </w:t>
            </w:r>
            <w:r w:rsidRPr="00A53E84">
              <w:rPr>
                <w:i/>
              </w:rPr>
              <w:t xml:space="preserve">This test is performed by loading the </w:t>
            </w:r>
            <w:r>
              <w:rPr>
                <w:i/>
              </w:rPr>
              <w:t xml:space="preserve">exchange sets NavigationalHazardsOverviewDF1 and </w:t>
            </w:r>
            <w:proofErr w:type="spellStart"/>
            <w:r>
              <w:rPr>
                <w:i/>
              </w:rPr>
              <w:t>NavigationalHazardsDF</w:t>
            </w:r>
            <w:proofErr w:type="spellEnd"/>
            <w:r w:rsidRPr="00A53E84">
              <w:rPr>
                <w:i/>
              </w:rPr>
              <w:t>, manually creating a route connecting all way points between feature</w:t>
            </w:r>
            <w:r w:rsidR="005512DF">
              <w:rPr>
                <w:i/>
              </w:rPr>
              <w:t>s</w:t>
            </w:r>
            <w:r w:rsidRPr="00A53E84">
              <w:rPr>
                <w:i/>
              </w:rPr>
              <w:t xml:space="preserve"> marked as WP1 through WP8 and checking </w:t>
            </w:r>
            <w:r>
              <w:rPr>
                <w:i/>
              </w:rPr>
              <w:t xml:space="preserve">the </w:t>
            </w:r>
            <w:r w:rsidRPr="00A53E84">
              <w:rPr>
                <w:i/>
              </w:rPr>
              <w:t xml:space="preserve">display against </w:t>
            </w:r>
            <w:r>
              <w:rPr>
                <w:i/>
              </w:rPr>
              <w:t>a</w:t>
            </w:r>
            <w:r w:rsidRPr="00A53E84">
              <w:rPr>
                <w:i/>
              </w:rPr>
              <w:t xml:space="preserve"> corresponding graphical plot.</w:t>
            </w:r>
          </w:p>
          <w:p w14:paraId="3801D6F4" w14:textId="77777777" w:rsidR="00590615" w:rsidRPr="0079402D" w:rsidRDefault="00590615" w:rsidP="00280DEE">
            <w:pPr>
              <w:rPr>
                <w:i/>
              </w:rPr>
            </w:pPr>
          </w:p>
        </w:tc>
      </w:tr>
      <w:tr w:rsidR="00590615" w14:paraId="4065A104" w14:textId="77777777" w:rsidTr="00357E05">
        <w:trPr>
          <w:tblHeader/>
        </w:trPr>
        <w:tc>
          <w:tcPr>
            <w:tcW w:w="9526" w:type="dxa"/>
            <w:gridSpan w:val="4"/>
            <w:shd w:val="clear" w:color="auto" w:fill="CCFFCC"/>
            <w:vAlign w:val="center"/>
          </w:tcPr>
          <w:p w14:paraId="4D8347C8" w14:textId="77777777" w:rsidR="00590615" w:rsidRPr="004065B1" w:rsidRDefault="00590615" w:rsidP="00280DEE">
            <w:r w:rsidRPr="000A066E">
              <w:rPr>
                <w:b/>
              </w:rPr>
              <w:t>Setup</w:t>
            </w:r>
          </w:p>
        </w:tc>
      </w:tr>
      <w:tr w:rsidR="00590615" w14:paraId="7356A9DB" w14:textId="77777777" w:rsidTr="00280DEE">
        <w:trPr>
          <w:tblHeader/>
        </w:trPr>
        <w:tc>
          <w:tcPr>
            <w:tcW w:w="9526" w:type="dxa"/>
            <w:gridSpan w:val="4"/>
            <w:vAlign w:val="center"/>
          </w:tcPr>
          <w:p w14:paraId="15DEFCBC" w14:textId="77777777" w:rsidR="00590615" w:rsidRDefault="00590615" w:rsidP="00280DEE">
            <w:pPr>
              <w:jc w:val="left"/>
              <w:rPr>
                <w:i/>
              </w:rPr>
            </w:pPr>
          </w:p>
          <w:p w14:paraId="26926974" w14:textId="77777777" w:rsidR="00590615" w:rsidRPr="00A53E84" w:rsidRDefault="00590615" w:rsidP="00280DEE">
            <w:pPr>
              <w:rPr>
                <w:i/>
              </w:rPr>
            </w:pPr>
            <w:r>
              <w:rPr>
                <w:i/>
              </w:rPr>
              <w:t xml:space="preserve">(A) </w:t>
            </w:r>
            <w:r w:rsidRPr="00A53E84">
              <w:rPr>
                <w:i/>
              </w:rPr>
              <w:t xml:space="preserve">Load </w:t>
            </w:r>
            <w:r>
              <w:rPr>
                <w:i/>
              </w:rPr>
              <w:t xml:space="preserve">the exchange set </w:t>
            </w:r>
            <w:proofErr w:type="spellStart"/>
            <w:r w:rsidRPr="00E012C8">
              <w:rPr>
                <w:b/>
                <w:bCs/>
                <w:i/>
              </w:rPr>
              <w:t>NavigationalHazards</w:t>
            </w:r>
            <w:r>
              <w:rPr>
                <w:b/>
                <w:bCs/>
                <w:i/>
              </w:rPr>
              <w:t>DF</w:t>
            </w:r>
            <w:proofErr w:type="spellEnd"/>
          </w:p>
          <w:p w14:paraId="59E4409C" w14:textId="77777777" w:rsidR="00590615" w:rsidRPr="00A53E84" w:rsidRDefault="00590615" w:rsidP="00280DEE">
            <w:pPr>
              <w:rPr>
                <w:i/>
              </w:rPr>
            </w:pPr>
            <w:r w:rsidRPr="00A53E84">
              <w:rPr>
                <w:i/>
              </w:rPr>
              <w:t xml:space="preserve">Load </w:t>
            </w:r>
            <w:r>
              <w:rPr>
                <w:i/>
              </w:rPr>
              <w:t xml:space="preserve">the exchange set </w:t>
            </w:r>
            <w:r w:rsidRPr="00E012C8">
              <w:rPr>
                <w:b/>
                <w:bCs/>
                <w:i/>
              </w:rPr>
              <w:t>NavigationalHazardsOverview</w:t>
            </w:r>
            <w:r>
              <w:rPr>
                <w:b/>
                <w:bCs/>
                <w:i/>
              </w:rPr>
              <w:t>DF1</w:t>
            </w:r>
          </w:p>
          <w:p w14:paraId="248F86BA" w14:textId="77777777" w:rsidR="00590615" w:rsidRPr="00E012C8" w:rsidRDefault="00590615">
            <w:pPr>
              <w:pStyle w:val="ListParagraph"/>
              <w:numPr>
                <w:ilvl w:val="0"/>
                <w:numId w:val="37"/>
              </w:numPr>
              <w:rPr>
                <w:i/>
              </w:rPr>
            </w:pPr>
            <w:r w:rsidRPr="00E012C8">
              <w:rPr>
                <w:i/>
              </w:rPr>
              <w:t>Select Display Category Other</w:t>
            </w:r>
          </w:p>
          <w:p w14:paraId="3130502F" w14:textId="77777777" w:rsidR="00590615" w:rsidRPr="00E012C8" w:rsidRDefault="00590615">
            <w:pPr>
              <w:pStyle w:val="ListParagraph"/>
              <w:numPr>
                <w:ilvl w:val="0"/>
                <w:numId w:val="37"/>
              </w:numPr>
              <w:rPr>
                <w:i/>
              </w:rPr>
            </w:pPr>
            <w:r w:rsidRPr="00E012C8">
              <w:rPr>
                <w:i/>
              </w:rPr>
              <w:t>Set the Safety Contour value to 30 m</w:t>
            </w:r>
          </w:p>
          <w:p w14:paraId="2580E0E9" w14:textId="77777777" w:rsidR="00590615" w:rsidRPr="00E012C8" w:rsidRDefault="00590615">
            <w:pPr>
              <w:pStyle w:val="ListParagraph"/>
              <w:numPr>
                <w:ilvl w:val="0"/>
                <w:numId w:val="37"/>
              </w:numPr>
              <w:rPr>
                <w:i/>
              </w:rPr>
            </w:pPr>
            <w:r w:rsidRPr="00E012C8">
              <w:rPr>
                <w:i/>
              </w:rPr>
              <w:t>Set the Safety Depth  value to 30 m</w:t>
            </w:r>
          </w:p>
          <w:p w14:paraId="5C410935" w14:textId="77777777" w:rsidR="00590615" w:rsidRPr="00E012C8" w:rsidRDefault="00590615">
            <w:pPr>
              <w:pStyle w:val="ListParagraph"/>
              <w:numPr>
                <w:ilvl w:val="0"/>
                <w:numId w:val="37"/>
              </w:numPr>
              <w:rPr>
                <w:i/>
              </w:rPr>
            </w:pPr>
            <w:r w:rsidRPr="00E012C8">
              <w:rPr>
                <w:i/>
              </w:rPr>
              <w:t xml:space="preserve">Select Symbolized Boundaries </w:t>
            </w:r>
          </w:p>
          <w:p w14:paraId="460B29CB" w14:textId="77777777" w:rsidR="00590615" w:rsidRPr="00E012C8" w:rsidRDefault="00590615">
            <w:pPr>
              <w:pStyle w:val="ListParagraph"/>
              <w:numPr>
                <w:ilvl w:val="0"/>
                <w:numId w:val="37"/>
              </w:numPr>
              <w:rPr>
                <w:i/>
              </w:rPr>
            </w:pPr>
            <w:r w:rsidRPr="00E012C8">
              <w:rPr>
                <w:i/>
              </w:rPr>
              <w:t>Select Paper chart symbols</w:t>
            </w:r>
          </w:p>
          <w:p w14:paraId="354F2E08" w14:textId="77777777" w:rsidR="00590615" w:rsidRDefault="00590615" w:rsidP="00280DEE">
            <w:pPr>
              <w:jc w:val="left"/>
              <w:rPr>
                <w:i/>
              </w:rPr>
            </w:pPr>
            <w:r w:rsidRPr="00E012C8">
              <w:rPr>
                <w:i/>
              </w:rPr>
              <w:t>Select all Text groups</w:t>
            </w:r>
          </w:p>
          <w:p w14:paraId="39A5C837" w14:textId="77777777" w:rsidR="00590615" w:rsidRDefault="00590615" w:rsidP="00280DEE">
            <w:pPr>
              <w:jc w:val="left"/>
              <w:rPr>
                <w:i/>
              </w:rPr>
            </w:pPr>
          </w:p>
          <w:p w14:paraId="27FEC19F" w14:textId="77777777" w:rsidR="00590615" w:rsidRPr="00A22C02" w:rsidRDefault="00590615" w:rsidP="00280DEE">
            <w:pPr>
              <w:jc w:val="left"/>
              <w:rPr>
                <w:b/>
                <w:bCs/>
                <w:i/>
              </w:rPr>
            </w:pPr>
            <w:r>
              <w:rPr>
                <w:i/>
              </w:rPr>
              <w:t xml:space="preserve">(B) The test should then be repeated using the exchange sets </w:t>
            </w:r>
            <w:proofErr w:type="spellStart"/>
            <w:r w:rsidRPr="00E012C8">
              <w:rPr>
                <w:b/>
                <w:bCs/>
                <w:i/>
              </w:rPr>
              <w:t>NavigationalHazards</w:t>
            </w:r>
            <w:r>
              <w:rPr>
                <w:b/>
                <w:bCs/>
                <w:i/>
              </w:rPr>
              <w:t>DF</w:t>
            </w:r>
            <w:proofErr w:type="spellEnd"/>
            <w:r>
              <w:rPr>
                <w:b/>
                <w:bCs/>
                <w:i/>
              </w:rPr>
              <w:t xml:space="preserve"> </w:t>
            </w:r>
            <w:r>
              <w:rPr>
                <w:i/>
              </w:rPr>
              <w:t xml:space="preserve">and </w:t>
            </w:r>
            <w:r w:rsidRPr="00E012C8">
              <w:rPr>
                <w:b/>
                <w:bCs/>
                <w:i/>
              </w:rPr>
              <w:t>NavigationalHazardsOverview</w:t>
            </w:r>
            <w:r>
              <w:rPr>
                <w:b/>
                <w:bCs/>
                <w:i/>
              </w:rPr>
              <w:t>DF2</w:t>
            </w:r>
          </w:p>
        </w:tc>
      </w:tr>
      <w:tr w:rsidR="00590615" w14:paraId="65408FA4" w14:textId="77777777" w:rsidTr="00357E05">
        <w:trPr>
          <w:tblHeader/>
        </w:trPr>
        <w:tc>
          <w:tcPr>
            <w:tcW w:w="9526" w:type="dxa"/>
            <w:gridSpan w:val="4"/>
            <w:shd w:val="clear" w:color="auto" w:fill="CCFFCC"/>
            <w:vAlign w:val="center"/>
          </w:tcPr>
          <w:p w14:paraId="5EBF2022" w14:textId="77777777" w:rsidR="00590615" w:rsidRPr="004065B1" w:rsidRDefault="00590615" w:rsidP="00280DEE">
            <w:r w:rsidRPr="000A066E">
              <w:rPr>
                <w:b/>
              </w:rPr>
              <w:t>Action</w:t>
            </w:r>
          </w:p>
        </w:tc>
      </w:tr>
      <w:tr w:rsidR="00590615" w14:paraId="2FE8E9FC" w14:textId="77777777" w:rsidTr="00280DEE">
        <w:trPr>
          <w:tblHeader/>
        </w:trPr>
        <w:tc>
          <w:tcPr>
            <w:tcW w:w="9526" w:type="dxa"/>
            <w:gridSpan w:val="4"/>
            <w:vAlign w:val="center"/>
          </w:tcPr>
          <w:p w14:paraId="78D377DE" w14:textId="77777777" w:rsidR="00590615" w:rsidRDefault="00590615" w:rsidP="00280DEE">
            <w:pPr>
              <w:rPr>
                <w:i/>
              </w:rPr>
            </w:pPr>
          </w:p>
          <w:p w14:paraId="63AA7210" w14:textId="77777777" w:rsidR="00590615" w:rsidRPr="007A7590" w:rsidRDefault="00590615" w:rsidP="00280DEE">
            <w:pPr>
              <w:jc w:val="left"/>
              <w:rPr>
                <w:i/>
              </w:rPr>
            </w:pPr>
            <w:r w:rsidRPr="007A7590">
              <w:rPr>
                <w:i/>
              </w:rPr>
              <w:t xml:space="preserve">Select position 39°57.000’N 104°49.000’W at </w:t>
            </w:r>
            <w:r>
              <w:rPr>
                <w:i/>
              </w:rPr>
              <w:t>the maximum display</w:t>
            </w:r>
            <w:r w:rsidRPr="007A7590">
              <w:rPr>
                <w:i/>
              </w:rPr>
              <w:t xml:space="preserve"> scale (1:350 000) of </w:t>
            </w:r>
            <w:r>
              <w:rPr>
                <w:i/>
              </w:rPr>
              <w:t>101</w:t>
            </w:r>
            <w:r w:rsidRPr="00A53E84">
              <w:rPr>
                <w:i/>
              </w:rPr>
              <w:t>AA</w:t>
            </w:r>
            <w:r>
              <w:rPr>
                <w:i/>
              </w:rPr>
              <w:t>00</w:t>
            </w:r>
            <w:r w:rsidRPr="00A53E84">
              <w:rPr>
                <w:i/>
              </w:rPr>
              <w:t>OVRVU</w:t>
            </w:r>
            <w:r>
              <w:rPr>
                <w:i/>
              </w:rPr>
              <w:t xml:space="preserve"> (or AA5OVRVU)</w:t>
            </w:r>
            <w:r w:rsidRPr="007A7590">
              <w:rPr>
                <w:i/>
              </w:rPr>
              <w:t>.</w:t>
            </w:r>
          </w:p>
          <w:p w14:paraId="1CE6B7BE" w14:textId="77777777" w:rsidR="00590615" w:rsidRDefault="00590615" w:rsidP="00280DEE">
            <w:pPr>
              <w:jc w:val="left"/>
              <w:rPr>
                <w:i/>
              </w:rPr>
            </w:pPr>
            <w:r w:rsidRPr="007A7590">
              <w:rPr>
                <w:i/>
              </w:rPr>
              <w:t xml:space="preserve">Set simulated own ship for 39°49.587’N 104°54.930’W with heading set for 10.0°  </w:t>
            </w:r>
          </w:p>
          <w:p w14:paraId="5A23A506" w14:textId="77777777" w:rsidR="00590615" w:rsidRDefault="00590615" w:rsidP="00280DEE">
            <w:pPr>
              <w:rPr>
                <w:i/>
              </w:rPr>
            </w:pPr>
            <w:r w:rsidRPr="007A7590">
              <w:rPr>
                <w:i/>
              </w:rPr>
              <w:t>Select size of own ship check area as 1.0 NM width and 8.0 NM length.</w:t>
            </w:r>
          </w:p>
          <w:p w14:paraId="247ECF71" w14:textId="77777777" w:rsidR="00590615" w:rsidRPr="00EF287F" w:rsidRDefault="00590615" w:rsidP="00280DEE">
            <w:pPr>
              <w:rPr>
                <w:i/>
              </w:rPr>
            </w:pPr>
          </w:p>
        </w:tc>
      </w:tr>
      <w:tr w:rsidR="00590615" w14:paraId="6518CB05" w14:textId="77777777" w:rsidTr="00357E05">
        <w:trPr>
          <w:tblHeader/>
        </w:trPr>
        <w:tc>
          <w:tcPr>
            <w:tcW w:w="9526" w:type="dxa"/>
            <w:gridSpan w:val="4"/>
            <w:shd w:val="clear" w:color="auto" w:fill="CCFFCC"/>
            <w:vAlign w:val="center"/>
          </w:tcPr>
          <w:p w14:paraId="15652A69" w14:textId="77777777" w:rsidR="00590615" w:rsidRPr="004065B1" w:rsidRDefault="00590615" w:rsidP="00280DEE">
            <w:r w:rsidRPr="000A066E">
              <w:rPr>
                <w:b/>
              </w:rPr>
              <w:t>Results</w:t>
            </w:r>
          </w:p>
        </w:tc>
      </w:tr>
      <w:tr w:rsidR="00590615" w14:paraId="19399EA7" w14:textId="77777777" w:rsidTr="00280DEE">
        <w:trPr>
          <w:tblHeader/>
        </w:trPr>
        <w:tc>
          <w:tcPr>
            <w:tcW w:w="9526" w:type="dxa"/>
            <w:gridSpan w:val="4"/>
            <w:vAlign w:val="center"/>
          </w:tcPr>
          <w:p w14:paraId="03316699" w14:textId="77777777" w:rsidR="00590615" w:rsidRPr="00A437F1" w:rsidRDefault="00590615" w:rsidP="00280DEE">
            <w:pPr>
              <w:jc w:val="left"/>
              <w:rPr>
                <w:rFonts w:cs="Arial"/>
                <w:i/>
                <w:iCs/>
                <w:position w:val="-1"/>
                <w:lang w:val="en-US"/>
              </w:rPr>
            </w:pPr>
            <w:r w:rsidRPr="007A7590">
              <w:rPr>
                <w:i/>
              </w:rPr>
              <w:t>The ENC in the ECDIS should match the corresponding graphical plot</w:t>
            </w:r>
            <w:r>
              <w:rPr>
                <w:i/>
              </w:rPr>
              <w:t>s</w:t>
            </w:r>
            <w:r w:rsidRPr="007A7590">
              <w:rPr>
                <w:i/>
              </w:rPr>
              <w:t xml:space="preserve"> shown below</w:t>
            </w:r>
            <w:r>
              <w:rPr>
                <w:i/>
              </w:rPr>
              <w:t xml:space="preserve"> (A)</w:t>
            </w:r>
            <w:r w:rsidRPr="007A7590">
              <w:rPr>
                <w:i/>
              </w:rPr>
              <w:t>.</w:t>
            </w:r>
          </w:p>
        </w:tc>
      </w:tr>
      <w:tr w:rsidR="00590615" w14:paraId="4B519399" w14:textId="77777777" w:rsidTr="00280DEE">
        <w:trPr>
          <w:tblHeader/>
        </w:trPr>
        <w:tc>
          <w:tcPr>
            <w:tcW w:w="9526" w:type="dxa"/>
            <w:gridSpan w:val="4"/>
            <w:vAlign w:val="center"/>
          </w:tcPr>
          <w:p w14:paraId="525C5E9F" w14:textId="77777777" w:rsidR="00590615" w:rsidRDefault="00590615" w:rsidP="00280DEE">
            <w:pPr>
              <w:jc w:val="left"/>
              <w:rPr>
                <w:i/>
              </w:rPr>
            </w:pPr>
            <w:r w:rsidRPr="007944FC">
              <w:rPr>
                <w:noProof/>
                <w:lang w:eastAsia="en-GB"/>
              </w:rPr>
              <w:drawing>
                <wp:inline distT="0" distB="0" distL="0" distR="0" wp14:anchorId="3260BAB6" wp14:editId="43E7B64D">
                  <wp:extent cx="5742196" cy="2587673"/>
                  <wp:effectExtent l="0" t="0" r="0" b="3175"/>
                  <wp:docPr id="22" name="Picture 22" descr="C:\msdokut\STANDARDIT\IHO\ENCWG\Drafting 4.0.2 after Mar2016\New picture originals 23mar2016\5.4 picture 1 - Altern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sdokut\STANDARDIT\IHO\ENCWG\Drafting 4.0.2 after Mar2016\New picture originals 23mar2016\5.4 picture 1 - Alternativ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42196" cy="2587673"/>
                          </a:xfrm>
                          <a:prstGeom prst="rect">
                            <a:avLst/>
                          </a:prstGeom>
                          <a:noFill/>
                          <a:ln>
                            <a:noFill/>
                          </a:ln>
                        </pic:spPr>
                      </pic:pic>
                    </a:graphicData>
                  </a:graphic>
                </wp:inline>
              </w:drawing>
            </w:r>
          </w:p>
          <w:p w14:paraId="52882072" w14:textId="4F28D3F6" w:rsidR="009274A1" w:rsidRPr="007A7590" w:rsidRDefault="009274A1" w:rsidP="00280DEE">
            <w:pPr>
              <w:jc w:val="left"/>
              <w:rPr>
                <w:i/>
              </w:rPr>
            </w:pPr>
            <w:r>
              <w:rPr>
                <w:b/>
                <w:noProof/>
                <w:lang w:eastAsia="en-GB"/>
              </w:rPr>
              <w:t>tbd</w:t>
            </w:r>
          </w:p>
        </w:tc>
      </w:tr>
    </w:tbl>
    <w:p w14:paraId="13983ACA" w14:textId="77777777" w:rsidR="00590615" w:rsidRPr="00937544" w:rsidRDefault="00590615" w:rsidP="00590615"/>
    <w:p w14:paraId="52140191" w14:textId="77777777" w:rsidR="00590615" w:rsidRDefault="00590615" w:rsidP="00590615">
      <w:pPr>
        <w:widowControl/>
        <w:spacing w:after="160" w:line="259" w:lineRule="auto"/>
        <w:jc w:val="left"/>
        <w:rPr>
          <w:b/>
        </w:rPr>
      </w:pPr>
      <w:r>
        <w:lastRenderedPageBreak/>
        <w:br w:type="page"/>
      </w:r>
    </w:p>
    <w:p w14:paraId="648CFBA1" w14:textId="77777777" w:rsidR="00590615" w:rsidRDefault="00590615" w:rsidP="00590615">
      <w:pPr>
        <w:pStyle w:val="Heading2"/>
      </w:pPr>
      <w:bookmarkStart w:id="1406" w:name="_Toc152748625"/>
      <w:r>
        <w:lastRenderedPageBreak/>
        <w:t>Detection of Areas for which Special Conditions Exist</w:t>
      </w:r>
      <w:bookmarkEnd w:id="1406"/>
    </w:p>
    <w:p w14:paraId="0F9E352B" w14:textId="77777777" w:rsidR="00590615" w:rsidRPr="007E2CFE" w:rsidRDefault="00590615" w:rsidP="00590615">
      <w:pPr>
        <w:pStyle w:val="Heading3"/>
      </w:pPr>
      <w:r>
        <w:t>Detection and Notification of Areas for which special conditions exist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66"/>
        <w:gridCol w:w="2963"/>
        <w:gridCol w:w="2366"/>
        <w:gridCol w:w="1984"/>
      </w:tblGrid>
      <w:tr w:rsidR="00590615" w14:paraId="135732FE" w14:textId="77777777" w:rsidTr="00357E05">
        <w:trPr>
          <w:trHeight w:val="454"/>
          <w:tblHeader/>
        </w:trPr>
        <w:tc>
          <w:tcPr>
            <w:tcW w:w="2381" w:type="dxa"/>
            <w:shd w:val="clear" w:color="auto" w:fill="CCFFCC"/>
            <w:vAlign w:val="center"/>
          </w:tcPr>
          <w:p w14:paraId="436A78C1" w14:textId="77777777" w:rsidR="00590615" w:rsidRPr="004065B1" w:rsidRDefault="00590615" w:rsidP="00280DEE">
            <w:r w:rsidRPr="000A066E">
              <w:rPr>
                <w:b/>
              </w:rPr>
              <w:t>Test Reference</w:t>
            </w:r>
          </w:p>
        </w:tc>
        <w:tc>
          <w:tcPr>
            <w:tcW w:w="2381" w:type="dxa"/>
            <w:shd w:val="clear" w:color="auto" w:fill="CCFFCC"/>
            <w:vAlign w:val="center"/>
          </w:tcPr>
          <w:p w14:paraId="66A75E8D" w14:textId="77777777" w:rsidR="00590615" w:rsidRPr="004065B1" w:rsidRDefault="00590615" w:rsidP="00280DEE">
            <w:proofErr w:type="spellStart"/>
            <w:r>
              <w:t>SpecialConditionsDF</w:t>
            </w:r>
            <w:proofErr w:type="spellEnd"/>
          </w:p>
        </w:tc>
        <w:tc>
          <w:tcPr>
            <w:tcW w:w="2382" w:type="dxa"/>
            <w:shd w:val="clear" w:color="auto" w:fill="CCFFCC"/>
            <w:vAlign w:val="center"/>
          </w:tcPr>
          <w:p w14:paraId="3DE32A47" w14:textId="77777777" w:rsidR="00590615" w:rsidRPr="004065B1" w:rsidRDefault="00590615" w:rsidP="00280DEE">
            <w:r w:rsidRPr="000A066E">
              <w:rPr>
                <w:b/>
              </w:rPr>
              <w:t>IHO Reference</w:t>
            </w:r>
          </w:p>
        </w:tc>
        <w:tc>
          <w:tcPr>
            <w:tcW w:w="2382" w:type="dxa"/>
            <w:shd w:val="clear" w:color="auto" w:fill="CCFFCC"/>
            <w:vAlign w:val="center"/>
          </w:tcPr>
          <w:p w14:paraId="10A533A5" w14:textId="77777777" w:rsidR="00DB27A6" w:rsidRPr="00413780" w:rsidRDefault="00590615" w:rsidP="00280DEE">
            <w:r>
              <w:t>(</w:t>
            </w:r>
            <w:r w:rsidRPr="00413780">
              <w:t>S-</w:t>
            </w:r>
            <w:r>
              <w:t>100</w:t>
            </w:r>
            <w:r w:rsidRPr="00413780">
              <w:t xml:space="preserve"> Part </w:t>
            </w:r>
            <w:r>
              <w:t>9/</w:t>
            </w:r>
          </w:p>
          <w:p w14:paraId="3D229835" w14:textId="77777777" w:rsidR="00DB27A6" w:rsidRDefault="00DB27A6" w:rsidP="00DB27A6">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4ED9C494" w14:textId="538A6CDC" w:rsidR="00590615" w:rsidRPr="004065B1" w:rsidRDefault="00590615" w:rsidP="00280DEE"/>
        </w:tc>
      </w:tr>
      <w:tr w:rsidR="00590615" w14:paraId="62573725" w14:textId="77777777" w:rsidTr="00357E05">
        <w:trPr>
          <w:tblHeader/>
        </w:trPr>
        <w:tc>
          <w:tcPr>
            <w:tcW w:w="9526" w:type="dxa"/>
            <w:gridSpan w:val="4"/>
            <w:shd w:val="clear" w:color="auto" w:fill="CCFFCC"/>
            <w:vAlign w:val="center"/>
          </w:tcPr>
          <w:p w14:paraId="134BE9DB" w14:textId="77777777" w:rsidR="00590615" w:rsidRDefault="00590615" w:rsidP="00280DEE">
            <w:r w:rsidRPr="000A066E">
              <w:rPr>
                <w:b/>
              </w:rPr>
              <w:t>Test description</w:t>
            </w:r>
          </w:p>
        </w:tc>
      </w:tr>
      <w:tr w:rsidR="00590615" w14:paraId="43F237F7" w14:textId="77777777" w:rsidTr="00280DEE">
        <w:trPr>
          <w:tblHeader/>
        </w:trPr>
        <w:tc>
          <w:tcPr>
            <w:tcW w:w="9526" w:type="dxa"/>
            <w:gridSpan w:val="4"/>
            <w:vAlign w:val="center"/>
          </w:tcPr>
          <w:p w14:paraId="46EB764F" w14:textId="77777777" w:rsidR="00590615" w:rsidRDefault="00590615" w:rsidP="00280DEE">
            <w:pPr>
              <w:rPr>
                <w:i/>
              </w:rPr>
            </w:pPr>
          </w:p>
          <w:p w14:paraId="522695CE" w14:textId="31E8CE7F" w:rsidR="00590615" w:rsidRPr="00A53E84" w:rsidRDefault="00590615" w:rsidP="00280DEE">
            <w:pPr>
              <w:jc w:val="left"/>
              <w:rPr>
                <w:i/>
              </w:rPr>
            </w:pPr>
            <w:r w:rsidRPr="00A53E84">
              <w:rPr>
                <w:i/>
              </w:rPr>
              <w:t>The purpose of this test is to verify by observation that ECDIS provides an appropriate indication when the Mariner plans a route closer than a user-specified distance from the boundary of a prohibited area or a geographic area for which special conditions exist</w:t>
            </w:r>
            <w:r>
              <w:rPr>
                <w:i/>
              </w:rPr>
              <w:t xml:space="preserve"> whilst operating in Dual Fuel mode</w:t>
            </w:r>
            <w:r w:rsidRPr="00A53E84">
              <w:rPr>
                <w:i/>
              </w:rPr>
              <w:t xml:space="preserve">. The </w:t>
            </w:r>
            <w:r w:rsidR="005512DF">
              <w:rPr>
                <w:i/>
              </w:rPr>
              <w:t>feature</w:t>
            </w:r>
            <w:r w:rsidRPr="00A53E84">
              <w:rPr>
                <w:i/>
              </w:rPr>
              <w:t xml:space="preserve">s satisfying the conditions for this test are listed in </w:t>
            </w:r>
            <w:r w:rsidR="00F4234F">
              <w:rPr>
                <w:i/>
              </w:rPr>
              <w:t>the alerts and indications catalogue within the S-101 Portrayal Catalogue</w:t>
            </w:r>
            <w:r w:rsidRPr="00A53E84">
              <w:rPr>
                <w:i/>
              </w:rPr>
              <w:t xml:space="preserve"> and are included in the test cell</w:t>
            </w:r>
            <w:r>
              <w:rPr>
                <w:i/>
              </w:rPr>
              <w:t>s</w:t>
            </w:r>
            <w:r w:rsidRPr="00A53E84">
              <w:rPr>
                <w:i/>
              </w:rPr>
              <w:t xml:space="preserve"> </w:t>
            </w:r>
            <w:r>
              <w:rPr>
                <w:i/>
              </w:rPr>
              <w:t>AA5ARSPC.000 and 101AA00</w:t>
            </w:r>
            <w:r w:rsidRPr="00A53E84">
              <w:rPr>
                <w:i/>
              </w:rPr>
              <w:t>ARSPC.000.</w:t>
            </w:r>
          </w:p>
          <w:p w14:paraId="2D4DE943" w14:textId="77777777" w:rsidR="00590615" w:rsidRPr="00A53E84" w:rsidRDefault="00590615" w:rsidP="00280DEE">
            <w:pPr>
              <w:jc w:val="left"/>
              <w:rPr>
                <w:i/>
              </w:rPr>
            </w:pPr>
          </w:p>
          <w:p w14:paraId="20FA789F" w14:textId="4B46AF3F" w:rsidR="00590615" w:rsidRPr="0079402D" w:rsidRDefault="00590615" w:rsidP="00280DEE">
            <w:pPr>
              <w:rPr>
                <w:i/>
              </w:rPr>
            </w:pPr>
            <w:r w:rsidRPr="00A53E84">
              <w:rPr>
                <w:i/>
              </w:rPr>
              <w:t xml:space="preserve">This test is performed by loading the </w:t>
            </w:r>
            <w:r>
              <w:rPr>
                <w:i/>
              </w:rPr>
              <w:t xml:space="preserve">exchange set </w:t>
            </w:r>
            <w:proofErr w:type="spellStart"/>
            <w:r w:rsidRPr="008B753D">
              <w:rPr>
                <w:b/>
                <w:bCs/>
                <w:i/>
              </w:rPr>
              <w:t>Sp</w:t>
            </w:r>
            <w:r w:rsidR="00F4234F">
              <w:rPr>
                <w:b/>
                <w:bCs/>
                <w:i/>
              </w:rPr>
              <w:t>e</w:t>
            </w:r>
            <w:r w:rsidRPr="008B753D">
              <w:rPr>
                <w:b/>
                <w:bCs/>
                <w:i/>
              </w:rPr>
              <w:t>cialConditionsDF</w:t>
            </w:r>
            <w:proofErr w:type="spellEnd"/>
            <w:r w:rsidRPr="00A53E84">
              <w:rPr>
                <w:i/>
              </w:rPr>
              <w:t>, manually creating a route connecting all waypoints between feature</w:t>
            </w:r>
            <w:r>
              <w:rPr>
                <w:i/>
              </w:rPr>
              <w:t xml:space="preserve">s </w:t>
            </w:r>
            <w:r w:rsidRPr="00A53E84">
              <w:rPr>
                <w:i/>
              </w:rPr>
              <w:t xml:space="preserve">marked as WP1 through WP4 and checking </w:t>
            </w:r>
            <w:r>
              <w:rPr>
                <w:i/>
              </w:rPr>
              <w:t xml:space="preserve">the </w:t>
            </w:r>
            <w:r w:rsidRPr="00A53E84">
              <w:rPr>
                <w:i/>
              </w:rPr>
              <w:t>display against the corresponding graphical plot</w:t>
            </w:r>
          </w:p>
        </w:tc>
      </w:tr>
      <w:tr w:rsidR="00590615" w14:paraId="16469CB1" w14:textId="77777777" w:rsidTr="00357E05">
        <w:trPr>
          <w:tblHeader/>
        </w:trPr>
        <w:tc>
          <w:tcPr>
            <w:tcW w:w="9526" w:type="dxa"/>
            <w:gridSpan w:val="4"/>
            <w:shd w:val="clear" w:color="auto" w:fill="CCFFCC"/>
            <w:vAlign w:val="center"/>
          </w:tcPr>
          <w:p w14:paraId="3E59CE28" w14:textId="77777777" w:rsidR="00590615" w:rsidRPr="004065B1" w:rsidRDefault="00590615" w:rsidP="00280DEE">
            <w:r w:rsidRPr="000A066E">
              <w:rPr>
                <w:b/>
              </w:rPr>
              <w:t>Setup</w:t>
            </w:r>
          </w:p>
        </w:tc>
      </w:tr>
      <w:tr w:rsidR="00590615" w14:paraId="6536EF5A" w14:textId="77777777" w:rsidTr="00280DEE">
        <w:trPr>
          <w:tblHeader/>
        </w:trPr>
        <w:tc>
          <w:tcPr>
            <w:tcW w:w="9526" w:type="dxa"/>
            <w:gridSpan w:val="4"/>
            <w:vAlign w:val="center"/>
          </w:tcPr>
          <w:p w14:paraId="2DF5E2B5" w14:textId="77777777" w:rsidR="00590615" w:rsidRPr="00A53E84" w:rsidRDefault="00590615" w:rsidP="00280DEE">
            <w:pPr>
              <w:rPr>
                <w:i/>
              </w:rPr>
            </w:pPr>
            <w:r w:rsidRPr="00A53E84">
              <w:rPr>
                <w:i/>
              </w:rPr>
              <w:t xml:space="preserve">Load </w:t>
            </w:r>
            <w:r>
              <w:rPr>
                <w:i/>
              </w:rPr>
              <w:t xml:space="preserve">the exchange set </w:t>
            </w:r>
            <w:proofErr w:type="spellStart"/>
            <w:r w:rsidRPr="00E012C8">
              <w:rPr>
                <w:b/>
                <w:bCs/>
                <w:i/>
              </w:rPr>
              <w:t>SpecialConditions</w:t>
            </w:r>
            <w:r>
              <w:rPr>
                <w:b/>
                <w:bCs/>
                <w:i/>
              </w:rPr>
              <w:t>DF</w:t>
            </w:r>
            <w:proofErr w:type="spellEnd"/>
          </w:p>
          <w:p w14:paraId="4D06FA44" w14:textId="77777777" w:rsidR="00590615" w:rsidRPr="00E012C8" w:rsidRDefault="00590615">
            <w:pPr>
              <w:pStyle w:val="ListParagraph"/>
              <w:numPr>
                <w:ilvl w:val="0"/>
                <w:numId w:val="38"/>
              </w:numPr>
              <w:rPr>
                <w:i/>
              </w:rPr>
            </w:pPr>
            <w:r w:rsidRPr="00E012C8">
              <w:rPr>
                <w:i/>
              </w:rPr>
              <w:t>Select Display Category Other</w:t>
            </w:r>
          </w:p>
          <w:p w14:paraId="1FBBEB9B" w14:textId="77777777" w:rsidR="00590615" w:rsidRPr="00E012C8" w:rsidRDefault="00590615">
            <w:pPr>
              <w:pStyle w:val="ListParagraph"/>
              <w:numPr>
                <w:ilvl w:val="0"/>
                <w:numId w:val="38"/>
              </w:numPr>
              <w:rPr>
                <w:i/>
              </w:rPr>
            </w:pPr>
            <w:r w:rsidRPr="00E012C8">
              <w:rPr>
                <w:i/>
              </w:rPr>
              <w:t>Set the Safety Contour value to 0 m</w:t>
            </w:r>
          </w:p>
          <w:p w14:paraId="074A582D" w14:textId="77777777" w:rsidR="00590615" w:rsidRPr="00E012C8" w:rsidRDefault="00590615">
            <w:pPr>
              <w:pStyle w:val="ListParagraph"/>
              <w:numPr>
                <w:ilvl w:val="0"/>
                <w:numId w:val="38"/>
              </w:numPr>
              <w:rPr>
                <w:i/>
              </w:rPr>
            </w:pPr>
            <w:r w:rsidRPr="00E012C8">
              <w:rPr>
                <w:i/>
              </w:rPr>
              <w:t>Set the Safety Depth  value to 30 m</w:t>
            </w:r>
          </w:p>
          <w:p w14:paraId="4A257909" w14:textId="77777777" w:rsidR="00590615" w:rsidRPr="00E012C8" w:rsidRDefault="00590615">
            <w:pPr>
              <w:pStyle w:val="ListParagraph"/>
              <w:numPr>
                <w:ilvl w:val="0"/>
                <w:numId w:val="38"/>
              </w:numPr>
              <w:rPr>
                <w:i/>
              </w:rPr>
            </w:pPr>
            <w:r w:rsidRPr="00E012C8">
              <w:rPr>
                <w:i/>
              </w:rPr>
              <w:t xml:space="preserve">Select Symbolized Boundaries </w:t>
            </w:r>
          </w:p>
          <w:p w14:paraId="1AA11B13" w14:textId="77777777" w:rsidR="00590615" w:rsidRPr="00E012C8" w:rsidRDefault="00590615">
            <w:pPr>
              <w:pStyle w:val="ListParagraph"/>
              <w:numPr>
                <w:ilvl w:val="0"/>
                <w:numId w:val="38"/>
              </w:numPr>
              <w:rPr>
                <w:i/>
              </w:rPr>
            </w:pPr>
            <w:r w:rsidRPr="00E012C8">
              <w:rPr>
                <w:i/>
              </w:rPr>
              <w:t xml:space="preserve">Select Paper chart symbols </w:t>
            </w:r>
          </w:p>
          <w:p w14:paraId="31986259" w14:textId="39D5D3EC" w:rsidR="00590615" w:rsidRPr="00E012C8" w:rsidRDefault="00590615">
            <w:pPr>
              <w:pStyle w:val="ListParagraph"/>
              <w:numPr>
                <w:ilvl w:val="0"/>
                <w:numId w:val="38"/>
              </w:numPr>
              <w:rPr>
                <w:i/>
              </w:rPr>
            </w:pPr>
            <w:r w:rsidRPr="00E012C8">
              <w:rPr>
                <w:i/>
              </w:rPr>
              <w:t>Manually create a route connecting all way points between feature</w:t>
            </w:r>
            <w:r w:rsidR="005512DF">
              <w:rPr>
                <w:i/>
              </w:rPr>
              <w:t>s</w:t>
            </w:r>
            <w:r w:rsidRPr="00E012C8">
              <w:rPr>
                <w:i/>
              </w:rPr>
              <w:t xml:space="preserve"> marked WP1 through WP4</w:t>
            </w:r>
          </w:p>
          <w:p w14:paraId="3E01BDE2" w14:textId="77777777" w:rsidR="00590615" w:rsidRDefault="00590615" w:rsidP="00280DEE">
            <w:pPr>
              <w:jc w:val="left"/>
              <w:rPr>
                <w:i/>
              </w:rPr>
            </w:pPr>
            <w:r w:rsidRPr="00E012C8">
              <w:rPr>
                <w:i/>
              </w:rPr>
              <w:t>Set user-specified distance for indication of areas with special condition as 0.1 NM</w:t>
            </w:r>
          </w:p>
          <w:p w14:paraId="63DE60DD" w14:textId="77777777" w:rsidR="00590615" w:rsidRPr="00EF287F" w:rsidRDefault="00590615" w:rsidP="00280DEE">
            <w:pPr>
              <w:jc w:val="left"/>
              <w:rPr>
                <w:i/>
              </w:rPr>
            </w:pPr>
          </w:p>
        </w:tc>
      </w:tr>
      <w:tr w:rsidR="00590615" w14:paraId="3498181B" w14:textId="77777777" w:rsidTr="00357E05">
        <w:trPr>
          <w:tblHeader/>
        </w:trPr>
        <w:tc>
          <w:tcPr>
            <w:tcW w:w="9526" w:type="dxa"/>
            <w:gridSpan w:val="4"/>
            <w:shd w:val="clear" w:color="auto" w:fill="CCFFCC"/>
            <w:vAlign w:val="center"/>
          </w:tcPr>
          <w:p w14:paraId="07892D36" w14:textId="77777777" w:rsidR="00590615" w:rsidRPr="004065B1" w:rsidRDefault="00590615" w:rsidP="00280DEE">
            <w:r w:rsidRPr="000A066E">
              <w:rPr>
                <w:b/>
              </w:rPr>
              <w:t>Action</w:t>
            </w:r>
          </w:p>
        </w:tc>
      </w:tr>
      <w:tr w:rsidR="00590615" w14:paraId="6DD46D36" w14:textId="77777777" w:rsidTr="00280DEE">
        <w:trPr>
          <w:tblHeader/>
        </w:trPr>
        <w:tc>
          <w:tcPr>
            <w:tcW w:w="9526" w:type="dxa"/>
            <w:gridSpan w:val="4"/>
            <w:vAlign w:val="center"/>
          </w:tcPr>
          <w:p w14:paraId="49E19315" w14:textId="77777777" w:rsidR="00590615" w:rsidRPr="00EF287F" w:rsidRDefault="00590615" w:rsidP="00280DEE">
            <w:pPr>
              <w:rPr>
                <w:i/>
              </w:rPr>
            </w:pPr>
            <w:r w:rsidRPr="00A53E84">
              <w:rPr>
                <w:i/>
              </w:rPr>
              <w:t>Check ENC symbols shown in the ECDIS against the corresponding graphical plot. selecting one by one each special condition for the test</w:t>
            </w:r>
          </w:p>
        </w:tc>
      </w:tr>
      <w:tr w:rsidR="00590615" w14:paraId="7188D340" w14:textId="77777777" w:rsidTr="00357E05">
        <w:trPr>
          <w:tblHeader/>
        </w:trPr>
        <w:tc>
          <w:tcPr>
            <w:tcW w:w="9526" w:type="dxa"/>
            <w:gridSpan w:val="4"/>
            <w:shd w:val="clear" w:color="auto" w:fill="CCFFCC"/>
            <w:vAlign w:val="center"/>
          </w:tcPr>
          <w:p w14:paraId="096E8FA1" w14:textId="77777777" w:rsidR="00590615" w:rsidRPr="004065B1" w:rsidRDefault="00590615" w:rsidP="00280DEE">
            <w:r w:rsidRPr="000A066E">
              <w:rPr>
                <w:b/>
              </w:rPr>
              <w:t>Results</w:t>
            </w:r>
          </w:p>
        </w:tc>
      </w:tr>
      <w:tr w:rsidR="00590615" w14:paraId="17C8376C" w14:textId="77777777" w:rsidTr="00280DEE">
        <w:trPr>
          <w:tblHeader/>
        </w:trPr>
        <w:tc>
          <w:tcPr>
            <w:tcW w:w="9526" w:type="dxa"/>
            <w:gridSpan w:val="4"/>
            <w:vAlign w:val="center"/>
          </w:tcPr>
          <w:p w14:paraId="291D2E32" w14:textId="77777777" w:rsidR="00590615" w:rsidRPr="00A53E84" w:rsidRDefault="00590615" w:rsidP="00280DEE">
            <w:pPr>
              <w:jc w:val="left"/>
              <w:rPr>
                <w:i/>
              </w:rPr>
            </w:pPr>
            <w:r w:rsidRPr="00A53E84">
              <w:rPr>
                <w:i/>
              </w:rPr>
              <w:t>The ENC in the ECDIS should match the corresponding graphical plot shown below.</w:t>
            </w:r>
          </w:p>
          <w:p w14:paraId="5F81F606" w14:textId="77777777" w:rsidR="00590615" w:rsidRPr="00514509" w:rsidRDefault="00590615" w:rsidP="00280DEE">
            <w:pPr>
              <w:pStyle w:val="Heading1"/>
              <w:numPr>
                <w:ilvl w:val="0"/>
                <w:numId w:val="0"/>
              </w:numPr>
              <w:rPr>
                <w:rFonts w:cs="Arial"/>
              </w:rPr>
            </w:pPr>
          </w:p>
        </w:tc>
      </w:tr>
      <w:tr w:rsidR="00590615" w14:paraId="461708BC" w14:textId="77777777" w:rsidTr="00280DEE">
        <w:trPr>
          <w:tblHeader/>
        </w:trPr>
        <w:tc>
          <w:tcPr>
            <w:tcW w:w="9526" w:type="dxa"/>
            <w:gridSpan w:val="4"/>
            <w:vAlign w:val="center"/>
          </w:tcPr>
          <w:p w14:paraId="7702EBA5" w14:textId="77777777" w:rsidR="00590615" w:rsidRPr="00A53E84" w:rsidRDefault="00590615" w:rsidP="00280DEE">
            <w:pPr>
              <w:jc w:val="left"/>
              <w:rPr>
                <w:i/>
              </w:rPr>
            </w:pPr>
            <w:r w:rsidRPr="00B47E63">
              <w:rPr>
                <w:noProof/>
                <w:lang w:eastAsia="en-GB"/>
              </w:rPr>
              <w:drawing>
                <wp:inline distT="0" distB="0" distL="0" distR="0" wp14:anchorId="2B498E2D" wp14:editId="3FE024E5">
                  <wp:extent cx="6009376" cy="1025293"/>
                  <wp:effectExtent l="0" t="0" r="0" b="3810"/>
                  <wp:docPr id="23" name="Picture 23" descr="C:\msdokut\STANDARDIT\IHO\ENCWG\Drafting 4.0.2 after Mar2016\New picture originals 23mar2016\6.1 picture 1 - Traffic separation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sdokut\STANDARDIT\IHO\ENCWG\Drafting 4.0.2 after Mar2016\New picture originals 23mar2016\6.1 picture 1 - Traffic separation zon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33416" cy="1029395"/>
                          </a:xfrm>
                          <a:prstGeom prst="rect">
                            <a:avLst/>
                          </a:prstGeom>
                          <a:noFill/>
                          <a:ln>
                            <a:noFill/>
                          </a:ln>
                        </pic:spPr>
                      </pic:pic>
                    </a:graphicData>
                  </a:graphic>
                </wp:inline>
              </w:drawing>
            </w:r>
          </w:p>
        </w:tc>
      </w:tr>
      <w:tr w:rsidR="00590615" w14:paraId="637C0511" w14:textId="77777777" w:rsidTr="00280DEE">
        <w:trPr>
          <w:tblHeader/>
        </w:trPr>
        <w:tc>
          <w:tcPr>
            <w:tcW w:w="9526" w:type="dxa"/>
            <w:gridSpan w:val="4"/>
            <w:vAlign w:val="center"/>
          </w:tcPr>
          <w:p w14:paraId="7CB6EE6F" w14:textId="77777777" w:rsidR="00590615" w:rsidRPr="00A53E84" w:rsidRDefault="00590615" w:rsidP="00280DEE">
            <w:pPr>
              <w:jc w:val="left"/>
              <w:rPr>
                <w:i/>
              </w:rPr>
            </w:pPr>
            <w:r w:rsidRPr="00A53E84">
              <w:rPr>
                <w:i/>
              </w:rPr>
              <w:t>Selected: Traffic separation zone</w:t>
            </w:r>
          </w:p>
          <w:p w14:paraId="10E605DF" w14:textId="77777777" w:rsidR="00590615" w:rsidRPr="00B47E63" w:rsidRDefault="00590615" w:rsidP="00280DEE">
            <w:pPr>
              <w:jc w:val="left"/>
              <w:rPr>
                <w:noProof/>
                <w:lang w:val="fr-FR" w:eastAsia="fr-FR"/>
              </w:rPr>
            </w:pPr>
          </w:p>
        </w:tc>
      </w:tr>
      <w:tr w:rsidR="00590615" w14:paraId="206CFF88" w14:textId="77777777" w:rsidTr="00280DEE">
        <w:trPr>
          <w:tblHeader/>
        </w:trPr>
        <w:tc>
          <w:tcPr>
            <w:tcW w:w="9526" w:type="dxa"/>
            <w:gridSpan w:val="4"/>
            <w:vAlign w:val="center"/>
          </w:tcPr>
          <w:p w14:paraId="23BA4AF8" w14:textId="77777777" w:rsidR="00590615" w:rsidRDefault="00590615" w:rsidP="00280DEE">
            <w:pPr>
              <w:jc w:val="left"/>
              <w:rPr>
                <w:i/>
              </w:rPr>
            </w:pPr>
            <w:r w:rsidRPr="00B47E63">
              <w:rPr>
                <w:noProof/>
                <w:lang w:eastAsia="en-GB"/>
              </w:rPr>
              <w:drawing>
                <wp:inline distT="0" distB="0" distL="0" distR="0" wp14:anchorId="14F44926" wp14:editId="7AA6F61E">
                  <wp:extent cx="6009376" cy="1047450"/>
                  <wp:effectExtent l="0" t="0" r="0" b="635"/>
                  <wp:docPr id="29" name="Picture 29" descr="C:\msdokut\STANDARDIT\IHO\ENCWG\Drafting 4.0.2 after Mar2016\New picture originals 23mar2016\6.1 picture 2 - Inshore traffic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sdokut\STANDARDIT\IHO\ENCWG\Drafting 4.0.2 after Mar2016\New picture originals 23mar2016\6.1 picture 2 - Inshore traffic zon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25152" cy="1050200"/>
                          </a:xfrm>
                          <a:prstGeom prst="rect">
                            <a:avLst/>
                          </a:prstGeom>
                          <a:noFill/>
                          <a:ln>
                            <a:noFill/>
                          </a:ln>
                        </pic:spPr>
                      </pic:pic>
                    </a:graphicData>
                  </a:graphic>
                </wp:inline>
              </w:drawing>
            </w:r>
          </w:p>
          <w:p w14:paraId="27DB3AD7" w14:textId="2E5D8B92" w:rsidR="009274A1" w:rsidRPr="00A53E84" w:rsidRDefault="009274A1" w:rsidP="00280DEE">
            <w:pPr>
              <w:jc w:val="left"/>
              <w:rPr>
                <w:i/>
              </w:rPr>
            </w:pPr>
            <w:r>
              <w:rPr>
                <w:b/>
                <w:noProof/>
                <w:lang w:eastAsia="en-GB"/>
              </w:rPr>
              <w:t>tbd</w:t>
            </w:r>
          </w:p>
        </w:tc>
      </w:tr>
    </w:tbl>
    <w:p w14:paraId="1093CB71" w14:textId="77777777" w:rsidR="00590615" w:rsidRPr="0079402D" w:rsidRDefault="00590615" w:rsidP="00590615"/>
    <w:p w14:paraId="10F06906" w14:textId="77777777" w:rsidR="00590615" w:rsidRPr="007E2CFE" w:rsidRDefault="00590615" w:rsidP="00590615">
      <w:pPr>
        <w:pStyle w:val="Heading3"/>
      </w:pPr>
      <w:r>
        <w:t xml:space="preserve">Detection and Notification of Areas for which special conditions exist – use of largest scale </w:t>
      </w:r>
      <w:r>
        <w:lastRenderedPageBreak/>
        <w:t xml:space="preserve">available </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09"/>
        <w:gridCol w:w="3051"/>
        <w:gridCol w:w="2310"/>
        <w:gridCol w:w="1936"/>
      </w:tblGrid>
      <w:tr w:rsidR="00590615" w14:paraId="5A7FEF85" w14:textId="77777777" w:rsidTr="00357E05">
        <w:trPr>
          <w:trHeight w:val="454"/>
          <w:tblHeader/>
        </w:trPr>
        <w:tc>
          <w:tcPr>
            <w:tcW w:w="2381" w:type="dxa"/>
            <w:shd w:val="clear" w:color="auto" w:fill="CCFFCC"/>
            <w:vAlign w:val="center"/>
          </w:tcPr>
          <w:p w14:paraId="71F9BCC8" w14:textId="77777777" w:rsidR="00590615" w:rsidRPr="004065B1" w:rsidRDefault="00590615" w:rsidP="00280DEE">
            <w:r w:rsidRPr="000A066E">
              <w:rPr>
                <w:b/>
              </w:rPr>
              <w:t>Test Reference</w:t>
            </w:r>
          </w:p>
        </w:tc>
        <w:tc>
          <w:tcPr>
            <w:tcW w:w="2381" w:type="dxa"/>
            <w:shd w:val="clear" w:color="auto" w:fill="CCFFCC"/>
            <w:vAlign w:val="center"/>
          </w:tcPr>
          <w:p w14:paraId="14CC27F0" w14:textId="77777777" w:rsidR="00590615" w:rsidRPr="004065B1" w:rsidRDefault="00590615" w:rsidP="00280DEE">
            <w:proofErr w:type="spellStart"/>
            <w:r>
              <w:t>SpecialConditionsDFLS</w:t>
            </w:r>
            <w:proofErr w:type="spellEnd"/>
          </w:p>
        </w:tc>
        <w:tc>
          <w:tcPr>
            <w:tcW w:w="2382" w:type="dxa"/>
            <w:shd w:val="clear" w:color="auto" w:fill="CCFFCC"/>
            <w:vAlign w:val="center"/>
          </w:tcPr>
          <w:p w14:paraId="7724EF96" w14:textId="77777777" w:rsidR="00590615" w:rsidRPr="004065B1" w:rsidRDefault="00590615" w:rsidP="00280DEE">
            <w:r w:rsidRPr="000A066E">
              <w:rPr>
                <w:b/>
              </w:rPr>
              <w:t>IHO Reference</w:t>
            </w:r>
          </w:p>
        </w:tc>
        <w:tc>
          <w:tcPr>
            <w:tcW w:w="2382" w:type="dxa"/>
            <w:shd w:val="clear" w:color="auto" w:fill="CCFFCC"/>
            <w:vAlign w:val="center"/>
          </w:tcPr>
          <w:p w14:paraId="47C72CB4" w14:textId="77777777" w:rsidR="00985543" w:rsidRPr="00413780" w:rsidRDefault="00590615" w:rsidP="00280DEE">
            <w:r>
              <w:t>(</w:t>
            </w:r>
            <w:r w:rsidRPr="00413780">
              <w:t>S-</w:t>
            </w:r>
            <w:r>
              <w:t>100</w:t>
            </w:r>
            <w:r w:rsidRPr="00413780">
              <w:t xml:space="preserve"> Part </w:t>
            </w:r>
            <w:r>
              <w:t>9/</w:t>
            </w:r>
          </w:p>
          <w:p w14:paraId="40DA595B"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5F083FAE" w14:textId="291C33ED" w:rsidR="00590615" w:rsidRPr="004065B1" w:rsidRDefault="00590615" w:rsidP="00280DEE"/>
        </w:tc>
      </w:tr>
      <w:tr w:rsidR="00590615" w14:paraId="27013A29" w14:textId="77777777" w:rsidTr="00357E05">
        <w:trPr>
          <w:tblHeader/>
        </w:trPr>
        <w:tc>
          <w:tcPr>
            <w:tcW w:w="9526" w:type="dxa"/>
            <w:gridSpan w:val="4"/>
            <w:shd w:val="clear" w:color="auto" w:fill="CCFFCC"/>
            <w:vAlign w:val="center"/>
          </w:tcPr>
          <w:p w14:paraId="79149E13" w14:textId="77777777" w:rsidR="00590615" w:rsidRDefault="00590615" w:rsidP="00280DEE">
            <w:r w:rsidRPr="000A066E">
              <w:rPr>
                <w:b/>
              </w:rPr>
              <w:t>Test description</w:t>
            </w:r>
          </w:p>
        </w:tc>
      </w:tr>
      <w:tr w:rsidR="00590615" w14:paraId="58519A56" w14:textId="77777777" w:rsidTr="00280DEE">
        <w:trPr>
          <w:tblHeader/>
        </w:trPr>
        <w:tc>
          <w:tcPr>
            <w:tcW w:w="9526" w:type="dxa"/>
            <w:gridSpan w:val="4"/>
            <w:vAlign w:val="center"/>
          </w:tcPr>
          <w:p w14:paraId="75210917" w14:textId="77777777" w:rsidR="00590615" w:rsidRDefault="00590615" w:rsidP="00280DEE">
            <w:pPr>
              <w:rPr>
                <w:i/>
              </w:rPr>
            </w:pPr>
          </w:p>
          <w:p w14:paraId="0F669B2A"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s whilst operating in Dual Fuel mode</w:t>
            </w:r>
            <w:r w:rsidRPr="00A53E84">
              <w:rPr>
                <w:i/>
              </w:rPr>
              <w:t>.</w:t>
            </w:r>
          </w:p>
          <w:p w14:paraId="6E5B4BA2" w14:textId="77777777" w:rsidR="00590615" w:rsidRPr="00A53E84" w:rsidRDefault="00590615" w:rsidP="00280DEE">
            <w:pPr>
              <w:jc w:val="left"/>
              <w:rPr>
                <w:i/>
              </w:rPr>
            </w:pPr>
          </w:p>
          <w:p w14:paraId="3F717A97" w14:textId="52CE895D" w:rsidR="00590615" w:rsidRDefault="00590615" w:rsidP="00280DEE">
            <w:pPr>
              <w:rPr>
                <w:i/>
              </w:rPr>
            </w:pPr>
            <w:r w:rsidRPr="00A53E84">
              <w:rPr>
                <w:i/>
              </w:rPr>
              <w:t xml:space="preserve">This test is performed by loading </w:t>
            </w:r>
            <w:r>
              <w:rPr>
                <w:i/>
              </w:rPr>
              <w:t>test exchange sets</w:t>
            </w:r>
            <w:r w:rsidRPr="00A53E84">
              <w:rPr>
                <w:i/>
              </w:rPr>
              <w:t>, manually creating a route connecting way points between feature</w:t>
            </w:r>
            <w:r w:rsidR="005512DF">
              <w:rPr>
                <w:i/>
              </w:rPr>
              <w:t>s</w:t>
            </w:r>
            <w:r w:rsidRPr="00A53E84">
              <w:rPr>
                <w:i/>
              </w:rPr>
              <w:t xml:space="preserve"> marked as WP20 and WP22 and checking </w:t>
            </w:r>
            <w:r>
              <w:rPr>
                <w:i/>
              </w:rPr>
              <w:t xml:space="preserve">the </w:t>
            </w:r>
            <w:r w:rsidRPr="00A53E84">
              <w:rPr>
                <w:i/>
              </w:rPr>
              <w:t xml:space="preserve">display against </w:t>
            </w:r>
            <w:r>
              <w:rPr>
                <w:i/>
              </w:rPr>
              <w:t>a</w:t>
            </w:r>
            <w:r w:rsidRPr="00A53E84">
              <w:rPr>
                <w:i/>
              </w:rPr>
              <w:t xml:space="preserve"> corresponding graphical plot.</w:t>
            </w:r>
          </w:p>
          <w:p w14:paraId="7F78CCB1" w14:textId="77777777" w:rsidR="00590615" w:rsidRPr="0079402D" w:rsidRDefault="00590615" w:rsidP="00280DEE">
            <w:pPr>
              <w:rPr>
                <w:i/>
              </w:rPr>
            </w:pPr>
          </w:p>
        </w:tc>
      </w:tr>
      <w:tr w:rsidR="00590615" w14:paraId="42300AD1" w14:textId="77777777" w:rsidTr="00357E05">
        <w:trPr>
          <w:tblHeader/>
        </w:trPr>
        <w:tc>
          <w:tcPr>
            <w:tcW w:w="9526" w:type="dxa"/>
            <w:gridSpan w:val="4"/>
            <w:shd w:val="clear" w:color="auto" w:fill="CCFFCC"/>
            <w:vAlign w:val="center"/>
          </w:tcPr>
          <w:p w14:paraId="4D9AAEC8" w14:textId="77777777" w:rsidR="00590615" w:rsidRPr="004065B1" w:rsidRDefault="00590615" w:rsidP="00280DEE">
            <w:r w:rsidRPr="000A066E">
              <w:rPr>
                <w:b/>
              </w:rPr>
              <w:t>Setup</w:t>
            </w:r>
          </w:p>
        </w:tc>
      </w:tr>
      <w:tr w:rsidR="00590615" w14:paraId="53B16C6C" w14:textId="77777777" w:rsidTr="00280DEE">
        <w:trPr>
          <w:tblHeader/>
        </w:trPr>
        <w:tc>
          <w:tcPr>
            <w:tcW w:w="9526" w:type="dxa"/>
            <w:gridSpan w:val="4"/>
            <w:vAlign w:val="center"/>
          </w:tcPr>
          <w:p w14:paraId="481BDDCD" w14:textId="77777777" w:rsidR="00590615" w:rsidRDefault="00590615" w:rsidP="00280DEE">
            <w:pPr>
              <w:jc w:val="left"/>
              <w:rPr>
                <w:i/>
              </w:rPr>
            </w:pPr>
          </w:p>
          <w:p w14:paraId="7018CE32" w14:textId="77777777" w:rsidR="00590615" w:rsidRDefault="00590615" w:rsidP="00280DEE">
            <w:pPr>
              <w:jc w:val="left"/>
              <w:rPr>
                <w:i/>
              </w:rPr>
            </w:pPr>
            <w:r>
              <w:rPr>
                <w:i/>
              </w:rPr>
              <w:t xml:space="preserve">(A) </w:t>
            </w:r>
            <w:r w:rsidRPr="00A53E84">
              <w:rPr>
                <w:i/>
              </w:rPr>
              <w:t xml:space="preserve">As for test </w:t>
            </w:r>
            <w:proofErr w:type="spellStart"/>
            <w:r>
              <w:rPr>
                <w:i/>
              </w:rPr>
              <w:t>SpecialConditionsDF</w:t>
            </w:r>
            <w:proofErr w:type="spellEnd"/>
            <w:r w:rsidRPr="00A53E84">
              <w:rPr>
                <w:i/>
              </w:rPr>
              <w:t xml:space="preserve"> and in addition </w:t>
            </w:r>
            <w:r>
              <w:rPr>
                <w:i/>
              </w:rPr>
              <w:t xml:space="preserve">load the exchange set </w:t>
            </w:r>
            <w:r w:rsidRPr="00E012C8">
              <w:rPr>
                <w:b/>
                <w:bCs/>
                <w:i/>
              </w:rPr>
              <w:t>NavigationalHazardsOverview</w:t>
            </w:r>
            <w:r>
              <w:rPr>
                <w:b/>
                <w:bCs/>
                <w:i/>
              </w:rPr>
              <w:t>DF1</w:t>
            </w:r>
          </w:p>
          <w:p w14:paraId="02AB545F" w14:textId="77777777" w:rsidR="00590615" w:rsidRPr="00A53E84" w:rsidRDefault="00590615" w:rsidP="00280DEE">
            <w:pPr>
              <w:jc w:val="left"/>
              <w:rPr>
                <w:i/>
              </w:rPr>
            </w:pPr>
          </w:p>
          <w:p w14:paraId="01D06BE6" w14:textId="77777777" w:rsidR="00590615" w:rsidRPr="00E012C8" w:rsidRDefault="00590615">
            <w:pPr>
              <w:pStyle w:val="ListParagraph"/>
              <w:numPr>
                <w:ilvl w:val="0"/>
                <w:numId w:val="39"/>
              </w:numPr>
              <w:jc w:val="left"/>
              <w:rPr>
                <w:i/>
              </w:rPr>
            </w:pPr>
            <w:r w:rsidRPr="00E012C8">
              <w:rPr>
                <w:i/>
              </w:rPr>
              <w:t>Select Display Category Other</w:t>
            </w:r>
          </w:p>
          <w:p w14:paraId="33C8108D" w14:textId="77777777" w:rsidR="00590615" w:rsidRPr="00E012C8" w:rsidRDefault="00590615">
            <w:pPr>
              <w:pStyle w:val="ListParagraph"/>
              <w:numPr>
                <w:ilvl w:val="0"/>
                <w:numId w:val="39"/>
              </w:numPr>
              <w:jc w:val="left"/>
              <w:rPr>
                <w:i/>
              </w:rPr>
            </w:pPr>
            <w:r w:rsidRPr="00E012C8">
              <w:rPr>
                <w:i/>
              </w:rPr>
              <w:t xml:space="preserve">Set the Safety Contour value to 0 m </w:t>
            </w:r>
          </w:p>
          <w:p w14:paraId="1D2FD254" w14:textId="77777777" w:rsidR="00590615" w:rsidRPr="00E012C8" w:rsidRDefault="00590615">
            <w:pPr>
              <w:pStyle w:val="ListParagraph"/>
              <w:numPr>
                <w:ilvl w:val="0"/>
                <w:numId w:val="39"/>
              </w:numPr>
              <w:jc w:val="left"/>
              <w:rPr>
                <w:i/>
              </w:rPr>
            </w:pPr>
            <w:r w:rsidRPr="00E012C8">
              <w:rPr>
                <w:i/>
              </w:rPr>
              <w:t>Set the Safety Depth  value to 30 m</w:t>
            </w:r>
          </w:p>
          <w:p w14:paraId="4EA49BEF" w14:textId="77777777" w:rsidR="00590615" w:rsidRPr="00E012C8" w:rsidRDefault="00590615">
            <w:pPr>
              <w:pStyle w:val="ListParagraph"/>
              <w:numPr>
                <w:ilvl w:val="0"/>
                <w:numId w:val="39"/>
              </w:numPr>
              <w:jc w:val="left"/>
              <w:rPr>
                <w:i/>
              </w:rPr>
            </w:pPr>
            <w:r w:rsidRPr="00E012C8">
              <w:rPr>
                <w:i/>
              </w:rPr>
              <w:t>Select Symbolized Boundaries</w:t>
            </w:r>
          </w:p>
          <w:p w14:paraId="1BFEFB3D" w14:textId="77777777" w:rsidR="00590615" w:rsidRPr="00E012C8" w:rsidRDefault="00590615">
            <w:pPr>
              <w:pStyle w:val="ListParagraph"/>
              <w:numPr>
                <w:ilvl w:val="0"/>
                <w:numId w:val="39"/>
              </w:numPr>
              <w:jc w:val="left"/>
              <w:rPr>
                <w:i/>
              </w:rPr>
            </w:pPr>
            <w:r w:rsidRPr="00E012C8">
              <w:rPr>
                <w:i/>
              </w:rPr>
              <w:t xml:space="preserve">Select </w:t>
            </w:r>
            <w:r>
              <w:rPr>
                <w:i/>
              </w:rPr>
              <w:t>Simplified point</w:t>
            </w:r>
            <w:r w:rsidRPr="00E012C8">
              <w:rPr>
                <w:i/>
              </w:rPr>
              <w:t xml:space="preserve"> symbols</w:t>
            </w:r>
          </w:p>
          <w:p w14:paraId="1FF91DB7" w14:textId="77777777" w:rsidR="00590615" w:rsidRDefault="00590615" w:rsidP="00280DEE">
            <w:pPr>
              <w:jc w:val="left"/>
              <w:rPr>
                <w:i/>
              </w:rPr>
            </w:pPr>
            <w:r w:rsidRPr="00E012C8">
              <w:rPr>
                <w:i/>
              </w:rPr>
              <w:t>Select all Text groups</w:t>
            </w:r>
          </w:p>
          <w:p w14:paraId="32F5C50E" w14:textId="77777777" w:rsidR="00590615" w:rsidRDefault="00590615" w:rsidP="00280DEE">
            <w:pPr>
              <w:jc w:val="left"/>
              <w:rPr>
                <w:i/>
              </w:rPr>
            </w:pPr>
          </w:p>
          <w:p w14:paraId="1995802E" w14:textId="77777777" w:rsidR="00590615" w:rsidRDefault="00590615" w:rsidP="00280DEE">
            <w:pPr>
              <w:jc w:val="left"/>
              <w:rPr>
                <w:i/>
              </w:rPr>
            </w:pPr>
            <w:r>
              <w:rPr>
                <w:i/>
              </w:rPr>
              <w:t xml:space="preserve">(B) Repeat test using exchange sets </w:t>
            </w:r>
            <w:proofErr w:type="spellStart"/>
            <w:r w:rsidRPr="008B753D">
              <w:rPr>
                <w:b/>
                <w:bCs/>
                <w:i/>
              </w:rPr>
              <w:t>SpecialConditionsDF</w:t>
            </w:r>
            <w:proofErr w:type="spellEnd"/>
            <w:r>
              <w:rPr>
                <w:i/>
              </w:rPr>
              <w:t xml:space="preserve"> and </w:t>
            </w:r>
            <w:r w:rsidRPr="00E012C8">
              <w:rPr>
                <w:b/>
                <w:bCs/>
                <w:i/>
              </w:rPr>
              <w:t>NavigationalHazardsOverview</w:t>
            </w:r>
            <w:r>
              <w:rPr>
                <w:b/>
                <w:bCs/>
                <w:i/>
              </w:rPr>
              <w:t>DF2</w:t>
            </w:r>
          </w:p>
          <w:p w14:paraId="1763333D" w14:textId="77777777" w:rsidR="00590615" w:rsidRPr="00EF287F" w:rsidRDefault="00590615" w:rsidP="00280DEE">
            <w:pPr>
              <w:jc w:val="left"/>
              <w:rPr>
                <w:i/>
              </w:rPr>
            </w:pPr>
          </w:p>
        </w:tc>
      </w:tr>
      <w:tr w:rsidR="00590615" w14:paraId="0C2F4DBD" w14:textId="77777777" w:rsidTr="00357E05">
        <w:trPr>
          <w:tblHeader/>
        </w:trPr>
        <w:tc>
          <w:tcPr>
            <w:tcW w:w="9526" w:type="dxa"/>
            <w:gridSpan w:val="4"/>
            <w:shd w:val="clear" w:color="auto" w:fill="CCFFCC"/>
            <w:vAlign w:val="center"/>
          </w:tcPr>
          <w:p w14:paraId="58994D17" w14:textId="77777777" w:rsidR="00590615" w:rsidRPr="004065B1" w:rsidRDefault="00590615" w:rsidP="00280DEE">
            <w:r w:rsidRPr="000A066E">
              <w:rPr>
                <w:b/>
              </w:rPr>
              <w:t>Action</w:t>
            </w:r>
          </w:p>
        </w:tc>
      </w:tr>
      <w:tr w:rsidR="00590615" w14:paraId="7AA2D295" w14:textId="77777777" w:rsidTr="00280DEE">
        <w:trPr>
          <w:tblHeader/>
        </w:trPr>
        <w:tc>
          <w:tcPr>
            <w:tcW w:w="9526" w:type="dxa"/>
            <w:gridSpan w:val="4"/>
            <w:vAlign w:val="center"/>
          </w:tcPr>
          <w:p w14:paraId="0DC61219" w14:textId="77777777" w:rsidR="00590615" w:rsidRPr="00A53E84" w:rsidRDefault="00590615" w:rsidP="00280DEE">
            <w:pPr>
              <w:jc w:val="left"/>
              <w:rPr>
                <w:i/>
              </w:rPr>
            </w:pPr>
            <w:r w:rsidRPr="00A53E84">
              <w:rPr>
                <w:i/>
              </w:rPr>
              <w:t>Select position 39°45′•000N 104°49′•000W at compilation scale (1:350 000) of</w:t>
            </w:r>
            <w:r>
              <w:rPr>
                <w:i/>
              </w:rPr>
              <w:t xml:space="preserve"> 101</w:t>
            </w:r>
            <w:r w:rsidRPr="00A53E84">
              <w:rPr>
                <w:i/>
              </w:rPr>
              <w:t>AA</w:t>
            </w:r>
            <w:r>
              <w:rPr>
                <w:i/>
              </w:rPr>
              <w:t>00</w:t>
            </w:r>
            <w:r w:rsidRPr="00A53E84">
              <w:rPr>
                <w:i/>
              </w:rPr>
              <w:t>OVRVU</w:t>
            </w:r>
            <w:r>
              <w:rPr>
                <w:i/>
              </w:rPr>
              <w:t xml:space="preserve"> (or AA2OVRVU)</w:t>
            </w:r>
            <w:r w:rsidRPr="00A53E84">
              <w:rPr>
                <w:i/>
              </w:rPr>
              <w:t>.</w:t>
            </w:r>
          </w:p>
          <w:p w14:paraId="02B0F2AC" w14:textId="77777777" w:rsidR="00590615" w:rsidRPr="00A53E84" w:rsidRDefault="00590615" w:rsidP="00280DEE">
            <w:pPr>
              <w:jc w:val="left"/>
              <w:rPr>
                <w:i/>
              </w:rPr>
            </w:pPr>
            <w:r w:rsidRPr="00A53E84">
              <w:rPr>
                <w:i/>
              </w:rPr>
              <w:t>1) View chart before route planning</w:t>
            </w:r>
            <w:r>
              <w:rPr>
                <w:i/>
              </w:rPr>
              <w:t>.</w:t>
            </w:r>
          </w:p>
          <w:p w14:paraId="595A5CB1" w14:textId="24ADFA2B" w:rsidR="00590615" w:rsidRPr="00EF287F" w:rsidRDefault="00590615" w:rsidP="00280DEE">
            <w:pPr>
              <w:rPr>
                <w:i/>
              </w:rPr>
            </w:pPr>
            <w:r w:rsidRPr="00A53E84">
              <w:rPr>
                <w:i/>
              </w:rPr>
              <w:t>2) Manually create a route connecting two way points between feature</w:t>
            </w:r>
            <w:r w:rsidR="005512DF">
              <w:rPr>
                <w:i/>
              </w:rPr>
              <w:t>s</w:t>
            </w:r>
            <w:r w:rsidRPr="00A53E84">
              <w:rPr>
                <w:i/>
              </w:rPr>
              <w:t xml:space="preserve"> marked WP20 and WP22. Set user-specified distance for indication of areas with special conditions as 0.5 NM. Check ENC symbols shown in the ECDIS against the corresponding graphical plot.</w:t>
            </w:r>
          </w:p>
        </w:tc>
      </w:tr>
      <w:tr w:rsidR="00590615" w14:paraId="6253741B" w14:textId="77777777" w:rsidTr="00357E05">
        <w:trPr>
          <w:tblHeader/>
        </w:trPr>
        <w:tc>
          <w:tcPr>
            <w:tcW w:w="9526" w:type="dxa"/>
            <w:gridSpan w:val="4"/>
            <w:shd w:val="clear" w:color="auto" w:fill="CCFFCC"/>
            <w:vAlign w:val="center"/>
          </w:tcPr>
          <w:p w14:paraId="53759EA1" w14:textId="77777777" w:rsidR="00590615" w:rsidRPr="004065B1" w:rsidRDefault="00590615" w:rsidP="00280DEE">
            <w:r w:rsidRPr="000A066E">
              <w:rPr>
                <w:b/>
              </w:rPr>
              <w:t>Results</w:t>
            </w:r>
          </w:p>
        </w:tc>
      </w:tr>
      <w:tr w:rsidR="00590615" w14:paraId="20FE72C6" w14:textId="77777777" w:rsidTr="00280DEE">
        <w:trPr>
          <w:tblHeader/>
        </w:trPr>
        <w:tc>
          <w:tcPr>
            <w:tcW w:w="9526" w:type="dxa"/>
            <w:gridSpan w:val="4"/>
            <w:vAlign w:val="center"/>
          </w:tcPr>
          <w:p w14:paraId="369A260C" w14:textId="77777777" w:rsidR="00590615" w:rsidRPr="00A53E84" w:rsidRDefault="00590615" w:rsidP="00280DEE">
            <w:pPr>
              <w:jc w:val="left"/>
              <w:rPr>
                <w:i/>
              </w:rPr>
            </w:pPr>
            <w:r w:rsidRPr="00A53E84">
              <w:rPr>
                <w:i/>
              </w:rPr>
              <w:t>The ENC</w:t>
            </w:r>
            <w:r>
              <w:rPr>
                <w:i/>
              </w:rPr>
              <w:t>s</w:t>
            </w:r>
            <w:r w:rsidRPr="00A53E84">
              <w:rPr>
                <w:i/>
              </w:rPr>
              <w:t xml:space="preserve"> in the ECDIS should match the corresponding graphical plot shown below.</w:t>
            </w:r>
          </w:p>
          <w:p w14:paraId="52B265F6" w14:textId="77777777" w:rsidR="00590615" w:rsidRPr="008B753D" w:rsidRDefault="00590615" w:rsidP="00280DEE">
            <w:pPr>
              <w:jc w:val="left"/>
              <w:rPr>
                <w:rFonts w:cs="Arial"/>
                <w:i/>
                <w:iCs/>
                <w:position w:val="-1"/>
                <w:lang w:val="en-US"/>
              </w:rPr>
            </w:pPr>
          </w:p>
        </w:tc>
      </w:tr>
      <w:tr w:rsidR="00590615" w14:paraId="15D6D213" w14:textId="77777777" w:rsidTr="00280DEE">
        <w:trPr>
          <w:tblHeader/>
        </w:trPr>
        <w:tc>
          <w:tcPr>
            <w:tcW w:w="9526" w:type="dxa"/>
            <w:gridSpan w:val="4"/>
            <w:vAlign w:val="center"/>
          </w:tcPr>
          <w:p w14:paraId="4EAB4767" w14:textId="77777777" w:rsidR="00590615" w:rsidRDefault="00590615" w:rsidP="00280DEE">
            <w:pPr>
              <w:jc w:val="left"/>
              <w:rPr>
                <w:i/>
              </w:rPr>
            </w:pPr>
            <w:r w:rsidRPr="00AD1DA9">
              <w:rPr>
                <w:noProof/>
                <w:lang w:eastAsia="en-GB"/>
              </w:rPr>
              <w:drawing>
                <wp:inline distT="0" distB="0" distL="0" distR="0" wp14:anchorId="723CC964" wp14:editId="21070222">
                  <wp:extent cx="5960853" cy="794621"/>
                  <wp:effectExtent l="0" t="0" r="1905" b="5715"/>
                  <wp:docPr id="30" name="Picture 30" descr="C:\msdokut\STANDARDIT\IHO\ENCWG\Drafting 4.0.2 after Mar2016\New picture originals 23mar2016\6.2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msdokut\STANDARDIT\IHO\ENCWG\Drafting 4.0.2 after Mar2016\New picture originals 23mar2016\6.2 picture 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89675" cy="798463"/>
                          </a:xfrm>
                          <a:prstGeom prst="rect">
                            <a:avLst/>
                          </a:prstGeom>
                          <a:noFill/>
                          <a:ln>
                            <a:noFill/>
                          </a:ln>
                        </pic:spPr>
                      </pic:pic>
                    </a:graphicData>
                  </a:graphic>
                </wp:inline>
              </w:drawing>
            </w:r>
          </w:p>
          <w:p w14:paraId="5C85D8B0" w14:textId="022E6792" w:rsidR="009274A1" w:rsidRPr="00A53E84" w:rsidRDefault="009274A1" w:rsidP="00280DEE">
            <w:pPr>
              <w:jc w:val="left"/>
              <w:rPr>
                <w:i/>
              </w:rPr>
            </w:pPr>
            <w:r>
              <w:rPr>
                <w:b/>
                <w:noProof/>
                <w:lang w:eastAsia="en-GB"/>
              </w:rPr>
              <w:t>tbd</w:t>
            </w:r>
          </w:p>
        </w:tc>
      </w:tr>
      <w:tr w:rsidR="00590615" w14:paraId="66C233E1" w14:textId="77777777" w:rsidTr="00280DEE">
        <w:trPr>
          <w:tblHeader/>
        </w:trPr>
        <w:tc>
          <w:tcPr>
            <w:tcW w:w="9526" w:type="dxa"/>
            <w:gridSpan w:val="4"/>
            <w:vAlign w:val="center"/>
          </w:tcPr>
          <w:p w14:paraId="6D45D939" w14:textId="77777777" w:rsidR="00590615" w:rsidRPr="00A53E84" w:rsidRDefault="00590615" w:rsidP="00280DEE">
            <w:pPr>
              <w:jc w:val="left"/>
              <w:rPr>
                <w:i/>
              </w:rPr>
            </w:pPr>
            <w:r w:rsidRPr="00A53E84">
              <w:rPr>
                <w:i/>
              </w:rPr>
              <w:t xml:space="preserve">1) Situation before route planning. Chart </w:t>
            </w:r>
            <w:r>
              <w:rPr>
                <w:i/>
              </w:rPr>
              <w:t>101</w:t>
            </w:r>
            <w:r w:rsidRPr="00A53E84">
              <w:rPr>
                <w:i/>
              </w:rPr>
              <w:t>AA</w:t>
            </w:r>
            <w:r>
              <w:rPr>
                <w:i/>
              </w:rPr>
              <w:t>00</w:t>
            </w:r>
            <w:r w:rsidRPr="00A53E84">
              <w:rPr>
                <w:i/>
              </w:rPr>
              <w:t>OVRVU displayed as it is</w:t>
            </w:r>
          </w:p>
          <w:p w14:paraId="2BAB53FF" w14:textId="77777777" w:rsidR="00590615" w:rsidRPr="00364869" w:rsidRDefault="00590615" w:rsidP="00280DEE">
            <w:pPr>
              <w:jc w:val="left"/>
              <w:rPr>
                <w:noProof/>
                <w:lang w:eastAsia="fr-FR"/>
              </w:rPr>
            </w:pPr>
          </w:p>
        </w:tc>
      </w:tr>
    </w:tbl>
    <w:p w14:paraId="434D1B33" w14:textId="77777777" w:rsidR="00590615" w:rsidRDefault="00590615" w:rsidP="00590615">
      <w:pPr>
        <w:widowControl/>
        <w:spacing w:after="160" w:line="259" w:lineRule="auto"/>
        <w:jc w:val="left"/>
      </w:pPr>
    </w:p>
    <w:p w14:paraId="001952EA" w14:textId="77777777" w:rsidR="00590615" w:rsidRDefault="00590615" w:rsidP="00590615">
      <w:pPr>
        <w:widowControl/>
        <w:spacing w:after="160" w:line="259" w:lineRule="auto"/>
        <w:jc w:val="left"/>
      </w:pPr>
    </w:p>
    <w:p w14:paraId="668E9740" w14:textId="77777777" w:rsidR="00590615" w:rsidRDefault="00590615" w:rsidP="00590615">
      <w:pPr>
        <w:widowControl/>
        <w:spacing w:after="160" w:line="259" w:lineRule="auto"/>
        <w:jc w:val="left"/>
      </w:pPr>
    </w:p>
    <w:p w14:paraId="074D4D98" w14:textId="77777777" w:rsidR="00590615" w:rsidRPr="007E2CFE" w:rsidRDefault="00590615" w:rsidP="00590615">
      <w:pPr>
        <w:pStyle w:val="Heading3"/>
      </w:pPr>
      <w:r>
        <w:lastRenderedPageBreak/>
        <w:t>Detection and Notification of Areas for which special conditions exist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56"/>
        <w:gridCol w:w="2473"/>
        <w:gridCol w:w="2356"/>
        <w:gridCol w:w="2341"/>
      </w:tblGrid>
      <w:tr w:rsidR="00590615" w14:paraId="50CA6153" w14:textId="77777777" w:rsidTr="00357E05">
        <w:trPr>
          <w:trHeight w:val="454"/>
          <w:tblHeader/>
        </w:trPr>
        <w:tc>
          <w:tcPr>
            <w:tcW w:w="2381" w:type="dxa"/>
            <w:shd w:val="clear" w:color="auto" w:fill="CCFFCC"/>
            <w:vAlign w:val="center"/>
          </w:tcPr>
          <w:p w14:paraId="3BA66B14" w14:textId="77777777" w:rsidR="00590615" w:rsidRPr="004065B1" w:rsidRDefault="00590615" w:rsidP="00280DEE">
            <w:r w:rsidRPr="000A066E">
              <w:rPr>
                <w:b/>
              </w:rPr>
              <w:t>Test Reference</w:t>
            </w:r>
          </w:p>
        </w:tc>
        <w:tc>
          <w:tcPr>
            <w:tcW w:w="2381" w:type="dxa"/>
            <w:shd w:val="clear" w:color="auto" w:fill="CCFFCC"/>
            <w:vAlign w:val="center"/>
          </w:tcPr>
          <w:p w14:paraId="7A66B435" w14:textId="3A00E05E" w:rsidR="00590615" w:rsidRPr="004065B1" w:rsidRDefault="00590615" w:rsidP="00280DEE">
            <w:proofErr w:type="spellStart"/>
            <w:r>
              <w:t>SpecialConditionsMon</w:t>
            </w:r>
            <w:r w:rsidR="00F4234F">
              <w:t>DF</w:t>
            </w:r>
            <w:proofErr w:type="spellEnd"/>
          </w:p>
        </w:tc>
        <w:tc>
          <w:tcPr>
            <w:tcW w:w="2382" w:type="dxa"/>
            <w:shd w:val="clear" w:color="auto" w:fill="CCFFCC"/>
            <w:vAlign w:val="center"/>
          </w:tcPr>
          <w:p w14:paraId="511C3C34" w14:textId="77777777" w:rsidR="00590615" w:rsidRPr="004065B1" w:rsidRDefault="00590615" w:rsidP="00280DEE">
            <w:r w:rsidRPr="000A066E">
              <w:rPr>
                <w:b/>
              </w:rPr>
              <w:t>IHO Reference</w:t>
            </w:r>
          </w:p>
        </w:tc>
        <w:tc>
          <w:tcPr>
            <w:tcW w:w="2382" w:type="dxa"/>
            <w:shd w:val="clear" w:color="auto" w:fill="CCFFCC"/>
            <w:vAlign w:val="center"/>
          </w:tcPr>
          <w:p w14:paraId="7D233FDF" w14:textId="77777777" w:rsidR="00985543" w:rsidRDefault="00590615" w:rsidP="00280DEE">
            <w:r>
              <w:t>(</w:t>
            </w:r>
            <w:r w:rsidRPr="00413780">
              <w:t>S-</w:t>
            </w:r>
            <w:r>
              <w:t>100</w:t>
            </w:r>
            <w:r w:rsidRPr="00413780">
              <w:t xml:space="preserve"> Part </w:t>
            </w:r>
            <w:r>
              <w:t>9</w:t>
            </w:r>
          </w:p>
          <w:p w14:paraId="6E377BDA"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433E86E9" w14:textId="58D87520" w:rsidR="00590615" w:rsidRPr="004065B1" w:rsidRDefault="00590615" w:rsidP="00280DEE"/>
        </w:tc>
      </w:tr>
      <w:tr w:rsidR="00590615" w14:paraId="6CD54345" w14:textId="77777777" w:rsidTr="00357E05">
        <w:trPr>
          <w:tblHeader/>
        </w:trPr>
        <w:tc>
          <w:tcPr>
            <w:tcW w:w="9526" w:type="dxa"/>
            <w:gridSpan w:val="4"/>
            <w:shd w:val="clear" w:color="auto" w:fill="CCFFCC"/>
            <w:vAlign w:val="center"/>
          </w:tcPr>
          <w:p w14:paraId="7F048E55" w14:textId="77777777" w:rsidR="00590615" w:rsidRDefault="00590615" w:rsidP="00280DEE">
            <w:r w:rsidRPr="000A066E">
              <w:rPr>
                <w:b/>
              </w:rPr>
              <w:t>Test description</w:t>
            </w:r>
          </w:p>
        </w:tc>
      </w:tr>
      <w:tr w:rsidR="00590615" w14:paraId="3220F551" w14:textId="77777777" w:rsidTr="00280DEE">
        <w:trPr>
          <w:tblHeader/>
        </w:trPr>
        <w:tc>
          <w:tcPr>
            <w:tcW w:w="9526" w:type="dxa"/>
            <w:gridSpan w:val="4"/>
            <w:vAlign w:val="center"/>
          </w:tcPr>
          <w:p w14:paraId="4C829997" w14:textId="77777777" w:rsidR="00590615" w:rsidRDefault="00590615" w:rsidP="00280DEE">
            <w:pPr>
              <w:rPr>
                <w:i/>
              </w:rPr>
            </w:pPr>
          </w:p>
          <w:p w14:paraId="494B0282" w14:textId="77777777" w:rsidR="00590615" w:rsidRDefault="00590615" w:rsidP="00280DEE">
            <w:pPr>
              <w:jc w:val="left"/>
              <w:rPr>
                <w:i/>
              </w:rPr>
            </w:pPr>
            <w:r w:rsidRPr="00A53E84">
              <w:rPr>
                <w:i/>
              </w:rPr>
              <w:t>The purpose of this test is to verify by observation that ECDIS provides an appropriate alarm or indication, as selected by the Mariner, if, within a specified time set by the Mariner, own ship will cross the boundary of a prohibited area or area for which special conditions exist</w:t>
            </w:r>
            <w:r>
              <w:rPr>
                <w:i/>
              </w:rPr>
              <w:t xml:space="preserve"> whilst operating in Dual Fuel mode</w:t>
            </w:r>
            <w:r w:rsidRPr="00A53E84">
              <w:rPr>
                <w:i/>
              </w:rPr>
              <w:t xml:space="preserve">. </w:t>
            </w:r>
          </w:p>
          <w:p w14:paraId="5DAC0819" w14:textId="77777777" w:rsidR="00590615" w:rsidRDefault="00590615" w:rsidP="00280DEE">
            <w:pPr>
              <w:jc w:val="left"/>
              <w:rPr>
                <w:i/>
              </w:rPr>
            </w:pPr>
          </w:p>
          <w:p w14:paraId="2BBF7CE0" w14:textId="031294B4" w:rsidR="00590615" w:rsidRPr="00A53E84" w:rsidRDefault="00590615" w:rsidP="00280DEE">
            <w:pPr>
              <w:jc w:val="left"/>
              <w:rPr>
                <w:i/>
              </w:rPr>
            </w:pPr>
            <w:r w:rsidRPr="00A53E84">
              <w:rPr>
                <w:i/>
              </w:rPr>
              <w:t xml:space="preserve">The </w:t>
            </w:r>
            <w:r>
              <w:rPr>
                <w:i/>
              </w:rPr>
              <w:t>features</w:t>
            </w:r>
            <w:r w:rsidRPr="00A53E84">
              <w:rPr>
                <w:i/>
              </w:rPr>
              <w:t xml:space="preserve"> satisfying the conditions for this test are listed in </w:t>
            </w:r>
            <w:r w:rsidR="00F4234F" w:rsidRPr="00A53E84">
              <w:rPr>
                <w:i/>
              </w:rPr>
              <w:t xml:space="preserve">listed in </w:t>
            </w:r>
            <w:r w:rsidR="00F4234F">
              <w:rPr>
                <w:i/>
              </w:rPr>
              <w:t>the alerts and indications catalogue within the S-101 Portrayal Catalogue</w:t>
            </w:r>
            <w:r w:rsidRPr="00A53E84">
              <w:rPr>
                <w:i/>
              </w:rPr>
              <w:t xml:space="preserve"> and are included in the test cell</w:t>
            </w:r>
            <w:r>
              <w:rPr>
                <w:i/>
              </w:rPr>
              <w:t>s AA5ARSPC.000 and</w:t>
            </w:r>
            <w:r w:rsidRPr="00A53E84">
              <w:rPr>
                <w:i/>
              </w:rPr>
              <w:t xml:space="preserve"> </w:t>
            </w:r>
            <w:r>
              <w:rPr>
                <w:i/>
              </w:rPr>
              <w:t>101AA00</w:t>
            </w:r>
            <w:r w:rsidRPr="00A53E84">
              <w:rPr>
                <w:i/>
              </w:rPr>
              <w:t>ARSPC.000.</w:t>
            </w:r>
          </w:p>
          <w:p w14:paraId="6C267663" w14:textId="77777777" w:rsidR="00590615" w:rsidRPr="00A53E84" w:rsidRDefault="00590615" w:rsidP="00280DEE">
            <w:pPr>
              <w:jc w:val="left"/>
              <w:rPr>
                <w:i/>
              </w:rPr>
            </w:pPr>
          </w:p>
          <w:p w14:paraId="1A98AC14" w14:textId="77777777" w:rsidR="00590615" w:rsidRDefault="00590615" w:rsidP="00280DEE">
            <w:pPr>
              <w:rPr>
                <w:i/>
              </w:rPr>
            </w:pPr>
            <w:r w:rsidRPr="00A53E84">
              <w:rPr>
                <w:i/>
              </w:rPr>
              <w:t xml:space="preserve">This test is performed by loading the </w:t>
            </w:r>
            <w:r>
              <w:rPr>
                <w:i/>
              </w:rPr>
              <w:t xml:space="preserve">exchange set </w:t>
            </w:r>
            <w:proofErr w:type="spellStart"/>
            <w:r w:rsidRPr="00F94D40">
              <w:rPr>
                <w:b/>
                <w:bCs/>
                <w:i/>
              </w:rPr>
              <w:t>SpecialConditionsDF</w:t>
            </w:r>
            <w:proofErr w:type="spellEnd"/>
            <w:r w:rsidRPr="00A53E84">
              <w:rPr>
                <w:i/>
              </w:rPr>
              <w:t xml:space="preserve">, sailing with a simulated ship over the test area, selecting one by one each special condition for the test and checking display against the graphical plots of test </w:t>
            </w:r>
            <w:proofErr w:type="spellStart"/>
            <w:r>
              <w:rPr>
                <w:i/>
              </w:rPr>
              <w:t>SpecialConditions</w:t>
            </w:r>
            <w:proofErr w:type="spellEnd"/>
            <w:r w:rsidRPr="00A53E84">
              <w:rPr>
                <w:i/>
              </w:rPr>
              <w:t xml:space="preserve"> (Route plan) corresponding to each set of </w:t>
            </w:r>
            <w:r>
              <w:rPr>
                <w:i/>
              </w:rPr>
              <w:t xml:space="preserve">Safety Contour </w:t>
            </w:r>
            <w:r w:rsidRPr="00A53E84">
              <w:rPr>
                <w:i/>
              </w:rPr>
              <w:t>settings.</w:t>
            </w:r>
            <w:r>
              <w:rPr>
                <w:i/>
              </w:rPr>
              <w:t>.</w:t>
            </w:r>
          </w:p>
          <w:p w14:paraId="6E0E3555" w14:textId="77777777" w:rsidR="00590615" w:rsidRPr="0079402D" w:rsidRDefault="00590615" w:rsidP="00280DEE">
            <w:pPr>
              <w:rPr>
                <w:i/>
              </w:rPr>
            </w:pPr>
          </w:p>
        </w:tc>
      </w:tr>
      <w:tr w:rsidR="00590615" w14:paraId="21D3E6E6" w14:textId="77777777" w:rsidTr="00357E05">
        <w:trPr>
          <w:tblHeader/>
        </w:trPr>
        <w:tc>
          <w:tcPr>
            <w:tcW w:w="9526" w:type="dxa"/>
            <w:gridSpan w:val="4"/>
            <w:shd w:val="clear" w:color="auto" w:fill="CCFFCC"/>
            <w:vAlign w:val="center"/>
          </w:tcPr>
          <w:p w14:paraId="356FEC95" w14:textId="77777777" w:rsidR="00590615" w:rsidRPr="004065B1" w:rsidRDefault="00590615" w:rsidP="00280DEE">
            <w:r w:rsidRPr="000A066E">
              <w:rPr>
                <w:b/>
              </w:rPr>
              <w:t>Setup</w:t>
            </w:r>
          </w:p>
        </w:tc>
      </w:tr>
      <w:tr w:rsidR="00590615" w14:paraId="6CB69C09" w14:textId="77777777" w:rsidTr="00280DEE">
        <w:trPr>
          <w:tblHeader/>
        </w:trPr>
        <w:tc>
          <w:tcPr>
            <w:tcW w:w="9526" w:type="dxa"/>
            <w:gridSpan w:val="4"/>
            <w:vAlign w:val="center"/>
          </w:tcPr>
          <w:p w14:paraId="594DC611" w14:textId="77777777" w:rsidR="00590615" w:rsidRDefault="00590615" w:rsidP="00280DEE">
            <w:pPr>
              <w:jc w:val="left"/>
              <w:rPr>
                <w:i/>
              </w:rPr>
            </w:pPr>
          </w:p>
          <w:p w14:paraId="17B46314" w14:textId="77777777" w:rsidR="00590615" w:rsidRDefault="00590615" w:rsidP="00280DEE">
            <w:pPr>
              <w:jc w:val="left"/>
              <w:rPr>
                <w:i/>
              </w:rPr>
            </w:pPr>
            <w:r w:rsidRPr="00F94D40">
              <w:rPr>
                <w:i/>
              </w:rPr>
              <w:t xml:space="preserve">As for test </w:t>
            </w:r>
            <w:proofErr w:type="spellStart"/>
            <w:r w:rsidRPr="00F94D40">
              <w:rPr>
                <w:i/>
              </w:rPr>
              <w:t>SpecialConditions</w:t>
            </w:r>
            <w:r>
              <w:rPr>
                <w:i/>
              </w:rPr>
              <w:t>DF</w:t>
            </w:r>
            <w:proofErr w:type="spellEnd"/>
          </w:p>
          <w:p w14:paraId="7E49B521" w14:textId="77777777" w:rsidR="00590615" w:rsidRPr="00EF287F" w:rsidRDefault="00590615" w:rsidP="00280DEE">
            <w:pPr>
              <w:jc w:val="left"/>
              <w:rPr>
                <w:i/>
              </w:rPr>
            </w:pPr>
          </w:p>
        </w:tc>
      </w:tr>
      <w:tr w:rsidR="00590615" w14:paraId="1F295AF3" w14:textId="77777777" w:rsidTr="00357E05">
        <w:trPr>
          <w:tblHeader/>
        </w:trPr>
        <w:tc>
          <w:tcPr>
            <w:tcW w:w="9526" w:type="dxa"/>
            <w:gridSpan w:val="4"/>
            <w:shd w:val="clear" w:color="auto" w:fill="CCFFCC"/>
            <w:vAlign w:val="center"/>
          </w:tcPr>
          <w:p w14:paraId="348CF896" w14:textId="77777777" w:rsidR="00590615" w:rsidRPr="004065B1" w:rsidRDefault="00590615" w:rsidP="00280DEE">
            <w:r w:rsidRPr="000A066E">
              <w:rPr>
                <w:b/>
              </w:rPr>
              <w:t>Action</w:t>
            </w:r>
          </w:p>
        </w:tc>
      </w:tr>
      <w:tr w:rsidR="00590615" w14:paraId="6EF065FA" w14:textId="77777777" w:rsidTr="00280DEE">
        <w:trPr>
          <w:tblHeader/>
        </w:trPr>
        <w:tc>
          <w:tcPr>
            <w:tcW w:w="9526" w:type="dxa"/>
            <w:gridSpan w:val="4"/>
            <w:vAlign w:val="center"/>
          </w:tcPr>
          <w:p w14:paraId="1092E88F" w14:textId="77777777" w:rsidR="00590615" w:rsidRPr="00EF287F" w:rsidRDefault="00590615" w:rsidP="00280DEE">
            <w:pPr>
              <w:rPr>
                <w:i/>
              </w:rPr>
            </w:pPr>
            <w:r w:rsidRPr="00A53E84">
              <w:rPr>
                <w:i/>
              </w:rPr>
              <w:t>Check ENC symbols shown in the ECDIS for each special condition against the corresponding graphical plot</w:t>
            </w:r>
          </w:p>
        </w:tc>
      </w:tr>
      <w:tr w:rsidR="00590615" w14:paraId="6718C57C" w14:textId="77777777" w:rsidTr="00357E05">
        <w:trPr>
          <w:tblHeader/>
        </w:trPr>
        <w:tc>
          <w:tcPr>
            <w:tcW w:w="9526" w:type="dxa"/>
            <w:gridSpan w:val="4"/>
            <w:shd w:val="clear" w:color="auto" w:fill="CCFFCC"/>
            <w:vAlign w:val="center"/>
          </w:tcPr>
          <w:p w14:paraId="17851239" w14:textId="77777777" w:rsidR="00590615" w:rsidRPr="004065B1" w:rsidRDefault="00590615" w:rsidP="00280DEE">
            <w:r w:rsidRPr="000A066E">
              <w:rPr>
                <w:b/>
              </w:rPr>
              <w:t>Results</w:t>
            </w:r>
          </w:p>
        </w:tc>
      </w:tr>
      <w:tr w:rsidR="00590615" w14:paraId="52E063F5" w14:textId="77777777" w:rsidTr="00280DEE">
        <w:trPr>
          <w:tblHeader/>
        </w:trPr>
        <w:tc>
          <w:tcPr>
            <w:tcW w:w="9526" w:type="dxa"/>
            <w:gridSpan w:val="4"/>
            <w:vAlign w:val="center"/>
          </w:tcPr>
          <w:p w14:paraId="3C5D0967" w14:textId="77777777" w:rsidR="00590615" w:rsidRPr="00F94D40" w:rsidRDefault="00590615" w:rsidP="00280DEE">
            <w:pPr>
              <w:jc w:val="left"/>
              <w:rPr>
                <w:rFonts w:cs="Arial"/>
                <w:i/>
                <w:iCs/>
                <w:position w:val="-1"/>
                <w:lang w:val="en-US"/>
              </w:rPr>
            </w:pPr>
            <w:r w:rsidRPr="00F94D40">
              <w:rPr>
                <w:rFonts w:cs="Arial"/>
                <w:i/>
                <w:iCs/>
                <w:position w:val="-1"/>
                <w:lang w:val="en-US"/>
              </w:rPr>
              <w:t>The ENC in the ECDIS should match the corresponding graphical plot of test 6.1.</w:t>
            </w:r>
          </w:p>
          <w:p w14:paraId="583E88B6" w14:textId="77777777" w:rsidR="00590615" w:rsidRPr="00F94D40" w:rsidRDefault="00590615" w:rsidP="00280DEE">
            <w:pPr>
              <w:jc w:val="left"/>
              <w:rPr>
                <w:rFonts w:cs="Arial"/>
                <w:i/>
                <w:iCs/>
                <w:position w:val="-1"/>
                <w:lang w:val="en-US"/>
              </w:rPr>
            </w:pPr>
            <w:r w:rsidRPr="00F94D40">
              <w:rPr>
                <w:rFonts w:cs="Arial"/>
                <w:i/>
                <w:iCs/>
                <w:position w:val="-1"/>
                <w:lang w:val="en-US"/>
              </w:rPr>
              <w:t xml:space="preserve"> </w:t>
            </w:r>
            <w:r w:rsidRPr="00AD1DA9">
              <w:rPr>
                <w:noProof/>
                <w:lang w:eastAsia="en-GB"/>
              </w:rPr>
              <w:drawing>
                <wp:inline distT="0" distB="0" distL="0" distR="0" wp14:anchorId="24E98F1F" wp14:editId="2F2457A7">
                  <wp:extent cx="3536950" cy="1621790"/>
                  <wp:effectExtent l="0" t="0" r="6350" b="0"/>
                  <wp:docPr id="242" name="Picture 242" descr="C:\msdokut\STANDARDIT\IHO\ENCWG\Drafting 4.0.2 after Mar2016\New picture originals 23mar2016\6.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msdokut\STANDARDIT\IHO\ENCWG\Drafting 4.0.2 after Mar2016\New picture originals 23mar2016\6.3 picture 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36950" cy="1621790"/>
                          </a:xfrm>
                          <a:prstGeom prst="rect">
                            <a:avLst/>
                          </a:prstGeom>
                          <a:noFill/>
                          <a:ln>
                            <a:noFill/>
                          </a:ln>
                        </pic:spPr>
                      </pic:pic>
                    </a:graphicData>
                  </a:graphic>
                </wp:inline>
              </w:drawing>
            </w:r>
          </w:p>
          <w:p w14:paraId="720F9537" w14:textId="49907BD2" w:rsidR="00590615" w:rsidRDefault="00590615" w:rsidP="00280DEE">
            <w:pPr>
              <w:jc w:val="left"/>
              <w:rPr>
                <w:rFonts w:cs="Arial"/>
                <w:i/>
                <w:iCs/>
                <w:position w:val="-1"/>
                <w:lang w:val="en-US"/>
              </w:rPr>
            </w:pPr>
            <w:r w:rsidRPr="00F94D40">
              <w:rPr>
                <w:rFonts w:cs="Arial"/>
                <w:i/>
                <w:iCs/>
                <w:position w:val="-1"/>
                <w:lang w:val="en-US"/>
              </w:rPr>
              <w:t>An example with PSSA and Military practice area as selected.</w:t>
            </w:r>
          </w:p>
          <w:p w14:paraId="46EB09D2" w14:textId="755468E1" w:rsidR="009274A1" w:rsidRDefault="009274A1" w:rsidP="00280DEE">
            <w:pPr>
              <w:jc w:val="left"/>
              <w:rPr>
                <w:rFonts w:cs="Arial"/>
                <w:i/>
                <w:iCs/>
                <w:position w:val="-1"/>
                <w:lang w:val="en-US"/>
              </w:rPr>
            </w:pPr>
            <w:r>
              <w:rPr>
                <w:b/>
                <w:noProof/>
                <w:lang w:eastAsia="en-GB"/>
              </w:rPr>
              <w:t>tbd</w:t>
            </w:r>
          </w:p>
          <w:p w14:paraId="5ADC5CC9" w14:textId="77777777" w:rsidR="00590615" w:rsidRPr="00F94D40" w:rsidRDefault="00590615" w:rsidP="00280DEE">
            <w:pPr>
              <w:jc w:val="left"/>
              <w:rPr>
                <w:rFonts w:cs="Arial"/>
                <w:i/>
                <w:iCs/>
                <w:position w:val="-1"/>
                <w:lang w:val="en-US"/>
              </w:rPr>
            </w:pPr>
          </w:p>
        </w:tc>
      </w:tr>
    </w:tbl>
    <w:p w14:paraId="05679F26" w14:textId="77777777" w:rsidR="00590615" w:rsidRPr="0079402D" w:rsidRDefault="00590615" w:rsidP="00590615"/>
    <w:p w14:paraId="735132EB" w14:textId="77777777" w:rsidR="00590615" w:rsidRDefault="00590615" w:rsidP="00590615">
      <w:pPr>
        <w:widowControl/>
        <w:spacing w:after="160" w:line="259" w:lineRule="auto"/>
        <w:jc w:val="left"/>
        <w:rPr>
          <w:b/>
        </w:rPr>
      </w:pPr>
      <w:r>
        <w:br w:type="page"/>
      </w:r>
    </w:p>
    <w:p w14:paraId="0D1B5178" w14:textId="77777777" w:rsidR="00590615" w:rsidRPr="007E2CFE" w:rsidRDefault="00590615" w:rsidP="00590615">
      <w:pPr>
        <w:pStyle w:val="Heading3"/>
      </w:pPr>
      <w:r>
        <w:lastRenderedPageBreak/>
        <w:t>Detection and Notification of Areas for which special conditions exist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84"/>
        <w:gridCol w:w="2718"/>
        <w:gridCol w:w="2285"/>
        <w:gridCol w:w="2239"/>
      </w:tblGrid>
      <w:tr w:rsidR="00590615" w14:paraId="4EF1E0FE" w14:textId="77777777" w:rsidTr="00357E05">
        <w:trPr>
          <w:trHeight w:val="454"/>
          <w:tblHeader/>
        </w:trPr>
        <w:tc>
          <w:tcPr>
            <w:tcW w:w="2381" w:type="dxa"/>
            <w:shd w:val="clear" w:color="auto" w:fill="CCFFCC"/>
            <w:vAlign w:val="center"/>
          </w:tcPr>
          <w:p w14:paraId="6C1111E0" w14:textId="77777777" w:rsidR="00590615" w:rsidRPr="004065B1" w:rsidRDefault="00590615" w:rsidP="00280DEE">
            <w:r w:rsidRPr="000A066E">
              <w:rPr>
                <w:b/>
              </w:rPr>
              <w:t>Test Reference</w:t>
            </w:r>
          </w:p>
        </w:tc>
        <w:tc>
          <w:tcPr>
            <w:tcW w:w="2381" w:type="dxa"/>
            <w:shd w:val="clear" w:color="auto" w:fill="CCFFCC"/>
            <w:vAlign w:val="center"/>
          </w:tcPr>
          <w:p w14:paraId="65E7C1CC" w14:textId="77777777" w:rsidR="00590615" w:rsidRPr="004065B1" w:rsidRDefault="00590615" w:rsidP="00280DEE">
            <w:commentRangeStart w:id="1407"/>
            <w:proofErr w:type="spellStart"/>
            <w:r>
              <w:t>SpecialConditionsDFLSMon</w:t>
            </w:r>
            <w:commentRangeEnd w:id="1407"/>
            <w:proofErr w:type="spellEnd"/>
            <w:r w:rsidR="00DC0B69">
              <w:rPr>
                <w:rStyle w:val="CommentReference"/>
                <w:snapToGrid/>
                <w:color w:val="000000"/>
              </w:rPr>
              <w:commentReference w:id="1407"/>
            </w:r>
          </w:p>
        </w:tc>
        <w:tc>
          <w:tcPr>
            <w:tcW w:w="2382" w:type="dxa"/>
            <w:shd w:val="clear" w:color="auto" w:fill="CCFFCC"/>
            <w:vAlign w:val="center"/>
          </w:tcPr>
          <w:p w14:paraId="0702A008" w14:textId="77777777" w:rsidR="00590615" w:rsidRPr="004065B1" w:rsidRDefault="00590615" w:rsidP="00280DEE">
            <w:r w:rsidRPr="000A066E">
              <w:rPr>
                <w:b/>
              </w:rPr>
              <w:t>IHO Reference</w:t>
            </w:r>
          </w:p>
        </w:tc>
        <w:tc>
          <w:tcPr>
            <w:tcW w:w="2382" w:type="dxa"/>
            <w:shd w:val="clear" w:color="auto" w:fill="CCFFCC"/>
            <w:vAlign w:val="center"/>
          </w:tcPr>
          <w:p w14:paraId="11024DE2" w14:textId="77777777" w:rsidR="00985543" w:rsidRDefault="00590615" w:rsidP="00280DEE">
            <w:r>
              <w:t>(</w:t>
            </w:r>
            <w:r w:rsidRPr="00413780">
              <w:t>S-</w:t>
            </w:r>
            <w:r>
              <w:t>100</w:t>
            </w:r>
            <w:r w:rsidRPr="00413780">
              <w:t xml:space="preserve"> Part </w:t>
            </w:r>
            <w:r>
              <w:t>9</w:t>
            </w:r>
          </w:p>
          <w:p w14:paraId="16B98BEA"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AC1FC1F" w14:textId="5BBDF2E7" w:rsidR="00590615" w:rsidRPr="004065B1" w:rsidRDefault="00590615" w:rsidP="00280DEE"/>
        </w:tc>
      </w:tr>
      <w:tr w:rsidR="00590615" w14:paraId="37E2FFBC" w14:textId="77777777" w:rsidTr="00357E05">
        <w:trPr>
          <w:tblHeader/>
        </w:trPr>
        <w:tc>
          <w:tcPr>
            <w:tcW w:w="9526" w:type="dxa"/>
            <w:gridSpan w:val="4"/>
            <w:shd w:val="clear" w:color="auto" w:fill="CCFFCC"/>
            <w:vAlign w:val="center"/>
          </w:tcPr>
          <w:p w14:paraId="30513ECD" w14:textId="77777777" w:rsidR="00590615" w:rsidRDefault="00590615" w:rsidP="00280DEE">
            <w:r w:rsidRPr="000A066E">
              <w:rPr>
                <w:b/>
              </w:rPr>
              <w:t>Test description</w:t>
            </w:r>
          </w:p>
        </w:tc>
      </w:tr>
      <w:tr w:rsidR="00590615" w14:paraId="53BB3565" w14:textId="77777777" w:rsidTr="00280DEE">
        <w:trPr>
          <w:tblHeader/>
        </w:trPr>
        <w:tc>
          <w:tcPr>
            <w:tcW w:w="9526" w:type="dxa"/>
            <w:gridSpan w:val="4"/>
            <w:vAlign w:val="center"/>
          </w:tcPr>
          <w:p w14:paraId="1A79B128" w14:textId="77777777" w:rsidR="00590615" w:rsidRDefault="00590615" w:rsidP="00280DEE">
            <w:pPr>
              <w:rPr>
                <w:i/>
              </w:rPr>
            </w:pPr>
          </w:p>
          <w:p w14:paraId="498E078C" w14:textId="77777777" w:rsidR="00590615" w:rsidRPr="00A53E84" w:rsidRDefault="00590615" w:rsidP="00280DEE">
            <w:pPr>
              <w:jc w:val="left"/>
              <w:rPr>
                <w:i/>
              </w:rPr>
            </w:pPr>
            <w:r w:rsidRPr="00A53E84">
              <w:rPr>
                <w:i/>
              </w:rPr>
              <w:t>The purpose of this test is to verify by observation that ECDIS uses the largest scale available for detection of areas with special condition</w:t>
            </w:r>
            <w:r>
              <w:rPr>
                <w:i/>
              </w:rPr>
              <w:t xml:space="preserve"> whilst operating in Dual Fuel mode.</w:t>
            </w:r>
            <w:r w:rsidRPr="00A53E84">
              <w:rPr>
                <w:i/>
              </w:rPr>
              <w:t>.</w:t>
            </w:r>
          </w:p>
          <w:p w14:paraId="68C472A7" w14:textId="77777777" w:rsidR="00590615" w:rsidRPr="00A53E84" w:rsidRDefault="00590615" w:rsidP="00280DEE">
            <w:pPr>
              <w:jc w:val="left"/>
              <w:rPr>
                <w:i/>
              </w:rPr>
            </w:pPr>
          </w:p>
          <w:p w14:paraId="536F66FB" w14:textId="77777777" w:rsidR="00590615" w:rsidRDefault="00590615" w:rsidP="00280DEE">
            <w:pPr>
              <w:rPr>
                <w:i/>
              </w:rPr>
            </w:pPr>
            <w:r w:rsidRPr="00A53E84">
              <w:rPr>
                <w:i/>
              </w:rPr>
              <w:t xml:space="preserve">This test is performed by loading </w:t>
            </w:r>
            <w:r>
              <w:rPr>
                <w:i/>
              </w:rPr>
              <w:t>test exchange sets</w:t>
            </w:r>
            <w:r w:rsidRPr="00A53E84">
              <w:rPr>
                <w:i/>
              </w:rPr>
              <w:t xml:space="preserve">, sailing with a simulated ship over the test area, selecting one by one each special condition for the test and checking display against the graphical plots of tests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 xml:space="preserve"> (Route plan) corresponding to each special condition settings</w:t>
            </w:r>
            <w:r>
              <w:rPr>
                <w:i/>
              </w:rPr>
              <w:t>.</w:t>
            </w:r>
          </w:p>
          <w:p w14:paraId="73CE7DC0" w14:textId="77777777" w:rsidR="00590615" w:rsidRPr="0079402D" w:rsidRDefault="00590615" w:rsidP="00280DEE">
            <w:pPr>
              <w:rPr>
                <w:i/>
              </w:rPr>
            </w:pPr>
          </w:p>
        </w:tc>
      </w:tr>
      <w:tr w:rsidR="00590615" w14:paraId="1D2D00EC" w14:textId="77777777" w:rsidTr="00357E05">
        <w:trPr>
          <w:tblHeader/>
        </w:trPr>
        <w:tc>
          <w:tcPr>
            <w:tcW w:w="9526" w:type="dxa"/>
            <w:gridSpan w:val="4"/>
            <w:shd w:val="clear" w:color="auto" w:fill="CCFFCC"/>
            <w:vAlign w:val="center"/>
          </w:tcPr>
          <w:p w14:paraId="4FFC4D44" w14:textId="77777777" w:rsidR="00590615" w:rsidRPr="004065B1" w:rsidRDefault="00590615" w:rsidP="00280DEE">
            <w:r w:rsidRPr="000A066E">
              <w:rPr>
                <w:b/>
              </w:rPr>
              <w:t>Setup</w:t>
            </w:r>
          </w:p>
        </w:tc>
      </w:tr>
      <w:tr w:rsidR="00590615" w14:paraId="6563AE43" w14:textId="77777777" w:rsidTr="00280DEE">
        <w:trPr>
          <w:tblHeader/>
        </w:trPr>
        <w:tc>
          <w:tcPr>
            <w:tcW w:w="9526" w:type="dxa"/>
            <w:gridSpan w:val="4"/>
            <w:vAlign w:val="center"/>
          </w:tcPr>
          <w:p w14:paraId="628921B1" w14:textId="77777777" w:rsidR="00590615" w:rsidRDefault="00590615" w:rsidP="00280DEE">
            <w:pPr>
              <w:jc w:val="left"/>
              <w:rPr>
                <w:i/>
              </w:rPr>
            </w:pPr>
          </w:p>
          <w:p w14:paraId="41DE79D6" w14:textId="77777777" w:rsidR="00590615" w:rsidRDefault="00590615" w:rsidP="00280DEE">
            <w:pPr>
              <w:jc w:val="left"/>
              <w:rPr>
                <w:i/>
              </w:rPr>
            </w:pPr>
            <w:r w:rsidRPr="00A53E84">
              <w:rPr>
                <w:i/>
              </w:rPr>
              <w:t>As for test</w:t>
            </w:r>
            <w:r>
              <w:t xml:space="preserve"> </w:t>
            </w:r>
            <w:proofErr w:type="spellStart"/>
            <w:r>
              <w:t>SpecialConditionsDFLS</w:t>
            </w:r>
            <w:proofErr w:type="spellEnd"/>
          </w:p>
          <w:p w14:paraId="0EF4EE39" w14:textId="77777777" w:rsidR="00590615" w:rsidRPr="00EF287F" w:rsidRDefault="00590615" w:rsidP="00280DEE">
            <w:pPr>
              <w:jc w:val="left"/>
              <w:rPr>
                <w:i/>
              </w:rPr>
            </w:pPr>
          </w:p>
        </w:tc>
      </w:tr>
      <w:tr w:rsidR="00590615" w14:paraId="5F7A0B6A" w14:textId="77777777" w:rsidTr="00357E05">
        <w:trPr>
          <w:tblHeader/>
        </w:trPr>
        <w:tc>
          <w:tcPr>
            <w:tcW w:w="9526" w:type="dxa"/>
            <w:gridSpan w:val="4"/>
            <w:shd w:val="clear" w:color="auto" w:fill="CCFFCC"/>
            <w:vAlign w:val="center"/>
          </w:tcPr>
          <w:p w14:paraId="3C212AF7" w14:textId="77777777" w:rsidR="00590615" w:rsidRPr="004065B1" w:rsidRDefault="00590615" w:rsidP="00280DEE">
            <w:r w:rsidRPr="000A066E">
              <w:rPr>
                <w:b/>
              </w:rPr>
              <w:t>Action</w:t>
            </w:r>
          </w:p>
        </w:tc>
      </w:tr>
      <w:tr w:rsidR="00590615" w14:paraId="30F8E692" w14:textId="77777777" w:rsidTr="00280DEE">
        <w:trPr>
          <w:tblHeader/>
        </w:trPr>
        <w:tc>
          <w:tcPr>
            <w:tcW w:w="9526" w:type="dxa"/>
            <w:gridSpan w:val="4"/>
            <w:vAlign w:val="center"/>
          </w:tcPr>
          <w:p w14:paraId="6814B87F" w14:textId="77777777" w:rsidR="00590615" w:rsidRDefault="00590615" w:rsidP="00280DEE">
            <w:pPr>
              <w:rPr>
                <w:i/>
              </w:rPr>
            </w:pPr>
          </w:p>
          <w:p w14:paraId="7DF6DBEA" w14:textId="77777777" w:rsidR="00590615" w:rsidRPr="00E458D9" w:rsidRDefault="00590615">
            <w:pPr>
              <w:pStyle w:val="ListParagraph"/>
              <w:numPr>
                <w:ilvl w:val="0"/>
                <w:numId w:val="61"/>
              </w:numPr>
              <w:rPr>
                <w:i/>
              </w:rPr>
            </w:pPr>
            <w:r w:rsidRPr="00E458D9">
              <w:rPr>
                <w:i/>
              </w:rPr>
              <w:t>Select position 39°45′•000N 104°49′•000W at compilation scale (1:350 000) of 101AA00OVRVU. Heading approximately 100°.</w:t>
            </w:r>
          </w:p>
          <w:p w14:paraId="025FA2E9" w14:textId="77777777" w:rsidR="00590615" w:rsidRPr="00E458D9" w:rsidRDefault="00590615">
            <w:pPr>
              <w:pStyle w:val="ListParagraph"/>
              <w:numPr>
                <w:ilvl w:val="0"/>
                <w:numId w:val="61"/>
              </w:numPr>
              <w:rPr>
                <w:i/>
              </w:rPr>
            </w:pPr>
            <w:r w:rsidRPr="00E458D9">
              <w:rPr>
                <w:i/>
              </w:rPr>
              <w:t>Set vessel position to 39°47.877'N 104°57.590'W, heading 94.3°.</w:t>
            </w:r>
          </w:p>
          <w:p w14:paraId="29F984B6" w14:textId="77777777" w:rsidR="00590615" w:rsidRDefault="00590615">
            <w:pPr>
              <w:pStyle w:val="ListParagraph"/>
              <w:numPr>
                <w:ilvl w:val="0"/>
                <w:numId w:val="61"/>
              </w:numPr>
              <w:rPr>
                <w:i/>
              </w:rPr>
            </w:pPr>
            <w:r w:rsidRPr="00E458D9">
              <w:rPr>
                <w:i/>
              </w:rPr>
              <w:t>Check ENC symbols shown in the ECDIS for each special condition against the corresponding graphical plot</w:t>
            </w:r>
          </w:p>
          <w:p w14:paraId="6464F935" w14:textId="77777777" w:rsidR="00590615" w:rsidRPr="00E458D9" w:rsidRDefault="00590615">
            <w:pPr>
              <w:pStyle w:val="ListParagraph"/>
              <w:numPr>
                <w:ilvl w:val="0"/>
                <w:numId w:val="61"/>
              </w:numPr>
              <w:rPr>
                <w:i/>
              </w:rPr>
            </w:pPr>
            <w:r>
              <w:rPr>
                <w:i/>
              </w:rPr>
              <w:t xml:space="preserve">Repeat test as described in </w:t>
            </w:r>
            <w:proofErr w:type="spellStart"/>
            <w:r>
              <w:rPr>
                <w:i/>
              </w:rPr>
              <w:t>SpecialConditionsDFLS</w:t>
            </w:r>
            <w:proofErr w:type="spellEnd"/>
          </w:p>
          <w:p w14:paraId="10B954DA" w14:textId="77777777" w:rsidR="00590615" w:rsidRPr="00EF287F" w:rsidRDefault="00590615" w:rsidP="00280DEE">
            <w:pPr>
              <w:rPr>
                <w:i/>
              </w:rPr>
            </w:pPr>
          </w:p>
        </w:tc>
      </w:tr>
      <w:tr w:rsidR="00590615" w14:paraId="6939043C" w14:textId="77777777" w:rsidTr="00357E05">
        <w:trPr>
          <w:tblHeader/>
        </w:trPr>
        <w:tc>
          <w:tcPr>
            <w:tcW w:w="9526" w:type="dxa"/>
            <w:gridSpan w:val="4"/>
            <w:shd w:val="clear" w:color="auto" w:fill="CCFFCC"/>
            <w:vAlign w:val="center"/>
          </w:tcPr>
          <w:p w14:paraId="57B22B6E" w14:textId="77777777" w:rsidR="00590615" w:rsidRPr="004065B1" w:rsidRDefault="00590615" w:rsidP="00280DEE">
            <w:r w:rsidRPr="000A066E">
              <w:rPr>
                <w:b/>
              </w:rPr>
              <w:t>Results</w:t>
            </w:r>
          </w:p>
        </w:tc>
      </w:tr>
      <w:tr w:rsidR="00590615" w14:paraId="6BE9B55F" w14:textId="77777777" w:rsidTr="00280DEE">
        <w:trPr>
          <w:tblHeader/>
        </w:trPr>
        <w:tc>
          <w:tcPr>
            <w:tcW w:w="9526" w:type="dxa"/>
            <w:gridSpan w:val="4"/>
            <w:vAlign w:val="center"/>
          </w:tcPr>
          <w:p w14:paraId="4B645381" w14:textId="77777777" w:rsidR="00590615" w:rsidRPr="00A53E84" w:rsidRDefault="00590615" w:rsidP="00280DEE">
            <w:pPr>
              <w:jc w:val="left"/>
              <w:rPr>
                <w:i/>
              </w:rPr>
            </w:pPr>
            <w:r w:rsidRPr="00A53E84">
              <w:rPr>
                <w:i/>
              </w:rPr>
              <w:t>The ENC in the ECDIS should match the corresponding graphical plot of test</w:t>
            </w:r>
            <w:r>
              <w:rPr>
                <w:i/>
              </w:rPr>
              <w:t>s</w:t>
            </w:r>
            <w:r w:rsidRPr="00A53E84">
              <w:rPr>
                <w:i/>
              </w:rPr>
              <w:t xml:space="preserve"> </w:t>
            </w:r>
            <w:proofErr w:type="spellStart"/>
            <w:r>
              <w:rPr>
                <w:i/>
              </w:rPr>
              <w:t>SpecialConditionsDF</w:t>
            </w:r>
            <w:proofErr w:type="spellEnd"/>
            <w:r w:rsidRPr="00A53E84">
              <w:rPr>
                <w:i/>
              </w:rPr>
              <w:t xml:space="preserve"> and </w:t>
            </w:r>
            <w:proofErr w:type="spellStart"/>
            <w:r>
              <w:rPr>
                <w:i/>
              </w:rPr>
              <w:t>SpecialConditionsDFLS</w:t>
            </w:r>
            <w:proofErr w:type="spellEnd"/>
            <w:r w:rsidRPr="00A53E84">
              <w:rPr>
                <w:i/>
              </w:rPr>
              <w:t>.</w:t>
            </w:r>
          </w:p>
          <w:p w14:paraId="62E4504E" w14:textId="77777777" w:rsidR="00590615" w:rsidRPr="00324C1A" w:rsidRDefault="00590615" w:rsidP="00280DEE">
            <w:pPr>
              <w:jc w:val="left"/>
              <w:rPr>
                <w:rFonts w:cs="Arial"/>
                <w:i/>
                <w:iCs/>
                <w:position w:val="-1"/>
                <w:lang w:val="en-US"/>
              </w:rPr>
            </w:pPr>
          </w:p>
        </w:tc>
      </w:tr>
      <w:tr w:rsidR="00590615" w14:paraId="4D7CF997" w14:textId="77777777" w:rsidTr="00280DEE">
        <w:trPr>
          <w:tblHeader/>
        </w:trPr>
        <w:tc>
          <w:tcPr>
            <w:tcW w:w="9526" w:type="dxa"/>
            <w:gridSpan w:val="4"/>
            <w:vAlign w:val="center"/>
          </w:tcPr>
          <w:p w14:paraId="7FDFF312" w14:textId="5AA25002" w:rsidR="00590615" w:rsidRPr="00A53E84" w:rsidRDefault="00590615" w:rsidP="00280DEE">
            <w:pPr>
              <w:jc w:val="left"/>
              <w:rPr>
                <w:i/>
              </w:rPr>
            </w:pPr>
            <w:r w:rsidRPr="00AD1DA9">
              <w:rPr>
                <w:noProof/>
                <w:lang w:eastAsia="en-GB"/>
              </w:rPr>
              <w:drawing>
                <wp:inline distT="0" distB="0" distL="0" distR="0" wp14:anchorId="20436EC5" wp14:editId="55FD51E2">
                  <wp:extent cx="1716405" cy="551815"/>
                  <wp:effectExtent l="0" t="0" r="0" b="635"/>
                  <wp:docPr id="243" name="Picture 243" descr="C:\msdokut\STANDARDIT\IHO\ENCWG\Drafting 4.0.2 after Mar2016\New picture originals 23mar2016\6.4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msdokut\STANDARDIT\IHO\ENCWG\Drafting 4.0.2 after Mar2016\New picture originals 23mar2016\6.4 picture 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716405" cy="551815"/>
                          </a:xfrm>
                          <a:prstGeom prst="rect">
                            <a:avLst/>
                          </a:prstGeom>
                          <a:noFill/>
                          <a:ln>
                            <a:noFill/>
                          </a:ln>
                        </pic:spPr>
                      </pic:pic>
                    </a:graphicData>
                  </a:graphic>
                </wp:inline>
              </w:drawing>
            </w:r>
            <w:r w:rsidR="009274A1">
              <w:rPr>
                <w:b/>
                <w:noProof/>
                <w:lang w:eastAsia="en-GB"/>
              </w:rPr>
              <w:t xml:space="preserve"> tbd</w:t>
            </w:r>
          </w:p>
        </w:tc>
      </w:tr>
      <w:tr w:rsidR="00590615" w14:paraId="1F8DF525" w14:textId="77777777" w:rsidTr="00280DEE">
        <w:trPr>
          <w:tblHeader/>
        </w:trPr>
        <w:tc>
          <w:tcPr>
            <w:tcW w:w="9526" w:type="dxa"/>
            <w:gridSpan w:val="4"/>
            <w:vAlign w:val="center"/>
          </w:tcPr>
          <w:p w14:paraId="4E800007" w14:textId="77777777" w:rsidR="00590615" w:rsidRPr="00364869" w:rsidRDefault="00590615" w:rsidP="00280DEE">
            <w:pPr>
              <w:jc w:val="left"/>
              <w:rPr>
                <w:noProof/>
                <w:lang w:eastAsia="fr-FR"/>
              </w:rPr>
            </w:pPr>
            <w:r w:rsidRPr="007132F4">
              <w:rPr>
                <w:i/>
              </w:rPr>
              <w:t>An example with Caution area, Military practice area and PSSA as selected</w:t>
            </w:r>
          </w:p>
        </w:tc>
      </w:tr>
    </w:tbl>
    <w:p w14:paraId="240255CC" w14:textId="77777777" w:rsidR="00590615" w:rsidRDefault="00590615" w:rsidP="00590615">
      <w:pPr>
        <w:widowControl/>
        <w:spacing w:after="160" w:line="259" w:lineRule="auto"/>
        <w:jc w:val="left"/>
      </w:pPr>
    </w:p>
    <w:p w14:paraId="08A24649" w14:textId="77777777" w:rsidR="00590615" w:rsidRDefault="00590615" w:rsidP="00590615">
      <w:pPr>
        <w:widowControl/>
        <w:spacing w:after="160" w:line="259" w:lineRule="auto"/>
        <w:jc w:val="left"/>
      </w:pPr>
    </w:p>
    <w:p w14:paraId="546F0375" w14:textId="77777777" w:rsidR="00590615" w:rsidRDefault="00590615" w:rsidP="00590615">
      <w:pPr>
        <w:widowControl/>
        <w:spacing w:after="160" w:line="259" w:lineRule="auto"/>
        <w:jc w:val="left"/>
      </w:pPr>
    </w:p>
    <w:p w14:paraId="41E48E66" w14:textId="77777777" w:rsidR="00590615" w:rsidRDefault="00590615" w:rsidP="00590615">
      <w:pPr>
        <w:widowControl/>
        <w:spacing w:after="160" w:line="259" w:lineRule="auto"/>
        <w:jc w:val="left"/>
        <w:rPr>
          <w:b/>
        </w:rPr>
      </w:pPr>
      <w:r>
        <w:br w:type="page"/>
      </w:r>
    </w:p>
    <w:p w14:paraId="7837B24C" w14:textId="77777777" w:rsidR="00590615" w:rsidRDefault="00590615" w:rsidP="00590615">
      <w:pPr>
        <w:pStyle w:val="Heading2"/>
      </w:pPr>
      <w:bookmarkStart w:id="1408" w:name="_Toc152748626"/>
      <w:r>
        <w:lastRenderedPageBreak/>
        <w:t>Detection and Notification of the Safety Contour</w:t>
      </w:r>
      <w:bookmarkEnd w:id="1408"/>
    </w:p>
    <w:p w14:paraId="0BC0063F" w14:textId="77777777" w:rsidR="00590615" w:rsidRPr="007E2CFE" w:rsidRDefault="00590615" w:rsidP="00590615">
      <w:pPr>
        <w:pStyle w:val="Heading3"/>
      </w:pPr>
      <w:r>
        <w:t>Detection and Notification of the safety contour – Basic test</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7896C7C0" w14:textId="77777777" w:rsidTr="00357E05">
        <w:trPr>
          <w:trHeight w:val="454"/>
          <w:tblHeader/>
        </w:trPr>
        <w:tc>
          <w:tcPr>
            <w:tcW w:w="2381" w:type="dxa"/>
            <w:shd w:val="clear" w:color="auto" w:fill="CCFFCC"/>
            <w:vAlign w:val="center"/>
          </w:tcPr>
          <w:p w14:paraId="60BC6372" w14:textId="77777777" w:rsidR="00590615" w:rsidRPr="004065B1" w:rsidRDefault="00590615" w:rsidP="00280DEE">
            <w:r w:rsidRPr="000A066E">
              <w:rPr>
                <w:b/>
              </w:rPr>
              <w:t>Test Reference</w:t>
            </w:r>
          </w:p>
        </w:tc>
        <w:tc>
          <w:tcPr>
            <w:tcW w:w="2381" w:type="dxa"/>
            <w:shd w:val="clear" w:color="auto" w:fill="CCFFCC"/>
            <w:vAlign w:val="center"/>
          </w:tcPr>
          <w:p w14:paraId="363FEDF9" w14:textId="77777777" w:rsidR="00590615" w:rsidRPr="004065B1" w:rsidRDefault="00590615" w:rsidP="00280DEE">
            <w:proofErr w:type="spellStart"/>
            <w:r>
              <w:t>SafetyContourDF</w:t>
            </w:r>
            <w:proofErr w:type="spellEnd"/>
          </w:p>
        </w:tc>
        <w:tc>
          <w:tcPr>
            <w:tcW w:w="2382" w:type="dxa"/>
            <w:shd w:val="clear" w:color="auto" w:fill="CCFFCC"/>
            <w:vAlign w:val="center"/>
          </w:tcPr>
          <w:p w14:paraId="4D992FF7" w14:textId="77777777" w:rsidR="00590615" w:rsidRPr="004065B1" w:rsidRDefault="00590615" w:rsidP="00280DEE">
            <w:r w:rsidRPr="000A066E">
              <w:rPr>
                <w:b/>
              </w:rPr>
              <w:t>IHO Reference</w:t>
            </w:r>
          </w:p>
        </w:tc>
        <w:tc>
          <w:tcPr>
            <w:tcW w:w="2382" w:type="dxa"/>
            <w:shd w:val="clear" w:color="auto" w:fill="CCFFCC"/>
            <w:vAlign w:val="center"/>
          </w:tcPr>
          <w:p w14:paraId="0ECE49C6" w14:textId="77777777" w:rsidR="00985543" w:rsidRPr="00413780" w:rsidRDefault="00590615" w:rsidP="00280DEE">
            <w:r>
              <w:t>(</w:t>
            </w:r>
            <w:r w:rsidRPr="00413780">
              <w:t>S-</w:t>
            </w:r>
            <w:r>
              <w:t>100</w:t>
            </w:r>
            <w:r w:rsidRPr="00413780">
              <w:t xml:space="preserve"> Part </w:t>
            </w:r>
            <w:r>
              <w:t>9/</w:t>
            </w:r>
          </w:p>
          <w:p w14:paraId="097DDDA5"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08D1EDA7" w14:textId="43404B96" w:rsidR="00590615" w:rsidRPr="004065B1" w:rsidRDefault="00590615" w:rsidP="00280DEE"/>
        </w:tc>
      </w:tr>
      <w:tr w:rsidR="00590615" w14:paraId="25EEC6B2" w14:textId="77777777" w:rsidTr="00357E05">
        <w:trPr>
          <w:tblHeader/>
        </w:trPr>
        <w:tc>
          <w:tcPr>
            <w:tcW w:w="9526" w:type="dxa"/>
            <w:gridSpan w:val="4"/>
            <w:shd w:val="clear" w:color="auto" w:fill="CCFFCC"/>
            <w:vAlign w:val="center"/>
          </w:tcPr>
          <w:p w14:paraId="4B7A17C5" w14:textId="77777777" w:rsidR="00590615" w:rsidRDefault="00590615" w:rsidP="00280DEE">
            <w:r w:rsidRPr="000A066E">
              <w:rPr>
                <w:b/>
              </w:rPr>
              <w:t>Test description</w:t>
            </w:r>
          </w:p>
        </w:tc>
      </w:tr>
      <w:tr w:rsidR="00590615" w14:paraId="68EAD5BB" w14:textId="77777777" w:rsidTr="00280DEE">
        <w:trPr>
          <w:tblHeader/>
        </w:trPr>
        <w:tc>
          <w:tcPr>
            <w:tcW w:w="9526" w:type="dxa"/>
            <w:gridSpan w:val="4"/>
            <w:vAlign w:val="center"/>
          </w:tcPr>
          <w:p w14:paraId="5449643E" w14:textId="77777777" w:rsidR="00590615" w:rsidRDefault="00590615" w:rsidP="00280DEE">
            <w:pPr>
              <w:rPr>
                <w:i/>
              </w:rPr>
            </w:pPr>
          </w:p>
          <w:p w14:paraId="1E97869A" w14:textId="73438F6E" w:rsidR="00590615" w:rsidRPr="00A53E84" w:rsidRDefault="00590615" w:rsidP="00280DEE">
            <w:pPr>
              <w:jc w:val="left"/>
              <w:rPr>
                <w:i/>
              </w:rPr>
            </w:pPr>
            <w:r w:rsidRPr="00A53E84">
              <w:rPr>
                <w:i/>
              </w:rPr>
              <w:t>The purpose of this test is to verify by observation that ECDIS provides an appropriate indication when the Mariner plans a route across an own ship's safety contour</w:t>
            </w:r>
            <w:r>
              <w:rPr>
                <w:i/>
              </w:rPr>
              <w:t xml:space="preserve"> whilst operating in Dual Fuel mode</w:t>
            </w:r>
            <w:r w:rsidRPr="00A53E84">
              <w:rPr>
                <w:i/>
              </w:rPr>
              <w:t xml:space="preserve">.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 xml:space="preserve">and are included in the test </w:t>
            </w:r>
            <w:r>
              <w:rPr>
                <w:i/>
              </w:rPr>
              <w:t>datasets AA5SAFCO.000 and</w:t>
            </w:r>
            <w:r w:rsidRPr="00A53E84">
              <w:rPr>
                <w:i/>
              </w:rPr>
              <w:t xml:space="preserve"> </w:t>
            </w:r>
            <w:r>
              <w:rPr>
                <w:i/>
              </w:rPr>
              <w:t>101AA00</w:t>
            </w:r>
            <w:r w:rsidRPr="00A53E84">
              <w:rPr>
                <w:i/>
              </w:rPr>
              <w:t>SAFCO.000.</w:t>
            </w:r>
          </w:p>
          <w:p w14:paraId="361380E3" w14:textId="77777777" w:rsidR="00590615" w:rsidRPr="00A53E84" w:rsidRDefault="00590615" w:rsidP="00280DEE">
            <w:pPr>
              <w:jc w:val="left"/>
              <w:rPr>
                <w:i/>
              </w:rPr>
            </w:pPr>
          </w:p>
          <w:p w14:paraId="25444E1F" w14:textId="77777777" w:rsidR="00590615" w:rsidRDefault="00590615" w:rsidP="00280DEE">
            <w:pPr>
              <w:rPr>
                <w:i/>
              </w:rPr>
            </w:pPr>
            <w:r w:rsidRPr="00A53E84">
              <w:rPr>
                <w:i/>
              </w:rPr>
              <w:t xml:space="preserve">This test is performed by loading the test </w:t>
            </w:r>
            <w:r>
              <w:rPr>
                <w:i/>
              </w:rPr>
              <w:t>exchange set</w:t>
            </w:r>
            <w:r w:rsidRPr="00A53E84">
              <w:rPr>
                <w:i/>
              </w:rPr>
              <w:t>, manually creating a route connecting all way points between feature</w:t>
            </w:r>
            <w:r>
              <w:rPr>
                <w:i/>
              </w:rPr>
              <w:t>s</w:t>
            </w:r>
            <w:r w:rsidRPr="00A53E84">
              <w:rPr>
                <w:i/>
              </w:rPr>
              <w:t xml:space="preserve"> marked as WP1 through WP4 and checking </w:t>
            </w:r>
            <w:r>
              <w:rPr>
                <w:i/>
              </w:rPr>
              <w:t xml:space="preserve">the </w:t>
            </w:r>
            <w:r w:rsidRPr="00A53E84">
              <w:rPr>
                <w:i/>
              </w:rPr>
              <w:t>display against the corresponding graphical plot</w:t>
            </w:r>
            <w:r>
              <w:rPr>
                <w:i/>
              </w:rPr>
              <w:t>.</w:t>
            </w:r>
          </w:p>
          <w:p w14:paraId="4875C3F1" w14:textId="77777777" w:rsidR="00590615" w:rsidRPr="0079402D" w:rsidRDefault="00590615" w:rsidP="00280DEE">
            <w:pPr>
              <w:rPr>
                <w:i/>
              </w:rPr>
            </w:pPr>
          </w:p>
        </w:tc>
      </w:tr>
      <w:tr w:rsidR="00590615" w14:paraId="3820F6AD" w14:textId="77777777" w:rsidTr="00357E05">
        <w:trPr>
          <w:tblHeader/>
        </w:trPr>
        <w:tc>
          <w:tcPr>
            <w:tcW w:w="9526" w:type="dxa"/>
            <w:gridSpan w:val="4"/>
            <w:shd w:val="clear" w:color="auto" w:fill="CCFFCC"/>
            <w:vAlign w:val="center"/>
          </w:tcPr>
          <w:p w14:paraId="14165754" w14:textId="77777777" w:rsidR="00590615" w:rsidRPr="004065B1" w:rsidRDefault="00590615" w:rsidP="00280DEE">
            <w:r w:rsidRPr="000A066E">
              <w:rPr>
                <w:b/>
              </w:rPr>
              <w:t>Setup</w:t>
            </w:r>
          </w:p>
        </w:tc>
      </w:tr>
      <w:tr w:rsidR="00590615" w14:paraId="760F46D3" w14:textId="77777777" w:rsidTr="00280DEE">
        <w:trPr>
          <w:tblHeader/>
        </w:trPr>
        <w:tc>
          <w:tcPr>
            <w:tcW w:w="9526" w:type="dxa"/>
            <w:gridSpan w:val="4"/>
            <w:vAlign w:val="center"/>
          </w:tcPr>
          <w:p w14:paraId="63A4176C" w14:textId="77777777" w:rsidR="00590615" w:rsidRPr="00A53E84" w:rsidRDefault="00590615" w:rsidP="00280DEE">
            <w:pPr>
              <w:rPr>
                <w:i/>
              </w:rPr>
            </w:pPr>
            <w:r w:rsidRPr="00A53E84">
              <w:rPr>
                <w:i/>
              </w:rPr>
              <w:t xml:space="preserve">Load </w:t>
            </w:r>
            <w:r>
              <w:rPr>
                <w:i/>
              </w:rPr>
              <w:t>the</w:t>
            </w:r>
            <w:r w:rsidRPr="00A53E84">
              <w:rPr>
                <w:i/>
              </w:rPr>
              <w:t xml:space="preserve"> </w:t>
            </w:r>
            <w:r>
              <w:rPr>
                <w:i/>
              </w:rPr>
              <w:t xml:space="preserve">exchange set </w:t>
            </w:r>
            <w:proofErr w:type="spellStart"/>
            <w:r w:rsidRPr="00E012C8">
              <w:rPr>
                <w:b/>
                <w:bCs/>
                <w:i/>
              </w:rPr>
              <w:t>SafetyContour</w:t>
            </w:r>
            <w:r>
              <w:rPr>
                <w:b/>
                <w:bCs/>
                <w:i/>
              </w:rPr>
              <w:t>DF</w:t>
            </w:r>
            <w:proofErr w:type="spellEnd"/>
          </w:p>
          <w:p w14:paraId="29237C80" w14:textId="77777777" w:rsidR="00590615" w:rsidRPr="00E012C8" w:rsidRDefault="00590615">
            <w:pPr>
              <w:pStyle w:val="ListParagraph"/>
              <w:numPr>
                <w:ilvl w:val="0"/>
                <w:numId w:val="40"/>
              </w:numPr>
              <w:rPr>
                <w:i/>
              </w:rPr>
            </w:pPr>
            <w:r w:rsidRPr="00E012C8">
              <w:rPr>
                <w:i/>
              </w:rPr>
              <w:t>Select Display Category Other</w:t>
            </w:r>
          </w:p>
          <w:p w14:paraId="516C146A" w14:textId="77777777" w:rsidR="00590615" w:rsidRPr="00E012C8" w:rsidRDefault="00590615">
            <w:pPr>
              <w:pStyle w:val="ListParagraph"/>
              <w:numPr>
                <w:ilvl w:val="0"/>
                <w:numId w:val="40"/>
              </w:numPr>
              <w:rPr>
                <w:i/>
              </w:rPr>
            </w:pPr>
            <w:r w:rsidRPr="00E012C8">
              <w:rPr>
                <w:i/>
              </w:rPr>
              <w:t>Set the Safety Contour value to 0 m</w:t>
            </w:r>
          </w:p>
          <w:p w14:paraId="3A57FF26" w14:textId="77777777" w:rsidR="00590615" w:rsidRPr="00E012C8" w:rsidRDefault="00590615">
            <w:pPr>
              <w:pStyle w:val="ListParagraph"/>
              <w:numPr>
                <w:ilvl w:val="0"/>
                <w:numId w:val="40"/>
              </w:numPr>
              <w:rPr>
                <w:i/>
              </w:rPr>
            </w:pPr>
            <w:r w:rsidRPr="00E012C8">
              <w:rPr>
                <w:i/>
              </w:rPr>
              <w:t>Set the Safety Depth  value to 30 m</w:t>
            </w:r>
          </w:p>
          <w:p w14:paraId="5CE42A12" w14:textId="77777777" w:rsidR="00590615" w:rsidRPr="00E012C8" w:rsidRDefault="00590615">
            <w:pPr>
              <w:pStyle w:val="ListParagraph"/>
              <w:numPr>
                <w:ilvl w:val="0"/>
                <w:numId w:val="40"/>
              </w:numPr>
              <w:rPr>
                <w:i/>
              </w:rPr>
            </w:pPr>
            <w:r w:rsidRPr="00E012C8">
              <w:rPr>
                <w:i/>
              </w:rPr>
              <w:t xml:space="preserve">Select Symbolized Boundaries </w:t>
            </w:r>
          </w:p>
          <w:p w14:paraId="382EE981" w14:textId="77777777" w:rsidR="00590615" w:rsidRPr="00E012C8" w:rsidRDefault="00590615">
            <w:pPr>
              <w:pStyle w:val="ListParagraph"/>
              <w:numPr>
                <w:ilvl w:val="0"/>
                <w:numId w:val="40"/>
              </w:numPr>
              <w:rPr>
                <w:i/>
              </w:rPr>
            </w:pPr>
            <w:r w:rsidRPr="00E012C8">
              <w:rPr>
                <w:i/>
              </w:rPr>
              <w:t xml:space="preserve">Select </w:t>
            </w:r>
            <w:r>
              <w:rPr>
                <w:i/>
              </w:rPr>
              <w:t>Simplified Point Symbols = true</w:t>
            </w:r>
            <w:r w:rsidRPr="00E012C8">
              <w:rPr>
                <w:i/>
              </w:rPr>
              <w:t xml:space="preserve"> </w:t>
            </w:r>
          </w:p>
          <w:p w14:paraId="7AC0C217" w14:textId="77777777" w:rsidR="00590615" w:rsidRPr="00E012C8" w:rsidRDefault="00590615">
            <w:pPr>
              <w:pStyle w:val="ListParagraph"/>
              <w:numPr>
                <w:ilvl w:val="0"/>
                <w:numId w:val="40"/>
              </w:numPr>
              <w:rPr>
                <w:i/>
              </w:rPr>
            </w:pPr>
            <w:r w:rsidRPr="00E012C8">
              <w:rPr>
                <w:i/>
              </w:rPr>
              <w:t>Select all Text groups</w:t>
            </w:r>
          </w:p>
          <w:p w14:paraId="4FE2F074" w14:textId="77777777" w:rsidR="00590615" w:rsidRPr="00E012C8" w:rsidRDefault="00590615">
            <w:pPr>
              <w:pStyle w:val="ListParagraph"/>
              <w:numPr>
                <w:ilvl w:val="0"/>
                <w:numId w:val="40"/>
              </w:numPr>
              <w:rPr>
                <w:i/>
              </w:rPr>
            </w:pPr>
            <w:r w:rsidRPr="00E012C8">
              <w:rPr>
                <w:i/>
              </w:rPr>
              <w:t>Select Contour label</w:t>
            </w:r>
            <w:r w:rsidRPr="00E012C8" w:rsidDel="00AF6FF4">
              <w:rPr>
                <w:i/>
              </w:rPr>
              <w:t xml:space="preserve"> </w:t>
            </w:r>
          </w:p>
          <w:p w14:paraId="502F74F8" w14:textId="77777777" w:rsidR="00590615" w:rsidRPr="00E012C8" w:rsidRDefault="00590615">
            <w:pPr>
              <w:pStyle w:val="ListParagraph"/>
              <w:numPr>
                <w:ilvl w:val="0"/>
                <w:numId w:val="40"/>
              </w:numPr>
              <w:rPr>
                <w:i/>
              </w:rPr>
            </w:pPr>
            <w:r w:rsidRPr="00E012C8">
              <w:rPr>
                <w:i/>
              </w:rPr>
              <w:t>Manually create a route connecting all way points between feature</w:t>
            </w:r>
            <w:r>
              <w:rPr>
                <w:i/>
              </w:rPr>
              <w:t>s</w:t>
            </w:r>
            <w:r w:rsidRPr="00E012C8">
              <w:rPr>
                <w:i/>
              </w:rPr>
              <w:t xml:space="preserve"> marked WP1 through WP4</w:t>
            </w:r>
          </w:p>
          <w:p w14:paraId="47A73E56" w14:textId="77777777" w:rsidR="00590615" w:rsidRPr="00EF287F" w:rsidRDefault="00590615" w:rsidP="00280DEE">
            <w:pPr>
              <w:jc w:val="left"/>
              <w:rPr>
                <w:i/>
              </w:rPr>
            </w:pPr>
            <w:r w:rsidRPr="00E012C8">
              <w:rPr>
                <w:i/>
              </w:rPr>
              <w:t>Set user-specified distance for detecting of Safety Contour as 0.1 NM</w:t>
            </w:r>
          </w:p>
        </w:tc>
      </w:tr>
      <w:tr w:rsidR="00590615" w14:paraId="4BC267E5" w14:textId="77777777" w:rsidTr="00357E05">
        <w:trPr>
          <w:tblHeader/>
        </w:trPr>
        <w:tc>
          <w:tcPr>
            <w:tcW w:w="9526" w:type="dxa"/>
            <w:gridSpan w:val="4"/>
            <w:shd w:val="clear" w:color="auto" w:fill="CCFFCC"/>
            <w:vAlign w:val="center"/>
          </w:tcPr>
          <w:p w14:paraId="431D07D6" w14:textId="77777777" w:rsidR="00590615" w:rsidRPr="004065B1" w:rsidRDefault="00590615" w:rsidP="00280DEE">
            <w:r w:rsidRPr="000A066E">
              <w:rPr>
                <w:b/>
              </w:rPr>
              <w:t>Action</w:t>
            </w:r>
          </w:p>
        </w:tc>
      </w:tr>
      <w:tr w:rsidR="00590615" w14:paraId="6FFF8CD7" w14:textId="77777777" w:rsidTr="00280DEE">
        <w:trPr>
          <w:tblHeader/>
        </w:trPr>
        <w:tc>
          <w:tcPr>
            <w:tcW w:w="9526" w:type="dxa"/>
            <w:gridSpan w:val="4"/>
            <w:vAlign w:val="center"/>
          </w:tcPr>
          <w:p w14:paraId="7C189D25" w14:textId="77777777" w:rsidR="00590615" w:rsidRPr="00A53E84" w:rsidRDefault="00590615" w:rsidP="00280DEE">
            <w:pPr>
              <w:rPr>
                <w:i/>
              </w:rPr>
            </w:pPr>
            <w:r w:rsidRPr="00A53E84">
              <w:rPr>
                <w:i/>
              </w:rPr>
              <w:t xml:space="preserve">Check </w:t>
            </w:r>
            <w:r>
              <w:rPr>
                <w:i/>
              </w:rPr>
              <w:t>portrayal</w:t>
            </w:r>
            <w:r w:rsidRPr="00A53E84">
              <w:rPr>
                <w:i/>
              </w:rPr>
              <w:t xml:space="preserve"> shown in the ECDIS against the corresponding graphical plot.</w:t>
            </w:r>
          </w:p>
          <w:p w14:paraId="5751964B" w14:textId="77777777" w:rsidR="00590615" w:rsidRPr="00EF287F" w:rsidRDefault="00590615" w:rsidP="00280DEE">
            <w:pPr>
              <w:rPr>
                <w:i/>
              </w:rPr>
            </w:pPr>
            <w:r w:rsidRPr="00A53E84">
              <w:rPr>
                <w:i/>
              </w:rPr>
              <w:t xml:space="preserve">Repeat sequentially for </w:t>
            </w:r>
            <w:r>
              <w:rPr>
                <w:i/>
              </w:rPr>
              <w:t xml:space="preserve">Safety Contour value </w:t>
            </w:r>
            <w:r w:rsidRPr="00A53E84">
              <w:rPr>
                <w:i/>
              </w:rPr>
              <w:t>0m, 6m, 11m, 13m, 43m</w:t>
            </w:r>
            <w:r>
              <w:rPr>
                <w:i/>
              </w:rPr>
              <w:t>.</w:t>
            </w:r>
          </w:p>
        </w:tc>
      </w:tr>
      <w:tr w:rsidR="00590615" w14:paraId="3DBA592D" w14:textId="77777777" w:rsidTr="00357E05">
        <w:trPr>
          <w:tblHeader/>
        </w:trPr>
        <w:tc>
          <w:tcPr>
            <w:tcW w:w="9526" w:type="dxa"/>
            <w:gridSpan w:val="4"/>
            <w:shd w:val="clear" w:color="auto" w:fill="CCFFCC"/>
            <w:vAlign w:val="center"/>
          </w:tcPr>
          <w:p w14:paraId="39CB0CE4" w14:textId="77777777" w:rsidR="00590615" w:rsidRPr="004065B1" w:rsidRDefault="00590615" w:rsidP="00280DEE">
            <w:r w:rsidRPr="000A066E">
              <w:rPr>
                <w:b/>
              </w:rPr>
              <w:t>Results</w:t>
            </w:r>
          </w:p>
        </w:tc>
      </w:tr>
      <w:tr w:rsidR="00590615" w14:paraId="499C5512" w14:textId="77777777" w:rsidTr="00280DEE">
        <w:trPr>
          <w:tblHeader/>
        </w:trPr>
        <w:tc>
          <w:tcPr>
            <w:tcW w:w="9526" w:type="dxa"/>
            <w:gridSpan w:val="4"/>
            <w:vAlign w:val="center"/>
          </w:tcPr>
          <w:p w14:paraId="30FBDEBA" w14:textId="77777777" w:rsidR="00590615" w:rsidRPr="00E458D9" w:rsidRDefault="00590615" w:rsidP="00280DEE">
            <w:pPr>
              <w:jc w:val="left"/>
              <w:rPr>
                <w:i/>
              </w:rPr>
            </w:pPr>
            <w:r w:rsidRPr="00A53E84">
              <w:rPr>
                <w:i/>
              </w:rPr>
              <w:t>The ENC in the ECDIS should match the corresponding graphical plot shown below.</w:t>
            </w:r>
            <w:r>
              <w:rPr>
                <w:i/>
              </w:rPr>
              <w:t>.</w:t>
            </w:r>
          </w:p>
        </w:tc>
      </w:tr>
      <w:tr w:rsidR="00590615" w14:paraId="392CE4AB" w14:textId="77777777" w:rsidTr="00280DEE">
        <w:trPr>
          <w:tblHeader/>
        </w:trPr>
        <w:tc>
          <w:tcPr>
            <w:tcW w:w="9526" w:type="dxa"/>
            <w:gridSpan w:val="4"/>
            <w:vAlign w:val="center"/>
          </w:tcPr>
          <w:p w14:paraId="0D7862AB" w14:textId="77777777" w:rsidR="00590615" w:rsidRDefault="00590615" w:rsidP="00280DEE">
            <w:pPr>
              <w:jc w:val="left"/>
              <w:rPr>
                <w:i/>
              </w:rPr>
            </w:pPr>
            <w:r w:rsidRPr="005714BE">
              <w:rPr>
                <w:noProof/>
                <w:lang w:eastAsia="en-GB"/>
              </w:rPr>
              <w:drawing>
                <wp:inline distT="0" distB="0" distL="0" distR="0" wp14:anchorId="723B2E87" wp14:editId="6374F2AB">
                  <wp:extent cx="5208115" cy="1501253"/>
                  <wp:effectExtent l="0" t="0" r="0" b="3810"/>
                  <wp:docPr id="244" name="Picture 244" descr="C:\msdokut\STANDARDIT\IHO\ENCWG\work 2017\S-64, New picture originals 20may2017\7.1 picture 1 - Safety contour = 0 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sdokut\STANDARDIT\IHO\ENCWG\work 2017\S-64, New picture originals 20may2017\7.1 picture 1 - Safety contour = 0 meter.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46751" cy="1512390"/>
                          </a:xfrm>
                          <a:prstGeom prst="rect">
                            <a:avLst/>
                          </a:prstGeom>
                          <a:noFill/>
                          <a:ln>
                            <a:noFill/>
                          </a:ln>
                        </pic:spPr>
                      </pic:pic>
                    </a:graphicData>
                  </a:graphic>
                </wp:inline>
              </w:drawing>
            </w:r>
          </w:p>
          <w:p w14:paraId="73589E3C" w14:textId="77777777" w:rsidR="00590615" w:rsidRDefault="00590615" w:rsidP="00280DEE">
            <w:pPr>
              <w:jc w:val="left"/>
              <w:rPr>
                <w:i/>
              </w:rPr>
            </w:pPr>
            <w:r>
              <w:rPr>
                <w:i/>
              </w:rPr>
              <w:t xml:space="preserve">Safety Contour </w:t>
            </w:r>
            <w:r w:rsidRPr="00A53E84">
              <w:rPr>
                <w:i/>
              </w:rPr>
              <w:t>= 0 m</w:t>
            </w:r>
          </w:p>
          <w:p w14:paraId="5E6DE667" w14:textId="71510914" w:rsidR="009274A1" w:rsidRPr="00A53E84" w:rsidRDefault="009274A1" w:rsidP="00280DEE">
            <w:pPr>
              <w:jc w:val="left"/>
              <w:rPr>
                <w:i/>
              </w:rPr>
            </w:pPr>
            <w:r>
              <w:rPr>
                <w:b/>
                <w:noProof/>
                <w:lang w:eastAsia="en-GB"/>
              </w:rPr>
              <w:t>tbd</w:t>
            </w:r>
          </w:p>
        </w:tc>
      </w:tr>
    </w:tbl>
    <w:p w14:paraId="0A4D5981" w14:textId="77777777" w:rsidR="00590615" w:rsidRDefault="00590615" w:rsidP="00590615">
      <w:pPr>
        <w:widowControl/>
        <w:spacing w:after="160" w:line="259" w:lineRule="auto"/>
        <w:jc w:val="left"/>
      </w:pPr>
    </w:p>
    <w:p w14:paraId="546F541F" w14:textId="77777777" w:rsidR="00590615" w:rsidRPr="007E2CFE" w:rsidRDefault="00590615" w:rsidP="00590615">
      <w:pPr>
        <w:pStyle w:val="Heading3"/>
      </w:pPr>
      <w:r>
        <w:t>Detection and Notification of the safety contour – use of largest scale available.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81"/>
        <w:gridCol w:w="2381"/>
        <w:gridCol w:w="2382"/>
        <w:gridCol w:w="2382"/>
      </w:tblGrid>
      <w:tr w:rsidR="00590615" w14:paraId="10011D0F" w14:textId="77777777" w:rsidTr="00357E05">
        <w:trPr>
          <w:trHeight w:val="454"/>
          <w:tblHeader/>
        </w:trPr>
        <w:tc>
          <w:tcPr>
            <w:tcW w:w="2381" w:type="dxa"/>
            <w:shd w:val="clear" w:color="auto" w:fill="CCFFCC"/>
            <w:vAlign w:val="center"/>
          </w:tcPr>
          <w:p w14:paraId="4DFB142F" w14:textId="77777777" w:rsidR="00590615" w:rsidRPr="004065B1" w:rsidRDefault="00590615" w:rsidP="00280DEE">
            <w:r w:rsidRPr="000A066E">
              <w:rPr>
                <w:b/>
              </w:rPr>
              <w:t>Test Reference</w:t>
            </w:r>
          </w:p>
        </w:tc>
        <w:tc>
          <w:tcPr>
            <w:tcW w:w="2381" w:type="dxa"/>
            <w:shd w:val="clear" w:color="auto" w:fill="CCFFCC"/>
            <w:vAlign w:val="center"/>
          </w:tcPr>
          <w:p w14:paraId="344230A2" w14:textId="77777777" w:rsidR="00590615" w:rsidRPr="004065B1" w:rsidRDefault="00590615" w:rsidP="00280DEE">
            <w:proofErr w:type="spellStart"/>
            <w:r>
              <w:t>SafetyContourDFLS</w:t>
            </w:r>
            <w:proofErr w:type="spellEnd"/>
          </w:p>
        </w:tc>
        <w:tc>
          <w:tcPr>
            <w:tcW w:w="2382" w:type="dxa"/>
            <w:shd w:val="clear" w:color="auto" w:fill="CCFFCC"/>
            <w:vAlign w:val="center"/>
          </w:tcPr>
          <w:p w14:paraId="6A507D5B" w14:textId="77777777" w:rsidR="00590615" w:rsidRPr="004065B1" w:rsidRDefault="00590615" w:rsidP="00280DEE">
            <w:r w:rsidRPr="000A066E">
              <w:rPr>
                <w:b/>
              </w:rPr>
              <w:t>IHO Reference</w:t>
            </w:r>
          </w:p>
        </w:tc>
        <w:tc>
          <w:tcPr>
            <w:tcW w:w="2382" w:type="dxa"/>
            <w:shd w:val="clear" w:color="auto" w:fill="CCFFCC"/>
            <w:vAlign w:val="center"/>
          </w:tcPr>
          <w:p w14:paraId="4A69F494" w14:textId="77777777" w:rsidR="00985543" w:rsidRPr="00413780" w:rsidRDefault="00590615" w:rsidP="00280DEE">
            <w:r>
              <w:t>(</w:t>
            </w:r>
            <w:r w:rsidRPr="00413780">
              <w:t>S-</w:t>
            </w:r>
            <w:r>
              <w:t>100</w:t>
            </w:r>
            <w:r w:rsidRPr="00413780">
              <w:t xml:space="preserve"> Part </w:t>
            </w:r>
            <w:r>
              <w:t>9/</w:t>
            </w:r>
          </w:p>
          <w:p w14:paraId="7F943EAE"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CE60957" w14:textId="5E6FE099" w:rsidR="00590615" w:rsidRPr="004065B1" w:rsidRDefault="00590615" w:rsidP="00280DEE"/>
        </w:tc>
      </w:tr>
      <w:tr w:rsidR="00590615" w14:paraId="2ED89901" w14:textId="77777777" w:rsidTr="00357E05">
        <w:trPr>
          <w:tblHeader/>
        </w:trPr>
        <w:tc>
          <w:tcPr>
            <w:tcW w:w="9526" w:type="dxa"/>
            <w:gridSpan w:val="4"/>
            <w:shd w:val="clear" w:color="auto" w:fill="CCFFCC"/>
            <w:vAlign w:val="center"/>
          </w:tcPr>
          <w:p w14:paraId="15C482BF" w14:textId="77777777" w:rsidR="00590615" w:rsidRDefault="00590615" w:rsidP="00280DEE">
            <w:r w:rsidRPr="000A066E">
              <w:rPr>
                <w:b/>
              </w:rPr>
              <w:t>Test description</w:t>
            </w:r>
          </w:p>
        </w:tc>
      </w:tr>
      <w:tr w:rsidR="00590615" w14:paraId="5F61D2CB" w14:textId="77777777" w:rsidTr="00280DEE">
        <w:trPr>
          <w:tblHeader/>
        </w:trPr>
        <w:tc>
          <w:tcPr>
            <w:tcW w:w="9526" w:type="dxa"/>
            <w:gridSpan w:val="4"/>
            <w:vAlign w:val="center"/>
          </w:tcPr>
          <w:p w14:paraId="46727702" w14:textId="77777777" w:rsidR="00590615" w:rsidRDefault="00590615" w:rsidP="00280DEE">
            <w:pPr>
              <w:rPr>
                <w:i/>
              </w:rPr>
            </w:pPr>
          </w:p>
          <w:p w14:paraId="304C51AF" w14:textId="77777777" w:rsidR="00590615" w:rsidRPr="00A53E84" w:rsidRDefault="00590615" w:rsidP="00280DEE">
            <w:pPr>
              <w:jc w:val="left"/>
              <w:rPr>
                <w:i/>
              </w:rPr>
            </w:pPr>
            <w:r w:rsidRPr="00A53E84">
              <w:rPr>
                <w:i/>
              </w:rPr>
              <w:t>The purpose of this test is to verify by observation that ECDIS uses the largest scale available for detecting that the route crosses an own shi</w:t>
            </w:r>
            <w:r>
              <w:rPr>
                <w:i/>
              </w:rPr>
              <w:t>p’s</w:t>
            </w:r>
            <w:r w:rsidRPr="00A53E84">
              <w:rPr>
                <w:i/>
              </w:rPr>
              <w:t xml:space="preserve"> safety contour</w:t>
            </w:r>
            <w:r>
              <w:rPr>
                <w:i/>
              </w:rPr>
              <w:t xml:space="preserve"> whilst operating in Dual Fuel mode</w:t>
            </w:r>
            <w:r w:rsidRPr="00A53E84">
              <w:rPr>
                <w:i/>
              </w:rPr>
              <w:t>.</w:t>
            </w:r>
          </w:p>
          <w:p w14:paraId="7AE664C3" w14:textId="77777777" w:rsidR="00590615" w:rsidRPr="00A53E84" w:rsidRDefault="00590615" w:rsidP="00280DEE">
            <w:pPr>
              <w:jc w:val="left"/>
              <w:rPr>
                <w:i/>
              </w:rPr>
            </w:pPr>
          </w:p>
          <w:p w14:paraId="73B483E6" w14:textId="106B80B1" w:rsidR="00590615" w:rsidRDefault="00590615" w:rsidP="00280DEE">
            <w:pPr>
              <w:rPr>
                <w:i/>
              </w:rPr>
            </w:pPr>
            <w:r w:rsidRPr="00A53E84">
              <w:rPr>
                <w:i/>
              </w:rPr>
              <w:t xml:space="preserve">This test is performed by loading the test </w:t>
            </w:r>
            <w:r>
              <w:rPr>
                <w:i/>
              </w:rPr>
              <w:t>exchange sets</w:t>
            </w:r>
            <w:r w:rsidRPr="00A53E84">
              <w:rPr>
                <w:i/>
              </w:rPr>
              <w:t>, manually creating a route connecting way points between feature</w:t>
            </w:r>
            <w:r w:rsidR="005512DF">
              <w:rPr>
                <w:i/>
              </w:rPr>
              <w:t>s</w:t>
            </w:r>
            <w:r w:rsidRPr="00A53E84">
              <w:rPr>
                <w:i/>
              </w:rPr>
              <w:t xml:space="preserve"> marked as WP11, WP24, WP25 and WP26 and checking display against the corresponding graphical plot.</w:t>
            </w:r>
            <w:r>
              <w:rPr>
                <w:i/>
              </w:rPr>
              <w:t xml:space="preserve"> The same test is run twice with different overview exchange sets comprising the smaller scale data</w:t>
            </w:r>
          </w:p>
          <w:p w14:paraId="6F350085" w14:textId="77777777" w:rsidR="00590615" w:rsidRPr="0079402D" w:rsidRDefault="00590615" w:rsidP="00280DEE">
            <w:pPr>
              <w:rPr>
                <w:i/>
              </w:rPr>
            </w:pPr>
          </w:p>
        </w:tc>
      </w:tr>
      <w:tr w:rsidR="00590615" w14:paraId="3349D8A0" w14:textId="77777777" w:rsidTr="00357E05">
        <w:trPr>
          <w:tblHeader/>
        </w:trPr>
        <w:tc>
          <w:tcPr>
            <w:tcW w:w="9526" w:type="dxa"/>
            <w:gridSpan w:val="4"/>
            <w:shd w:val="clear" w:color="auto" w:fill="CCFFCC"/>
            <w:vAlign w:val="center"/>
          </w:tcPr>
          <w:p w14:paraId="46E0A5EA" w14:textId="77777777" w:rsidR="00590615" w:rsidRPr="004065B1" w:rsidRDefault="00590615" w:rsidP="00280DEE">
            <w:r w:rsidRPr="000A066E">
              <w:rPr>
                <w:b/>
              </w:rPr>
              <w:t>Setup</w:t>
            </w:r>
          </w:p>
        </w:tc>
      </w:tr>
      <w:tr w:rsidR="00590615" w14:paraId="6A343E97" w14:textId="77777777" w:rsidTr="00280DEE">
        <w:trPr>
          <w:tblHeader/>
        </w:trPr>
        <w:tc>
          <w:tcPr>
            <w:tcW w:w="9526" w:type="dxa"/>
            <w:gridSpan w:val="4"/>
            <w:vAlign w:val="center"/>
          </w:tcPr>
          <w:p w14:paraId="33084B11" w14:textId="77777777" w:rsidR="00590615" w:rsidRDefault="00590615" w:rsidP="00280DEE">
            <w:pPr>
              <w:jc w:val="left"/>
              <w:rPr>
                <w:i/>
              </w:rPr>
            </w:pPr>
          </w:p>
          <w:p w14:paraId="603495F4" w14:textId="77777777" w:rsidR="00590615" w:rsidRPr="00A53E84" w:rsidRDefault="00590615" w:rsidP="00280DEE">
            <w:pPr>
              <w:jc w:val="left"/>
              <w:rPr>
                <w:i/>
              </w:rPr>
            </w:pPr>
            <w:r>
              <w:rPr>
                <w:i/>
              </w:rPr>
              <w:t xml:space="preserve">(A) </w:t>
            </w:r>
            <w:r w:rsidRPr="00A53E84">
              <w:rPr>
                <w:i/>
              </w:rPr>
              <w:t xml:space="preserve">As for test </w:t>
            </w:r>
            <w:proofErr w:type="spellStart"/>
            <w:r>
              <w:rPr>
                <w:i/>
              </w:rPr>
              <w:t>SafetyContourDF</w:t>
            </w:r>
            <w:proofErr w:type="spellEnd"/>
            <w:r w:rsidRPr="00A53E84">
              <w:rPr>
                <w:i/>
              </w:rPr>
              <w:t xml:space="preserve"> and in addition load </w:t>
            </w:r>
            <w:r>
              <w:rPr>
                <w:i/>
              </w:rPr>
              <w:t>the exchange set</w:t>
            </w:r>
            <w:r w:rsidRPr="00A53E84">
              <w:rPr>
                <w:i/>
              </w:rPr>
              <w:t xml:space="preserve"> </w:t>
            </w:r>
            <w:r w:rsidRPr="00E012C8">
              <w:rPr>
                <w:b/>
                <w:bCs/>
                <w:i/>
              </w:rPr>
              <w:t>NavigationalHazardsOverview</w:t>
            </w:r>
            <w:r>
              <w:rPr>
                <w:b/>
                <w:bCs/>
                <w:i/>
              </w:rPr>
              <w:t>1</w:t>
            </w:r>
          </w:p>
          <w:p w14:paraId="5C69961E" w14:textId="77777777" w:rsidR="00590615" w:rsidRPr="00E012C8" w:rsidRDefault="00590615">
            <w:pPr>
              <w:pStyle w:val="ListParagraph"/>
              <w:numPr>
                <w:ilvl w:val="0"/>
                <w:numId w:val="41"/>
              </w:numPr>
              <w:jc w:val="left"/>
              <w:rPr>
                <w:i/>
              </w:rPr>
            </w:pPr>
            <w:r w:rsidRPr="00E012C8">
              <w:rPr>
                <w:i/>
              </w:rPr>
              <w:t xml:space="preserve">Select Display Category Other </w:t>
            </w:r>
          </w:p>
          <w:p w14:paraId="59B0ECFD" w14:textId="77777777" w:rsidR="00590615" w:rsidRPr="00E012C8" w:rsidRDefault="00590615">
            <w:pPr>
              <w:pStyle w:val="ListParagraph"/>
              <w:numPr>
                <w:ilvl w:val="0"/>
                <w:numId w:val="41"/>
              </w:numPr>
              <w:jc w:val="left"/>
              <w:rPr>
                <w:i/>
              </w:rPr>
            </w:pPr>
            <w:r w:rsidRPr="00E012C8">
              <w:rPr>
                <w:i/>
              </w:rPr>
              <w:t>Set the Safety Contour value to 11 m</w:t>
            </w:r>
          </w:p>
          <w:p w14:paraId="73809BEB" w14:textId="77777777" w:rsidR="00590615" w:rsidRPr="00E012C8" w:rsidRDefault="00590615">
            <w:pPr>
              <w:pStyle w:val="ListParagraph"/>
              <w:numPr>
                <w:ilvl w:val="0"/>
                <w:numId w:val="41"/>
              </w:numPr>
              <w:jc w:val="left"/>
              <w:rPr>
                <w:i/>
              </w:rPr>
            </w:pPr>
            <w:r w:rsidRPr="00E012C8">
              <w:rPr>
                <w:i/>
              </w:rPr>
              <w:t xml:space="preserve">Set the Safety Depth  value to 30 m </w:t>
            </w:r>
          </w:p>
          <w:p w14:paraId="27EA89CC" w14:textId="77777777" w:rsidR="00590615" w:rsidRPr="00E012C8" w:rsidRDefault="00590615">
            <w:pPr>
              <w:pStyle w:val="ListParagraph"/>
              <w:numPr>
                <w:ilvl w:val="0"/>
                <w:numId w:val="41"/>
              </w:numPr>
              <w:jc w:val="left"/>
              <w:rPr>
                <w:i/>
              </w:rPr>
            </w:pPr>
            <w:r w:rsidRPr="00E012C8">
              <w:rPr>
                <w:i/>
              </w:rPr>
              <w:t xml:space="preserve">Select Symbolized Boundaries </w:t>
            </w:r>
          </w:p>
          <w:p w14:paraId="6BB521A9" w14:textId="77777777" w:rsidR="00590615" w:rsidRPr="00E012C8" w:rsidRDefault="00590615">
            <w:pPr>
              <w:pStyle w:val="ListParagraph"/>
              <w:numPr>
                <w:ilvl w:val="0"/>
                <w:numId w:val="41"/>
              </w:numPr>
              <w:jc w:val="left"/>
              <w:rPr>
                <w:i/>
              </w:rPr>
            </w:pPr>
            <w:r w:rsidRPr="00E012C8">
              <w:rPr>
                <w:i/>
              </w:rPr>
              <w:t>Select Paper chart symbols</w:t>
            </w:r>
          </w:p>
          <w:p w14:paraId="1ED94656" w14:textId="77777777" w:rsidR="00590615" w:rsidRDefault="00590615" w:rsidP="00280DEE">
            <w:pPr>
              <w:jc w:val="left"/>
              <w:rPr>
                <w:i/>
              </w:rPr>
            </w:pPr>
            <w:r w:rsidRPr="00E012C8">
              <w:rPr>
                <w:i/>
              </w:rPr>
              <w:t>Select Contour label</w:t>
            </w:r>
          </w:p>
          <w:p w14:paraId="106C0120" w14:textId="77777777" w:rsidR="00590615" w:rsidRDefault="00590615" w:rsidP="00280DEE">
            <w:pPr>
              <w:jc w:val="left"/>
              <w:rPr>
                <w:i/>
              </w:rPr>
            </w:pPr>
          </w:p>
          <w:p w14:paraId="1A73DEBA" w14:textId="77777777" w:rsidR="00590615" w:rsidRPr="00EF287F" w:rsidRDefault="00590615" w:rsidP="00280DEE">
            <w:pPr>
              <w:jc w:val="left"/>
              <w:rPr>
                <w:i/>
              </w:rPr>
            </w:pPr>
            <w:r>
              <w:rPr>
                <w:i/>
              </w:rPr>
              <w:t xml:space="preserve">(B) Repeat test using exchange sets </w:t>
            </w:r>
            <w:proofErr w:type="spellStart"/>
            <w:r w:rsidRPr="008B753D">
              <w:rPr>
                <w:b/>
                <w:bCs/>
                <w:i/>
              </w:rPr>
              <w:t>S</w:t>
            </w:r>
            <w:r>
              <w:rPr>
                <w:b/>
                <w:bCs/>
                <w:i/>
              </w:rPr>
              <w:t>afetyContour</w:t>
            </w:r>
            <w:r w:rsidRPr="008B753D">
              <w:rPr>
                <w:b/>
                <w:bCs/>
                <w:i/>
              </w:rPr>
              <w:t>DF</w:t>
            </w:r>
            <w:proofErr w:type="spellEnd"/>
            <w:r>
              <w:rPr>
                <w:i/>
              </w:rPr>
              <w:t xml:space="preserve"> and </w:t>
            </w:r>
            <w:r w:rsidRPr="00E012C8">
              <w:rPr>
                <w:b/>
                <w:bCs/>
                <w:i/>
              </w:rPr>
              <w:t>NavigationalHazardsOverview</w:t>
            </w:r>
            <w:r>
              <w:rPr>
                <w:b/>
                <w:bCs/>
                <w:i/>
              </w:rPr>
              <w:t>2</w:t>
            </w:r>
          </w:p>
        </w:tc>
      </w:tr>
      <w:tr w:rsidR="00590615" w14:paraId="7341CF34" w14:textId="77777777" w:rsidTr="00357E05">
        <w:trPr>
          <w:tblHeader/>
        </w:trPr>
        <w:tc>
          <w:tcPr>
            <w:tcW w:w="9526" w:type="dxa"/>
            <w:gridSpan w:val="4"/>
            <w:shd w:val="clear" w:color="auto" w:fill="CCFFCC"/>
            <w:vAlign w:val="center"/>
          </w:tcPr>
          <w:p w14:paraId="71520975" w14:textId="77777777" w:rsidR="00590615" w:rsidRPr="004065B1" w:rsidRDefault="00590615" w:rsidP="00280DEE">
            <w:r w:rsidRPr="000A066E">
              <w:rPr>
                <w:b/>
              </w:rPr>
              <w:t>Action</w:t>
            </w:r>
          </w:p>
        </w:tc>
      </w:tr>
      <w:tr w:rsidR="00590615" w14:paraId="6C124C49" w14:textId="77777777" w:rsidTr="00280DEE">
        <w:trPr>
          <w:tblHeader/>
        </w:trPr>
        <w:tc>
          <w:tcPr>
            <w:tcW w:w="9526" w:type="dxa"/>
            <w:gridSpan w:val="4"/>
            <w:vAlign w:val="center"/>
          </w:tcPr>
          <w:p w14:paraId="3EB6E7EA" w14:textId="77777777" w:rsidR="00590615" w:rsidRDefault="00590615" w:rsidP="00280DEE">
            <w:pPr>
              <w:rPr>
                <w:i/>
              </w:rPr>
            </w:pPr>
          </w:p>
          <w:p w14:paraId="09EBD6C0" w14:textId="77777777" w:rsidR="00590615" w:rsidRPr="00A53E84" w:rsidRDefault="00590615" w:rsidP="00280DEE">
            <w:pPr>
              <w:jc w:val="left"/>
              <w:rPr>
                <w:i/>
              </w:rPr>
            </w:pPr>
            <w:r w:rsidRPr="00A53E84">
              <w:rPr>
                <w:i/>
              </w:rPr>
              <w:t xml:space="preserve">Select position 39°27′•000N 104°49′•000W at </w:t>
            </w:r>
            <w:r>
              <w:rPr>
                <w:i/>
              </w:rPr>
              <w:t>maximum display</w:t>
            </w:r>
            <w:r w:rsidRPr="00A53E84">
              <w:rPr>
                <w:i/>
              </w:rPr>
              <w:t xml:space="preserve"> scale (1:350 000) of </w:t>
            </w:r>
            <w:r>
              <w:rPr>
                <w:i/>
              </w:rPr>
              <w:t>101</w:t>
            </w:r>
            <w:r w:rsidRPr="00A53E84">
              <w:rPr>
                <w:i/>
              </w:rPr>
              <w:t>AA</w:t>
            </w:r>
            <w:r>
              <w:rPr>
                <w:i/>
              </w:rPr>
              <w:t>00</w:t>
            </w:r>
            <w:r w:rsidRPr="00A53E84">
              <w:rPr>
                <w:i/>
              </w:rPr>
              <w:t>OVRVU.</w:t>
            </w:r>
          </w:p>
          <w:p w14:paraId="379A35F4" w14:textId="77777777" w:rsidR="00590615" w:rsidRPr="00A53E84" w:rsidRDefault="00590615" w:rsidP="00280DEE">
            <w:pPr>
              <w:jc w:val="left"/>
              <w:rPr>
                <w:i/>
              </w:rPr>
            </w:pPr>
            <w:r w:rsidRPr="00A53E84">
              <w:rPr>
                <w:i/>
              </w:rPr>
              <w:t>1) View chart before route planning</w:t>
            </w:r>
            <w:r>
              <w:rPr>
                <w:i/>
              </w:rPr>
              <w:t>.</w:t>
            </w:r>
          </w:p>
          <w:p w14:paraId="32149FF1" w14:textId="77777777" w:rsidR="00590615" w:rsidRDefault="00590615" w:rsidP="00280DEE">
            <w:pPr>
              <w:rPr>
                <w:i/>
              </w:rPr>
            </w:pPr>
            <w:r w:rsidRPr="00A53E84">
              <w:rPr>
                <w:i/>
              </w:rPr>
              <w:t>2) Manually create a route connecting way points between feature</w:t>
            </w:r>
            <w:r>
              <w:rPr>
                <w:i/>
              </w:rPr>
              <w:t>s</w:t>
            </w:r>
            <w:r w:rsidRPr="00A53E84">
              <w:rPr>
                <w:i/>
              </w:rPr>
              <w:t xml:space="preserve"> marked WP11, WP24, WP25 and WP26. Set user-specified distance for indication navigational hazards as 0.5 NM. Check ENC symbols shown in the ECDIS against the corresponding graphical plot.</w:t>
            </w:r>
          </w:p>
          <w:p w14:paraId="5C48B345" w14:textId="77777777" w:rsidR="00590615" w:rsidRPr="00EF287F" w:rsidRDefault="00590615" w:rsidP="00280DEE">
            <w:pPr>
              <w:rPr>
                <w:i/>
              </w:rPr>
            </w:pPr>
          </w:p>
        </w:tc>
      </w:tr>
      <w:tr w:rsidR="00590615" w14:paraId="0C513C72" w14:textId="77777777" w:rsidTr="00357E05">
        <w:trPr>
          <w:tblHeader/>
        </w:trPr>
        <w:tc>
          <w:tcPr>
            <w:tcW w:w="9526" w:type="dxa"/>
            <w:gridSpan w:val="4"/>
            <w:shd w:val="clear" w:color="auto" w:fill="CCFFCC"/>
            <w:vAlign w:val="center"/>
          </w:tcPr>
          <w:p w14:paraId="15056DC8" w14:textId="77777777" w:rsidR="00590615" w:rsidRPr="004065B1" w:rsidRDefault="00590615" w:rsidP="00280DEE">
            <w:r w:rsidRPr="000A066E">
              <w:rPr>
                <w:b/>
              </w:rPr>
              <w:t>Results</w:t>
            </w:r>
          </w:p>
        </w:tc>
      </w:tr>
      <w:tr w:rsidR="00590615" w14:paraId="2637CDBF" w14:textId="77777777" w:rsidTr="00280DEE">
        <w:trPr>
          <w:tblHeader/>
        </w:trPr>
        <w:tc>
          <w:tcPr>
            <w:tcW w:w="9526" w:type="dxa"/>
            <w:gridSpan w:val="4"/>
            <w:vAlign w:val="center"/>
          </w:tcPr>
          <w:p w14:paraId="23888A07" w14:textId="77777777" w:rsidR="00590615" w:rsidRDefault="00590615" w:rsidP="00E16D07">
            <w:pPr>
              <w:rPr>
                <w:b/>
                <w:lang w:val="en-US"/>
              </w:rPr>
            </w:pPr>
            <w:r w:rsidRPr="00405C29">
              <w:rPr>
                <w:lang w:val="en-US"/>
              </w:rPr>
              <w:t>The ENC in the ECDIS should match the corresponding graphical plot shown below</w:t>
            </w:r>
            <w:r>
              <w:rPr>
                <w:b/>
                <w:lang w:val="en-US"/>
              </w:rPr>
              <w:t xml:space="preserve"> </w:t>
            </w:r>
            <w:r w:rsidRPr="00E16D07">
              <w:rPr>
                <w:b/>
                <w:lang w:val="en-US"/>
              </w:rPr>
              <w:t xml:space="preserve">[Images To Follow] </w:t>
            </w:r>
          </w:p>
          <w:p w14:paraId="33ADE408" w14:textId="77777777" w:rsidR="00590615" w:rsidRDefault="00590615" w:rsidP="00280DEE">
            <w:pPr>
              <w:rPr>
                <w:lang w:val="en-US"/>
              </w:rPr>
            </w:pPr>
            <w:r>
              <w:rPr>
                <w:noProof/>
                <w:lang w:eastAsia="en-GB"/>
              </w:rPr>
              <w:drawing>
                <wp:inline distT="0" distB="0" distL="0" distR="0" wp14:anchorId="188E6D41" wp14:editId="2B021601">
                  <wp:extent cx="3698543" cy="1570855"/>
                  <wp:effectExtent l="0" t="0" r="0" b="0"/>
                  <wp:docPr id="245" name="Picture 2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711132" cy="1576202"/>
                          </a:xfrm>
                          <a:prstGeom prst="rect">
                            <a:avLst/>
                          </a:prstGeom>
                          <a:noFill/>
                          <a:ln>
                            <a:noFill/>
                          </a:ln>
                        </pic:spPr>
                      </pic:pic>
                    </a:graphicData>
                  </a:graphic>
                </wp:inline>
              </w:drawing>
            </w:r>
          </w:p>
          <w:p w14:paraId="4823F341" w14:textId="269E8CDD" w:rsidR="009274A1" w:rsidRPr="00405C29" w:rsidRDefault="009274A1" w:rsidP="00280DEE">
            <w:pPr>
              <w:rPr>
                <w:lang w:val="en-US"/>
              </w:rPr>
            </w:pPr>
            <w:r>
              <w:rPr>
                <w:b/>
                <w:noProof/>
                <w:lang w:eastAsia="en-GB"/>
              </w:rPr>
              <w:t>tbd</w:t>
            </w:r>
          </w:p>
        </w:tc>
      </w:tr>
    </w:tbl>
    <w:p w14:paraId="45DCD6A7" w14:textId="77777777" w:rsidR="00590615" w:rsidRDefault="00590615" w:rsidP="00590615">
      <w:pPr>
        <w:widowControl/>
        <w:spacing w:after="160" w:line="259" w:lineRule="auto"/>
        <w:jc w:val="left"/>
      </w:pPr>
    </w:p>
    <w:p w14:paraId="44239C56" w14:textId="77777777" w:rsidR="00590615" w:rsidRDefault="00590615" w:rsidP="00590615">
      <w:pPr>
        <w:widowControl/>
        <w:spacing w:after="160" w:line="259" w:lineRule="auto"/>
        <w:jc w:val="left"/>
      </w:pPr>
      <w:r>
        <w:br w:type="page"/>
      </w:r>
    </w:p>
    <w:p w14:paraId="253156A7" w14:textId="77777777" w:rsidR="00590615" w:rsidRPr="007E2CFE" w:rsidRDefault="00590615" w:rsidP="00590615">
      <w:pPr>
        <w:pStyle w:val="Heading3"/>
      </w:pPr>
      <w:r>
        <w:lastRenderedPageBreak/>
        <w:t>Detection and Notification of the safety contour – use of largest scale available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9"/>
        <w:gridCol w:w="2395"/>
        <w:gridCol w:w="2378"/>
        <w:gridCol w:w="2374"/>
      </w:tblGrid>
      <w:tr w:rsidR="00590615" w14:paraId="328DC85A" w14:textId="77777777" w:rsidTr="00357E05">
        <w:trPr>
          <w:trHeight w:val="454"/>
          <w:tblHeader/>
        </w:trPr>
        <w:tc>
          <w:tcPr>
            <w:tcW w:w="2381" w:type="dxa"/>
            <w:shd w:val="clear" w:color="auto" w:fill="CCFFCC"/>
            <w:vAlign w:val="center"/>
          </w:tcPr>
          <w:p w14:paraId="70D5FC1D" w14:textId="77777777" w:rsidR="00590615" w:rsidRPr="004065B1" w:rsidRDefault="00590615" w:rsidP="00280DEE">
            <w:r w:rsidRPr="000A066E">
              <w:rPr>
                <w:b/>
              </w:rPr>
              <w:t>Test Reference</w:t>
            </w:r>
          </w:p>
        </w:tc>
        <w:tc>
          <w:tcPr>
            <w:tcW w:w="2381" w:type="dxa"/>
            <w:shd w:val="clear" w:color="auto" w:fill="CCFFCC"/>
            <w:vAlign w:val="center"/>
          </w:tcPr>
          <w:p w14:paraId="5C35CE42" w14:textId="77777777" w:rsidR="00590615" w:rsidRPr="004065B1" w:rsidRDefault="00590615" w:rsidP="00280DEE">
            <w:proofErr w:type="spellStart"/>
            <w:r w:rsidRPr="00405C29">
              <w:t>SafetyContourDFMon</w:t>
            </w:r>
            <w:r>
              <w:t>LS</w:t>
            </w:r>
            <w:proofErr w:type="spellEnd"/>
          </w:p>
        </w:tc>
        <w:tc>
          <w:tcPr>
            <w:tcW w:w="2382" w:type="dxa"/>
            <w:shd w:val="clear" w:color="auto" w:fill="CCFFCC"/>
            <w:vAlign w:val="center"/>
          </w:tcPr>
          <w:p w14:paraId="17369F35" w14:textId="77777777" w:rsidR="00590615" w:rsidRPr="004065B1" w:rsidRDefault="00590615" w:rsidP="00280DEE">
            <w:r w:rsidRPr="000A066E">
              <w:rPr>
                <w:b/>
              </w:rPr>
              <w:t>IHO Reference</w:t>
            </w:r>
          </w:p>
        </w:tc>
        <w:tc>
          <w:tcPr>
            <w:tcW w:w="2382" w:type="dxa"/>
            <w:shd w:val="clear" w:color="auto" w:fill="CCFFCC"/>
            <w:vAlign w:val="center"/>
          </w:tcPr>
          <w:p w14:paraId="3031B96D" w14:textId="77777777" w:rsidR="00985543" w:rsidRPr="00413780" w:rsidRDefault="00590615" w:rsidP="00280DEE">
            <w:r>
              <w:t>(</w:t>
            </w:r>
            <w:r w:rsidRPr="00413780">
              <w:t>S-</w:t>
            </w:r>
            <w:r>
              <w:t>100</w:t>
            </w:r>
            <w:r w:rsidRPr="00413780">
              <w:t xml:space="preserve"> Part </w:t>
            </w:r>
            <w:r>
              <w:t>9/</w:t>
            </w:r>
          </w:p>
          <w:p w14:paraId="1B829F4D"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258676F1" w14:textId="399C2D74" w:rsidR="00590615" w:rsidRPr="004065B1" w:rsidRDefault="00590615" w:rsidP="00280DEE"/>
        </w:tc>
      </w:tr>
      <w:tr w:rsidR="00590615" w14:paraId="737BF369" w14:textId="77777777" w:rsidTr="00357E05">
        <w:trPr>
          <w:tblHeader/>
        </w:trPr>
        <w:tc>
          <w:tcPr>
            <w:tcW w:w="9526" w:type="dxa"/>
            <w:gridSpan w:val="4"/>
            <w:shd w:val="clear" w:color="auto" w:fill="CCFFCC"/>
            <w:vAlign w:val="center"/>
          </w:tcPr>
          <w:p w14:paraId="044C0582" w14:textId="77777777" w:rsidR="00590615" w:rsidRDefault="00590615" w:rsidP="00280DEE">
            <w:r w:rsidRPr="000A066E">
              <w:rPr>
                <w:b/>
              </w:rPr>
              <w:t>Test description</w:t>
            </w:r>
          </w:p>
        </w:tc>
      </w:tr>
      <w:tr w:rsidR="00590615" w14:paraId="3278266F" w14:textId="77777777" w:rsidTr="00280DEE">
        <w:trPr>
          <w:tblHeader/>
        </w:trPr>
        <w:tc>
          <w:tcPr>
            <w:tcW w:w="9526" w:type="dxa"/>
            <w:gridSpan w:val="4"/>
            <w:vAlign w:val="center"/>
          </w:tcPr>
          <w:p w14:paraId="75360345" w14:textId="16519C07" w:rsidR="00590615" w:rsidRPr="00A53E84" w:rsidRDefault="00590615" w:rsidP="00280DEE">
            <w:pPr>
              <w:jc w:val="left"/>
              <w:rPr>
                <w:i/>
              </w:rPr>
            </w:pPr>
            <w:r w:rsidRPr="00A53E84">
              <w:rPr>
                <w:i/>
              </w:rPr>
              <w:t>The purpose of this test is to verify by observation that ECDIS provides an appropriate alarm if the ship, within a specified time set by the Mariner, is going to cross own ship's safety contour</w:t>
            </w:r>
            <w:r>
              <w:rPr>
                <w:i/>
              </w:rPr>
              <w:t xml:space="preserve"> whilst operating in monitoring mode</w:t>
            </w:r>
            <w:r w:rsidRPr="00A53E84">
              <w:rPr>
                <w:i/>
              </w:rPr>
              <w:t xml:space="preserve">. The </w:t>
            </w:r>
            <w:r>
              <w:rPr>
                <w:i/>
              </w:rPr>
              <w:t>features</w:t>
            </w:r>
            <w:r w:rsidRPr="00A53E84">
              <w:rPr>
                <w:i/>
              </w:rPr>
              <w:t xml:space="preserve"> satisfying the conditions for this test are listed </w:t>
            </w:r>
            <w:proofErr w:type="spellStart"/>
            <w:r w:rsidR="00357E05" w:rsidRPr="00A53E84">
              <w:rPr>
                <w:i/>
              </w:rPr>
              <w:t>listed</w:t>
            </w:r>
            <w:proofErr w:type="spellEnd"/>
            <w:r w:rsidR="00357E05" w:rsidRPr="00A53E84">
              <w:rPr>
                <w:i/>
              </w:rPr>
              <w:t xml:space="preserve"> in </w:t>
            </w:r>
            <w:r w:rsidR="00357E05">
              <w:rPr>
                <w:i/>
              </w:rPr>
              <w:t>the alerts and indications catalogue within the S-101 Portrayal Catalogue</w:t>
            </w:r>
            <w:r w:rsidR="00357E05" w:rsidRPr="00A53E84">
              <w:rPr>
                <w:i/>
              </w:rPr>
              <w:t xml:space="preserve"> </w:t>
            </w:r>
            <w:r w:rsidRPr="00A53E84">
              <w:rPr>
                <w:i/>
              </w:rPr>
              <w:t>and are included in the test</w:t>
            </w:r>
            <w:r>
              <w:rPr>
                <w:i/>
              </w:rPr>
              <w:t xml:space="preserve"> datasets AA5SAFCO.000 </w:t>
            </w:r>
            <w:proofErr w:type="spellStart"/>
            <w:r>
              <w:rPr>
                <w:i/>
              </w:rPr>
              <w:t>and</w:t>
            </w:r>
            <w:r w:rsidRPr="00A53E84">
              <w:rPr>
                <w:i/>
              </w:rPr>
              <w:t>l</w:t>
            </w:r>
            <w:proofErr w:type="spellEnd"/>
            <w:r w:rsidRPr="00A53E84">
              <w:rPr>
                <w:i/>
              </w:rPr>
              <w:t xml:space="preserve"> </w:t>
            </w:r>
            <w:r>
              <w:rPr>
                <w:i/>
              </w:rPr>
              <w:t>101AA00</w:t>
            </w:r>
            <w:r w:rsidRPr="00A53E84">
              <w:rPr>
                <w:i/>
              </w:rPr>
              <w:t>SAFCO.000.</w:t>
            </w:r>
          </w:p>
          <w:p w14:paraId="34285F49" w14:textId="77777777" w:rsidR="00590615" w:rsidRPr="00A53E84" w:rsidRDefault="00590615" w:rsidP="00280DEE">
            <w:pPr>
              <w:jc w:val="left"/>
              <w:rPr>
                <w:i/>
              </w:rPr>
            </w:pPr>
          </w:p>
          <w:p w14:paraId="0BDC38AF" w14:textId="77777777" w:rsidR="00590615" w:rsidRDefault="00590615" w:rsidP="00280DEE">
            <w:pPr>
              <w:rPr>
                <w:i/>
              </w:rPr>
            </w:pPr>
            <w:r w:rsidRPr="00A53E84">
              <w:rPr>
                <w:i/>
              </w:rPr>
              <w:t xml:space="preserve">This test is performed by loading </w:t>
            </w:r>
            <w:r>
              <w:rPr>
                <w:i/>
              </w:rPr>
              <w:t xml:space="preserve">the exchange set </w:t>
            </w:r>
            <w:proofErr w:type="spellStart"/>
            <w:r w:rsidRPr="00405C29">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r>
              <w:rPr>
                <w:i/>
              </w:rPr>
              <w:t>.</w:t>
            </w:r>
          </w:p>
          <w:p w14:paraId="1A7737CA" w14:textId="77777777" w:rsidR="00590615" w:rsidRDefault="00590615" w:rsidP="00280DEE">
            <w:pPr>
              <w:rPr>
                <w:i/>
              </w:rPr>
            </w:pPr>
          </w:p>
          <w:p w14:paraId="6AA40C48" w14:textId="77777777" w:rsidR="00590615" w:rsidRPr="0079402D" w:rsidRDefault="00590615" w:rsidP="00280DEE">
            <w:pPr>
              <w:rPr>
                <w:i/>
              </w:rPr>
            </w:pPr>
          </w:p>
        </w:tc>
      </w:tr>
      <w:tr w:rsidR="00590615" w14:paraId="03670101" w14:textId="77777777" w:rsidTr="00357E05">
        <w:trPr>
          <w:tblHeader/>
        </w:trPr>
        <w:tc>
          <w:tcPr>
            <w:tcW w:w="9526" w:type="dxa"/>
            <w:gridSpan w:val="4"/>
            <w:shd w:val="clear" w:color="auto" w:fill="CCFFCC"/>
            <w:vAlign w:val="center"/>
          </w:tcPr>
          <w:p w14:paraId="466748F7" w14:textId="77777777" w:rsidR="00590615" w:rsidRPr="004065B1" w:rsidRDefault="00590615" w:rsidP="00280DEE">
            <w:r w:rsidRPr="000A066E">
              <w:rPr>
                <w:b/>
              </w:rPr>
              <w:t>Setup</w:t>
            </w:r>
          </w:p>
        </w:tc>
      </w:tr>
      <w:tr w:rsidR="00590615" w14:paraId="719A4762" w14:textId="77777777" w:rsidTr="00280DEE">
        <w:trPr>
          <w:tblHeader/>
        </w:trPr>
        <w:tc>
          <w:tcPr>
            <w:tcW w:w="9526" w:type="dxa"/>
            <w:gridSpan w:val="4"/>
            <w:vAlign w:val="center"/>
          </w:tcPr>
          <w:p w14:paraId="219E2B9A" w14:textId="77777777" w:rsidR="00590615" w:rsidRDefault="00590615" w:rsidP="00280DEE">
            <w:pPr>
              <w:jc w:val="left"/>
              <w:rPr>
                <w:i/>
              </w:rPr>
            </w:pPr>
          </w:p>
          <w:p w14:paraId="4BFB7B2D" w14:textId="77777777" w:rsidR="00590615" w:rsidRPr="00405C29" w:rsidRDefault="00590615" w:rsidP="00280DEE">
            <w:pPr>
              <w:jc w:val="left"/>
              <w:rPr>
                <w:i/>
              </w:rPr>
            </w:pPr>
            <w:r>
              <w:rPr>
                <w:i/>
              </w:rPr>
              <w:t xml:space="preserve">Load exchange set </w:t>
            </w:r>
            <w:proofErr w:type="spellStart"/>
            <w:r w:rsidRPr="00405C29">
              <w:rPr>
                <w:b/>
                <w:bCs/>
                <w:i/>
              </w:rPr>
              <w:t>SafetyContourDFMon</w:t>
            </w:r>
            <w:proofErr w:type="spellEnd"/>
            <w:r>
              <w:rPr>
                <w:i/>
              </w:rPr>
              <w:t xml:space="preserve"> </w:t>
            </w:r>
          </w:p>
          <w:p w14:paraId="09B14B16" w14:textId="77777777" w:rsidR="00590615" w:rsidRPr="00EF287F" w:rsidRDefault="00590615" w:rsidP="00280DEE">
            <w:pPr>
              <w:jc w:val="left"/>
              <w:rPr>
                <w:i/>
              </w:rPr>
            </w:pPr>
          </w:p>
        </w:tc>
      </w:tr>
      <w:tr w:rsidR="00590615" w14:paraId="1E516A29" w14:textId="77777777" w:rsidTr="00357E05">
        <w:trPr>
          <w:tblHeader/>
        </w:trPr>
        <w:tc>
          <w:tcPr>
            <w:tcW w:w="9526" w:type="dxa"/>
            <w:gridSpan w:val="4"/>
            <w:shd w:val="clear" w:color="auto" w:fill="CCFFCC"/>
            <w:vAlign w:val="center"/>
          </w:tcPr>
          <w:p w14:paraId="46B163E0" w14:textId="77777777" w:rsidR="00590615" w:rsidRPr="004065B1" w:rsidRDefault="00590615" w:rsidP="00280DEE">
            <w:r w:rsidRPr="000A066E">
              <w:rPr>
                <w:b/>
              </w:rPr>
              <w:t>Action</w:t>
            </w:r>
          </w:p>
        </w:tc>
      </w:tr>
      <w:tr w:rsidR="00590615" w14:paraId="6842CBB6" w14:textId="77777777" w:rsidTr="00280DEE">
        <w:trPr>
          <w:tblHeader/>
        </w:trPr>
        <w:tc>
          <w:tcPr>
            <w:tcW w:w="9526" w:type="dxa"/>
            <w:gridSpan w:val="4"/>
            <w:vAlign w:val="center"/>
          </w:tcPr>
          <w:p w14:paraId="34625BF2" w14:textId="77777777" w:rsidR="00590615" w:rsidRDefault="00590615" w:rsidP="00280DEE">
            <w:pPr>
              <w:rPr>
                <w:i/>
              </w:rPr>
            </w:pPr>
          </w:p>
          <w:p w14:paraId="3C6E1D78" w14:textId="77777777" w:rsidR="00590615" w:rsidRDefault="00590615" w:rsidP="00280DEE">
            <w:pPr>
              <w:rPr>
                <w:i/>
              </w:rPr>
            </w:pPr>
            <w:r w:rsidRPr="00A268EA">
              <w:rPr>
                <w:i/>
              </w:rPr>
              <w:t>Set vessel position to</w:t>
            </w:r>
            <w:r>
              <w:rPr>
                <w:i/>
              </w:rPr>
              <w:t xml:space="preserve"> </w:t>
            </w:r>
            <w:r w:rsidRPr="00846536">
              <w:rPr>
                <w:i/>
              </w:rPr>
              <w:t>39°40.522'N 105°05.654'W</w:t>
            </w:r>
            <w:r>
              <w:rPr>
                <w:i/>
              </w:rPr>
              <w:t>, heading 112</w:t>
            </w:r>
            <w:r w:rsidRPr="00846536">
              <w:rPr>
                <w:i/>
              </w:rPr>
              <w:t>°</w:t>
            </w:r>
            <w:r>
              <w:rPr>
                <w:i/>
              </w:rPr>
              <w:t>.</w:t>
            </w:r>
            <w:r w:rsidRPr="00A268EA">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p w14:paraId="676D542A" w14:textId="77777777" w:rsidR="00590615" w:rsidRPr="00EF287F" w:rsidRDefault="00590615" w:rsidP="00280DEE">
            <w:pPr>
              <w:rPr>
                <w:i/>
              </w:rPr>
            </w:pPr>
          </w:p>
        </w:tc>
      </w:tr>
      <w:tr w:rsidR="00590615" w14:paraId="12BCDFFE" w14:textId="77777777" w:rsidTr="00357E05">
        <w:trPr>
          <w:tblHeader/>
        </w:trPr>
        <w:tc>
          <w:tcPr>
            <w:tcW w:w="9526" w:type="dxa"/>
            <w:gridSpan w:val="4"/>
            <w:tcBorders>
              <w:bottom w:val="single" w:sz="4" w:space="0" w:color="auto"/>
            </w:tcBorders>
            <w:shd w:val="clear" w:color="auto" w:fill="CCFFCC"/>
            <w:vAlign w:val="center"/>
          </w:tcPr>
          <w:p w14:paraId="658DFA01" w14:textId="77777777" w:rsidR="00590615" w:rsidRPr="004065B1" w:rsidRDefault="00590615" w:rsidP="00280DEE">
            <w:r w:rsidRPr="000A066E">
              <w:rPr>
                <w:b/>
              </w:rPr>
              <w:t>Results</w:t>
            </w:r>
          </w:p>
        </w:tc>
      </w:tr>
      <w:tr w:rsidR="00590615" w14:paraId="0EAE1796"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72E9CEC4" w14:textId="77777777" w:rsidR="00590615" w:rsidRPr="0068207D" w:rsidRDefault="00590615" w:rsidP="00280DEE">
            <w:pPr>
              <w:jc w:val="left"/>
              <w:rPr>
                <w:i/>
              </w:rPr>
            </w:pPr>
            <w:r w:rsidRPr="00A53E84">
              <w:rPr>
                <w:i/>
              </w:rPr>
              <w:t>The ENC in the ECDIS should match the corresponding graphical plot of test 7.1 and 7.2.</w:t>
            </w:r>
          </w:p>
        </w:tc>
      </w:tr>
      <w:tr w:rsidR="00590615" w14:paraId="692C82EA"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49EAB9FF" w14:textId="77777777" w:rsidR="00590615" w:rsidRDefault="00590615" w:rsidP="00280DEE">
            <w:pPr>
              <w:jc w:val="left"/>
              <w:rPr>
                <w:i/>
              </w:rPr>
            </w:pPr>
            <w:r>
              <w:rPr>
                <w:noProof/>
                <w:lang w:eastAsia="en-GB"/>
              </w:rPr>
              <w:drawing>
                <wp:inline distT="0" distB="0" distL="0" distR="0" wp14:anchorId="0A12F178" wp14:editId="13C6388D">
                  <wp:extent cx="4514850" cy="2409825"/>
                  <wp:effectExtent l="0" t="0" r="0" b="9525"/>
                  <wp:docPr id="246" name="Picture 2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514850" cy="2409825"/>
                          </a:xfrm>
                          <a:prstGeom prst="rect">
                            <a:avLst/>
                          </a:prstGeom>
                          <a:noFill/>
                          <a:ln>
                            <a:noFill/>
                          </a:ln>
                        </pic:spPr>
                      </pic:pic>
                    </a:graphicData>
                  </a:graphic>
                </wp:inline>
              </w:drawing>
            </w:r>
          </w:p>
          <w:p w14:paraId="47CB9C00" w14:textId="65081386" w:rsidR="009274A1" w:rsidRPr="00A53E84" w:rsidRDefault="009274A1" w:rsidP="00280DEE">
            <w:pPr>
              <w:jc w:val="left"/>
              <w:rPr>
                <w:i/>
              </w:rPr>
            </w:pPr>
            <w:r>
              <w:rPr>
                <w:b/>
                <w:noProof/>
                <w:lang w:eastAsia="en-GB"/>
              </w:rPr>
              <w:t>tbd</w:t>
            </w:r>
          </w:p>
        </w:tc>
      </w:tr>
    </w:tbl>
    <w:p w14:paraId="6BA73FD2" w14:textId="77777777" w:rsidR="00590615" w:rsidRPr="0079402D" w:rsidRDefault="00590615" w:rsidP="00590615"/>
    <w:p w14:paraId="0A483BF3" w14:textId="77777777" w:rsidR="00590615" w:rsidRDefault="00590615" w:rsidP="00590615">
      <w:pPr>
        <w:widowControl/>
        <w:spacing w:after="160" w:line="259" w:lineRule="auto"/>
        <w:jc w:val="left"/>
        <w:rPr>
          <w:b/>
        </w:rPr>
      </w:pPr>
      <w:r>
        <w:br w:type="page"/>
      </w:r>
    </w:p>
    <w:p w14:paraId="1030990B" w14:textId="77777777" w:rsidR="00590615" w:rsidRPr="007E2CFE" w:rsidRDefault="00590615" w:rsidP="00590615">
      <w:pPr>
        <w:pStyle w:val="Heading3"/>
      </w:pPr>
      <w:r>
        <w:lastRenderedPageBreak/>
        <w:t>Detection and Notification of the safety contour – monitoring mode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377"/>
        <w:gridCol w:w="2395"/>
        <w:gridCol w:w="2378"/>
        <w:gridCol w:w="2376"/>
      </w:tblGrid>
      <w:tr w:rsidR="00590615" w14:paraId="0F5CDC57" w14:textId="77777777" w:rsidTr="00357E05">
        <w:trPr>
          <w:trHeight w:val="454"/>
          <w:tblHeader/>
        </w:trPr>
        <w:tc>
          <w:tcPr>
            <w:tcW w:w="2377" w:type="dxa"/>
            <w:shd w:val="clear" w:color="auto" w:fill="CCFFCC"/>
            <w:vAlign w:val="center"/>
          </w:tcPr>
          <w:p w14:paraId="336C0494" w14:textId="77777777" w:rsidR="00590615" w:rsidRPr="004065B1" w:rsidRDefault="00590615" w:rsidP="00280DEE">
            <w:r w:rsidRPr="000A066E">
              <w:rPr>
                <w:b/>
              </w:rPr>
              <w:t>Test Reference</w:t>
            </w:r>
          </w:p>
        </w:tc>
        <w:tc>
          <w:tcPr>
            <w:tcW w:w="2395" w:type="dxa"/>
            <w:shd w:val="clear" w:color="auto" w:fill="CCFFCC"/>
            <w:vAlign w:val="center"/>
          </w:tcPr>
          <w:p w14:paraId="51F8637A" w14:textId="77777777" w:rsidR="00590615" w:rsidRPr="004065B1" w:rsidRDefault="00590615" w:rsidP="00280DEE">
            <w:proofErr w:type="spellStart"/>
            <w:r>
              <w:t>SafetyContourDFMon</w:t>
            </w:r>
            <w:proofErr w:type="spellEnd"/>
          </w:p>
        </w:tc>
        <w:tc>
          <w:tcPr>
            <w:tcW w:w="2378" w:type="dxa"/>
            <w:shd w:val="clear" w:color="auto" w:fill="CCFFCC"/>
            <w:vAlign w:val="center"/>
          </w:tcPr>
          <w:p w14:paraId="410D24A0" w14:textId="77777777" w:rsidR="00590615" w:rsidRPr="004065B1" w:rsidRDefault="00590615" w:rsidP="00280DEE">
            <w:r w:rsidRPr="000A066E">
              <w:rPr>
                <w:b/>
              </w:rPr>
              <w:t>IHO Reference</w:t>
            </w:r>
          </w:p>
        </w:tc>
        <w:tc>
          <w:tcPr>
            <w:tcW w:w="2376" w:type="dxa"/>
            <w:shd w:val="clear" w:color="auto" w:fill="CCFFCC"/>
            <w:vAlign w:val="center"/>
          </w:tcPr>
          <w:p w14:paraId="0014A511" w14:textId="77777777" w:rsidR="00985543" w:rsidRPr="00413780" w:rsidRDefault="00590615" w:rsidP="00280DEE">
            <w:r>
              <w:t>(</w:t>
            </w:r>
            <w:r w:rsidRPr="00413780">
              <w:t>S-</w:t>
            </w:r>
            <w:r>
              <w:t>100</w:t>
            </w:r>
            <w:r w:rsidRPr="00413780">
              <w:t xml:space="preserve"> Part </w:t>
            </w:r>
            <w:r>
              <w:t>9/</w:t>
            </w:r>
          </w:p>
          <w:p w14:paraId="744C5E71" w14:textId="77777777" w:rsidR="00985543" w:rsidRDefault="00985543" w:rsidP="00985543">
            <w:pPr>
              <w:widowControl/>
              <w:spacing w:line="240" w:lineRule="auto"/>
              <w:rPr>
                <w:rFonts w:ascii="Calibri" w:hAnsi="Calibri" w:cs="Calibri"/>
                <w:snapToGrid/>
                <w:color w:val="000000"/>
                <w:sz w:val="22"/>
                <w:szCs w:val="22"/>
              </w:rPr>
            </w:pPr>
            <w:r>
              <w:rPr>
                <w:rFonts w:ascii="Calibri" w:hAnsi="Calibri" w:cs="Calibri"/>
                <w:color w:val="000000"/>
                <w:sz w:val="22"/>
                <w:szCs w:val="22"/>
              </w:rPr>
              <w:t>S-98 C-18.3</w:t>
            </w:r>
          </w:p>
          <w:p w14:paraId="3042D7C8" w14:textId="17D5D3A5" w:rsidR="00590615" w:rsidRPr="004065B1" w:rsidRDefault="00590615" w:rsidP="00280DEE"/>
        </w:tc>
      </w:tr>
      <w:tr w:rsidR="00590615" w14:paraId="08E60FA1" w14:textId="77777777" w:rsidTr="00357E05">
        <w:trPr>
          <w:tblHeader/>
        </w:trPr>
        <w:tc>
          <w:tcPr>
            <w:tcW w:w="9526" w:type="dxa"/>
            <w:gridSpan w:val="4"/>
            <w:shd w:val="clear" w:color="auto" w:fill="CCFFCC"/>
            <w:vAlign w:val="center"/>
          </w:tcPr>
          <w:p w14:paraId="787DB06C" w14:textId="77777777" w:rsidR="00590615" w:rsidRDefault="00590615" w:rsidP="00280DEE">
            <w:r w:rsidRPr="000A066E">
              <w:rPr>
                <w:b/>
              </w:rPr>
              <w:t>Test description</w:t>
            </w:r>
          </w:p>
        </w:tc>
      </w:tr>
      <w:tr w:rsidR="00590615" w14:paraId="2A4E4618" w14:textId="77777777" w:rsidTr="00280DEE">
        <w:trPr>
          <w:tblHeader/>
        </w:trPr>
        <w:tc>
          <w:tcPr>
            <w:tcW w:w="9526" w:type="dxa"/>
            <w:gridSpan w:val="4"/>
            <w:vAlign w:val="center"/>
          </w:tcPr>
          <w:p w14:paraId="7CF258A5" w14:textId="79522254" w:rsidR="00590615" w:rsidRPr="00A53E84" w:rsidRDefault="00590615" w:rsidP="00280DEE">
            <w:pPr>
              <w:jc w:val="left"/>
              <w:rPr>
                <w:i/>
              </w:rPr>
            </w:pPr>
            <w:r w:rsidRPr="00A53E84">
              <w:rPr>
                <w:i/>
              </w:rPr>
              <w:t xml:space="preserve">The purpose of this test is to verify by observation that ECDIS provides an appropriate alarm if the ship, within a specified time set by the Mariner, is going to cross own ship's safety contour. The </w:t>
            </w:r>
            <w:r>
              <w:rPr>
                <w:i/>
              </w:rPr>
              <w:t>features</w:t>
            </w:r>
            <w:r w:rsidRPr="00A53E84">
              <w:rPr>
                <w:i/>
              </w:rPr>
              <w:t xml:space="preserve"> satisfying the conditions for this test are listed in </w:t>
            </w:r>
            <w:r w:rsidR="00357E05" w:rsidRPr="00A53E84">
              <w:rPr>
                <w:i/>
              </w:rPr>
              <w:t xml:space="preserve">listed in </w:t>
            </w:r>
            <w:r w:rsidR="00357E05">
              <w:rPr>
                <w:i/>
              </w:rPr>
              <w:t>the alerts and indications catalogue within the S-101 Portrayal Catalogue</w:t>
            </w:r>
            <w:r w:rsidR="00357E05" w:rsidRPr="00A53E84">
              <w:rPr>
                <w:i/>
              </w:rPr>
              <w:t xml:space="preserve"> </w:t>
            </w:r>
            <w:r w:rsidRPr="00A53E84">
              <w:rPr>
                <w:i/>
              </w:rPr>
              <w:t>and are included in the test cell</w:t>
            </w:r>
            <w:r>
              <w:rPr>
                <w:i/>
              </w:rPr>
              <w:t>s AA5SAFCO.000 and</w:t>
            </w:r>
            <w:r w:rsidRPr="00A53E84">
              <w:rPr>
                <w:i/>
              </w:rPr>
              <w:t xml:space="preserve"> </w:t>
            </w:r>
            <w:r>
              <w:rPr>
                <w:i/>
              </w:rPr>
              <w:t>101AA00</w:t>
            </w:r>
            <w:r w:rsidRPr="00A53E84">
              <w:rPr>
                <w:i/>
              </w:rPr>
              <w:t>SAFCO.000.</w:t>
            </w:r>
          </w:p>
          <w:p w14:paraId="783FA4E1" w14:textId="77777777" w:rsidR="00590615" w:rsidRPr="00A53E84" w:rsidRDefault="00590615" w:rsidP="00280DEE">
            <w:pPr>
              <w:jc w:val="left"/>
              <w:rPr>
                <w:i/>
              </w:rPr>
            </w:pPr>
          </w:p>
          <w:p w14:paraId="3CA53E28" w14:textId="77777777" w:rsidR="00590615" w:rsidRPr="0079402D" w:rsidRDefault="00590615" w:rsidP="00280DEE">
            <w:pPr>
              <w:rPr>
                <w:i/>
              </w:rPr>
            </w:pPr>
            <w:r w:rsidRPr="00A53E84">
              <w:rPr>
                <w:i/>
              </w:rPr>
              <w:t xml:space="preserve">This test is performed by loading the </w:t>
            </w:r>
            <w:r>
              <w:rPr>
                <w:i/>
              </w:rPr>
              <w:t xml:space="preserve">exchange set </w:t>
            </w:r>
            <w:proofErr w:type="spellStart"/>
            <w:r w:rsidRPr="00157A37">
              <w:rPr>
                <w:b/>
                <w:bCs/>
                <w:i/>
              </w:rPr>
              <w:t>SafetyContourDFMon</w:t>
            </w:r>
            <w:proofErr w:type="spellEnd"/>
            <w:r w:rsidRPr="00A53E84">
              <w:rPr>
                <w:i/>
              </w:rPr>
              <w:t xml:space="preserve">, sailing with a simulated ship over the test area, setting the </w:t>
            </w:r>
            <w:r>
              <w:rPr>
                <w:i/>
              </w:rPr>
              <w:t xml:space="preserve">Safety Contour </w:t>
            </w:r>
            <w:r w:rsidRPr="00A53E84">
              <w:rPr>
                <w:i/>
              </w:rPr>
              <w:t xml:space="preserve">to the appropriate values (0m, 6m, 11m, 13m, 43m) and checking display against the graphical plots of test </w:t>
            </w:r>
            <w:proofErr w:type="spellStart"/>
            <w:r>
              <w:rPr>
                <w:i/>
              </w:rPr>
              <w:t>SafetyContourDF</w:t>
            </w:r>
            <w:proofErr w:type="spellEnd"/>
            <w:r w:rsidRPr="00A53E84">
              <w:rPr>
                <w:i/>
              </w:rPr>
              <w:t xml:space="preserve"> (Route plan) corresponding to each set of </w:t>
            </w:r>
            <w:r>
              <w:rPr>
                <w:i/>
              </w:rPr>
              <w:t xml:space="preserve">Safety Contour </w:t>
            </w:r>
            <w:r w:rsidRPr="00A53E84">
              <w:rPr>
                <w:i/>
              </w:rPr>
              <w:t>settings.</w:t>
            </w:r>
          </w:p>
        </w:tc>
      </w:tr>
      <w:tr w:rsidR="00590615" w14:paraId="1BCBC3E4" w14:textId="77777777" w:rsidTr="00357E05">
        <w:trPr>
          <w:tblHeader/>
        </w:trPr>
        <w:tc>
          <w:tcPr>
            <w:tcW w:w="9526" w:type="dxa"/>
            <w:gridSpan w:val="4"/>
            <w:shd w:val="clear" w:color="auto" w:fill="CCFFCC"/>
            <w:vAlign w:val="center"/>
          </w:tcPr>
          <w:p w14:paraId="17E3DE17" w14:textId="77777777" w:rsidR="00590615" w:rsidRPr="004065B1" w:rsidRDefault="00590615" w:rsidP="00280DEE">
            <w:r w:rsidRPr="000A066E">
              <w:rPr>
                <w:b/>
              </w:rPr>
              <w:t>Setup</w:t>
            </w:r>
          </w:p>
        </w:tc>
      </w:tr>
      <w:tr w:rsidR="00590615" w14:paraId="6F421D59" w14:textId="77777777" w:rsidTr="00280DEE">
        <w:trPr>
          <w:tblHeader/>
        </w:trPr>
        <w:tc>
          <w:tcPr>
            <w:tcW w:w="9526" w:type="dxa"/>
            <w:gridSpan w:val="4"/>
            <w:vAlign w:val="center"/>
          </w:tcPr>
          <w:p w14:paraId="7326C9C2" w14:textId="77777777" w:rsidR="00590615" w:rsidRPr="0068207D" w:rsidRDefault="00590615">
            <w:pPr>
              <w:pStyle w:val="ListParagraph"/>
              <w:numPr>
                <w:ilvl w:val="0"/>
                <w:numId w:val="62"/>
              </w:numPr>
              <w:rPr>
                <w:i/>
              </w:rPr>
            </w:pPr>
            <w:r w:rsidRPr="0068207D">
              <w:rPr>
                <w:i/>
              </w:rPr>
              <w:t xml:space="preserve">As for test </w:t>
            </w:r>
            <w:proofErr w:type="spellStart"/>
            <w:r w:rsidRPr="0068207D">
              <w:rPr>
                <w:i/>
              </w:rPr>
              <w:t>SafetyContourDF</w:t>
            </w:r>
            <w:proofErr w:type="spellEnd"/>
          </w:p>
          <w:p w14:paraId="3216FFB4" w14:textId="77777777" w:rsidR="00590615" w:rsidRPr="0068207D" w:rsidRDefault="00590615">
            <w:pPr>
              <w:pStyle w:val="ListParagraph"/>
              <w:numPr>
                <w:ilvl w:val="0"/>
                <w:numId w:val="62"/>
              </w:numPr>
              <w:rPr>
                <w:i/>
              </w:rPr>
            </w:pPr>
            <w:r w:rsidRPr="0068207D">
              <w:rPr>
                <w:i/>
              </w:rPr>
              <w:t>Select all Text groups</w:t>
            </w:r>
          </w:p>
          <w:p w14:paraId="375C6958" w14:textId="77777777" w:rsidR="00590615" w:rsidRPr="0068207D" w:rsidRDefault="00590615">
            <w:pPr>
              <w:pStyle w:val="ListParagraph"/>
              <w:numPr>
                <w:ilvl w:val="0"/>
                <w:numId w:val="62"/>
              </w:numPr>
              <w:jc w:val="left"/>
              <w:rPr>
                <w:i/>
              </w:rPr>
            </w:pPr>
            <w:r w:rsidRPr="0068207D">
              <w:rPr>
                <w:i/>
              </w:rPr>
              <w:t>Select Contour label</w:t>
            </w:r>
          </w:p>
        </w:tc>
      </w:tr>
      <w:tr w:rsidR="00590615" w14:paraId="26B4BFF4" w14:textId="77777777" w:rsidTr="00357E05">
        <w:trPr>
          <w:tblHeader/>
        </w:trPr>
        <w:tc>
          <w:tcPr>
            <w:tcW w:w="9526" w:type="dxa"/>
            <w:gridSpan w:val="4"/>
            <w:shd w:val="clear" w:color="auto" w:fill="CCFFCC"/>
            <w:vAlign w:val="center"/>
          </w:tcPr>
          <w:p w14:paraId="566CCB01" w14:textId="77777777" w:rsidR="00590615" w:rsidRPr="004065B1" w:rsidRDefault="00590615" w:rsidP="00280DEE">
            <w:r w:rsidRPr="000A066E">
              <w:rPr>
                <w:b/>
              </w:rPr>
              <w:t>Action</w:t>
            </w:r>
          </w:p>
        </w:tc>
      </w:tr>
      <w:tr w:rsidR="00590615" w14:paraId="2574339C" w14:textId="77777777" w:rsidTr="00280DEE">
        <w:trPr>
          <w:tblHeader/>
        </w:trPr>
        <w:tc>
          <w:tcPr>
            <w:tcW w:w="9526" w:type="dxa"/>
            <w:gridSpan w:val="4"/>
            <w:vAlign w:val="center"/>
          </w:tcPr>
          <w:p w14:paraId="7F34BE44" w14:textId="77777777" w:rsidR="00590615" w:rsidRPr="00EF287F" w:rsidRDefault="00590615" w:rsidP="00280DEE">
            <w:pPr>
              <w:rPr>
                <w:i/>
              </w:rPr>
            </w:pPr>
            <w:r>
              <w:rPr>
                <w:i/>
              </w:rPr>
              <w:t xml:space="preserve">Set vessel position to </w:t>
            </w:r>
            <w:r w:rsidRPr="00846536">
              <w:rPr>
                <w:i/>
              </w:rPr>
              <w:t>39°36.516'N 104°55.737'W</w:t>
            </w:r>
            <w:r>
              <w:rPr>
                <w:i/>
              </w:rPr>
              <w:t>, heading 70.3</w:t>
            </w:r>
            <w:r w:rsidRPr="00846536">
              <w:rPr>
                <w:i/>
              </w:rPr>
              <w:t>°</w:t>
            </w:r>
            <w:r>
              <w:rPr>
                <w:i/>
              </w:rPr>
              <w:t xml:space="preserve">. </w:t>
            </w:r>
            <w:r w:rsidRPr="00A53E84">
              <w:rPr>
                <w:i/>
              </w:rPr>
              <w:t xml:space="preserve">Check ENC symbols shown in the ECDIS for each </w:t>
            </w:r>
            <w:r>
              <w:rPr>
                <w:i/>
              </w:rPr>
              <w:t xml:space="preserve">Safety Contour </w:t>
            </w:r>
            <w:r w:rsidRPr="00A53E84">
              <w:rPr>
                <w:i/>
              </w:rPr>
              <w:t>setting against the corresponding graphical plot</w:t>
            </w:r>
          </w:p>
        </w:tc>
      </w:tr>
      <w:tr w:rsidR="00590615" w14:paraId="159D9DB7" w14:textId="77777777" w:rsidTr="00357E05">
        <w:trPr>
          <w:tblHeader/>
        </w:trPr>
        <w:tc>
          <w:tcPr>
            <w:tcW w:w="9526" w:type="dxa"/>
            <w:gridSpan w:val="4"/>
            <w:tcBorders>
              <w:bottom w:val="single" w:sz="4" w:space="0" w:color="auto"/>
            </w:tcBorders>
            <w:shd w:val="clear" w:color="auto" w:fill="CCFFCC"/>
            <w:vAlign w:val="center"/>
          </w:tcPr>
          <w:p w14:paraId="75ECB9B7" w14:textId="77777777" w:rsidR="00590615" w:rsidRPr="004065B1" w:rsidRDefault="00590615" w:rsidP="00280DEE">
            <w:r w:rsidRPr="000A066E">
              <w:rPr>
                <w:b/>
              </w:rPr>
              <w:t>Results</w:t>
            </w:r>
          </w:p>
        </w:tc>
      </w:tr>
      <w:tr w:rsidR="00590615" w14:paraId="0D8F550E" w14:textId="77777777" w:rsidTr="00280DEE">
        <w:trPr>
          <w:tblHeader/>
        </w:trPr>
        <w:tc>
          <w:tcPr>
            <w:tcW w:w="9526" w:type="dxa"/>
            <w:gridSpan w:val="4"/>
            <w:tcBorders>
              <w:top w:val="single" w:sz="4" w:space="0" w:color="auto"/>
              <w:left w:val="single" w:sz="4" w:space="0" w:color="auto"/>
              <w:bottom w:val="nil"/>
              <w:right w:val="single" w:sz="4" w:space="0" w:color="auto"/>
            </w:tcBorders>
            <w:vAlign w:val="center"/>
          </w:tcPr>
          <w:p w14:paraId="5AB82F40" w14:textId="77777777" w:rsidR="00590615" w:rsidRPr="00A53E84" w:rsidRDefault="00590615" w:rsidP="00280DEE">
            <w:pPr>
              <w:jc w:val="left"/>
              <w:rPr>
                <w:i/>
              </w:rPr>
            </w:pPr>
            <w:r w:rsidRPr="00A53E84">
              <w:rPr>
                <w:i/>
              </w:rPr>
              <w:t xml:space="preserve">The ENC in the ECDIS should match the corresponding graphical plot of </w:t>
            </w:r>
            <w:proofErr w:type="spellStart"/>
            <w:r>
              <w:rPr>
                <w:i/>
              </w:rPr>
              <w:t>SafetyContourDF</w:t>
            </w:r>
            <w:proofErr w:type="spellEnd"/>
          </w:p>
          <w:p w14:paraId="66F985CF" w14:textId="77777777" w:rsidR="00590615" w:rsidRPr="00514509" w:rsidRDefault="00590615" w:rsidP="00280DEE">
            <w:pPr>
              <w:pStyle w:val="Heading1"/>
              <w:numPr>
                <w:ilvl w:val="0"/>
                <w:numId w:val="0"/>
              </w:numPr>
              <w:rPr>
                <w:rFonts w:cs="Arial"/>
              </w:rPr>
            </w:pPr>
          </w:p>
        </w:tc>
      </w:tr>
      <w:tr w:rsidR="00590615" w14:paraId="070EFCB7" w14:textId="77777777" w:rsidTr="00280DEE">
        <w:trPr>
          <w:tblHeader/>
        </w:trPr>
        <w:tc>
          <w:tcPr>
            <w:tcW w:w="9526" w:type="dxa"/>
            <w:gridSpan w:val="4"/>
            <w:tcBorders>
              <w:top w:val="nil"/>
              <w:left w:val="single" w:sz="4" w:space="0" w:color="auto"/>
              <w:bottom w:val="nil"/>
              <w:right w:val="single" w:sz="4" w:space="0" w:color="auto"/>
            </w:tcBorders>
            <w:vAlign w:val="center"/>
          </w:tcPr>
          <w:p w14:paraId="0C6897D5" w14:textId="77777777" w:rsidR="00590615" w:rsidRDefault="00590615" w:rsidP="00280DEE">
            <w:pPr>
              <w:jc w:val="left"/>
              <w:rPr>
                <w:i/>
              </w:rPr>
            </w:pPr>
            <w:r w:rsidRPr="001A42C6">
              <w:rPr>
                <w:noProof/>
                <w:lang w:eastAsia="en-GB"/>
              </w:rPr>
              <w:drawing>
                <wp:inline distT="0" distB="0" distL="0" distR="0" wp14:anchorId="3674364A" wp14:editId="23539026">
                  <wp:extent cx="5477690" cy="2510287"/>
                  <wp:effectExtent l="0" t="0" r="8890" b="4445"/>
                  <wp:docPr id="32" name="Picture 32" descr="C:\msdokut\STANDARDIT\IHO\ENCWG\work 2017\S-64, New picture originals 20may2017\7.3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sdokut\STANDARDIT\IHO\ENCWG\work 2017\S-64, New picture originals 20may2017\7.3 picture 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0407" cy="2511532"/>
                          </a:xfrm>
                          <a:prstGeom prst="rect">
                            <a:avLst/>
                          </a:prstGeom>
                          <a:noFill/>
                          <a:ln>
                            <a:noFill/>
                          </a:ln>
                        </pic:spPr>
                      </pic:pic>
                    </a:graphicData>
                  </a:graphic>
                </wp:inline>
              </w:drawing>
            </w:r>
          </w:p>
          <w:p w14:paraId="4EBEC16B" w14:textId="04C4B6E3" w:rsidR="009274A1" w:rsidRPr="00A53E84" w:rsidRDefault="009274A1" w:rsidP="00280DEE">
            <w:pPr>
              <w:jc w:val="left"/>
              <w:rPr>
                <w:i/>
              </w:rPr>
            </w:pPr>
            <w:r>
              <w:rPr>
                <w:b/>
                <w:noProof/>
                <w:lang w:eastAsia="en-GB"/>
              </w:rPr>
              <w:t>tbd</w:t>
            </w:r>
          </w:p>
        </w:tc>
      </w:tr>
      <w:tr w:rsidR="00590615" w14:paraId="0F2E2526" w14:textId="77777777" w:rsidTr="00280DEE">
        <w:trPr>
          <w:tblHeader/>
        </w:trPr>
        <w:tc>
          <w:tcPr>
            <w:tcW w:w="9526" w:type="dxa"/>
            <w:gridSpan w:val="4"/>
            <w:tcBorders>
              <w:top w:val="nil"/>
              <w:left w:val="single" w:sz="4" w:space="0" w:color="auto"/>
              <w:bottom w:val="single" w:sz="4" w:space="0" w:color="auto"/>
              <w:right w:val="single" w:sz="4" w:space="0" w:color="auto"/>
            </w:tcBorders>
            <w:vAlign w:val="center"/>
          </w:tcPr>
          <w:p w14:paraId="6501BFF6" w14:textId="77777777" w:rsidR="00590615" w:rsidRPr="00364869" w:rsidRDefault="00590615" w:rsidP="00280DEE">
            <w:pPr>
              <w:jc w:val="left"/>
              <w:rPr>
                <w:noProof/>
                <w:lang w:eastAsia="fr-FR"/>
              </w:rPr>
            </w:pPr>
            <w:r w:rsidRPr="00A53E84">
              <w:rPr>
                <w:i/>
              </w:rPr>
              <w:t xml:space="preserve">An example with </w:t>
            </w:r>
            <w:r>
              <w:rPr>
                <w:i/>
              </w:rPr>
              <w:t xml:space="preserve">Safety Contour </w:t>
            </w:r>
            <w:r w:rsidRPr="00A53E84">
              <w:rPr>
                <w:i/>
              </w:rPr>
              <w:t>= 6 m.</w:t>
            </w:r>
          </w:p>
        </w:tc>
      </w:tr>
    </w:tbl>
    <w:p w14:paraId="7853E20B" w14:textId="77777777" w:rsidR="00590615" w:rsidRDefault="00590615" w:rsidP="00590615">
      <w:pPr>
        <w:widowControl/>
        <w:spacing w:after="160" w:line="259" w:lineRule="auto"/>
        <w:jc w:val="left"/>
      </w:pPr>
    </w:p>
    <w:p w14:paraId="6A837281" w14:textId="77777777" w:rsidR="00AA7BE3" w:rsidRPr="00AA7BE3" w:rsidRDefault="00AA7BE3" w:rsidP="00E012C8"/>
    <w:sectPr w:rsidR="00AA7BE3" w:rsidRPr="00AA7BE3" w:rsidSect="00971763">
      <w:headerReference w:type="first" r:id="rId257"/>
      <w:endnotePr>
        <w:numFmt w:val="decimal"/>
      </w:endnotePr>
      <w:pgSz w:w="11905" w:h="16837"/>
      <w:pgMar w:top="953" w:right="990" w:bottom="993" w:left="1440" w:header="567" w:footer="415" w:gutter="0"/>
      <w:paperSrc w:first="7" w:other="7"/>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2" w:author="jonathan pritchard" w:date="2023-12-13T14:53:00Z" w:initials="jp">
    <w:p w14:paraId="11037225" w14:textId="77777777" w:rsidR="001E1DB4" w:rsidRDefault="001E1DB4" w:rsidP="000B2902">
      <w:pPr>
        <w:pStyle w:val="CommentText"/>
        <w:jc w:val="left"/>
      </w:pPr>
      <w:r>
        <w:rPr>
          <w:rStyle w:val="CommentReference"/>
        </w:rPr>
        <w:annotationRef/>
      </w:r>
      <w:r>
        <w:t>This will become 5.2.0</w:t>
      </w:r>
    </w:p>
  </w:comment>
  <w:comment w:id="403" w:author="jonathan pritchard" w:date="2023-12-13T14:53:00Z" w:initials="jp">
    <w:p w14:paraId="6A3770FE" w14:textId="77777777" w:rsidR="001E1DB4" w:rsidRDefault="001E1DB4" w:rsidP="005A4140">
      <w:pPr>
        <w:pStyle w:val="CommentText"/>
        <w:jc w:val="left"/>
      </w:pPr>
      <w:r>
        <w:rPr>
          <w:rStyle w:val="CommentReference"/>
        </w:rPr>
        <w:annotationRef/>
      </w:r>
      <w:r>
        <w:t>This will become 1.1.0 [Jan 2024]</w:t>
      </w:r>
    </w:p>
  </w:comment>
  <w:comment w:id="404" w:author="jonathan pritchard" w:date="2023-12-13T14:55:00Z" w:initials="jp">
    <w:p w14:paraId="2D69B9D1" w14:textId="77777777" w:rsidR="001E1DB4" w:rsidRDefault="001E1DB4" w:rsidP="001B30FD">
      <w:pPr>
        <w:pStyle w:val="CommentText"/>
        <w:jc w:val="left"/>
      </w:pPr>
      <w:r>
        <w:rPr>
          <w:rStyle w:val="CommentReference"/>
        </w:rPr>
        <w:annotationRef/>
      </w:r>
      <w:r>
        <w:t>I'm not sure we need these anymore? If anything we shold reference hewre all the bibliographic references in 61174, including the product specifications. This paragraph could also note normative vs bibliographic references and clarify the position of S-164/S-98 Annex C?</w:t>
      </w:r>
    </w:p>
  </w:comment>
  <w:comment w:id="421" w:author="jonathan pritchard" w:date="2023-12-13T14:56:00Z" w:initials="jp">
    <w:p w14:paraId="5208D6DF" w14:textId="77777777" w:rsidR="001E1DB4" w:rsidRDefault="001E1DB4" w:rsidP="00D362F8">
      <w:pPr>
        <w:pStyle w:val="CommentText"/>
        <w:jc w:val="left"/>
      </w:pPr>
      <w:r>
        <w:rPr>
          <w:rStyle w:val="CommentReference"/>
        </w:rPr>
        <w:annotationRef/>
      </w:r>
      <w:r>
        <w:t xml:space="preserve">When the final test page is created, this will be updated. </w:t>
      </w:r>
    </w:p>
  </w:comment>
  <w:comment w:id="435" w:author="jonathan pritchard" w:date="2023-12-13T14:59:00Z" w:initials="jp">
    <w:p w14:paraId="27FA4638" w14:textId="77777777" w:rsidR="0032257A" w:rsidRDefault="0032257A" w:rsidP="0081054C">
      <w:pPr>
        <w:pStyle w:val="CommentText"/>
        <w:jc w:val="left"/>
      </w:pPr>
      <w:r>
        <w:rPr>
          <w:rStyle w:val="CommentReference"/>
        </w:rPr>
        <w:annotationRef/>
      </w:r>
      <w:r>
        <w:t>This will be clarified in a later update. Basically tests will need to ensure that certain catalogues have been installed first, we will note this on the test form as a pre-requisite.</w:t>
      </w:r>
    </w:p>
  </w:comment>
  <w:comment w:id="436" w:author="jonathan pritchard" w:date="2023-12-15T13:18:00Z" w:initials="jp">
    <w:p w14:paraId="426C49FC" w14:textId="77777777" w:rsidR="00A96F2D" w:rsidRDefault="00A96F2D" w:rsidP="00A96F2D">
      <w:pPr>
        <w:pStyle w:val="CommentText"/>
        <w:jc w:val="left"/>
      </w:pPr>
      <w:r>
        <w:rPr>
          <w:rStyle w:val="CommentReference"/>
        </w:rPr>
        <w:annotationRef/>
      </w:r>
      <w:r>
        <w:t>1.10 below refers to this as well. Will be clarified in a later edition.</w:t>
      </w:r>
    </w:p>
  </w:comment>
  <w:comment w:id="439" w:author="jonathan pritchard" w:date="2023-12-13T15:00:00Z" w:initials="jp">
    <w:p w14:paraId="53365C6B" w14:textId="60388D02" w:rsidR="0032257A" w:rsidRDefault="0032257A" w:rsidP="00964F6F">
      <w:pPr>
        <w:pStyle w:val="CommentText"/>
        <w:jc w:val="left"/>
      </w:pPr>
      <w:r>
        <w:rPr>
          <w:rStyle w:val="CommentReference"/>
        </w:rPr>
        <w:annotationRef/>
      </w:r>
      <w:r>
        <w:t>These need updating as dataset names have been changed in latest S-101 Test dataset releases.</w:t>
      </w:r>
    </w:p>
  </w:comment>
  <w:comment w:id="440" w:author="jonathan pritchard" w:date="2023-12-13T15:00:00Z" w:initials="jp">
    <w:p w14:paraId="145A48DD" w14:textId="77777777" w:rsidR="0032257A" w:rsidRDefault="0032257A" w:rsidP="005326D6">
      <w:pPr>
        <w:pStyle w:val="CommentText"/>
        <w:jc w:val="left"/>
      </w:pPr>
      <w:r>
        <w:rPr>
          <w:rStyle w:val="CommentReference"/>
        </w:rPr>
        <w:annotationRef/>
      </w:r>
      <w:r>
        <w:t>The coloured images above are better than these. This should be replaced (and dataset names corrected).</w:t>
      </w:r>
    </w:p>
  </w:comment>
  <w:comment w:id="442" w:author="jonathan pritchard" w:date="2023-12-13T15:01:00Z" w:initials="jp">
    <w:p w14:paraId="428BC63C" w14:textId="77777777" w:rsidR="0032257A" w:rsidRDefault="0032257A" w:rsidP="00163BA7">
      <w:pPr>
        <w:pStyle w:val="CommentText"/>
        <w:jc w:val="left"/>
      </w:pPr>
      <w:r>
        <w:rPr>
          <w:rStyle w:val="CommentReference"/>
        </w:rPr>
        <w:annotationRef/>
      </w:r>
      <w:r>
        <w:t xml:space="preserve">This should also state that the portrayal for manual updating/editing will be included in S-98 Annex C as well. </w:t>
      </w:r>
    </w:p>
  </w:comment>
  <w:comment w:id="443" w:author="jonathan pritchard" w:date="2023-12-13T15:02:00Z" w:initials="jp">
    <w:p w14:paraId="5102C5A0" w14:textId="77777777" w:rsidR="0032257A" w:rsidRDefault="0032257A" w:rsidP="00E10346">
      <w:pPr>
        <w:pStyle w:val="CommentText"/>
        <w:jc w:val="left"/>
      </w:pPr>
      <w:r>
        <w:rPr>
          <w:rStyle w:val="CommentReference"/>
        </w:rPr>
        <w:annotationRef/>
      </w:r>
      <w:r>
        <w:t>I don't believe this is needed any more?</w:t>
      </w:r>
    </w:p>
  </w:comment>
  <w:comment w:id="446" w:author="jonathan pritchard" w:date="2023-12-13T15:02:00Z" w:initials="jp">
    <w:p w14:paraId="3D79249B" w14:textId="77777777" w:rsidR="0032257A" w:rsidRDefault="0032257A" w:rsidP="00DD6B86">
      <w:pPr>
        <w:pStyle w:val="CommentText"/>
        <w:jc w:val="left"/>
      </w:pPr>
      <w:r>
        <w:rPr>
          <w:rStyle w:val="CommentReference"/>
        </w:rPr>
        <w:annotationRef/>
      </w:r>
      <w:r>
        <w:t>When a new version is published, this para will be updated.</w:t>
      </w:r>
    </w:p>
  </w:comment>
  <w:comment w:id="459" w:author="jonathan pritchard" w:date="2023-12-14T17:47:00Z" w:initials="jp">
    <w:p w14:paraId="42DF14BA" w14:textId="77777777" w:rsidR="00A07A98" w:rsidRDefault="00A07A98" w:rsidP="00A07A98">
      <w:pPr>
        <w:pStyle w:val="CommentText"/>
        <w:jc w:val="left"/>
      </w:pPr>
      <w:r>
        <w:rPr>
          <w:rStyle w:val="CommentReference"/>
        </w:rPr>
        <w:annotationRef/>
      </w:r>
      <w:r>
        <w:t>This needs revising and checking that the exchange set with all the correct catalogues is in place.</w:t>
      </w:r>
    </w:p>
  </w:comment>
  <w:comment w:id="460" w:author="jonathan pritchard" w:date="2023-12-14T17:48:00Z" w:initials="jp">
    <w:p w14:paraId="151F23F0" w14:textId="77777777" w:rsidR="00A07A98" w:rsidRDefault="00A07A98" w:rsidP="00A07A98">
      <w:pPr>
        <w:pStyle w:val="CommentText"/>
        <w:jc w:val="left"/>
      </w:pPr>
      <w:r>
        <w:rPr>
          <w:rStyle w:val="CommentReference"/>
        </w:rPr>
        <w:annotationRef/>
      </w:r>
      <w:r>
        <w:t>Also need to check if any other tests require catalogues to be pre-installed.</w:t>
      </w:r>
    </w:p>
  </w:comment>
  <w:comment w:id="502" w:author="jonathan pritchard" w:date="2023-12-13T15:04:00Z" w:initials="jp">
    <w:p w14:paraId="07094185" w14:textId="77777777" w:rsidR="0032257A" w:rsidRDefault="0032257A" w:rsidP="00421741">
      <w:pPr>
        <w:pStyle w:val="CommentText"/>
        <w:jc w:val="left"/>
      </w:pPr>
      <w:r>
        <w:rPr>
          <w:rStyle w:val="CommentReference"/>
        </w:rPr>
        <w:annotationRef/>
      </w:r>
      <w:r>
        <w:t>These have been made and included for completion of the test. They will be updated as S-128 and S-124 are updated (and brought up to edition 5.2 of S-100).</w:t>
      </w:r>
    </w:p>
  </w:comment>
  <w:comment w:id="511" w:author="jon pritchard" w:date="2023-03-17T13:24:00Z" w:initials="jp">
    <w:p w14:paraId="09B883C4" w14:textId="1580DE64" w:rsidR="007C7DD8" w:rsidRDefault="007C7DD8" w:rsidP="00280DEE">
      <w:pPr>
        <w:pStyle w:val="CommentText"/>
        <w:jc w:val="left"/>
      </w:pPr>
      <w:r>
        <w:rPr>
          <w:rStyle w:val="CommentReference"/>
        </w:rPr>
        <w:annotationRef/>
      </w:r>
      <w:r>
        <w:t>TODO: Add SSE Error code for invalid/corrupt catalogues.</w:t>
      </w:r>
    </w:p>
  </w:comment>
  <w:comment w:id="512" w:author="jonathan pritchard" w:date="2023-12-07T17:39:00Z" w:initials="jp">
    <w:p w14:paraId="6FF0CF68" w14:textId="77777777" w:rsidR="007E4CF3" w:rsidRDefault="007E4CF3" w:rsidP="003C4AAA">
      <w:pPr>
        <w:pStyle w:val="CommentText"/>
        <w:jc w:val="left"/>
      </w:pPr>
      <w:r>
        <w:rPr>
          <w:rStyle w:val="CommentReference"/>
        </w:rPr>
        <w:annotationRef/>
      </w:r>
      <w:r>
        <w:t>To be finished.</w:t>
      </w:r>
    </w:p>
  </w:comment>
  <w:comment w:id="513" w:author="jonathan pritchard" w:date="2023-12-15T13:21:00Z" w:initials="jp">
    <w:p w14:paraId="6DB6B576" w14:textId="77777777" w:rsidR="00A96F2D" w:rsidRDefault="00A96F2D" w:rsidP="00A96F2D">
      <w:pPr>
        <w:pStyle w:val="CommentText"/>
        <w:jc w:val="left"/>
      </w:pPr>
      <w:r>
        <w:rPr>
          <w:rStyle w:val="CommentReference"/>
        </w:rPr>
        <w:annotationRef/>
      </w:r>
      <w:r>
        <w:t>Dataset required but will be similar to invalid feature catalogue. There is some debate whether these tests (and messages) are useful?</w:t>
      </w:r>
    </w:p>
  </w:comment>
  <w:comment w:id="522" w:author="jonathan pritchard" w:date="2023-12-13T15:11:00Z" w:initials="jp">
    <w:p w14:paraId="0C076E8D" w14:textId="3D2B1E9B" w:rsidR="00F7663B" w:rsidRDefault="00F7663B" w:rsidP="00D43F9A">
      <w:pPr>
        <w:pStyle w:val="CommentText"/>
        <w:jc w:val="left"/>
      </w:pPr>
      <w:r>
        <w:rPr>
          <w:rStyle w:val="CommentReference"/>
        </w:rPr>
        <w:annotationRef/>
      </w:r>
      <w:r>
        <w:t>TODO: Check version number of dataset is 1.1.0</w:t>
      </w:r>
    </w:p>
  </w:comment>
  <w:comment w:id="523" w:author="jonathan pritchard" w:date="2023-12-15T13:23:00Z" w:initials="jp">
    <w:p w14:paraId="16E71653" w14:textId="77777777" w:rsidR="00A96F2D" w:rsidRDefault="00A96F2D" w:rsidP="00A96F2D">
      <w:pPr>
        <w:pStyle w:val="CommentText"/>
        <w:jc w:val="left"/>
      </w:pPr>
      <w:r>
        <w:rPr>
          <w:rStyle w:val="CommentReference"/>
        </w:rPr>
        <w:annotationRef/>
      </w:r>
      <w:r>
        <w:t>Done - confirmed = 1.1.0</w:t>
      </w:r>
    </w:p>
  </w:comment>
  <w:comment w:id="520" w:author="jonathan pritchard" w:date="2023-12-14T17:43:00Z" w:initials="jp">
    <w:p w14:paraId="2275027A" w14:textId="77777777" w:rsidR="00A96F2D" w:rsidRDefault="00A07A98" w:rsidP="00A96F2D">
      <w:pPr>
        <w:pStyle w:val="CommentText"/>
        <w:jc w:val="left"/>
      </w:pPr>
      <w:r>
        <w:rPr>
          <w:rStyle w:val="CommentReference"/>
        </w:rPr>
        <w:annotationRef/>
      </w:r>
      <w:r w:rsidR="00A96F2D">
        <w:t>This may let the user install the data, but they won’t be able to see it or load it to the display. We may have to clarify this? Question is whether systems should load data for which they have no feature catalogue (and, separately, if there is no protrayal catlaogue).</w:t>
      </w:r>
    </w:p>
  </w:comment>
  <w:comment w:id="521" w:author="jonathan pritchard" w:date="2023-12-14T17:51:00Z" w:initials="jp">
    <w:p w14:paraId="65E41418" w14:textId="5D38B667" w:rsidR="00A07A98" w:rsidRDefault="00A07A98" w:rsidP="00A07A98">
      <w:pPr>
        <w:pStyle w:val="CommentText"/>
        <w:jc w:val="left"/>
      </w:pPr>
      <w:r>
        <w:rPr>
          <w:rStyle w:val="CommentReference"/>
        </w:rPr>
        <w:annotationRef/>
      </w:r>
      <w:r>
        <w:t>Or test should make the user try to load the cell to the screen from the exchange set.</w:t>
      </w:r>
    </w:p>
  </w:comment>
  <w:comment w:id="546" w:author="jonathan pritchard" w:date="2023-12-14T17:52:00Z" w:initials="jp">
    <w:p w14:paraId="165D9241" w14:textId="77777777" w:rsidR="00A07A98" w:rsidRPr="00A96F2D" w:rsidRDefault="00A07A98" w:rsidP="00A07A98">
      <w:pPr>
        <w:pStyle w:val="CommentText"/>
        <w:jc w:val="left"/>
        <w:rPr>
          <w:lang w:val="en-US"/>
        </w:rPr>
      </w:pPr>
      <w:r>
        <w:rPr>
          <w:rStyle w:val="CommentReference"/>
        </w:rPr>
        <w:annotationRef/>
      </w:r>
      <w:r>
        <w:t>This could be split into the catalogues and the data so the catalogue exchange set can then be a pre-requisite for all the other tests.</w:t>
      </w:r>
    </w:p>
  </w:comment>
  <w:comment w:id="547" w:author="jonathan pritchard" w:date="2023-12-14T17:53:00Z" w:initials="jp">
    <w:p w14:paraId="56FE15A4" w14:textId="77777777" w:rsidR="00A07A98" w:rsidRDefault="00A07A98" w:rsidP="00A07A98">
      <w:pPr>
        <w:pStyle w:val="CommentText"/>
        <w:jc w:val="left"/>
      </w:pPr>
      <w:r>
        <w:rPr>
          <w:rStyle w:val="CommentReference"/>
        </w:rPr>
        <w:annotationRef/>
      </w:r>
      <w:r>
        <w:t>Split into PowerUpCatalogues and CatalogueUpdateData</w:t>
      </w:r>
    </w:p>
  </w:comment>
  <w:comment w:id="548" w:author="jonathan pritchard" w:date="2023-12-15T13:53:00Z" w:initials="jp">
    <w:p w14:paraId="5E433CF5" w14:textId="77777777" w:rsidR="00D02CF7" w:rsidRDefault="00D02CF7" w:rsidP="00D02CF7">
      <w:pPr>
        <w:pStyle w:val="CommentText"/>
        <w:jc w:val="left"/>
      </w:pPr>
      <w:r>
        <w:rPr>
          <w:rStyle w:val="CommentReference"/>
        </w:rPr>
        <w:annotationRef/>
      </w:r>
      <w:r>
        <w:t>Done.</w:t>
      </w:r>
    </w:p>
  </w:comment>
  <w:comment w:id="552" w:author="jonathan pritchard" w:date="2023-12-13T15:11:00Z" w:initials="jp">
    <w:p w14:paraId="24355C16" w14:textId="797DB33F" w:rsidR="00D02CF7" w:rsidRDefault="00D02CF7" w:rsidP="00D02CF7">
      <w:pPr>
        <w:pStyle w:val="CommentText"/>
        <w:jc w:val="left"/>
      </w:pPr>
      <w:r>
        <w:rPr>
          <w:rStyle w:val="CommentReference"/>
        </w:rPr>
        <w:annotationRef/>
      </w:r>
      <w:r>
        <w:t>TODO: Check version number of dataset is 1.1.0</w:t>
      </w:r>
    </w:p>
  </w:comment>
  <w:comment w:id="553" w:author="jonathan pritchard" w:date="2023-12-15T13:23:00Z" w:initials="jp">
    <w:p w14:paraId="2E1A90A2" w14:textId="77777777" w:rsidR="00D02CF7" w:rsidRDefault="00D02CF7" w:rsidP="00D02CF7">
      <w:pPr>
        <w:pStyle w:val="CommentText"/>
        <w:jc w:val="left"/>
      </w:pPr>
      <w:r>
        <w:rPr>
          <w:rStyle w:val="CommentReference"/>
        </w:rPr>
        <w:annotationRef/>
      </w:r>
      <w:r>
        <w:t>Done - confirmed = 1.1.0</w:t>
      </w:r>
    </w:p>
  </w:comment>
  <w:comment w:id="555" w:author="jonathan pritchard" w:date="2023-12-14T17:43:00Z" w:initials="jp">
    <w:p w14:paraId="4C2B6C1F" w14:textId="77777777" w:rsidR="00D02CF7" w:rsidRDefault="00D02CF7" w:rsidP="00D02CF7">
      <w:pPr>
        <w:pStyle w:val="CommentText"/>
        <w:jc w:val="left"/>
      </w:pPr>
      <w:r>
        <w:rPr>
          <w:rStyle w:val="CommentReference"/>
        </w:rPr>
        <w:annotationRef/>
      </w:r>
      <w:r>
        <w:t>This may let the user install the data, but they won’t be able to see it or load it to the display. We may have to clarify this? Question is whether systems should load data for which they have no feature catalogue (and, separately, if there is no protrayal catlaogue).</w:t>
      </w:r>
    </w:p>
  </w:comment>
  <w:comment w:id="556" w:author="jonathan pritchard" w:date="2023-12-14T17:51:00Z" w:initials="jp">
    <w:p w14:paraId="38DFAFDD" w14:textId="77777777" w:rsidR="00D02CF7" w:rsidRDefault="00D02CF7" w:rsidP="00D02CF7">
      <w:pPr>
        <w:pStyle w:val="CommentText"/>
        <w:jc w:val="left"/>
      </w:pPr>
      <w:r>
        <w:rPr>
          <w:rStyle w:val="CommentReference"/>
        </w:rPr>
        <w:annotationRef/>
      </w:r>
      <w:r>
        <w:t>Or test should make the user try to load the cell to the screen from the exchange set.</w:t>
      </w:r>
    </w:p>
  </w:comment>
  <w:comment w:id="568" w:author="jonathan pritchard" w:date="2023-10-05T15:16:00Z" w:initials="jp">
    <w:p w14:paraId="53150DD3" w14:textId="3D5896AF" w:rsidR="00E86D49" w:rsidRDefault="003606BA" w:rsidP="003A7609">
      <w:pPr>
        <w:pStyle w:val="CommentText"/>
        <w:jc w:val="left"/>
      </w:pPr>
      <w:r>
        <w:rPr>
          <w:rStyle w:val="CommentReference"/>
        </w:rPr>
        <w:annotationRef/>
      </w:r>
      <w:r w:rsidR="00E86D49">
        <w:t>This should be a feature only included once 1.1 and 1.2 data is available. It should show different portrayal of datasets at different revisions. When data is available the test will be completed..</w:t>
      </w:r>
    </w:p>
  </w:comment>
  <w:comment w:id="544" w:author="jonathan pritchard" w:date="2023-09-27T07:20:00Z" w:initials="jp">
    <w:p w14:paraId="48A75762" w14:textId="7529BF7D" w:rsidR="00CF3C08" w:rsidRDefault="00CF3C08" w:rsidP="008D6F46">
      <w:pPr>
        <w:pStyle w:val="CommentText"/>
        <w:jc w:val="left"/>
      </w:pPr>
      <w:r>
        <w:rPr>
          <w:rStyle w:val="CommentReference"/>
        </w:rPr>
        <w:annotationRef/>
      </w:r>
      <w:r>
        <w:t>I'm not sure the catalogues are visible at a point: They're specific to the entire system. This is ok but the point is where the side-by-side view is enabled.</w:t>
      </w:r>
    </w:p>
  </w:comment>
  <w:comment w:id="545" w:author="jonathan pritchard" w:date="2023-10-05T15:15:00Z" w:initials="jp">
    <w:p w14:paraId="5EE31A37" w14:textId="5FCDB60A" w:rsidR="003606BA" w:rsidRDefault="003606BA" w:rsidP="00246F8B">
      <w:pPr>
        <w:pStyle w:val="CommentText"/>
        <w:jc w:val="left"/>
      </w:pPr>
      <w:r>
        <w:rPr>
          <w:rStyle w:val="CommentReference"/>
        </w:rPr>
        <w:annotationRef/>
      </w:r>
      <w:r>
        <w:rPr>
          <w:noProof/>
        </w:rPr>
        <w:drawing>
          <wp:inline distT="0" distB="0" distL="0" distR="0" wp14:anchorId="71CD8242" wp14:editId="693E4048">
            <wp:extent cx="1874520" cy="213360"/>
            <wp:effectExtent l="0" t="0" r="0" b="0"/>
            <wp:docPr id="137681604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6042" name="Picture 1376816042" descr="Image"/>
                    <pic:cNvPicPr/>
                  </pic:nvPicPr>
                  <pic:blipFill>
                    <a:blip r:embed="rId1">
                      <a:extLst>
                        <a:ext uri="{28A0092B-C50C-407E-A947-70E740481C1C}">
                          <a14:useLocalDpi xmlns:a14="http://schemas.microsoft.com/office/drawing/2010/main" val="0"/>
                        </a:ext>
                      </a:extLst>
                    </a:blip>
                    <a:stretch>
                      <a:fillRect/>
                    </a:stretch>
                  </pic:blipFill>
                  <pic:spPr>
                    <a:xfrm>
                      <a:off x="0" y="0"/>
                      <a:ext cx="1874520" cy="213360"/>
                    </a:xfrm>
                    <a:prstGeom prst="rect">
                      <a:avLst/>
                    </a:prstGeom>
                  </pic:spPr>
                </pic:pic>
              </a:graphicData>
            </a:graphic>
          </wp:inline>
        </w:drawing>
      </w:r>
    </w:p>
  </w:comment>
  <w:comment w:id="733" w:author="jonathan pritchard" w:date="2023-12-07T17:41:00Z" w:initials="jp">
    <w:p w14:paraId="2F6407EE" w14:textId="77777777" w:rsidR="00E86D49" w:rsidRDefault="007E4CF3" w:rsidP="00B53243">
      <w:pPr>
        <w:pStyle w:val="CommentText"/>
        <w:jc w:val="left"/>
      </w:pPr>
      <w:r>
        <w:rPr>
          <w:rStyle w:val="CommentReference"/>
        </w:rPr>
        <w:annotationRef/>
      </w:r>
      <w:r w:rsidR="00E86D49">
        <w:t>Get issue dates consistent (using test / dummy catalogues)</w:t>
      </w:r>
    </w:p>
  </w:comment>
  <w:comment w:id="809" w:author="jonathan pritchard" w:date="2023-10-05T15:06:00Z" w:initials="jp">
    <w:p w14:paraId="32DFDF66" w14:textId="1B247A88" w:rsidR="00FF24F2" w:rsidRDefault="00FF24F2" w:rsidP="00246F8B">
      <w:pPr>
        <w:pStyle w:val="CommentText"/>
        <w:jc w:val="left"/>
      </w:pPr>
      <w:r>
        <w:rPr>
          <w:rStyle w:val="CommentReference"/>
        </w:rPr>
        <w:annotationRef/>
      </w:r>
      <w:r>
        <w:t>Not available yet. Will be updated when other catalogues are baselined.</w:t>
      </w:r>
    </w:p>
  </w:comment>
  <w:comment w:id="822" w:author="jonathan pritchard" w:date="2023-10-05T15:17:00Z" w:initials="jp">
    <w:p w14:paraId="5EA44EF7" w14:textId="77777777" w:rsidR="003606BA" w:rsidRDefault="003606BA" w:rsidP="00246F8B">
      <w:pPr>
        <w:pStyle w:val="CommentText"/>
        <w:jc w:val="left"/>
      </w:pPr>
      <w:r>
        <w:rPr>
          <w:rStyle w:val="CommentReference"/>
        </w:rPr>
        <w:annotationRef/>
      </w:r>
      <w:r>
        <w:t>Specify position here, not above</w:t>
      </w:r>
    </w:p>
  </w:comment>
  <w:comment w:id="823" w:author="jonathan pritchard" w:date="2023-09-27T07:28:00Z" w:initials="jp">
    <w:p w14:paraId="0BDD6444" w14:textId="13BD21A8" w:rsidR="00CE3A00" w:rsidRDefault="00CE3A00" w:rsidP="008D6F46">
      <w:pPr>
        <w:pStyle w:val="CommentText"/>
        <w:jc w:val="left"/>
      </w:pPr>
      <w:r>
        <w:rPr>
          <w:rStyle w:val="CommentReference"/>
        </w:rPr>
        <w:annotationRef/>
      </w:r>
      <w:r>
        <w:t>This will be done when it is supported by a testbed system</w:t>
      </w:r>
    </w:p>
  </w:comment>
  <w:comment w:id="824" w:author="jonathan pritchard" w:date="2023-09-27T07:11:00Z" w:initials="jp">
    <w:p w14:paraId="0AAB0DEA" w14:textId="77777777" w:rsidR="007E4CF3" w:rsidRDefault="00050369" w:rsidP="00EB2AAD">
      <w:pPr>
        <w:pStyle w:val="CommentText"/>
        <w:jc w:val="left"/>
      </w:pPr>
      <w:r>
        <w:rPr>
          <w:rStyle w:val="CommentReference"/>
        </w:rPr>
        <w:annotationRef/>
      </w:r>
      <w:r w:rsidR="007E4CF3">
        <w:t>This will be completed when v2.0.0 is created.</w:t>
      </w:r>
    </w:p>
  </w:comment>
  <w:comment w:id="825" w:author="jonathan pritchard" w:date="2023-12-14T17:45:00Z" w:initials="jp">
    <w:p w14:paraId="54C52AFC" w14:textId="77777777" w:rsidR="00A07A98" w:rsidRDefault="00A07A98" w:rsidP="00A07A98">
      <w:pPr>
        <w:pStyle w:val="CommentText"/>
        <w:jc w:val="left"/>
      </w:pPr>
      <w:r>
        <w:rPr>
          <w:rStyle w:val="CommentReference"/>
        </w:rPr>
        <w:annotationRef/>
      </w:r>
      <w:r>
        <w:t>This initial step isn’t required. Can just load the NewProduct FC and PC.</w:t>
      </w:r>
    </w:p>
  </w:comment>
  <w:comment w:id="831" w:author="jonathan pritchard" w:date="2023-12-13T15:31:00Z" w:initials="jp">
    <w:p w14:paraId="1874E29F" w14:textId="2A1CBBB9" w:rsidR="00940ADF" w:rsidRDefault="00940ADF" w:rsidP="00C61D8A">
      <w:pPr>
        <w:pStyle w:val="CommentText"/>
        <w:jc w:val="left"/>
      </w:pPr>
      <w:r>
        <w:rPr>
          <w:rStyle w:val="CommentReference"/>
        </w:rPr>
        <w:annotationRef/>
      </w:r>
      <w:r>
        <w:t>We should change this title really, it is only called "unencrypted" to contrast with the next section. But not all the next section are encrypted now - this should be "Dataset Loading"??</w:t>
      </w:r>
    </w:p>
  </w:comment>
  <w:comment w:id="832" w:author="jonathan pritchard" w:date="2023-12-07T17:49:00Z" w:initials="jp">
    <w:p w14:paraId="0E6E9F00" w14:textId="3820BAF1" w:rsidR="00EC691C" w:rsidRDefault="00EC691C" w:rsidP="00BE3781">
      <w:pPr>
        <w:pStyle w:val="CommentText"/>
        <w:jc w:val="left"/>
      </w:pPr>
      <w:r>
        <w:rPr>
          <w:rStyle w:val="CommentReference"/>
        </w:rPr>
        <w:annotationRef/>
      </w:r>
      <w:r>
        <w:t>What's in Power Up? Should there only be two charts so prison bars can appear…?</w:t>
      </w:r>
    </w:p>
  </w:comment>
  <w:comment w:id="833" w:author="jonathan pritchard" w:date="2023-12-07T18:28:00Z" w:initials="jp">
    <w:p w14:paraId="19EFCA12" w14:textId="77777777" w:rsidR="00B50115" w:rsidRDefault="00B50115">
      <w:pPr>
        <w:pStyle w:val="CommentText"/>
        <w:jc w:val="left"/>
      </w:pPr>
      <w:r>
        <w:rPr>
          <w:rStyle w:val="CommentReference"/>
        </w:rPr>
        <w:annotationRef/>
      </w:r>
      <w:r>
        <w:rPr>
          <w:i/>
          <w:iCs/>
        </w:rPr>
        <w:t xml:space="preserve">2.1.1 Power Up\ENC_ROOT\GB4X0000.000 </w:t>
      </w:r>
    </w:p>
    <w:p w14:paraId="7F7C9BDE" w14:textId="77777777" w:rsidR="00B50115" w:rsidRDefault="00B50115" w:rsidP="00E60ACF">
      <w:pPr>
        <w:pStyle w:val="CommentText"/>
        <w:jc w:val="left"/>
      </w:pPr>
      <w:r>
        <w:rPr>
          <w:i/>
          <w:iCs/>
        </w:rPr>
        <w:t>2.1.1 Power Up\ENC_ROOT\GB5X01NW.000</w:t>
      </w:r>
    </w:p>
  </w:comment>
  <w:comment w:id="834" w:author="jonathan pritchard" w:date="2023-12-13T15:31:00Z" w:initials="jp">
    <w:p w14:paraId="21A070A1" w14:textId="77777777" w:rsidR="00940ADF" w:rsidRDefault="00940ADF" w:rsidP="00F705D3">
      <w:pPr>
        <w:pStyle w:val="CommentText"/>
        <w:jc w:val="left"/>
      </w:pPr>
      <w:r>
        <w:rPr>
          <w:rStyle w:val="CommentReference"/>
        </w:rPr>
        <w:annotationRef/>
      </w:r>
      <w:r>
        <w:t>Check if this is fixed.</w:t>
      </w:r>
    </w:p>
  </w:comment>
  <w:comment w:id="835" w:author="jonathan pritchard" w:date="2023-12-15T13:54:00Z" w:initials="jp">
    <w:p w14:paraId="33653F71" w14:textId="77777777" w:rsidR="009F3C60" w:rsidRDefault="009F3C60" w:rsidP="009F3C60">
      <w:pPr>
        <w:pStyle w:val="CommentText"/>
        <w:jc w:val="left"/>
      </w:pPr>
      <w:r>
        <w:rPr>
          <w:rStyle w:val="CommentReference"/>
        </w:rPr>
        <w:annotationRef/>
      </w:r>
      <w:r>
        <w:t>This is fixed.</w:t>
      </w:r>
    </w:p>
  </w:comment>
  <w:comment w:id="847" w:author="jonathan pritchard" w:date="2023-12-13T15:33:00Z" w:initials="jp">
    <w:p w14:paraId="6B6625E2" w14:textId="375F4662" w:rsidR="00940ADF" w:rsidRDefault="00940ADF" w:rsidP="00747DAD">
      <w:pPr>
        <w:pStyle w:val="CommentText"/>
        <w:jc w:val="left"/>
      </w:pPr>
      <w:r>
        <w:rPr>
          <w:rStyle w:val="CommentReference"/>
        </w:rPr>
        <w:annotationRef/>
      </w:r>
      <w:r>
        <w:t>Currently the maximumDisplayScale is incorrect in these cells.</w:t>
      </w:r>
    </w:p>
  </w:comment>
  <w:comment w:id="854" w:author="jonathan pritchard" w:date="2023-12-13T15:34:00Z" w:initials="jp">
    <w:p w14:paraId="750386D5" w14:textId="77777777" w:rsidR="00940ADF" w:rsidRDefault="00940ADF" w:rsidP="003112FB">
      <w:pPr>
        <w:pStyle w:val="CommentText"/>
        <w:jc w:val="left"/>
      </w:pPr>
      <w:r>
        <w:rPr>
          <w:rStyle w:val="CommentReference"/>
        </w:rPr>
        <w:annotationRef/>
      </w:r>
      <w:r>
        <w:t>These TBD screenshots will be added when additional products are available. Until then, S-101 portrayal is sufficient.</w:t>
      </w:r>
    </w:p>
  </w:comment>
  <w:comment w:id="864" w:author="jonathan pritchard" w:date="2023-09-27T07:42:00Z" w:initials="jp">
    <w:p w14:paraId="3491F1D2" w14:textId="777F8D57" w:rsidR="008D6F46" w:rsidRDefault="008D6F46" w:rsidP="008D6F46">
      <w:pPr>
        <w:pStyle w:val="CommentText"/>
        <w:jc w:val="left"/>
      </w:pPr>
      <w:r>
        <w:rPr>
          <w:rStyle w:val="CommentReference"/>
        </w:rPr>
        <w:annotationRef/>
      </w:r>
      <w:r>
        <w:t>This should disappear - the SE cell will be two data coverages.</w:t>
      </w:r>
    </w:p>
  </w:comment>
  <w:comment w:id="921" w:author="jonathan pritchard" w:date="2023-09-27T07:39:00Z" w:initials="jp">
    <w:p w14:paraId="2221C8DE" w14:textId="7B9A10D5" w:rsidR="008D6F46" w:rsidRDefault="008D6F46" w:rsidP="008D6F46">
      <w:pPr>
        <w:pStyle w:val="CommentText"/>
        <w:jc w:val="left"/>
      </w:pPr>
      <w:r>
        <w:rPr>
          <w:rStyle w:val="CommentReference"/>
        </w:rPr>
        <w:annotationRef/>
      </w:r>
      <w:r>
        <w:t>These are added as they are received. Currently this xchg set is ENC only.</w:t>
      </w:r>
    </w:p>
  </w:comment>
  <w:comment w:id="932" w:author="jonathan pritchard" w:date="2023-12-07T17:53:00Z" w:initials="jp">
    <w:p w14:paraId="4C36CF9C" w14:textId="77777777" w:rsidR="00EC691C" w:rsidRDefault="00EC691C" w:rsidP="00C875E4">
      <w:pPr>
        <w:pStyle w:val="CommentText"/>
        <w:jc w:val="left"/>
      </w:pPr>
      <w:r>
        <w:rPr>
          <w:rStyle w:val="CommentReference"/>
        </w:rPr>
        <w:annotationRef/>
      </w:r>
      <w:r>
        <w:t>What is the additional cell?</w:t>
      </w:r>
    </w:p>
  </w:comment>
  <w:comment w:id="933" w:author="jonathan pritchard" w:date="2023-12-07T18:28:00Z" w:initials="jp">
    <w:p w14:paraId="663BBC48" w14:textId="77777777" w:rsidR="00B50115" w:rsidRDefault="00B50115" w:rsidP="00D8324C">
      <w:pPr>
        <w:pStyle w:val="CommentText"/>
        <w:jc w:val="left"/>
      </w:pPr>
      <w:r>
        <w:rPr>
          <w:rStyle w:val="CommentReference"/>
        </w:rPr>
        <w:annotationRef/>
      </w:r>
      <w:r>
        <w:t xml:space="preserve">GB4X0001.000 </w:t>
      </w:r>
    </w:p>
  </w:comment>
  <w:comment w:id="934" w:author="jonathan pritchard" w:date="2023-12-07T18:30:00Z" w:initials="jp">
    <w:p w14:paraId="08A03617" w14:textId="77777777" w:rsidR="00B50115" w:rsidRDefault="00B50115" w:rsidP="00EC0C49">
      <w:pPr>
        <w:pStyle w:val="CommentText"/>
        <w:jc w:val="left"/>
      </w:pPr>
      <w:r>
        <w:rPr>
          <w:rStyle w:val="CommentReference"/>
        </w:rPr>
        <w:annotationRef/>
      </w:r>
      <w:r>
        <w:t>This is already in Settings. Load that exchange set instead.</w:t>
      </w:r>
    </w:p>
  </w:comment>
  <w:comment w:id="942" w:author="jonathan pritchard" w:date="2023-12-13T15:35:00Z" w:initials="jp">
    <w:p w14:paraId="596C41E3" w14:textId="77777777" w:rsidR="00940ADF" w:rsidRDefault="00940ADF" w:rsidP="00B0519A">
      <w:pPr>
        <w:pStyle w:val="CommentText"/>
        <w:jc w:val="left"/>
      </w:pPr>
      <w:r>
        <w:rPr>
          <w:rStyle w:val="CommentReference"/>
        </w:rPr>
        <w:annotationRef/>
      </w:r>
      <w:r>
        <w:t>Change Name.</w:t>
      </w:r>
    </w:p>
  </w:comment>
  <w:comment w:id="946" w:author="jonathan pritchard" w:date="2023-12-08T12:18:00Z" w:initials="jp">
    <w:p w14:paraId="61D7145D" w14:textId="39312FC3" w:rsidR="007E716C" w:rsidRDefault="007E716C" w:rsidP="001E410F">
      <w:pPr>
        <w:pStyle w:val="CommentText"/>
        <w:jc w:val="left"/>
      </w:pPr>
      <w:r>
        <w:rPr>
          <w:rStyle w:val="CommentReference"/>
        </w:rPr>
        <w:annotationRef/>
      </w:r>
      <w:r>
        <w:t>Should have two valid and two invalid. GML rto be added when approved.</w:t>
      </w:r>
    </w:p>
  </w:comment>
  <w:comment w:id="952" w:author="jonathan pritchard" w:date="2023-12-13T15:36:00Z" w:initials="jp">
    <w:p w14:paraId="7355BD8A" w14:textId="77777777" w:rsidR="00940ADF" w:rsidRDefault="00940ADF" w:rsidP="00AC1871">
      <w:pPr>
        <w:pStyle w:val="CommentText"/>
        <w:jc w:val="left"/>
      </w:pPr>
      <w:r>
        <w:rPr>
          <w:rStyle w:val="CommentReference"/>
        </w:rPr>
        <w:annotationRef/>
      </w:r>
      <w:r>
        <w:t>Change Name of datasets.</w:t>
      </w:r>
    </w:p>
  </w:comment>
  <w:comment w:id="957" w:author="jonathan pritchard" w:date="2023-12-07T18:28:00Z" w:initials="jp">
    <w:p w14:paraId="71342363" w14:textId="6EA04E2A" w:rsidR="00B50115" w:rsidRDefault="00B50115" w:rsidP="008B4CFF">
      <w:pPr>
        <w:pStyle w:val="CommentText"/>
        <w:jc w:val="left"/>
      </w:pPr>
      <w:r>
        <w:rPr>
          <w:rStyle w:val="CommentReference"/>
        </w:rPr>
        <w:annotationRef/>
      </w:r>
      <w:r>
        <w:t>Needs to be separate sequential update exchange sets.</w:t>
      </w:r>
    </w:p>
  </w:comment>
  <w:comment w:id="961" w:author="jonathan pritchard" w:date="2023-12-08T14:43:00Z" w:initials="jp">
    <w:p w14:paraId="0129EA2E" w14:textId="77777777" w:rsidR="00323B20" w:rsidRDefault="00323B20" w:rsidP="002E1BEE">
      <w:pPr>
        <w:pStyle w:val="CommentText"/>
        <w:jc w:val="left"/>
      </w:pPr>
      <w:r>
        <w:rPr>
          <w:rStyle w:val="CommentReference"/>
        </w:rPr>
        <w:annotationRef/>
      </w:r>
      <w:r>
        <w:t>Same updates, just in the right order...</w:t>
      </w:r>
    </w:p>
  </w:comment>
  <w:comment w:id="964" w:author="jonathan pritchard" w:date="2023-12-08T11:55:00Z" w:initials="jp">
    <w:p w14:paraId="72418052" w14:textId="7B4FE822" w:rsidR="00AC75FD" w:rsidRDefault="00AC75FD" w:rsidP="007D51E2">
      <w:pPr>
        <w:pStyle w:val="CommentText"/>
        <w:jc w:val="left"/>
      </w:pPr>
      <w:r>
        <w:rPr>
          <w:rStyle w:val="CommentReference"/>
        </w:rPr>
        <w:annotationRef/>
      </w:r>
      <w:r>
        <w:t>It's unclear whether this is determined from metadata or from the content of the update itself. The S-64 data is not helpful either. Needs to be exmined further.</w:t>
      </w:r>
    </w:p>
  </w:comment>
  <w:comment w:id="965" w:author="jonathan pritchard" w:date="2023-12-08T17:15:00Z" w:initials="jp">
    <w:p w14:paraId="134CB354" w14:textId="77777777" w:rsidR="00206A10" w:rsidRDefault="00206A10" w:rsidP="00FA28EF">
      <w:pPr>
        <w:pStyle w:val="CommentText"/>
        <w:jc w:val="left"/>
      </w:pPr>
      <w:r>
        <w:rPr>
          <w:rStyle w:val="CommentReference"/>
        </w:rPr>
        <w:annotationRef/>
      </w:r>
      <w:r>
        <w:t>It's a swopped 3 and 4 in 4 and 3. Now fixed in exchange sets.</w:t>
      </w:r>
    </w:p>
  </w:comment>
  <w:comment w:id="966" w:author="jonathan pritchard" w:date="2023-12-07T18:30:00Z" w:initials="jp">
    <w:p w14:paraId="6CB1826B" w14:textId="31CF1D57" w:rsidR="00B50115" w:rsidRDefault="00B50115" w:rsidP="00EA053A">
      <w:pPr>
        <w:pStyle w:val="CommentText"/>
        <w:jc w:val="left"/>
      </w:pPr>
      <w:r>
        <w:rPr>
          <w:rStyle w:val="CommentReference"/>
        </w:rPr>
        <w:annotationRef/>
      </w:r>
      <w:r>
        <w:t>Check edition numbers are correct here.</w:t>
      </w:r>
    </w:p>
  </w:comment>
  <w:comment w:id="967" w:author="jonathan pritchard" w:date="2023-12-08T11:57:00Z" w:initials="jp">
    <w:p w14:paraId="7724876F" w14:textId="77777777" w:rsidR="00AC75FD" w:rsidRDefault="00AC75FD" w:rsidP="005C26E0">
      <w:pPr>
        <w:pStyle w:val="CommentText"/>
        <w:jc w:val="left"/>
      </w:pPr>
      <w:r>
        <w:rPr>
          <w:rStyle w:val="CommentReference"/>
        </w:rPr>
        <w:annotationRef/>
      </w:r>
      <w:r>
        <w:t>Should this be done by S-128? I think the sequence is to start with edition 1, then try to load update 1 of edition 2, then load edition 2, then update it…...</w:t>
      </w:r>
    </w:p>
  </w:comment>
  <w:comment w:id="968" w:author="jonathan pritchard" w:date="2023-12-08T12:00:00Z" w:initials="jp">
    <w:p w14:paraId="46735D45" w14:textId="77777777" w:rsidR="00AC75FD" w:rsidRDefault="00AC75FD" w:rsidP="00FB0292">
      <w:pPr>
        <w:pStyle w:val="CommentText"/>
        <w:jc w:val="left"/>
      </w:pPr>
      <w:r>
        <w:rPr>
          <w:rStyle w:val="CommentReference"/>
        </w:rPr>
        <w:annotationRef/>
      </w:r>
      <w:r>
        <w:t>Needs a new edition and an update to it.</w:t>
      </w:r>
    </w:p>
  </w:comment>
  <w:comment w:id="969" w:author="jonathan pritchard" w:date="2023-12-08T12:00:00Z" w:initials="jp">
    <w:p w14:paraId="59612122" w14:textId="77777777" w:rsidR="00AC75FD" w:rsidRDefault="00AC75FD" w:rsidP="006F0A5C">
      <w:pPr>
        <w:pStyle w:val="CommentText"/>
        <w:jc w:val="left"/>
      </w:pPr>
      <w:r>
        <w:rPr>
          <w:rStyle w:val="CommentReference"/>
        </w:rPr>
        <w:annotationRef/>
      </w:r>
      <w:r>
        <w:t>If we have the data for it.?</w:t>
      </w:r>
    </w:p>
  </w:comment>
  <w:comment w:id="970" w:author="jonathan pritchard" w:date="2023-12-08T12:01:00Z" w:initials="jp">
    <w:p w14:paraId="4F313214" w14:textId="77777777" w:rsidR="00AC75FD" w:rsidRDefault="00AC75FD" w:rsidP="00483972">
      <w:pPr>
        <w:pStyle w:val="CommentText"/>
        <w:jc w:val="left"/>
      </w:pPr>
      <w:r>
        <w:rPr>
          <w:rStyle w:val="CommentReference"/>
        </w:rPr>
        <w:annotationRef/>
      </w:r>
      <w:r>
        <w:t>Needs to be updates? Or new editions?</w:t>
      </w:r>
    </w:p>
  </w:comment>
  <w:comment w:id="973" w:author="jonathan pritchard" w:date="2023-08-03T07:45:00Z" w:initials="jp">
    <w:p w14:paraId="7BAE6737" w14:textId="68281A6B" w:rsidR="00364869" w:rsidRDefault="00364869" w:rsidP="008D6F46">
      <w:pPr>
        <w:pStyle w:val="CommentText"/>
        <w:jc w:val="left"/>
      </w:pPr>
      <w:r>
        <w:rPr>
          <w:rStyle w:val="CommentReference"/>
        </w:rPr>
        <w:annotationRef/>
      </w:r>
      <w:r>
        <w:t>Should be called "Certificates and Signatures", it's not just encrypted data...</w:t>
      </w:r>
    </w:p>
  </w:comment>
  <w:comment w:id="974" w:author="jonathan pritchard" w:date="2023-12-07T17:54:00Z" w:initials="jp">
    <w:p w14:paraId="4D7E5359" w14:textId="77777777" w:rsidR="00EC691C" w:rsidRDefault="00EC691C" w:rsidP="00BC25FD">
      <w:pPr>
        <w:pStyle w:val="CommentText"/>
        <w:jc w:val="left"/>
      </w:pPr>
      <w:r>
        <w:rPr>
          <w:rStyle w:val="CommentReference"/>
        </w:rPr>
        <w:annotationRef/>
      </w:r>
      <w:r>
        <w:t>This is being deleted….</w:t>
      </w:r>
    </w:p>
  </w:comment>
  <w:comment w:id="986" w:author="jonathan pritchard" w:date="2023-08-03T07:45:00Z" w:initials="jp">
    <w:p w14:paraId="24A69B38" w14:textId="3FE4320A" w:rsidR="00364869" w:rsidRDefault="00364869" w:rsidP="008D6F46">
      <w:pPr>
        <w:pStyle w:val="CommentText"/>
        <w:jc w:val="left"/>
      </w:pPr>
      <w:r>
        <w:rPr>
          <w:rStyle w:val="CommentReference"/>
        </w:rPr>
        <w:annotationRef/>
      </w:r>
      <w:r>
        <w:t>Maybe? Or we use a test IHO certificate?</w:t>
      </w:r>
    </w:p>
  </w:comment>
  <w:comment w:id="987" w:author="jonathan pritchard" w:date="2023-10-16T13:12:00Z" w:initials="jp">
    <w:p w14:paraId="49168FF9" w14:textId="77777777" w:rsidR="005D165A" w:rsidRDefault="005D165A" w:rsidP="00246F8B">
      <w:pPr>
        <w:pStyle w:val="CommentText"/>
        <w:jc w:val="left"/>
      </w:pPr>
      <w:r>
        <w:rPr>
          <w:rStyle w:val="CommentReference"/>
        </w:rPr>
        <w:annotationRef/>
      </w:r>
      <w:r>
        <w:t>This is likely to use a test IHO certificate as posted on the Github site. We can post the PEM key here.</w:t>
      </w:r>
    </w:p>
  </w:comment>
  <w:comment w:id="990" w:author="jonathan pritchard" w:date="2023-08-03T07:47:00Z" w:initials="jp">
    <w:p w14:paraId="7D517399" w14:textId="5F588C68" w:rsidR="00364869" w:rsidRDefault="00364869" w:rsidP="008D6F46">
      <w:pPr>
        <w:pStyle w:val="CommentText"/>
        <w:jc w:val="left"/>
      </w:pPr>
      <w:r>
        <w:rPr>
          <w:rStyle w:val="CommentReference"/>
        </w:rPr>
        <w:annotationRef/>
      </w:r>
      <w:r>
        <w:t>Should be first "Certificate Tests"</w:t>
      </w:r>
    </w:p>
  </w:comment>
  <w:comment w:id="991" w:author="jonathan pritchard" w:date="2023-08-03T07:48:00Z" w:initials="jp">
    <w:p w14:paraId="5B21FF91" w14:textId="77777777" w:rsidR="00364869" w:rsidRDefault="00364869" w:rsidP="008D6F46">
      <w:pPr>
        <w:pStyle w:val="CommentText"/>
        <w:jc w:val="left"/>
      </w:pPr>
      <w:r>
        <w:rPr>
          <w:rStyle w:val="CommentReference"/>
        </w:rPr>
        <w:annotationRef/>
      </w:r>
      <w:r>
        <w:t>Also certificates/authentications.</w:t>
      </w:r>
    </w:p>
  </w:comment>
  <w:comment w:id="993" w:author="jonathan pritchard" w:date="2023-08-03T07:48:00Z" w:initials="jp">
    <w:p w14:paraId="1E77CC24" w14:textId="77777777" w:rsidR="00364869" w:rsidRDefault="00364869" w:rsidP="008D6F46">
      <w:pPr>
        <w:pStyle w:val="CommentText"/>
        <w:jc w:val="left"/>
      </w:pPr>
      <w:r>
        <w:rPr>
          <w:rStyle w:val="CommentReference"/>
        </w:rPr>
        <w:annotationRef/>
      </w:r>
      <w:r>
        <w:t>Should be dataset.</w:t>
      </w:r>
    </w:p>
  </w:comment>
  <w:comment w:id="994" w:author="jonathan pritchard" w:date="2023-08-03T07:58:00Z" w:initials="jp">
    <w:p w14:paraId="297AF1D3" w14:textId="77777777" w:rsidR="00E3148A" w:rsidRDefault="00E3148A" w:rsidP="008D6F46">
      <w:pPr>
        <w:pStyle w:val="CommentText"/>
        <w:jc w:val="left"/>
      </w:pPr>
      <w:r>
        <w:rPr>
          <w:rStyle w:val="CommentReference"/>
        </w:rPr>
        <w:annotationRef/>
      </w:r>
      <w:r>
        <w:t>Persistence needs to be defined? IF certs are persistent then missing is different...</w:t>
      </w:r>
    </w:p>
  </w:comment>
  <w:comment w:id="995" w:author="jonathan pritchard" w:date="2023-08-03T07:49:00Z" w:initials="jp">
    <w:p w14:paraId="41416411" w14:textId="6640D222" w:rsidR="00364869" w:rsidRDefault="00364869" w:rsidP="008D6F46">
      <w:pPr>
        <w:pStyle w:val="CommentText"/>
        <w:jc w:val="left"/>
      </w:pPr>
      <w:r>
        <w:rPr>
          <w:rStyle w:val="CommentReference"/>
        </w:rPr>
        <w:annotationRef/>
      </w:r>
      <w:r>
        <w:t>Add earlier permit tests to this section. Deal with Permit installations first.</w:t>
      </w:r>
    </w:p>
  </w:comment>
  <w:comment w:id="1008" w:author="jonathan pritchard" w:date="2023-12-14T09:44:00Z" w:initials="jp">
    <w:p w14:paraId="3B4C1DCC" w14:textId="77777777" w:rsidR="00285591" w:rsidRDefault="00285591" w:rsidP="00285591">
      <w:pPr>
        <w:pStyle w:val="CommentText"/>
        <w:jc w:val="left"/>
      </w:pPr>
      <w:r>
        <w:rPr>
          <w:rStyle w:val="CommentReference"/>
        </w:rPr>
        <w:annotationRef/>
      </w:r>
      <w:r>
        <w:t>Current minDisplayScale of this cell is 60k, needs to be updated.</w:t>
      </w:r>
    </w:p>
  </w:comment>
  <w:comment w:id="1022" w:author="jonathan pritchard" w:date="2023-12-14T11:40:00Z" w:initials="jp">
    <w:p w14:paraId="73E9253B" w14:textId="77777777" w:rsidR="007F2592" w:rsidRDefault="007F2592" w:rsidP="007F2592">
      <w:pPr>
        <w:pStyle w:val="CommentText"/>
        <w:jc w:val="left"/>
      </w:pPr>
      <w:r>
        <w:rPr>
          <w:rStyle w:val="CommentReference"/>
        </w:rPr>
        <w:annotationRef/>
      </w:r>
      <w:r>
        <w:t xml:space="preserve">Two issues found, max/min display scale, The UWTROC in the SW corner has WATLEV=2 in the S-57 which is dropped from S-101, needs looking at. </w:t>
      </w:r>
    </w:p>
  </w:comment>
  <w:comment w:id="1039" w:author="jonathan pritchard" w:date="2023-12-14T13:03:00Z" w:initials="jp">
    <w:p w14:paraId="3A9316DE" w14:textId="77777777" w:rsidR="00A11E67" w:rsidRDefault="00A11E67" w:rsidP="00A11E67">
      <w:pPr>
        <w:pStyle w:val="CommentText"/>
        <w:jc w:val="left"/>
      </w:pPr>
      <w:r>
        <w:rPr>
          <w:rStyle w:val="CommentReference"/>
        </w:rPr>
        <w:annotationRef/>
      </w:r>
      <w:r>
        <w:t>Using these settings. There are still discrepnacies with S-64 however.</w:t>
      </w:r>
    </w:p>
  </w:comment>
  <w:comment w:id="1041" w:author="jonathan pritchard" w:date="2023-12-14T11:56:00Z" w:initials="jp">
    <w:p w14:paraId="63DF15E2" w14:textId="67FE3864" w:rsidR="00EB63B9" w:rsidRDefault="00EB63B9" w:rsidP="00EB63B9">
      <w:pPr>
        <w:pStyle w:val="CommentText"/>
        <w:jc w:val="left"/>
      </w:pPr>
      <w:r>
        <w:rPr>
          <w:rStyle w:val="CommentReference"/>
        </w:rPr>
        <w:annotationRef/>
      </w:r>
      <w:r>
        <w:t>Differences found.</w:t>
      </w:r>
    </w:p>
  </w:comment>
  <w:comment w:id="1042" w:author="jonathan pritchard" w:date="2023-12-14T13:09:00Z" w:initials="jp">
    <w:p w14:paraId="05D9F625" w14:textId="77777777" w:rsidR="001E43F6" w:rsidRDefault="001E43F6" w:rsidP="001E43F6">
      <w:pPr>
        <w:pStyle w:val="CommentText"/>
        <w:jc w:val="left"/>
      </w:pPr>
      <w:r>
        <w:rPr>
          <w:rStyle w:val="CommentReference"/>
        </w:rPr>
        <w:annotationRef/>
      </w:r>
      <w:r>
        <w:t>This one is fine.</w:t>
      </w:r>
    </w:p>
  </w:comment>
  <w:comment w:id="1046" w:author="jonathan pritchard" w:date="2023-12-14T12:01:00Z" w:initials="jp">
    <w:p w14:paraId="5D6F7F28" w14:textId="334B8868" w:rsidR="00AB032C" w:rsidRDefault="00AB032C" w:rsidP="00AB032C">
      <w:pPr>
        <w:pStyle w:val="CommentText"/>
        <w:jc w:val="left"/>
      </w:pPr>
      <w:r>
        <w:rPr>
          <w:rStyle w:val="CommentReference"/>
        </w:rPr>
        <w:annotationRef/>
      </w:r>
      <w:r>
        <w:t>Turn off Data Quality.</w:t>
      </w:r>
    </w:p>
  </w:comment>
  <w:comment w:id="1047" w:author="jonathan pritchard" w:date="2023-12-14T12:04:00Z" w:initials="jp">
    <w:p w14:paraId="1BB96162" w14:textId="77777777" w:rsidR="00AB032C" w:rsidRDefault="00AB032C" w:rsidP="00AB032C">
      <w:pPr>
        <w:pStyle w:val="CommentText"/>
        <w:jc w:val="left"/>
      </w:pPr>
      <w:r>
        <w:rPr>
          <w:rStyle w:val="CommentReference"/>
        </w:rPr>
        <w:annotationRef/>
      </w:r>
      <w:r>
        <w:t>Turn Off Shallow Water Pattern</w:t>
      </w:r>
    </w:p>
  </w:comment>
  <w:comment w:id="1048" w:author="jonathan pritchard" w:date="2023-12-14T12:04:00Z" w:initials="jp">
    <w:p w14:paraId="5E422C76" w14:textId="77777777" w:rsidR="00AB032C" w:rsidRDefault="00AB032C" w:rsidP="00AB032C">
      <w:pPr>
        <w:pStyle w:val="CommentText"/>
        <w:jc w:val="left"/>
      </w:pPr>
      <w:r>
        <w:rPr>
          <w:rStyle w:val="CommentReference"/>
        </w:rPr>
        <w:annotationRef/>
      </w:r>
      <w:r>
        <w:t>Turn off Soundings</w:t>
      </w:r>
    </w:p>
  </w:comment>
  <w:comment w:id="1049" w:author="jonathan pritchard" w:date="2023-12-14T13:11:00Z" w:initials="jp">
    <w:p w14:paraId="68D7E904" w14:textId="77777777" w:rsidR="001E43F6" w:rsidRDefault="001E43F6" w:rsidP="001E43F6">
      <w:pPr>
        <w:pStyle w:val="CommentText"/>
        <w:jc w:val="left"/>
      </w:pPr>
      <w:r>
        <w:rPr>
          <w:rStyle w:val="CommentReference"/>
        </w:rPr>
        <w:annotationRef/>
      </w:r>
      <w:r>
        <w:t>Turn Off Text</w:t>
      </w:r>
    </w:p>
  </w:comment>
  <w:comment w:id="1059" w:author="jonathan pritchard" w:date="2023-12-14T12:27:00Z" w:initials="jp">
    <w:p w14:paraId="39F8E051" w14:textId="78833DBA" w:rsidR="00F1358B" w:rsidRDefault="00F1358B" w:rsidP="00F1358B">
      <w:pPr>
        <w:pStyle w:val="CommentText"/>
        <w:jc w:val="left"/>
      </w:pPr>
      <w:r>
        <w:rPr>
          <w:rStyle w:val="CommentReference"/>
        </w:rPr>
        <w:annotationRef/>
      </w:r>
      <w:r>
        <w:t>Lots of discrepancies</w:t>
      </w:r>
    </w:p>
  </w:comment>
  <w:comment w:id="1066" w:author="jonathan pritchard" w:date="2023-12-14T12:37:00Z" w:initials="jp">
    <w:p w14:paraId="64DC07A0" w14:textId="77777777" w:rsidR="005F71C7" w:rsidRDefault="00F1358B" w:rsidP="005F71C7">
      <w:pPr>
        <w:pStyle w:val="CommentText"/>
        <w:jc w:val="left"/>
      </w:pPr>
      <w:r>
        <w:rPr>
          <w:rStyle w:val="CommentReference"/>
        </w:rPr>
        <w:annotationRef/>
      </w:r>
      <w:r w:rsidR="005F71C7">
        <w:t>Miscellaneous is split into Chart and Alert?</w:t>
      </w:r>
    </w:p>
  </w:comment>
  <w:comment w:id="1067" w:author="jonathan pritchard" w:date="2023-12-14T12:39:00Z" w:initials="jp">
    <w:p w14:paraId="4DF5FB68" w14:textId="23B03470" w:rsidR="005F71C7" w:rsidRDefault="005F71C7" w:rsidP="005F71C7">
      <w:pPr>
        <w:pStyle w:val="CommentText"/>
        <w:jc w:val="left"/>
      </w:pPr>
      <w:r>
        <w:rPr>
          <w:rStyle w:val="CommentReference"/>
        </w:rPr>
        <w:annotationRef/>
      </w:r>
      <w:r>
        <w:t>Viewing Group 22010</w:t>
      </w:r>
    </w:p>
  </w:comment>
  <w:comment w:id="1068" w:author="jonathan pritchard" w:date="2023-12-14T12:41:00Z" w:initials="jp">
    <w:p w14:paraId="2372B16C" w14:textId="77777777" w:rsidR="005F71C7" w:rsidRDefault="005F71C7" w:rsidP="005F71C7">
      <w:pPr>
        <w:pStyle w:val="CommentText"/>
        <w:jc w:val="left"/>
      </w:pPr>
      <w:r>
        <w:rPr>
          <w:rStyle w:val="CommentReference"/>
        </w:rPr>
        <w:annotationRef/>
      </w:r>
      <w:r>
        <w:t>Full light lines</w:t>
      </w:r>
    </w:p>
  </w:comment>
  <w:comment w:id="1069" w:author="jonathan pritchard" w:date="2023-12-14T12:44:00Z" w:initials="jp">
    <w:p w14:paraId="566DC6C3" w14:textId="77777777" w:rsidR="005F71C7" w:rsidRDefault="005F71C7" w:rsidP="005F71C7">
      <w:pPr>
        <w:pStyle w:val="CommentText"/>
        <w:jc w:val="left"/>
      </w:pPr>
      <w:r>
        <w:rPr>
          <w:rStyle w:val="CommentReference"/>
        </w:rPr>
        <w:annotationRef/>
      </w:r>
      <w:r>
        <w:t>This is wrong. They are split between lights. Needs to be two tests really. One for AtoNs, one for Lights.</w:t>
      </w:r>
    </w:p>
  </w:comment>
  <w:comment w:id="1070" w:author="jonathan pritchard" w:date="2023-12-14T12:48:00Z" w:initials="jp">
    <w:p w14:paraId="76943481" w14:textId="77777777" w:rsidR="005F71C7" w:rsidRDefault="005F71C7" w:rsidP="005F71C7">
      <w:pPr>
        <w:pStyle w:val="CommentText"/>
        <w:jc w:val="left"/>
      </w:pPr>
      <w:r>
        <w:rPr>
          <w:rStyle w:val="CommentReference"/>
        </w:rPr>
        <w:annotationRef/>
      </w:r>
      <w:r>
        <w:t>Difference - prmiitive change?</w:t>
      </w:r>
    </w:p>
  </w:comment>
  <w:comment w:id="1088" w:author="jonathan pritchard" w:date="2023-12-14T13:42:00Z" w:initials="jp">
    <w:p w14:paraId="568A05DE" w14:textId="77777777" w:rsidR="004342BF" w:rsidRDefault="004342BF" w:rsidP="004342BF">
      <w:pPr>
        <w:pStyle w:val="CommentText"/>
        <w:jc w:val="left"/>
      </w:pPr>
      <w:r>
        <w:rPr>
          <w:rStyle w:val="CommentReference"/>
        </w:rPr>
        <w:annotationRef/>
      </w:r>
      <w:r>
        <w:t>SCAMIN has an effect here. Mooring Buoy is 45k</w:t>
      </w:r>
    </w:p>
  </w:comment>
  <w:comment w:id="1128" w:author="jon pritchard" w:date="2023-02-24T17:51:00Z" w:initials="jp">
    <w:p w14:paraId="60E9072B" w14:textId="0F6B3C35" w:rsidR="007C7DD8" w:rsidRDefault="007C7DD8" w:rsidP="00280DEE">
      <w:pPr>
        <w:pStyle w:val="CommentText"/>
        <w:jc w:val="left"/>
      </w:pPr>
      <w:r>
        <w:rPr>
          <w:rStyle w:val="CommentReference"/>
        </w:rPr>
        <w:annotationRef/>
      </w:r>
      <w:r>
        <w:t>? Still exists?</w:t>
      </w:r>
    </w:p>
  </w:comment>
  <w:comment w:id="1130" w:author="jonathan pritchard" w:date="2023-12-06T12:26:00Z" w:initials="jp">
    <w:p w14:paraId="016920A3" w14:textId="77777777" w:rsidR="00B04533" w:rsidRDefault="00B04533" w:rsidP="00C61767">
      <w:pPr>
        <w:pStyle w:val="CommentText"/>
        <w:jc w:val="left"/>
      </w:pPr>
      <w:r>
        <w:rPr>
          <w:rStyle w:val="CommentReference"/>
        </w:rPr>
        <w:annotationRef/>
      </w:r>
      <w:r>
        <w:t>This will change based on how the language name issue is solved.</w:t>
      </w:r>
    </w:p>
  </w:comment>
  <w:comment w:id="1132" w:author="jonathan pritchard" w:date="2023-12-08T12:20:00Z" w:initials="jp">
    <w:p w14:paraId="4B61C19E" w14:textId="77777777" w:rsidR="007E716C" w:rsidRDefault="007E716C" w:rsidP="003F3978">
      <w:pPr>
        <w:pStyle w:val="CommentText"/>
        <w:jc w:val="left"/>
      </w:pPr>
      <w:r>
        <w:rPr>
          <w:rStyle w:val="CommentReference"/>
        </w:rPr>
        <w:annotationRef/>
      </w:r>
      <w:r>
        <w:t>1 cell?</w:t>
      </w:r>
    </w:p>
  </w:comment>
  <w:comment w:id="1141" w:author="jonathan pritchard" w:date="2023-12-06T12:09:00Z" w:initials="jp">
    <w:p w14:paraId="6864B6F8" w14:textId="4D9F6B40" w:rsidR="00786F13" w:rsidRDefault="00786F13" w:rsidP="00412CB4">
      <w:pPr>
        <w:pStyle w:val="CommentText"/>
        <w:jc w:val="left"/>
      </w:pPr>
      <w:r>
        <w:rPr>
          <w:rStyle w:val="CommentReference"/>
        </w:rPr>
        <w:annotationRef/>
      </w:r>
      <w:r>
        <w:t>Needs reviewing when maxDisplayScale is agreed.</w:t>
      </w:r>
    </w:p>
  </w:comment>
  <w:comment w:id="1283" w:author="jonathan pritchard" w:date="2023-12-08T17:22:00Z" w:initials="jp">
    <w:p w14:paraId="7978B919" w14:textId="77777777" w:rsidR="00206A10" w:rsidRDefault="00206A10" w:rsidP="00954530">
      <w:pPr>
        <w:pStyle w:val="CommentText"/>
        <w:jc w:val="left"/>
      </w:pPr>
      <w:r>
        <w:rPr>
          <w:rStyle w:val="CommentReference"/>
        </w:rPr>
        <w:annotationRef/>
      </w:r>
      <w:r>
        <w:t>I think this is waiting on a resolution to the question of what constitutes valid/invalid (in S-98)</w:t>
      </w:r>
    </w:p>
  </w:comment>
  <w:comment w:id="1352" w:author="jonathan pritchard" w:date="2023-12-06T10:46:00Z" w:initials="jp">
    <w:p w14:paraId="4B61CE7F" w14:textId="40215182" w:rsidR="008A3A78" w:rsidRDefault="008A3A78" w:rsidP="00394C1B">
      <w:pPr>
        <w:pStyle w:val="CommentText"/>
        <w:jc w:val="left"/>
      </w:pPr>
      <w:r>
        <w:rPr>
          <w:rStyle w:val="CommentReference"/>
        </w:rPr>
        <w:annotationRef/>
      </w:r>
      <w:r>
        <w:t>Check this. I believe maxDisplayScale to be 180k</w:t>
      </w:r>
    </w:p>
  </w:comment>
  <w:comment w:id="1358" w:author="jonathan pritchard" w:date="2023-12-06T17:13:00Z" w:initials="jp">
    <w:p w14:paraId="78124BE7" w14:textId="77777777" w:rsidR="00FB672B" w:rsidRDefault="00FB672B" w:rsidP="00271A26">
      <w:pPr>
        <w:pStyle w:val="CommentText"/>
        <w:jc w:val="left"/>
      </w:pPr>
      <w:r>
        <w:rPr>
          <w:rStyle w:val="CommentReference"/>
        </w:rPr>
        <w:annotationRef/>
      </w:r>
      <w:r>
        <w:t>We should refer to alert catalogue, with S-98 as an informative reference.</w:t>
      </w:r>
    </w:p>
  </w:comment>
  <w:comment w:id="1388" w:author="Ryan IIC" w:date="2023-03-28T14:17:00Z" w:initials="RI">
    <w:p w14:paraId="104D67A6" w14:textId="0C0BE178" w:rsidR="007C7DD8" w:rsidRPr="00DC0B69" w:rsidRDefault="007C7DD8" w:rsidP="00DC0B69">
      <w:pPr>
        <w:widowControl/>
        <w:spacing w:line="240" w:lineRule="auto"/>
        <w:rPr>
          <w:rFonts w:ascii="Consolas" w:hAnsi="Consolas" w:cs="Calibri"/>
          <w:snapToGrid/>
          <w:color w:val="2F75B5"/>
          <w:sz w:val="18"/>
          <w:szCs w:val="18"/>
          <w:lang w:eastAsia="en-GB"/>
        </w:rPr>
      </w:pPr>
      <w:r>
        <w:rPr>
          <w:rStyle w:val="CommentReference"/>
        </w:rPr>
        <w:annotationRef/>
      </w:r>
    </w:p>
    <w:p w14:paraId="5B5EED14" w14:textId="63B9EC69" w:rsidR="007C7DD8" w:rsidRDefault="007C7DD8">
      <w:pPr>
        <w:pStyle w:val="CommentText"/>
      </w:pPr>
    </w:p>
  </w:comment>
  <w:comment w:id="1407" w:author="Ryan IIC" w:date="2023-03-28T14:20:00Z" w:initials="RI">
    <w:p w14:paraId="093F2DA7" w14:textId="0B39E3DB" w:rsidR="007C7DD8" w:rsidRDefault="007C7DD8">
      <w:pPr>
        <w:pStyle w:val="CommentText"/>
      </w:pPr>
      <w:r>
        <w:rPr>
          <w:rStyle w:val="CommentReference"/>
        </w:rPr>
        <w:annotationRef/>
      </w:r>
      <w:r w:rsidRPr="00DC0B69">
        <w:t>SpecialConditionsMonDFLS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037225" w15:done="0"/>
  <w15:commentEx w15:paraId="6A3770FE" w15:done="0"/>
  <w15:commentEx w15:paraId="2D69B9D1" w15:done="0"/>
  <w15:commentEx w15:paraId="5208D6DF" w15:done="0"/>
  <w15:commentEx w15:paraId="27FA4638" w15:done="0"/>
  <w15:commentEx w15:paraId="426C49FC" w15:paraIdParent="27FA4638" w15:done="0"/>
  <w15:commentEx w15:paraId="53365C6B" w15:done="0"/>
  <w15:commentEx w15:paraId="145A48DD" w15:done="0"/>
  <w15:commentEx w15:paraId="428BC63C" w15:done="0"/>
  <w15:commentEx w15:paraId="5102C5A0" w15:done="0"/>
  <w15:commentEx w15:paraId="3D79249B" w15:done="0"/>
  <w15:commentEx w15:paraId="42DF14BA" w15:done="0"/>
  <w15:commentEx w15:paraId="151F23F0" w15:paraIdParent="42DF14BA" w15:done="0"/>
  <w15:commentEx w15:paraId="07094185" w15:done="0"/>
  <w15:commentEx w15:paraId="09B883C4" w15:done="0"/>
  <w15:commentEx w15:paraId="6FF0CF68" w15:done="0"/>
  <w15:commentEx w15:paraId="6DB6B576" w15:paraIdParent="6FF0CF68" w15:done="0"/>
  <w15:commentEx w15:paraId="0C076E8D" w15:done="0"/>
  <w15:commentEx w15:paraId="16E71653" w15:paraIdParent="0C076E8D" w15:done="0"/>
  <w15:commentEx w15:paraId="2275027A" w15:done="0"/>
  <w15:commentEx w15:paraId="65E41418" w15:paraIdParent="2275027A" w15:done="0"/>
  <w15:commentEx w15:paraId="165D9241" w15:done="0"/>
  <w15:commentEx w15:paraId="56FE15A4" w15:paraIdParent="165D9241" w15:done="0"/>
  <w15:commentEx w15:paraId="5E433CF5" w15:paraIdParent="165D9241" w15:done="0"/>
  <w15:commentEx w15:paraId="24355C16" w15:done="0"/>
  <w15:commentEx w15:paraId="2E1A90A2" w15:paraIdParent="24355C16" w15:done="0"/>
  <w15:commentEx w15:paraId="4C2B6C1F" w15:done="0"/>
  <w15:commentEx w15:paraId="38DFAFDD" w15:paraIdParent="4C2B6C1F" w15:done="0"/>
  <w15:commentEx w15:paraId="53150DD3" w15:done="0"/>
  <w15:commentEx w15:paraId="48A75762" w15:done="0"/>
  <w15:commentEx w15:paraId="5EE31A37" w15:paraIdParent="48A75762" w15:done="0"/>
  <w15:commentEx w15:paraId="2F6407EE" w15:done="0"/>
  <w15:commentEx w15:paraId="32DFDF66" w15:done="0"/>
  <w15:commentEx w15:paraId="5EA44EF7" w15:done="0"/>
  <w15:commentEx w15:paraId="0BDD6444" w15:done="0"/>
  <w15:commentEx w15:paraId="0AAB0DEA" w15:done="0"/>
  <w15:commentEx w15:paraId="54C52AFC" w15:done="0"/>
  <w15:commentEx w15:paraId="1874E29F" w15:done="0"/>
  <w15:commentEx w15:paraId="0E6E9F00" w15:done="0"/>
  <w15:commentEx w15:paraId="7F7C9BDE" w15:paraIdParent="0E6E9F00" w15:done="0"/>
  <w15:commentEx w15:paraId="21A070A1" w15:paraIdParent="0E6E9F00" w15:done="0"/>
  <w15:commentEx w15:paraId="33653F71" w15:paraIdParent="0E6E9F00" w15:done="0"/>
  <w15:commentEx w15:paraId="6B6625E2" w15:done="0"/>
  <w15:commentEx w15:paraId="750386D5" w15:done="0"/>
  <w15:commentEx w15:paraId="3491F1D2" w15:done="0"/>
  <w15:commentEx w15:paraId="2221C8DE" w15:done="0"/>
  <w15:commentEx w15:paraId="4C36CF9C" w15:done="0"/>
  <w15:commentEx w15:paraId="663BBC48" w15:paraIdParent="4C36CF9C" w15:done="0"/>
  <w15:commentEx w15:paraId="08A03617" w15:paraIdParent="4C36CF9C" w15:done="0"/>
  <w15:commentEx w15:paraId="596C41E3" w15:done="0"/>
  <w15:commentEx w15:paraId="61D7145D" w15:done="0"/>
  <w15:commentEx w15:paraId="7355BD8A" w15:done="0"/>
  <w15:commentEx w15:paraId="71342363" w15:done="0"/>
  <w15:commentEx w15:paraId="0129EA2E" w15:done="0"/>
  <w15:commentEx w15:paraId="72418052" w15:done="0"/>
  <w15:commentEx w15:paraId="134CB354" w15:paraIdParent="72418052" w15:done="0"/>
  <w15:commentEx w15:paraId="6CB1826B" w15:done="0"/>
  <w15:commentEx w15:paraId="7724876F" w15:paraIdParent="6CB1826B" w15:done="0"/>
  <w15:commentEx w15:paraId="46735D45" w15:paraIdParent="6CB1826B" w15:done="0"/>
  <w15:commentEx w15:paraId="59612122" w15:done="0"/>
  <w15:commentEx w15:paraId="4F313214" w15:done="0"/>
  <w15:commentEx w15:paraId="7BAE6737" w15:done="0"/>
  <w15:commentEx w15:paraId="4D7E5359" w15:paraIdParent="7BAE6737" w15:done="0"/>
  <w15:commentEx w15:paraId="24A69B38" w15:done="0"/>
  <w15:commentEx w15:paraId="49168FF9" w15:paraIdParent="24A69B38" w15:done="0"/>
  <w15:commentEx w15:paraId="7D517399" w15:done="0"/>
  <w15:commentEx w15:paraId="5B21FF91" w15:done="0"/>
  <w15:commentEx w15:paraId="1E77CC24" w15:done="0"/>
  <w15:commentEx w15:paraId="297AF1D3" w15:done="0"/>
  <w15:commentEx w15:paraId="41416411" w15:done="0"/>
  <w15:commentEx w15:paraId="3B4C1DCC" w15:done="0"/>
  <w15:commentEx w15:paraId="73E9253B" w15:done="0"/>
  <w15:commentEx w15:paraId="3A9316DE" w15:done="0"/>
  <w15:commentEx w15:paraId="63DF15E2" w15:done="0"/>
  <w15:commentEx w15:paraId="05D9F625" w15:done="0"/>
  <w15:commentEx w15:paraId="5D6F7F28" w15:done="0"/>
  <w15:commentEx w15:paraId="1BB96162" w15:paraIdParent="5D6F7F28" w15:done="0"/>
  <w15:commentEx w15:paraId="5E422C76" w15:paraIdParent="5D6F7F28" w15:done="0"/>
  <w15:commentEx w15:paraId="68D7E904" w15:paraIdParent="5D6F7F28" w15:done="0"/>
  <w15:commentEx w15:paraId="39F8E051" w15:done="0"/>
  <w15:commentEx w15:paraId="64DC07A0" w15:done="0"/>
  <w15:commentEx w15:paraId="4DF5FB68" w15:done="0"/>
  <w15:commentEx w15:paraId="2372B16C" w15:done="0"/>
  <w15:commentEx w15:paraId="566DC6C3" w15:paraIdParent="2372B16C" w15:done="0"/>
  <w15:commentEx w15:paraId="76943481" w15:done="0"/>
  <w15:commentEx w15:paraId="568A05DE" w15:done="0"/>
  <w15:commentEx w15:paraId="60E9072B" w15:done="0"/>
  <w15:commentEx w15:paraId="016920A3" w15:done="0"/>
  <w15:commentEx w15:paraId="4B61C19E" w15:done="0"/>
  <w15:commentEx w15:paraId="6864B6F8" w15:done="0"/>
  <w15:commentEx w15:paraId="7978B919" w15:done="0"/>
  <w15:commentEx w15:paraId="4B61CE7F" w15:done="0"/>
  <w15:commentEx w15:paraId="78124BE7" w15:done="0"/>
  <w15:commentEx w15:paraId="5B5EED14" w15:done="0"/>
  <w15:commentEx w15:paraId="093F2D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63314B2" w16cex:dateUtc="2023-12-13T14:53:00Z"/>
  <w16cex:commentExtensible w16cex:durableId="31E206C4" w16cex:dateUtc="2023-12-13T14:53:00Z"/>
  <w16cex:commentExtensible w16cex:durableId="4258D9FC" w16cex:dateUtc="2023-12-13T14:55:00Z"/>
  <w16cex:commentExtensible w16cex:durableId="083C3404" w16cex:dateUtc="2023-12-13T14:56:00Z"/>
  <w16cex:commentExtensible w16cex:durableId="0CC49686" w16cex:dateUtc="2023-12-13T14:59:00Z"/>
  <w16cex:commentExtensible w16cex:durableId="5B3AF9D5" w16cex:dateUtc="2023-12-15T13:18:00Z"/>
  <w16cex:commentExtensible w16cex:durableId="4F19CBEF" w16cex:dateUtc="2023-12-13T15:00:00Z"/>
  <w16cex:commentExtensible w16cex:durableId="64AB84A1" w16cex:dateUtc="2023-12-13T15:00:00Z"/>
  <w16cex:commentExtensible w16cex:durableId="7CBDDA5A" w16cex:dateUtc="2023-12-13T15:01:00Z"/>
  <w16cex:commentExtensible w16cex:durableId="25D359DD" w16cex:dateUtc="2023-12-13T15:02:00Z"/>
  <w16cex:commentExtensible w16cex:durableId="6871FD1E" w16cex:dateUtc="2023-12-13T15:02:00Z"/>
  <w16cex:commentExtensible w16cex:durableId="3DB26EDE" w16cex:dateUtc="2023-12-14T17:47:00Z"/>
  <w16cex:commentExtensible w16cex:durableId="17B7F9BD" w16cex:dateUtc="2023-12-14T17:48:00Z"/>
  <w16cex:commentExtensible w16cex:durableId="325CC41C" w16cex:dateUtc="2023-12-13T15:04:00Z"/>
  <w16cex:commentExtensible w16cex:durableId="27BEE87B" w16cex:dateUtc="2023-03-17T13:24:00Z"/>
  <w16cex:commentExtensible w16cex:durableId="38A24E99" w16cex:dateUtc="2023-12-07T17:39:00Z"/>
  <w16cex:commentExtensible w16cex:durableId="63703534" w16cex:dateUtc="2023-12-15T13:21:00Z"/>
  <w16cex:commentExtensible w16cex:durableId="4152CE8D" w16cex:dateUtc="2023-12-13T15:11:00Z"/>
  <w16cex:commentExtensible w16cex:durableId="2CF44417" w16cex:dateUtc="2023-12-15T13:23:00Z"/>
  <w16cex:commentExtensible w16cex:durableId="09DC6A1D" w16cex:dateUtc="2023-12-14T17:43:00Z"/>
  <w16cex:commentExtensible w16cex:durableId="167BCDFF" w16cex:dateUtc="2023-12-14T17:51:00Z"/>
  <w16cex:commentExtensible w16cex:durableId="31A8D9DB" w16cex:dateUtc="2023-12-14T17:52:00Z"/>
  <w16cex:commentExtensible w16cex:durableId="19C60BA6" w16cex:dateUtc="2023-12-14T17:53:00Z"/>
  <w16cex:commentExtensible w16cex:durableId="4A09E9B3" w16cex:dateUtc="2023-12-15T13:53:00Z"/>
  <w16cex:commentExtensible w16cex:durableId="53030A5F" w16cex:dateUtc="2023-12-13T15:11:00Z"/>
  <w16cex:commentExtensible w16cex:durableId="7FFF4BB1" w16cex:dateUtc="2023-12-15T13:23:00Z"/>
  <w16cex:commentExtensible w16cex:durableId="7112B910" w16cex:dateUtc="2023-12-14T17:43:00Z"/>
  <w16cex:commentExtensible w16cex:durableId="2C59B1A1" w16cex:dateUtc="2023-12-14T17:51:00Z"/>
  <w16cex:commentExtensible w16cex:durableId="5AFC2312" w16cex:dateUtc="2023-10-05T14:16:00Z"/>
  <w16cex:commentExtensible w16cex:durableId="2C62DD34" w16cex:dateUtc="2023-09-27T06:20:00Z"/>
  <w16cex:commentExtensible w16cex:durableId="0421E43A" w16cex:dateUtc="2023-10-05T14:15:00Z"/>
  <w16cex:commentExtensible w16cex:durableId="532997A1" w16cex:dateUtc="2023-12-07T17:41:00Z"/>
  <w16cex:commentExtensible w16cex:durableId="304612AF" w16cex:dateUtc="2023-10-05T14:06:00Z"/>
  <w16cex:commentExtensible w16cex:durableId="3E783E2F" w16cex:dateUtc="2023-10-05T14:17:00Z"/>
  <w16cex:commentExtensible w16cex:durableId="3B0B16B6" w16cex:dateUtc="2023-09-27T06:28:00Z"/>
  <w16cex:commentExtensible w16cex:durableId="12CB3982" w16cex:dateUtc="2023-09-27T06:11:00Z"/>
  <w16cex:commentExtensible w16cex:durableId="6453302B" w16cex:dateUtc="2023-12-14T17:45:00Z"/>
  <w16cex:commentExtensible w16cex:durableId="353B96DE" w16cex:dateUtc="2023-12-13T15:31:00Z"/>
  <w16cex:commentExtensible w16cex:durableId="083F8521" w16cex:dateUtc="2023-12-07T17:49:00Z"/>
  <w16cex:commentExtensible w16cex:durableId="3858E8B2" w16cex:dateUtc="2023-12-07T18:28:00Z"/>
  <w16cex:commentExtensible w16cex:durableId="2A30030F" w16cex:dateUtc="2023-12-13T15:31:00Z"/>
  <w16cex:commentExtensible w16cex:durableId="1F3A71D5" w16cex:dateUtc="2023-12-15T13:54:00Z"/>
  <w16cex:commentExtensible w16cex:durableId="5A8A1265" w16cex:dateUtc="2023-12-13T15:33:00Z"/>
  <w16cex:commentExtensible w16cex:durableId="1796B8DE" w16cex:dateUtc="2023-12-13T15:34:00Z"/>
  <w16cex:commentExtensible w16cex:durableId="7CFCE070" w16cex:dateUtc="2023-09-27T06:42:00Z"/>
  <w16cex:commentExtensible w16cex:durableId="0F449960" w16cex:dateUtc="2023-09-27T06:39:00Z"/>
  <w16cex:commentExtensible w16cex:durableId="23868BA2" w16cex:dateUtc="2023-12-07T17:53:00Z"/>
  <w16cex:commentExtensible w16cex:durableId="73C8601D" w16cex:dateUtc="2023-12-07T18:28:00Z"/>
  <w16cex:commentExtensible w16cex:durableId="156F84C2" w16cex:dateUtc="2023-12-07T18:30:00Z"/>
  <w16cex:commentExtensible w16cex:durableId="313C8565" w16cex:dateUtc="2023-12-13T15:35:00Z"/>
  <w16cex:commentExtensible w16cex:durableId="3F4C87BF" w16cex:dateUtc="2023-12-08T12:18:00Z">
    <w16cex:extLst>
      <w16:ext w16:uri="{CE6994B0-6A32-4C9F-8C6B-6E91EDA988CE}">
        <cr:reactions xmlns:cr="http://schemas.microsoft.com/office/comments/2020/reactions">
          <cr:reaction reactionType="1">
            <cr:reactionInfo dateUtc="2023-12-13T15:35:47Z">
              <cr:user userId="jonathan pritchard" userProvider="None" userName="jonathan pritchard"/>
            </cr:reactionInfo>
          </cr:reaction>
        </cr:reactions>
      </w16:ext>
    </w16cex:extLst>
  </w16cex:commentExtensible>
  <w16cex:commentExtensible w16cex:durableId="691C81E1" w16cex:dateUtc="2023-12-13T15:36:00Z"/>
  <w16cex:commentExtensible w16cex:durableId="76A65EFF" w16cex:dateUtc="2023-12-07T18:28:00Z"/>
  <w16cex:commentExtensible w16cex:durableId="54960FBF" w16cex:dateUtc="2023-12-08T14:43:00Z"/>
  <w16cex:commentExtensible w16cex:durableId="0C6159C1" w16cex:dateUtc="2023-12-08T11:55:00Z"/>
  <w16cex:commentExtensible w16cex:durableId="75DA5E48" w16cex:dateUtc="2023-12-08T17:15:00Z"/>
  <w16cex:commentExtensible w16cex:durableId="5448F865" w16cex:dateUtc="2023-12-07T18:30:00Z"/>
  <w16cex:commentExtensible w16cex:durableId="329E62FD" w16cex:dateUtc="2023-12-08T11:57:00Z"/>
  <w16cex:commentExtensible w16cex:durableId="5FCC7C98" w16cex:dateUtc="2023-12-08T12:00:00Z"/>
  <w16cex:commentExtensible w16cex:durableId="24D20662" w16cex:dateUtc="2023-12-08T12:00:00Z"/>
  <w16cex:commentExtensible w16cex:durableId="11B1BEA0" w16cex:dateUtc="2023-12-08T12:01:00Z"/>
  <w16cex:commentExtensible w16cex:durableId="2875D994" w16cex:dateUtc="2023-08-03T06:45:00Z"/>
  <w16cex:commentExtensible w16cex:durableId="16F8C6F8" w16cex:dateUtc="2023-12-07T17:54:00Z"/>
  <w16cex:commentExtensible w16cex:durableId="2875D9AF" w16cex:dateUtc="2023-08-03T06:45:00Z"/>
  <w16cex:commentExtensible w16cex:durableId="0360638D" w16cex:dateUtc="2023-10-16T12:12:00Z"/>
  <w16cex:commentExtensible w16cex:durableId="2875DA21" w16cex:dateUtc="2023-08-03T06:47:00Z"/>
  <w16cex:commentExtensible w16cex:durableId="2875DA5B" w16cex:dateUtc="2023-08-03T06:48:00Z"/>
  <w16cex:commentExtensible w16cex:durableId="2875DA64" w16cex:dateUtc="2023-08-03T06:48:00Z"/>
  <w16cex:commentExtensible w16cex:durableId="2875DCC0" w16cex:dateUtc="2023-08-03T06:58:00Z"/>
  <w16cex:commentExtensible w16cex:durableId="2875DA9D" w16cex:dateUtc="2023-08-03T06:49:00Z"/>
  <w16cex:commentExtensible w16cex:durableId="6C58B366" w16cex:dateUtc="2023-12-14T09:44:00Z"/>
  <w16cex:commentExtensible w16cex:durableId="7C79C1A0" w16cex:dateUtc="2023-12-14T11:40:00Z"/>
  <w16cex:commentExtensible w16cex:durableId="134FBC1C" w16cex:dateUtc="2023-12-14T13:03:00Z"/>
  <w16cex:commentExtensible w16cex:durableId="68899F1E" w16cex:dateUtc="2023-12-14T11:56:00Z"/>
  <w16cex:commentExtensible w16cex:durableId="7D24CB9B" w16cex:dateUtc="2023-12-14T13:09:00Z"/>
  <w16cex:commentExtensible w16cex:durableId="03C1F90C" w16cex:dateUtc="2023-12-14T12:01:00Z"/>
  <w16cex:commentExtensible w16cex:durableId="63D5EE32" w16cex:dateUtc="2023-12-14T12:04:00Z"/>
  <w16cex:commentExtensible w16cex:durableId="5A063949" w16cex:dateUtc="2023-12-14T12:04:00Z"/>
  <w16cex:commentExtensible w16cex:durableId="51AC4BC8" w16cex:dateUtc="2023-12-14T13:11:00Z"/>
  <w16cex:commentExtensible w16cex:durableId="1AFD1393" w16cex:dateUtc="2023-12-14T12:27:00Z"/>
  <w16cex:commentExtensible w16cex:durableId="72AFAD9C" w16cex:dateUtc="2023-12-14T12:37:00Z"/>
  <w16cex:commentExtensible w16cex:durableId="2BA78258" w16cex:dateUtc="2023-12-14T12:39:00Z"/>
  <w16cex:commentExtensible w16cex:durableId="509DEC29" w16cex:dateUtc="2023-12-14T12:41:00Z"/>
  <w16cex:commentExtensible w16cex:durableId="71DF9D62" w16cex:dateUtc="2023-12-14T12:44:00Z"/>
  <w16cex:commentExtensible w16cex:durableId="3A6EDA9E" w16cex:dateUtc="2023-12-14T12:48:00Z"/>
  <w16cex:commentExtensible w16cex:durableId="17C4B61B" w16cex:dateUtc="2023-12-14T13:42:00Z"/>
  <w16cex:commentExtensible w16cex:durableId="27A3778C" w16cex:dateUtc="2023-02-24T17:51:00Z"/>
  <w16cex:commentExtensible w16cex:durableId="7EEBFDEC" w16cex:dateUtc="2023-12-06T12:26:00Z"/>
  <w16cex:commentExtensible w16cex:durableId="607128BA" w16cex:dateUtc="2023-12-08T12:20:00Z"/>
  <w16cex:commentExtensible w16cex:durableId="21F6E29E" w16cex:dateUtc="2023-12-06T12:09:00Z"/>
  <w16cex:commentExtensible w16cex:durableId="52FCF059" w16cex:dateUtc="2023-12-08T17:22:00Z"/>
  <w16cex:commentExtensible w16cex:durableId="7BF93997" w16cex:dateUtc="2023-12-06T10:46:00Z"/>
  <w16cex:commentExtensible w16cex:durableId="246506A5" w16cex:dateUtc="2023-12-06T17: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037225" w16cid:durableId="663314B2"/>
  <w16cid:commentId w16cid:paraId="6A3770FE" w16cid:durableId="31E206C4"/>
  <w16cid:commentId w16cid:paraId="2D69B9D1" w16cid:durableId="4258D9FC"/>
  <w16cid:commentId w16cid:paraId="5208D6DF" w16cid:durableId="083C3404"/>
  <w16cid:commentId w16cid:paraId="27FA4638" w16cid:durableId="0CC49686"/>
  <w16cid:commentId w16cid:paraId="426C49FC" w16cid:durableId="5B3AF9D5"/>
  <w16cid:commentId w16cid:paraId="53365C6B" w16cid:durableId="4F19CBEF"/>
  <w16cid:commentId w16cid:paraId="145A48DD" w16cid:durableId="64AB84A1"/>
  <w16cid:commentId w16cid:paraId="428BC63C" w16cid:durableId="7CBDDA5A"/>
  <w16cid:commentId w16cid:paraId="5102C5A0" w16cid:durableId="25D359DD"/>
  <w16cid:commentId w16cid:paraId="3D79249B" w16cid:durableId="6871FD1E"/>
  <w16cid:commentId w16cid:paraId="42DF14BA" w16cid:durableId="3DB26EDE"/>
  <w16cid:commentId w16cid:paraId="151F23F0" w16cid:durableId="17B7F9BD"/>
  <w16cid:commentId w16cid:paraId="07094185" w16cid:durableId="325CC41C"/>
  <w16cid:commentId w16cid:paraId="09B883C4" w16cid:durableId="27BEE87B"/>
  <w16cid:commentId w16cid:paraId="6FF0CF68" w16cid:durableId="38A24E99"/>
  <w16cid:commentId w16cid:paraId="6DB6B576" w16cid:durableId="63703534"/>
  <w16cid:commentId w16cid:paraId="0C076E8D" w16cid:durableId="4152CE8D"/>
  <w16cid:commentId w16cid:paraId="16E71653" w16cid:durableId="2CF44417"/>
  <w16cid:commentId w16cid:paraId="2275027A" w16cid:durableId="09DC6A1D"/>
  <w16cid:commentId w16cid:paraId="65E41418" w16cid:durableId="167BCDFF"/>
  <w16cid:commentId w16cid:paraId="165D9241" w16cid:durableId="31A8D9DB"/>
  <w16cid:commentId w16cid:paraId="56FE15A4" w16cid:durableId="19C60BA6"/>
  <w16cid:commentId w16cid:paraId="5E433CF5" w16cid:durableId="4A09E9B3"/>
  <w16cid:commentId w16cid:paraId="24355C16" w16cid:durableId="53030A5F"/>
  <w16cid:commentId w16cid:paraId="2E1A90A2" w16cid:durableId="7FFF4BB1"/>
  <w16cid:commentId w16cid:paraId="4C2B6C1F" w16cid:durableId="7112B910"/>
  <w16cid:commentId w16cid:paraId="38DFAFDD" w16cid:durableId="2C59B1A1"/>
  <w16cid:commentId w16cid:paraId="53150DD3" w16cid:durableId="5AFC2312"/>
  <w16cid:commentId w16cid:paraId="48A75762" w16cid:durableId="2C62DD34"/>
  <w16cid:commentId w16cid:paraId="5EE31A37" w16cid:durableId="0421E43A"/>
  <w16cid:commentId w16cid:paraId="2F6407EE" w16cid:durableId="532997A1"/>
  <w16cid:commentId w16cid:paraId="32DFDF66" w16cid:durableId="304612AF"/>
  <w16cid:commentId w16cid:paraId="5EA44EF7" w16cid:durableId="3E783E2F"/>
  <w16cid:commentId w16cid:paraId="0BDD6444" w16cid:durableId="3B0B16B6"/>
  <w16cid:commentId w16cid:paraId="0AAB0DEA" w16cid:durableId="12CB3982"/>
  <w16cid:commentId w16cid:paraId="54C52AFC" w16cid:durableId="6453302B"/>
  <w16cid:commentId w16cid:paraId="1874E29F" w16cid:durableId="353B96DE"/>
  <w16cid:commentId w16cid:paraId="0E6E9F00" w16cid:durableId="083F8521"/>
  <w16cid:commentId w16cid:paraId="7F7C9BDE" w16cid:durableId="3858E8B2"/>
  <w16cid:commentId w16cid:paraId="21A070A1" w16cid:durableId="2A30030F"/>
  <w16cid:commentId w16cid:paraId="33653F71" w16cid:durableId="1F3A71D5"/>
  <w16cid:commentId w16cid:paraId="6B6625E2" w16cid:durableId="5A8A1265"/>
  <w16cid:commentId w16cid:paraId="750386D5" w16cid:durableId="1796B8DE"/>
  <w16cid:commentId w16cid:paraId="3491F1D2" w16cid:durableId="7CFCE070"/>
  <w16cid:commentId w16cid:paraId="2221C8DE" w16cid:durableId="0F449960"/>
  <w16cid:commentId w16cid:paraId="4C36CF9C" w16cid:durableId="23868BA2"/>
  <w16cid:commentId w16cid:paraId="663BBC48" w16cid:durableId="73C8601D"/>
  <w16cid:commentId w16cid:paraId="08A03617" w16cid:durableId="156F84C2"/>
  <w16cid:commentId w16cid:paraId="596C41E3" w16cid:durableId="313C8565"/>
  <w16cid:commentId w16cid:paraId="61D7145D" w16cid:durableId="3F4C87BF"/>
  <w16cid:commentId w16cid:paraId="7355BD8A" w16cid:durableId="691C81E1"/>
  <w16cid:commentId w16cid:paraId="71342363" w16cid:durableId="76A65EFF"/>
  <w16cid:commentId w16cid:paraId="0129EA2E" w16cid:durableId="54960FBF"/>
  <w16cid:commentId w16cid:paraId="72418052" w16cid:durableId="0C6159C1"/>
  <w16cid:commentId w16cid:paraId="134CB354" w16cid:durableId="75DA5E48"/>
  <w16cid:commentId w16cid:paraId="6CB1826B" w16cid:durableId="5448F865"/>
  <w16cid:commentId w16cid:paraId="7724876F" w16cid:durableId="329E62FD"/>
  <w16cid:commentId w16cid:paraId="46735D45" w16cid:durableId="5FCC7C98"/>
  <w16cid:commentId w16cid:paraId="59612122" w16cid:durableId="24D20662"/>
  <w16cid:commentId w16cid:paraId="4F313214" w16cid:durableId="11B1BEA0"/>
  <w16cid:commentId w16cid:paraId="7BAE6737" w16cid:durableId="2875D994"/>
  <w16cid:commentId w16cid:paraId="4D7E5359" w16cid:durableId="16F8C6F8"/>
  <w16cid:commentId w16cid:paraId="24A69B38" w16cid:durableId="2875D9AF"/>
  <w16cid:commentId w16cid:paraId="49168FF9" w16cid:durableId="0360638D"/>
  <w16cid:commentId w16cid:paraId="7D517399" w16cid:durableId="2875DA21"/>
  <w16cid:commentId w16cid:paraId="5B21FF91" w16cid:durableId="2875DA5B"/>
  <w16cid:commentId w16cid:paraId="1E77CC24" w16cid:durableId="2875DA64"/>
  <w16cid:commentId w16cid:paraId="297AF1D3" w16cid:durableId="2875DCC0"/>
  <w16cid:commentId w16cid:paraId="41416411" w16cid:durableId="2875DA9D"/>
  <w16cid:commentId w16cid:paraId="3B4C1DCC" w16cid:durableId="6C58B366"/>
  <w16cid:commentId w16cid:paraId="73E9253B" w16cid:durableId="7C79C1A0"/>
  <w16cid:commentId w16cid:paraId="3A9316DE" w16cid:durableId="134FBC1C"/>
  <w16cid:commentId w16cid:paraId="63DF15E2" w16cid:durableId="68899F1E"/>
  <w16cid:commentId w16cid:paraId="05D9F625" w16cid:durableId="7D24CB9B"/>
  <w16cid:commentId w16cid:paraId="5D6F7F28" w16cid:durableId="03C1F90C"/>
  <w16cid:commentId w16cid:paraId="1BB96162" w16cid:durableId="63D5EE32"/>
  <w16cid:commentId w16cid:paraId="5E422C76" w16cid:durableId="5A063949"/>
  <w16cid:commentId w16cid:paraId="68D7E904" w16cid:durableId="51AC4BC8"/>
  <w16cid:commentId w16cid:paraId="39F8E051" w16cid:durableId="1AFD1393"/>
  <w16cid:commentId w16cid:paraId="64DC07A0" w16cid:durableId="72AFAD9C"/>
  <w16cid:commentId w16cid:paraId="4DF5FB68" w16cid:durableId="2BA78258"/>
  <w16cid:commentId w16cid:paraId="2372B16C" w16cid:durableId="509DEC29"/>
  <w16cid:commentId w16cid:paraId="566DC6C3" w16cid:durableId="71DF9D62"/>
  <w16cid:commentId w16cid:paraId="76943481" w16cid:durableId="3A6EDA9E"/>
  <w16cid:commentId w16cid:paraId="568A05DE" w16cid:durableId="17C4B61B"/>
  <w16cid:commentId w16cid:paraId="60E9072B" w16cid:durableId="27A3778C"/>
  <w16cid:commentId w16cid:paraId="016920A3" w16cid:durableId="7EEBFDEC"/>
  <w16cid:commentId w16cid:paraId="4B61C19E" w16cid:durableId="607128BA"/>
  <w16cid:commentId w16cid:paraId="6864B6F8" w16cid:durableId="21F6E29E"/>
  <w16cid:commentId w16cid:paraId="7978B919" w16cid:durableId="52FCF059"/>
  <w16cid:commentId w16cid:paraId="4B61CE7F" w16cid:durableId="7BF93997"/>
  <w16cid:commentId w16cid:paraId="78124BE7" w16cid:durableId="246506A5"/>
  <w16cid:commentId w16cid:paraId="5B5EED14" w16cid:durableId="27D2703B"/>
  <w16cid:commentId w16cid:paraId="093F2DA7" w16cid:durableId="27D270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76158" w14:textId="77777777" w:rsidR="005B2DE1" w:rsidRDefault="005B2DE1" w:rsidP="00EB5479">
      <w:r>
        <w:separator/>
      </w:r>
    </w:p>
  </w:endnote>
  <w:endnote w:type="continuationSeparator" w:id="0">
    <w:p w14:paraId="4C4AAF8C" w14:textId="77777777" w:rsidR="005B2DE1" w:rsidRDefault="005B2DE1" w:rsidP="00EB5479">
      <w:r>
        <w:continuationSeparator/>
      </w:r>
    </w:p>
  </w:endnote>
  <w:endnote w:type="continuationNotice" w:id="1">
    <w:p w14:paraId="1943F2BC" w14:textId="77777777" w:rsidR="005B2DE1" w:rsidRDefault="005B2DE1" w:rsidP="00EB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NeueLT Std Med">
    <w:altName w:val="Arial"/>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F7789" w14:textId="49E5142D"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Pr="007F4B61">
      <w:rPr>
        <w:rFonts w:eastAsia="MS Mincho" w:cs="Arial"/>
        <w:sz w:val="16"/>
        <w:lang w:eastAsia="ja-JP"/>
      </w:rPr>
      <w:tab/>
    </w:r>
    <w:del w:id="27" w:author="jonathan pritchard" w:date="2023-12-15T13:20:00Z">
      <w:r w:rsidRPr="00C03F7F" w:rsidDel="00A96F2D">
        <w:rPr>
          <w:rFonts w:eastAsia="MS Mincho" w:cs="Arial"/>
          <w:sz w:val="16"/>
          <w:lang w:eastAsia="ja-JP"/>
        </w:rPr>
        <w:delText xml:space="preserve">March </w:delText>
      </w:r>
    </w:del>
    <w:ins w:id="28" w:author="jonathan pritchard" w:date="2023-12-15T13:20:00Z">
      <w:r w:rsidR="00A96F2D">
        <w:rPr>
          <w:rFonts w:eastAsia="MS Mincho" w:cs="Arial"/>
          <w:sz w:val="16"/>
          <w:lang w:eastAsia="ja-JP"/>
        </w:rPr>
        <w:t>December</w:t>
      </w:r>
      <w:r w:rsidR="00A96F2D" w:rsidRPr="00C03F7F">
        <w:rPr>
          <w:rFonts w:eastAsia="MS Mincho" w:cs="Arial"/>
          <w:sz w:val="16"/>
          <w:lang w:eastAsia="ja-JP"/>
        </w:rPr>
        <w:t xml:space="preserve"> </w:t>
      </w:r>
    </w:ins>
    <w:r w:rsidRPr="007F4B61">
      <w:rPr>
        <w:rFonts w:eastAsia="MS Mincho" w:cs="Arial"/>
        <w:sz w:val="16"/>
        <w:lang w:eastAsia="ja-JP"/>
      </w:rPr>
      <w:t>20</w:t>
    </w:r>
    <w:r>
      <w:rPr>
        <w:rFonts w:eastAsia="MS Mincho" w:cs="Arial"/>
        <w:sz w:val="16"/>
        <w:lang w:eastAsia="ja-JP"/>
      </w:rPr>
      <w:t>23</w:t>
    </w:r>
    <w:r w:rsidRPr="007F4B61">
      <w:rPr>
        <w:rFonts w:eastAsia="MS Mincho" w:cs="Arial"/>
        <w:sz w:val="16"/>
        <w:lang w:eastAsia="ja-JP"/>
      </w:rPr>
      <w:tab/>
      <w:t xml:space="preserve">Edition </w:t>
    </w:r>
    <w:ins w:id="29" w:author="jonathan pritchard" w:date="2023-12-06T09:47:00Z">
      <w:r w:rsidR="00894701">
        <w:rPr>
          <w:rFonts w:eastAsia="MS Mincho" w:cs="Arial"/>
          <w:sz w:val="16"/>
          <w:lang w:eastAsia="ja-JP"/>
        </w:rPr>
        <w:t>1.</w:t>
      </w:r>
    </w:ins>
    <w:ins w:id="30" w:author="jonathan pritchard" w:date="2023-12-15T13:20:00Z">
      <w:r w:rsidR="00A96F2D">
        <w:rPr>
          <w:rFonts w:eastAsia="MS Mincho" w:cs="Arial"/>
          <w:sz w:val="16"/>
          <w:lang w:eastAsia="ja-JP"/>
        </w:rPr>
        <w:t>2</w:t>
      </w:r>
    </w:ins>
    <w:del w:id="31" w:author="jonathan pritchard" w:date="2023-12-06T09:47:00Z">
      <w:r w:rsidDel="00894701">
        <w:rPr>
          <w:rFonts w:eastAsia="MS Mincho" w:cs="Arial"/>
          <w:sz w:val="16"/>
          <w:lang w:eastAsia="ja-JP"/>
        </w:rPr>
        <w:delText>4</w:delText>
      </w:r>
    </w:del>
    <w:r>
      <w:rPr>
        <w:rFonts w:eastAsia="MS Mincho" w:cs="Arial"/>
        <w:sz w:val="16"/>
        <w:lang w:eastAsia="ja-JP"/>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F2DEB" w14:textId="2FF6AD9A" w:rsidR="007C7DD8" w:rsidRPr="00CE1972" w:rsidRDefault="007C7DD8" w:rsidP="00CE1972">
    <w:pPr>
      <w:tabs>
        <w:tab w:val="center" w:pos="4395"/>
        <w:tab w:val="right" w:pos="8931"/>
      </w:tabs>
      <w:spacing w:line="220" w:lineRule="exact"/>
      <w:jc w:val="center"/>
      <w:rPr>
        <w:rFonts w:eastAsia="MS Mincho" w:cs="Arial"/>
        <w:sz w:val="16"/>
        <w:lang w:eastAsia="ja-JP"/>
      </w:rPr>
    </w:pPr>
    <w:r w:rsidRPr="007F4B61">
      <w:rPr>
        <w:rFonts w:eastAsia="MS Mincho" w:cs="Arial"/>
        <w:sz w:val="16"/>
        <w:lang w:eastAsia="ja-JP"/>
      </w:rPr>
      <w:t>S-</w:t>
    </w:r>
    <w:r>
      <w:rPr>
        <w:rFonts w:eastAsia="MS Mincho" w:cs="Arial"/>
        <w:sz w:val="16"/>
        <w:lang w:eastAsia="ja-JP"/>
      </w:rPr>
      <w:t>164</w:t>
    </w:r>
    <w:r w:rsidRPr="007F4B61">
      <w:rPr>
        <w:rFonts w:eastAsia="MS Mincho" w:cs="Arial"/>
        <w:sz w:val="16"/>
        <w:lang w:eastAsia="ja-JP"/>
      </w:rPr>
      <w:tab/>
    </w:r>
    <w:r>
      <w:rPr>
        <w:rFonts w:eastAsia="MS Mincho" w:cs="Arial"/>
        <w:sz w:val="16"/>
        <w:lang w:eastAsia="ja-JP"/>
      </w:rPr>
      <w:t>March 2023</w:t>
    </w:r>
    <w:r w:rsidRPr="007F4B61">
      <w:rPr>
        <w:rFonts w:eastAsia="MS Mincho" w:cs="Arial"/>
        <w:sz w:val="16"/>
        <w:lang w:eastAsia="ja-JP"/>
      </w:rPr>
      <w:tab/>
      <w:t xml:space="preserve">Edition </w:t>
    </w:r>
    <w:r w:rsidR="00FC2589">
      <w:rPr>
        <w:rFonts w:eastAsia="MS Mincho" w:cs="Arial"/>
        <w:sz w:val="16"/>
        <w:lang w:eastAsia="ja-JP"/>
      </w:rPr>
      <w:t>1</w:t>
    </w:r>
    <w:r>
      <w:rPr>
        <w:rFonts w:eastAsia="MS Mincho" w:cs="Arial"/>
        <w:sz w:val="16"/>
        <w:lang w:eastAsia="ja-JP"/>
      </w:rPr>
      <w:t>.</w:t>
    </w:r>
    <w:del w:id="382" w:author="jonathan pritchard" w:date="2023-12-14T13:05:00Z">
      <w:r w:rsidDel="00A11E67">
        <w:rPr>
          <w:rFonts w:eastAsia="MS Mincho" w:cs="Arial"/>
          <w:sz w:val="16"/>
          <w:lang w:eastAsia="ja-JP"/>
        </w:rPr>
        <w:delText>0</w:delText>
      </w:r>
    </w:del>
    <w:ins w:id="383" w:author="jonathan pritchard" w:date="2023-12-14T13:05:00Z">
      <w:r w:rsidR="00A11E67">
        <w:rPr>
          <w:rFonts w:eastAsia="MS Mincho" w:cs="Arial"/>
          <w:sz w:val="16"/>
          <w:lang w:eastAsia="ja-JP"/>
        </w:rPr>
        <w:t>2</w:t>
      </w:r>
    </w:ins>
    <w:r>
      <w:rPr>
        <w:rFonts w:eastAsia="MS Mincho" w:cs="Arial"/>
        <w:sz w:val="16"/>
        <w:lang w:eastAsia="ja-JP"/>
      </w:rPr>
      <w:t>.</w:t>
    </w:r>
    <w:r w:rsidR="00FC2589">
      <w:rPr>
        <w:rFonts w:eastAsia="MS Mincho" w:cs="Arial"/>
        <w:sz w:val="16"/>
        <w:lang w:eastAsia="ja-JP"/>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B06A4" w14:textId="77777777" w:rsidR="005B2DE1" w:rsidRDefault="005B2DE1" w:rsidP="00EB5479">
      <w:r>
        <w:separator/>
      </w:r>
    </w:p>
  </w:footnote>
  <w:footnote w:type="continuationSeparator" w:id="0">
    <w:p w14:paraId="3AF25617" w14:textId="77777777" w:rsidR="005B2DE1" w:rsidRDefault="005B2DE1" w:rsidP="00EB5479">
      <w:r>
        <w:continuationSeparator/>
      </w:r>
    </w:p>
  </w:footnote>
  <w:footnote w:type="continuationNotice" w:id="1">
    <w:p w14:paraId="33A758E5" w14:textId="77777777" w:rsidR="005B2DE1" w:rsidRDefault="005B2DE1" w:rsidP="00EB5479"/>
  </w:footnote>
  <w:footnote w:id="2">
    <w:p w14:paraId="1241D84B" w14:textId="7E452627" w:rsidR="00940ADF" w:rsidRPr="00940ADF" w:rsidRDefault="00940ADF">
      <w:pPr>
        <w:pStyle w:val="FootnoteText"/>
        <w:rPr>
          <w:lang w:val="en-US"/>
          <w:rPrChange w:id="839" w:author="jonathan pritchard" w:date="2023-12-13T15:32:00Z">
            <w:rPr/>
          </w:rPrChange>
        </w:rPr>
      </w:pPr>
      <w:ins w:id="840" w:author="jonathan pritchard" w:date="2023-12-13T15:32:00Z">
        <w:r w:rsidRPr="009F3C60">
          <w:rPr>
            <w:rStyle w:val="FootnoteReference"/>
            <w:highlight w:val="yellow"/>
            <w:rPrChange w:id="841" w:author="jonathan pritchard" w:date="2023-12-15T13:56:00Z">
              <w:rPr>
                <w:rStyle w:val="FootnoteReference"/>
              </w:rPr>
            </w:rPrChange>
          </w:rPr>
          <w:footnoteRef/>
        </w:r>
        <w:r w:rsidRPr="009F3C60">
          <w:rPr>
            <w:highlight w:val="yellow"/>
            <w:rPrChange w:id="842" w:author="jonathan pritchard" w:date="2023-12-15T13:56:00Z">
              <w:rPr/>
            </w:rPrChange>
          </w:rPr>
          <w:t xml:space="preserve"> </w:t>
        </w:r>
        <w:r w:rsidRPr="009F3C60">
          <w:rPr>
            <w:highlight w:val="yellow"/>
            <w:lang w:val="en-US"/>
            <w:rPrChange w:id="843" w:author="jonathan pritchard" w:date="2023-12-15T13:56:00Z">
              <w:rPr>
                <w:lang w:val="en-US"/>
              </w:rPr>
            </w:rPrChange>
          </w:rPr>
          <w:t>Some tests still have the old (S-64) references in them for ease of cross-referencing. These will be deleted as the documented is updated</w:t>
        </w:r>
        <w:r>
          <w:rPr>
            <w:lang w:val="en-US"/>
          </w:rPr>
          <w:t>.</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07852" w14:textId="653C9DCF" w:rsidR="007C7DD8" w:rsidRPr="00CE1972" w:rsidRDefault="007C7DD8" w:rsidP="00CE1972">
    <w:pPr>
      <w:tabs>
        <w:tab w:val="center" w:pos="4395"/>
        <w:tab w:val="right" w:pos="8928"/>
      </w:tabs>
      <w:rPr>
        <w:rFonts w:cs="Arial"/>
        <w:sz w:val="16"/>
        <w:szCs w:val="16"/>
      </w:rPr>
    </w:pPr>
    <w:r w:rsidRPr="009D3A32">
      <w:rPr>
        <w:rFonts w:cs="Arial"/>
        <w:sz w:val="16"/>
        <w:szCs w:val="16"/>
      </w:rPr>
      <w:fldChar w:fldCharType="begin"/>
    </w:r>
    <w:r w:rsidRPr="009D3A32">
      <w:rPr>
        <w:rFonts w:cs="Arial"/>
        <w:sz w:val="16"/>
        <w:szCs w:val="16"/>
      </w:rPr>
      <w:instrText xml:space="preserve"> PAGE </w:instrText>
    </w:r>
    <w:r w:rsidRPr="009D3A32">
      <w:rPr>
        <w:rFonts w:cs="Arial"/>
        <w:sz w:val="16"/>
        <w:szCs w:val="16"/>
      </w:rPr>
      <w:fldChar w:fldCharType="separate"/>
    </w:r>
    <w:r w:rsidR="009274A1">
      <w:rPr>
        <w:rFonts w:cs="Arial"/>
        <w:noProof/>
        <w:sz w:val="16"/>
        <w:szCs w:val="16"/>
      </w:rPr>
      <w:t>376</w:t>
    </w:r>
    <w:r w:rsidRPr="009D3A32">
      <w:rPr>
        <w:rFonts w:cs="Arial"/>
        <w:sz w:val="16"/>
        <w:szCs w:val="16"/>
      </w:rPr>
      <w:fldChar w:fldCharType="end"/>
    </w:r>
    <w:r w:rsidRPr="009D3A32">
      <w:rPr>
        <w:rFonts w:cs="Arial"/>
        <w:sz w:val="16"/>
        <w:szCs w:val="16"/>
      </w:rPr>
      <w:tab/>
    </w:r>
    <w:r>
      <w:rPr>
        <w:rFonts w:cs="Arial"/>
        <w:sz w:val="16"/>
        <w:szCs w:val="16"/>
      </w:rPr>
      <w:t>IHO Test Datasets in ECDIS</w:t>
    </w:r>
    <w:r w:rsidRPr="009D3A32">
      <w:rPr>
        <w:rFonts w:cs="Arial"/>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1503B" w14:textId="61868087" w:rsidR="007C7DD8" w:rsidRPr="00CE1972" w:rsidRDefault="007C7DD8" w:rsidP="00CE1972">
    <w:pPr>
      <w:tabs>
        <w:tab w:val="center" w:pos="4395"/>
        <w:tab w:val="right" w:pos="9072"/>
      </w:tabs>
      <w:ind w:right="-2"/>
      <w:rPr>
        <w:rFonts w:cs="Arial"/>
        <w:sz w:val="16"/>
        <w:szCs w:val="16"/>
      </w:rPr>
    </w:pPr>
    <w:r w:rsidRPr="007F4B61">
      <w:rPr>
        <w:rFonts w:eastAsia="MS Mincho"/>
        <w:sz w:val="16"/>
        <w:szCs w:val="16"/>
        <w:lang w:eastAsia="ja-JP"/>
      </w:rPr>
      <w:tab/>
    </w:r>
    <w:r>
      <w:rPr>
        <w:rFonts w:cs="Arial"/>
        <w:sz w:val="16"/>
        <w:szCs w:val="16"/>
      </w:rPr>
      <w:t>IHO Test Datasets in ECDIS</w:t>
    </w:r>
    <w:r w:rsidRPr="007F4B61">
      <w:rPr>
        <w:rFonts w:cs="Arial"/>
        <w:sz w:val="16"/>
        <w:szCs w:val="16"/>
      </w:rPr>
      <w:tab/>
    </w:r>
    <w:r w:rsidRPr="007F4B61">
      <w:rPr>
        <w:rFonts w:cs="Arial"/>
        <w:sz w:val="16"/>
        <w:szCs w:val="16"/>
      </w:rPr>
      <w:fldChar w:fldCharType="begin"/>
    </w:r>
    <w:r w:rsidRPr="007F4B61">
      <w:rPr>
        <w:rFonts w:cs="Arial"/>
        <w:sz w:val="16"/>
        <w:szCs w:val="16"/>
      </w:rPr>
      <w:instrText xml:space="preserve"> PAGE </w:instrText>
    </w:r>
    <w:r w:rsidRPr="007F4B61">
      <w:rPr>
        <w:rFonts w:cs="Arial"/>
        <w:sz w:val="16"/>
        <w:szCs w:val="16"/>
      </w:rPr>
      <w:fldChar w:fldCharType="separate"/>
    </w:r>
    <w:r w:rsidR="009274A1">
      <w:rPr>
        <w:rFonts w:cs="Arial"/>
        <w:noProof/>
        <w:sz w:val="16"/>
        <w:szCs w:val="16"/>
      </w:rPr>
      <w:t>377</w:t>
    </w:r>
    <w:r w:rsidRPr="007F4B61">
      <w:rPr>
        <w:rFonts w:cs="Arial"/>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D5D42" w14:textId="10C458EF" w:rsidR="007C7DD8" w:rsidRDefault="00000000" w:rsidP="00EB5479">
    <w:pPr>
      <w:pStyle w:val="Header"/>
    </w:pPr>
    <w:r>
      <w:rPr>
        <w:noProof/>
      </w:rPr>
      <w:pict w14:anchorId="51353DE5">
        <v:shapetype id="_x0000_t202" coordsize="21600,21600" o:spt="202" path="m,l,21600r21600,l21600,xe">
          <v:stroke joinstyle="miter"/>
          <v:path gradientshapeok="t" o:connecttype="rect"/>
        </v:shapetype>
        <v:shape id="WordArt 13" o:spid="_x0000_s1025" type="#_x0000_t202" style="position:absolute;left:0;text-align:left;margin-left:0;margin-top:0;width:454.45pt;height:181.75pt;rotation:-45;z-index:-251658752;visibility:visible;mso-position-horizontal:center;mso-position-horizontal-relative:margin;mso-position-vertical:center;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" o:allowincell="f" filled="f" stroked="f">
          <v:stroke joinstyle="round"/>
          <o:lock v:ext="edit" shapetype="t"/>
          <v:textbox style="mso-fit-shape-to-text:t">
            <w:txbxContent>
              <w:p w14:paraId="5ACDD09C" w14:textId="77777777" w:rsidR="007C7DD8" w:rsidRDefault="007C7DD8" w:rsidP="0018522C">
                <w:pPr>
                  <w:pStyle w:val="NormalWeb"/>
                  <w:spacing w:before="0" w:beforeAutospacing="0" w:after="0" w:afterAutospacing="0"/>
                  <w:jc w:val="center"/>
                </w:pPr>
                <w:r>
                  <w:rPr>
                    <w:rFonts w:ascii="Arial" w:hAnsi="Arial" w:cs="Arial"/>
                    <w:color w:val="A5A5A5"/>
                    <w:sz w:val="2"/>
                    <w:szCs w:val="2"/>
                  </w:rPr>
                  <w:t>DRAFT</w:t>
                </w:r>
              </w:p>
            </w:txbxContent>
          </v:textbox>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3F7B"/>
    <w:multiLevelType w:val="hybridMultilevel"/>
    <w:tmpl w:val="1F263F12"/>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2C157D"/>
    <w:multiLevelType w:val="multilevel"/>
    <w:tmpl w:val="1B644D44"/>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AE005F"/>
    <w:multiLevelType w:val="hybridMultilevel"/>
    <w:tmpl w:val="F3A0FD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B223AD"/>
    <w:multiLevelType w:val="hybridMultilevel"/>
    <w:tmpl w:val="5F303E48"/>
    <w:lvl w:ilvl="0" w:tplc="04090011">
      <w:start w:val="1"/>
      <w:numFmt w:val="decimal"/>
      <w:lvlText w:val="%1)"/>
      <w:lvlJc w:val="left"/>
      <w:pPr>
        <w:ind w:left="360" w:hanging="360"/>
      </w:pPr>
    </w:lvl>
    <w:lvl w:ilvl="1" w:tplc="ED7A006C">
      <w:start w:val="1"/>
      <w:numFmt w:val="decimal"/>
      <w:lvlText w:val="%2."/>
      <w:lvlJc w:val="left"/>
      <w:pPr>
        <w:ind w:left="1080" w:hanging="360"/>
      </w:pPr>
      <w:rPr>
        <w:rFonts w:hint="default"/>
      </w:rPr>
    </w:lvl>
    <w:lvl w:ilvl="2" w:tplc="DE226318">
      <w:start w:val="1"/>
      <w:numFmt w:val="low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B0347E"/>
    <w:multiLevelType w:val="hybridMultilevel"/>
    <w:tmpl w:val="F562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E11327"/>
    <w:multiLevelType w:val="hybridMultilevel"/>
    <w:tmpl w:val="D4BE0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22901"/>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0B8196E"/>
    <w:multiLevelType w:val="hybridMultilevel"/>
    <w:tmpl w:val="F8AA5AB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677A62"/>
    <w:multiLevelType w:val="hybridMultilevel"/>
    <w:tmpl w:val="BD1C5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49166C"/>
    <w:multiLevelType w:val="hybridMultilevel"/>
    <w:tmpl w:val="DE8A0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62533B"/>
    <w:multiLevelType w:val="hybridMultilevel"/>
    <w:tmpl w:val="7E6A2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38209A"/>
    <w:multiLevelType w:val="hybridMultilevel"/>
    <w:tmpl w:val="3BC2E272"/>
    <w:lvl w:ilvl="0" w:tplc="CB4E1830">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9A2A8A"/>
    <w:multiLevelType w:val="hybridMultilevel"/>
    <w:tmpl w:val="651E9178"/>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BB26CD"/>
    <w:multiLevelType w:val="hybridMultilevel"/>
    <w:tmpl w:val="66BE0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427168"/>
    <w:multiLevelType w:val="hybridMultilevel"/>
    <w:tmpl w:val="F2FE8CEA"/>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9D1677"/>
    <w:multiLevelType w:val="hybridMultilevel"/>
    <w:tmpl w:val="02A6E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B35CE3"/>
    <w:multiLevelType w:val="hybridMultilevel"/>
    <w:tmpl w:val="9034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BB4D49"/>
    <w:multiLevelType w:val="hybridMultilevel"/>
    <w:tmpl w:val="5C3031F2"/>
    <w:lvl w:ilvl="0" w:tplc="C80AD1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D4D2E5B"/>
    <w:multiLevelType w:val="hybridMultilevel"/>
    <w:tmpl w:val="505C4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F577B7"/>
    <w:multiLevelType w:val="hybridMultilevel"/>
    <w:tmpl w:val="E4E4BB5E"/>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01F494A"/>
    <w:multiLevelType w:val="hybridMultilevel"/>
    <w:tmpl w:val="BFE440DE"/>
    <w:lvl w:ilvl="0" w:tplc="5674021E">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D7472F"/>
    <w:multiLevelType w:val="hybridMultilevel"/>
    <w:tmpl w:val="27320FFC"/>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E310BB"/>
    <w:multiLevelType w:val="hybridMultilevel"/>
    <w:tmpl w:val="046276BC"/>
    <w:lvl w:ilvl="0" w:tplc="9C26DA56">
      <w:start w:val="1"/>
      <w:numFmt w:val="bullet"/>
      <w:lvlText w:val="-"/>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69C3D7B"/>
    <w:multiLevelType w:val="hybridMultilevel"/>
    <w:tmpl w:val="A4A84816"/>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1F27C2"/>
    <w:multiLevelType w:val="hybridMultilevel"/>
    <w:tmpl w:val="1026F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587503"/>
    <w:multiLevelType w:val="hybridMultilevel"/>
    <w:tmpl w:val="889E7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B377940"/>
    <w:multiLevelType w:val="hybridMultilevel"/>
    <w:tmpl w:val="C3B0D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BA6BA1"/>
    <w:multiLevelType w:val="hybridMultilevel"/>
    <w:tmpl w:val="BD1C5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1A10660"/>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1D95B0A"/>
    <w:multiLevelType w:val="hybridMultilevel"/>
    <w:tmpl w:val="D630AAB8"/>
    <w:lvl w:ilvl="0" w:tplc="9C26DA56">
      <w:start w:val="1"/>
      <w:numFmt w:val="bullet"/>
      <w:lvlText w:val="-"/>
      <w:lvlJc w:val="left"/>
      <w:pPr>
        <w:ind w:left="774" w:hanging="360"/>
      </w:pPr>
      <w:rPr>
        <w:rFonts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30" w15:restartNumberingAfterBreak="0">
    <w:nsid w:val="442D2E07"/>
    <w:multiLevelType w:val="hybridMultilevel"/>
    <w:tmpl w:val="0E3A3E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55A3DE3"/>
    <w:multiLevelType w:val="hybridMultilevel"/>
    <w:tmpl w:val="C1462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BB11A46"/>
    <w:multiLevelType w:val="hybridMultilevel"/>
    <w:tmpl w:val="53B23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F5353B"/>
    <w:multiLevelType w:val="hybridMultilevel"/>
    <w:tmpl w:val="01985CF2"/>
    <w:lvl w:ilvl="0" w:tplc="98463C42">
      <w:start w:val="19"/>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4B1BBC"/>
    <w:multiLevelType w:val="hybridMultilevel"/>
    <w:tmpl w:val="728E5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E91FCC"/>
    <w:multiLevelType w:val="hybridMultilevel"/>
    <w:tmpl w:val="24E02690"/>
    <w:lvl w:ilvl="0" w:tplc="9C26DA5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247590"/>
    <w:multiLevelType w:val="hybridMultilevel"/>
    <w:tmpl w:val="09B235E8"/>
    <w:lvl w:ilvl="0" w:tplc="7C5EAB6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8D1181"/>
    <w:multiLevelType w:val="hybridMultilevel"/>
    <w:tmpl w:val="6FAA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4602EC5"/>
    <w:multiLevelType w:val="hybridMultilevel"/>
    <w:tmpl w:val="DABC1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8670FB"/>
    <w:multiLevelType w:val="hybridMultilevel"/>
    <w:tmpl w:val="48182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8FE5C48"/>
    <w:multiLevelType w:val="hybridMultilevel"/>
    <w:tmpl w:val="19BE15E2"/>
    <w:lvl w:ilvl="0" w:tplc="43A2FBE2">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9723A6"/>
    <w:multiLevelType w:val="hybridMultilevel"/>
    <w:tmpl w:val="BE708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AA251A1"/>
    <w:multiLevelType w:val="hybridMultilevel"/>
    <w:tmpl w:val="86747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AE41FF6"/>
    <w:multiLevelType w:val="hybridMultilevel"/>
    <w:tmpl w:val="F1B40E7E"/>
    <w:lvl w:ilvl="0" w:tplc="180C000F">
      <w:start w:val="1"/>
      <w:numFmt w:val="decimal"/>
      <w:lvlText w:val="%1."/>
      <w:lvlJc w:val="left"/>
      <w:pPr>
        <w:ind w:left="720" w:hanging="360"/>
      </w:pPr>
      <w:rPr>
        <w:rFonts w:hint="default"/>
      </w:rPr>
    </w:lvl>
    <w:lvl w:ilvl="1" w:tplc="180C0019" w:tentative="1">
      <w:start w:val="1"/>
      <w:numFmt w:val="lowerLetter"/>
      <w:lvlText w:val="%2."/>
      <w:lvlJc w:val="left"/>
      <w:pPr>
        <w:ind w:left="1440" w:hanging="360"/>
      </w:pPr>
    </w:lvl>
    <w:lvl w:ilvl="2" w:tplc="180C001B" w:tentative="1">
      <w:start w:val="1"/>
      <w:numFmt w:val="lowerRoman"/>
      <w:lvlText w:val="%3."/>
      <w:lvlJc w:val="right"/>
      <w:pPr>
        <w:ind w:left="2160" w:hanging="180"/>
      </w:pPr>
    </w:lvl>
    <w:lvl w:ilvl="3" w:tplc="180C000F" w:tentative="1">
      <w:start w:val="1"/>
      <w:numFmt w:val="decimal"/>
      <w:lvlText w:val="%4."/>
      <w:lvlJc w:val="left"/>
      <w:pPr>
        <w:ind w:left="2880" w:hanging="360"/>
      </w:pPr>
    </w:lvl>
    <w:lvl w:ilvl="4" w:tplc="180C0019" w:tentative="1">
      <w:start w:val="1"/>
      <w:numFmt w:val="lowerLetter"/>
      <w:lvlText w:val="%5."/>
      <w:lvlJc w:val="left"/>
      <w:pPr>
        <w:ind w:left="3600" w:hanging="360"/>
      </w:pPr>
    </w:lvl>
    <w:lvl w:ilvl="5" w:tplc="180C001B" w:tentative="1">
      <w:start w:val="1"/>
      <w:numFmt w:val="lowerRoman"/>
      <w:lvlText w:val="%6."/>
      <w:lvlJc w:val="right"/>
      <w:pPr>
        <w:ind w:left="4320" w:hanging="180"/>
      </w:pPr>
    </w:lvl>
    <w:lvl w:ilvl="6" w:tplc="180C000F" w:tentative="1">
      <w:start w:val="1"/>
      <w:numFmt w:val="decimal"/>
      <w:lvlText w:val="%7."/>
      <w:lvlJc w:val="left"/>
      <w:pPr>
        <w:ind w:left="5040" w:hanging="360"/>
      </w:pPr>
    </w:lvl>
    <w:lvl w:ilvl="7" w:tplc="180C0019" w:tentative="1">
      <w:start w:val="1"/>
      <w:numFmt w:val="lowerLetter"/>
      <w:lvlText w:val="%8."/>
      <w:lvlJc w:val="left"/>
      <w:pPr>
        <w:ind w:left="5760" w:hanging="360"/>
      </w:pPr>
    </w:lvl>
    <w:lvl w:ilvl="8" w:tplc="180C001B" w:tentative="1">
      <w:start w:val="1"/>
      <w:numFmt w:val="lowerRoman"/>
      <w:lvlText w:val="%9."/>
      <w:lvlJc w:val="right"/>
      <w:pPr>
        <w:ind w:left="6480" w:hanging="180"/>
      </w:pPr>
    </w:lvl>
  </w:abstractNum>
  <w:abstractNum w:abstractNumId="44" w15:restartNumberingAfterBreak="0">
    <w:nsid w:val="5D9B3BE9"/>
    <w:multiLevelType w:val="hybridMultilevel"/>
    <w:tmpl w:val="247E42D6"/>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E9961C5"/>
    <w:multiLevelType w:val="hybridMultilevel"/>
    <w:tmpl w:val="3B664C22"/>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11A73A7"/>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1891590"/>
    <w:multiLevelType w:val="hybridMultilevel"/>
    <w:tmpl w:val="DFCC4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2AC39E0"/>
    <w:multiLevelType w:val="hybridMultilevel"/>
    <w:tmpl w:val="06E28906"/>
    <w:lvl w:ilvl="0" w:tplc="43A2FBE2">
      <w:start w:val="1"/>
      <w:numFmt w:val="decimal"/>
      <w:lvlText w:val="%1."/>
      <w:lvlJc w:val="center"/>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56E708E"/>
    <w:multiLevelType w:val="hybridMultilevel"/>
    <w:tmpl w:val="99DA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6005AFA"/>
    <w:multiLevelType w:val="hybridMultilevel"/>
    <w:tmpl w:val="205494D8"/>
    <w:lvl w:ilvl="0" w:tplc="9C26DA56">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6CA1209"/>
    <w:multiLevelType w:val="multilevel"/>
    <w:tmpl w:val="358803D8"/>
    <w:lvl w:ilvl="0">
      <w:start w:val="1"/>
      <w:numFmt w:val="decimal"/>
      <w:pStyle w:val="Heading1"/>
      <w:isLgl/>
      <w:lvlText w:val="%1"/>
      <w:lvlJc w:val="left"/>
      <w:pPr>
        <w:tabs>
          <w:tab w:val="num" w:pos="432"/>
        </w:tabs>
        <w:ind w:left="432" w:hanging="432"/>
      </w:pPr>
      <w:rPr>
        <w:rFonts w:ascii="Arial" w:hAnsi="Arial"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2" w15:restartNumberingAfterBreak="0">
    <w:nsid w:val="6A354AD7"/>
    <w:multiLevelType w:val="multilevel"/>
    <w:tmpl w:val="2770463A"/>
    <w:lvl w:ilvl="0">
      <w:start w:val="1"/>
      <w:numFmt w:val="bullet"/>
      <w:lvlText w:val=""/>
      <w:lvlJc w:val="left"/>
      <w:pPr>
        <w:ind w:left="720" w:hanging="360"/>
      </w:pPr>
      <w:rPr>
        <w:rFonts w:ascii="Symbol" w:hAnsi="Symbol" w:hint="default"/>
      </w:rPr>
    </w:lvl>
    <w:lvl w:ilvl="1">
      <w:start w:val="2"/>
      <w:numFmt w:val="decimal"/>
      <w:isLgl/>
      <w:lvlText w:val="%1.%2"/>
      <w:lvlJc w:val="left"/>
      <w:pPr>
        <w:ind w:left="960" w:hanging="60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A550C6D"/>
    <w:multiLevelType w:val="hybridMultilevel"/>
    <w:tmpl w:val="B802B938"/>
    <w:lvl w:ilvl="0" w:tplc="9C26DA56">
      <w:start w:val="1"/>
      <w:numFmt w:val="bullet"/>
      <w:lvlText w:val="-"/>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B057A6B"/>
    <w:multiLevelType w:val="hybridMultilevel"/>
    <w:tmpl w:val="66D444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BC662C4"/>
    <w:multiLevelType w:val="hybridMultilevel"/>
    <w:tmpl w:val="8ACAC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04D7E44"/>
    <w:multiLevelType w:val="hybridMultilevel"/>
    <w:tmpl w:val="73A85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0C46CAC"/>
    <w:multiLevelType w:val="hybridMultilevel"/>
    <w:tmpl w:val="B81469A0"/>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1826130"/>
    <w:multiLevelType w:val="hybridMultilevel"/>
    <w:tmpl w:val="82C2C410"/>
    <w:lvl w:ilvl="0" w:tplc="5674021E">
      <w:numFmt w:val="bullet"/>
      <w:lvlText w:val="•"/>
      <w:lvlJc w:val="left"/>
      <w:pPr>
        <w:ind w:left="720" w:hanging="72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1DF588F"/>
    <w:multiLevelType w:val="hybridMultilevel"/>
    <w:tmpl w:val="5896E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52307F6"/>
    <w:multiLevelType w:val="hybridMultilevel"/>
    <w:tmpl w:val="54DCF29E"/>
    <w:lvl w:ilvl="0" w:tplc="BFD25C02">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5BC7E44"/>
    <w:multiLevelType w:val="hybridMultilevel"/>
    <w:tmpl w:val="9F88A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5D37C3B"/>
    <w:multiLevelType w:val="hybridMultilevel"/>
    <w:tmpl w:val="89F6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7CF05F0"/>
    <w:multiLevelType w:val="hybridMultilevel"/>
    <w:tmpl w:val="EF622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9092440"/>
    <w:multiLevelType w:val="hybridMultilevel"/>
    <w:tmpl w:val="A3E6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B4F4C00"/>
    <w:multiLevelType w:val="hybridMultilevel"/>
    <w:tmpl w:val="9004527E"/>
    <w:lvl w:ilvl="0" w:tplc="C388E71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C8A19B1"/>
    <w:multiLevelType w:val="hybridMultilevel"/>
    <w:tmpl w:val="832C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E567678"/>
    <w:multiLevelType w:val="hybridMultilevel"/>
    <w:tmpl w:val="ABEAE0F6"/>
    <w:lvl w:ilvl="0" w:tplc="5B9E56AE">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7FB46AFA"/>
    <w:multiLevelType w:val="hybridMultilevel"/>
    <w:tmpl w:val="041A93AA"/>
    <w:lvl w:ilvl="0" w:tplc="43A2FBE2">
      <w:start w:val="1"/>
      <w:numFmt w:val="decimal"/>
      <w:lvlText w:val="%1."/>
      <w:lvlJc w:val="center"/>
      <w:pPr>
        <w:ind w:left="360" w:hanging="360"/>
      </w:pPr>
      <w:rPr>
        <w:rFonts w:hint="default"/>
      </w:rPr>
    </w:lvl>
    <w:lvl w:ilvl="1" w:tplc="D0166D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88120826">
    <w:abstractNumId w:val="51"/>
  </w:num>
  <w:num w:numId="2" w16cid:durableId="1952586569">
    <w:abstractNumId w:val="43"/>
  </w:num>
  <w:num w:numId="3" w16cid:durableId="1822116787">
    <w:abstractNumId w:val="58"/>
  </w:num>
  <w:num w:numId="4" w16cid:durableId="310059961">
    <w:abstractNumId w:val="40"/>
  </w:num>
  <w:num w:numId="5" w16cid:durableId="1181432772">
    <w:abstractNumId w:val="21"/>
  </w:num>
  <w:num w:numId="6" w16cid:durableId="62797909">
    <w:abstractNumId w:val="2"/>
  </w:num>
  <w:num w:numId="7" w16cid:durableId="1606957715">
    <w:abstractNumId w:val="3"/>
  </w:num>
  <w:num w:numId="8" w16cid:durableId="505948199">
    <w:abstractNumId w:val="68"/>
  </w:num>
  <w:num w:numId="9" w16cid:durableId="787284627">
    <w:abstractNumId w:val="48"/>
  </w:num>
  <w:num w:numId="10" w16cid:durableId="1232425591">
    <w:abstractNumId w:val="67"/>
  </w:num>
  <w:num w:numId="11" w16cid:durableId="188565584">
    <w:abstractNumId w:val="35"/>
  </w:num>
  <w:num w:numId="12" w16cid:durableId="190799213">
    <w:abstractNumId w:val="45"/>
  </w:num>
  <w:num w:numId="13" w16cid:durableId="1671445076">
    <w:abstractNumId w:val="20"/>
  </w:num>
  <w:num w:numId="14" w16cid:durableId="651758790">
    <w:abstractNumId w:val="12"/>
  </w:num>
  <w:num w:numId="15" w16cid:durableId="348141320">
    <w:abstractNumId w:val="10"/>
  </w:num>
  <w:num w:numId="16" w16cid:durableId="1305543474">
    <w:abstractNumId w:val="62"/>
  </w:num>
  <w:num w:numId="17" w16cid:durableId="813790234">
    <w:abstractNumId w:val="4"/>
  </w:num>
  <w:num w:numId="18" w16cid:durableId="1358695825">
    <w:abstractNumId w:val="32"/>
  </w:num>
  <w:num w:numId="19" w16cid:durableId="215161367">
    <w:abstractNumId w:val="42"/>
  </w:num>
  <w:num w:numId="20" w16cid:durableId="1332836020">
    <w:abstractNumId w:val="39"/>
  </w:num>
  <w:num w:numId="21" w16cid:durableId="606011891">
    <w:abstractNumId w:val="61"/>
  </w:num>
  <w:num w:numId="22" w16cid:durableId="536116086">
    <w:abstractNumId w:val="59"/>
  </w:num>
  <w:num w:numId="23" w16cid:durableId="153452250">
    <w:abstractNumId w:val="13"/>
  </w:num>
  <w:num w:numId="24" w16cid:durableId="872033416">
    <w:abstractNumId w:val="16"/>
  </w:num>
  <w:num w:numId="25" w16cid:durableId="93016481">
    <w:abstractNumId w:val="66"/>
  </w:num>
  <w:num w:numId="26" w16cid:durableId="564031131">
    <w:abstractNumId w:val="18"/>
  </w:num>
  <w:num w:numId="27" w16cid:durableId="696199174">
    <w:abstractNumId w:val="64"/>
  </w:num>
  <w:num w:numId="28" w16cid:durableId="1467159979">
    <w:abstractNumId w:val="38"/>
  </w:num>
  <w:num w:numId="29" w16cid:durableId="1916013544">
    <w:abstractNumId w:val="34"/>
  </w:num>
  <w:num w:numId="30" w16cid:durableId="1439180061">
    <w:abstractNumId w:val="47"/>
  </w:num>
  <w:num w:numId="31" w16cid:durableId="1763796799">
    <w:abstractNumId w:val="63"/>
  </w:num>
  <w:num w:numId="32" w16cid:durableId="468520962">
    <w:abstractNumId w:val="9"/>
  </w:num>
  <w:num w:numId="33" w16cid:durableId="1387754702">
    <w:abstractNumId w:val="56"/>
  </w:num>
  <w:num w:numId="34" w16cid:durableId="589778527">
    <w:abstractNumId w:val="31"/>
  </w:num>
  <w:num w:numId="35" w16cid:durableId="1676764016">
    <w:abstractNumId w:val="37"/>
  </w:num>
  <w:num w:numId="36" w16cid:durableId="1566337040">
    <w:abstractNumId w:val="25"/>
  </w:num>
  <w:num w:numId="37" w16cid:durableId="808523301">
    <w:abstractNumId w:val="15"/>
  </w:num>
  <w:num w:numId="38" w16cid:durableId="1154684249">
    <w:abstractNumId w:val="49"/>
  </w:num>
  <w:num w:numId="39" w16cid:durableId="281544045">
    <w:abstractNumId w:val="41"/>
  </w:num>
  <w:num w:numId="40" w16cid:durableId="1128427584">
    <w:abstractNumId w:val="24"/>
  </w:num>
  <w:num w:numId="41" w16cid:durableId="832254841">
    <w:abstractNumId w:val="5"/>
  </w:num>
  <w:num w:numId="42" w16cid:durableId="592475657">
    <w:abstractNumId w:val="44"/>
  </w:num>
  <w:num w:numId="43" w16cid:durableId="1993867398">
    <w:abstractNumId w:val="54"/>
  </w:num>
  <w:num w:numId="44" w16cid:durableId="879051744">
    <w:abstractNumId w:val="0"/>
  </w:num>
  <w:num w:numId="45" w16cid:durableId="1658731350">
    <w:abstractNumId w:val="28"/>
  </w:num>
  <w:num w:numId="46" w16cid:durableId="1334531667">
    <w:abstractNumId w:val="1"/>
  </w:num>
  <w:num w:numId="47" w16cid:durableId="162358878">
    <w:abstractNumId w:val="26"/>
  </w:num>
  <w:num w:numId="48" w16cid:durableId="2000617551">
    <w:abstractNumId w:val="65"/>
  </w:num>
  <w:num w:numId="49" w16cid:durableId="872232093">
    <w:abstractNumId w:val="57"/>
  </w:num>
  <w:num w:numId="50" w16cid:durableId="225844691">
    <w:abstractNumId w:val="29"/>
  </w:num>
  <w:num w:numId="51" w16cid:durableId="1139766025">
    <w:abstractNumId w:val="53"/>
  </w:num>
  <w:num w:numId="52" w16cid:durableId="1026445888">
    <w:abstractNumId w:val="23"/>
  </w:num>
  <w:num w:numId="53" w16cid:durableId="613446430">
    <w:abstractNumId w:val="50"/>
  </w:num>
  <w:num w:numId="54" w16cid:durableId="20011877">
    <w:abstractNumId w:val="11"/>
  </w:num>
  <w:num w:numId="55" w16cid:durableId="71894367">
    <w:abstractNumId w:val="33"/>
  </w:num>
  <w:num w:numId="56" w16cid:durableId="1161773719">
    <w:abstractNumId w:val="19"/>
  </w:num>
  <w:num w:numId="57" w16cid:durableId="450588823">
    <w:abstractNumId w:val="46"/>
  </w:num>
  <w:num w:numId="58" w16cid:durableId="421803756">
    <w:abstractNumId w:val="27"/>
  </w:num>
  <w:num w:numId="59" w16cid:durableId="1484272166">
    <w:abstractNumId w:val="8"/>
  </w:num>
  <w:num w:numId="60" w16cid:durableId="724909945">
    <w:abstractNumId w:val="30"/>
  </w:num>
  <w:num w:numId="61" w16cid:durableId="650597948">
    <w:abstractNumId w:val="17"/>
  </w:num>
  <w:num w:numId="62" w16cid:durableId="1587152434">
    <w:abstractNumId w:val="60"/>
  </w:num>
  <w:num w:numId="63" w16cid:durableId="470445032">
    <w:abstractNumId w:val="14"/>
  </w:num>
  <w:num w:numId="64" w16cid:durableId="1612393025">
    <w:abstractNumId w:val="22"/>
  </w:num>
  <w:num w:numId="65" w16cid:durableId="1567842304">
    <w:abstractNumId w:val="7"/>
  </w:num>
  <w:num w:numId="66" w16cid:durableId="670530000">
    <w:abstractNumId w:val="55"/>
  </w:num>
  <w:num w:numId="67" w16cid:durableId="516893129">
    <w:abstractNumId w:val="36"/>
  </w:num>
  <w:num w:numId="68" w16cid:durableId="1477067857">
    <w:abstractNumId w:val="52"/>
  </w:num>
  <w:num w:numId="69" w16cid:durableId="579603052">
    <w:abstractNumId w:val="6"/>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pritchard">
    <w15:presenceInfo w15:providerId="None" w15:userId="jonathan pritchard"/>
  </w15:person>
  <w15:person w15:author="jon pritchard">
    <w15:presenceInfo w15:providerId="Windows Live" w15:userId="19e06ccb8451a59f"/>
  </w15:person>
  <w15:person w15:author="Ryan IIC">
    <w15:presenceInfo w15:providerId="None" w15:userId="Ryan I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bordersDoNotSurroundHeader/>
  <w:bordersDoNotSurroundFooter/>
  <w:proofState w:spelling="clean"/>
  <w:trackRevisions/>
  <w:defaultTabStop w:val="720"/>
  <w:hyphenationZone w:val="357"/>
  <w:evenAndOddHeaders/>
  <w:characterSpacingControl w:val="doNotCompress"/>
  <w:hdrShapeDefaults>
    <o:shapedefaults v:ext="edit" spidmax="2058"/>
    <o:shapelayout v:ext="edit">
      <o:idmap v:ext="edit" data="1"/>
    </o:shapelayout>
  </w:hdrShapeDefaults>
  <w:footnotePr>
    <w:footnote w:id="-1"/>
    <w:footnote w:id="0"/>
    <w:footnote w:id="1"/>
  </w:footnotePr>
  <w:endnotePr>
    <w:numFmt w:val="decimal"/>
    <w:endnote w:id="-1"/>
    <w:endnote w:id="0"/>
    <w:endnote w:id="1"/>
  </w:endnotePr>
  <w:compat>
    <w:compatSetting w:name="compatibilityMode" w:uri="http://schemas.microsoft.com/office/word" w:val="12"/>
    <w:compatSetting w:name="useWord2013TrackBottomHyphenation" w:uri="http://schemas.microsoft.com/office/word" w:val="1"/>
  </w:compat>
  <w:rsids>
    <w:rsidRoot w:val="005219A4"/>
    <w:rsid w:val="00000316"/>
    <w:rsid w:val="00000450"/>
    <w:rsid w:val="00000AB3"/>
    <w:rsid w:val="0000122C"/>
    <w:rsid w:val="00002883"/>
    <w:rsid w:val="00004688"/>
    <w:rsid w:val="00006175"/>
    <w:rsid w:val="00006522"/>
    <w:rsid w:val="00006A29"/>
    <w:rsid w:val="00010D7D"/>
    <w:rsid w:val="000115C9"/>
    <w:rsid w:val="0001457E"/>
    <w:rsid w:val="00014F65"/>
    <w:rsid w:val="00015C51"/>
    <w:rsid w:val="00016760"/>
    <w:rsid w:val="000212E6"/>
    <w:rsid w:val="0002213D"/>
    <w:rsid w:val="000226E1"/>
    <w:rsid w:val="000228BC"/>
    <w:rsid w:val="0002581D"/>
    <w:rsid w:val="00027A42"/>
    <w:rsid w:val="00031DDF"/>
    <w:rsid w:val="0003280E"/>
    <w:rsid w:val="00032A4F"/>
    <w:rsid w:val="00032C3E"/>
    <w:rsid w:val="000332DF"/>
    <w:rsid w:val="00034297"/>
    <w:rsid w:val="0003522C"/>
    <w:rsid w:val="00036CC9"/>
    <w:rsid w:val="00036EF3"/>
    <w:rsid w:val="000403E1"/>
    <w:rsid w:val="00041F6C"/>
    <w:rsid w:val="00043632"/>
    <w:rsid w:val="000443D2"/>
    <w:rsid w:val="000457CB"/>
    <w:rsid w:val="00045CA9"/>
    <w:rsid w:val="00046478"/>
    <w:rsid w:val="000465CB"/>
    <w:rsid w:val="0004759B"/>
    <w:rsid w:val="000500F0"/>
    <w:rsid w:val="00050369"/>
    <w:rsid w:val="00050E09"/>
    <w:rsid w:val="00051DB3"/>
    <w:rsid w:val="00052C2D"/>
    <w:rsid w:val="00053522"/>
    <w:rsid w:val="00053C5B"/>
    <w:rsid w:val="00054247"/>
    <w:rsid w:val="0005519C"/>
    <w:rsid w:val="00055206"/>
    <w:rsid w:val="0005530E"/>
    <w:rsid w:val="000560FA"/>
    <w:rsid w:val="000568CE"/>
    <w:rsid w:val="0006004C"/>
    <w:rsid w:val="0006055D"/>
    <w:rsid w:val="00060857"/>
    <w:rsid w:val="00060B33"/>
    <w:rsid w:val="0006133F"/>
    <w:rsid w:val="0006181E"/>
    <w:rsid w:val="00061B89"/>
    <w:rsid w:val="00061D47"/>
    <w:rsid w:val="00063034"/>
    <w:rsid w:val="00064A82"/>
    <w:rsid w:val="000660E5"/>
    <w:rsid w:val="00066AA7"/>
    <w:rsid w:val="00067070"/>
    <w:rsid w:val="000674BC"/>
    <w:rsid w:val="000678D4"/>
    <w:rsid w:val="000707F1"/>
    <w:rsid w:val="00072951"/>
    <w:rsid w:val="00073C00"/>
    <w:rsid w:val="00074F5B"/>
    <w:rsid w:val="0007561E"/>
    <w:rsid w:val="00076547"/>
    <w:rsid w:val="00076C1B"/>
    <w:rsid w:val="000773E4"/>
    <w:rsid w:val="00077550"/>
    <w:rsid w:val="00077F07"/>
    <w:rsid w:val="000818AA"/>
    <w:rsid w:val="00084320"/>
    <w:rsid w:val="00085323"/>
    <w:rsid w:val="00085C89"/>
    <w:rsid w:val="00086874"/>
    <w:rsid w:val="00086CE0"/>
    <w:rsid w:val="00087722"/>
    <w:rsid w:val="000877C8"/>
    <w:rsid w:val="000903FD"/>
    <w:rsid w:val="000914D4"/>
    <w:rsid w:val="00091857"/>
    <w:rsid w:val="00091F06"/>
    <w:rsid w:val="0009326C"/>
    <w:rsid w:val="00093846"/>
    <w:rsid w:val="000942D7"/>
    <w:rsid w:val="000946D3"/>
    <w:rsid w:val="0009485C"/>
    <w:rsid w:val="00094FC8"/>
    <w:rsid w:val="00095624"/>
    <w:rsid w:val="00095763"/>
    <w:rsid w:val="000958CD"/>
    <w:rsid w:val="00095F44"/>
    <w:rsid w:val="000963AC"/>
    <w:rsid w:val="00097132"/>
    <w:rsid w:val="00097CCC"/>
    <w:rsid w:val="000A066E"/>
    <w:rsid w:val="000A11AD"/>
    <w:rsid w:val="000A26E2"/>
    <w:rsid w:val="000A3AC3"/>
    <w:rsid w:val="000A3BD3"/>
    <w:rsid w:val="000A3F90"/>
    <w:rsid w:val="000A408F"/>
    <w:rsid w:val="000A4C30"/>
    <w:rsid w:val="000A4EC3"/>
    <w:rsid w:val="000A67D5"/>
    <w:rsid w:val="000A705B"/>
    <w:rsid w:val="000A72CE"/>
    <w:rsid w:val="000A77A7"/>
    <w:rsid w:val="000A78AC"/>
    <w:rsid w:val="000A7A57"/>
    <w:rsid w:val="000A7B03"/>
    <w:rsid w:val="000B13A7"/>
    <w:rsid w:val="000B20BB"/>
    <w:rsid w:val="000B27C1"/>
    <w:rsid w:val="000B312B"/>
    <w:rsid w:val="000B37AE"/>
    <w:rsid w:val="000B3DBA"/>
    <w:rsid w:val="000B4A0D"/>
    <w:rsid w:val="000B5196"/>
    <w:rsid w:val="000B675D"/>
    <w:rsid w:val="000B7169"/>
    <w:rsid w:val="000B73B9"/>
    <w:rsid w:val="000B79A0"/>
    <w:rsid w:val="000C2EDB"/>
    <w:rsid w:val="000C41E4"/>
    <w:rsid w:val="000C6A75"/>
    <w:rsid w:val="000C71C3"/>
    <w:rsid w:val="000C7C16"/>
    <w:rsid w:val="000D3B2C"/>
    <w:rsid w:val="000D42ED"/>
    <w:rsid w:val="000D44D3"/>
    <w:rsid w:val="000D5D3E"/>
    <w:rsid w:val="000D6B9E"/>
    <w:rsid w:val="000D6C9F"/>
    <w:rsid w:val="000D7516"/>
    <w:rsid w:val="000D770C"/>
    <w:rsid w:val="000D7CE0"/>
    <w:rsid w:val="000E00FB"/>
    <w:rsid w:val="000E12AA"/>
    <w:rsid w:val="000E1417"/>
    <w:rsid w:val="000E2736"/>
    <w:rsid w:val="000E2C4C"/>
    <w:rsid w:val="000E2D13"/>
    <w:rsid w:val="000E36D5"/>
    <w:rsid w:val="000E559D"/>
    <w:rsid w:val="000E57C5"/>
    <w:rsid w:val="000E5BE9"/>
    <w:rsid w:val="000E5D78"/>
    <w:rsid w:val="000E6B5C"/>
    <w:rsid w:val="000E6E70"/>
    <w:rsid w:val="000E72B5"/>
    <w:rsid w:val="000E7D05"/>
    <w:rsid w:val="000F235E"/>
    <w:rsid w:val="000F2486"/>
    <w:rsid w:val="000F28C8"/>
    <w:rsid w:val="000F30A4"/>
    <w:rsid w:val="000F3CA3"/>
    <w:rsid w:val="000F4CAA"/>
    <w:rsid w:val="000F62C8"/>
    <w:rsid w:val="001001B5"/>
    <w:rsid w:val="00100E70"/>
    <w:rsid w:val="00101011"/>
    <w:rsid w:val="0010194B"/>
    <w:rsid w:val="00103E4C"/>
    <w:rsid w:val="00107C49"/>
    <w:rsid w:val="00107D32"/>
    <w:rsid w:val="001105A2"/>
    <w:rsid w:val="00110A40"/>
    <w:rsid w:val="001119C5"/>
    <w:rsid w:val="001119FD"/>
    <w:rsid w:val="00111A09"/>
    <w:rsid w:val="001131CF"/>
    <w:rsid w:val="001137FA"/>
    <w:rsid w:val="0011544F"/>
    <w:rsid w:val="0011716B"/>
    <w:rsid w:val="001174CF"/>
    <w:rsid w:val="0011768B"/>
    <w:rsid w:val="00117A15"/>
    <w:rsid w:val="00124586"/>
    <w:rsid w:val="001248CD"/>
    <w:rsid w:val="00124D56"/>
    <w:rsid w:val="0012511C"/>
    <w:rsid w:val="00126387"/>
    <w:rsid w:val="0012669C"/>
    <w:rsid w:val="0012681A"/>
    <w:rsid w:val="00127114"/>
    <w:rsid w:val="0012719F"/>
    <w:rsid w:val="00127F69"/>
    <w:rsid w:val="00131B98"/>
    <w:rsid w:val="00131FA7"/>
    <w:rsid w:val="00132CFF"/>
    <w:rsid w:val="00133480"/>
    <w:rsid w:val="00133CAB"/>
    <w:rsid w:val="00134448"/>
    <w:rsid w:val="00134523"/>
    <w:rsid w:val="00134E80"/>
    <w:rsid w:val="00135752"/>
    <w:rsid w:val="00135CFE"/>
    <w:rsid w:val="001377F6"/>
    <w:rsid w:val="0014065B"/>
    <w:rsid w:val="00141657"/>
    <w:rsid w:val="001424F2"/>
    <w:rsid w:val="00142B0A"/>
    <w:rsid w:val="001463F9"/>
    <w:rsid w:val="00146B2B"/>
    <w:rsid w:val="00150F8E"/>
    <w:rsid w:val="00150FA4"/>
    <w:rsid w:val="0015217D"/>
    <w:rsid w:val="0015247B"/>
    <w:rsid w:val="0015261D"/>
    <w:rsid w:val="00152EB7"/>
    <w:rsid w:val="001534AD"/>
    <w:rsid w:val="0015459E"/>
    <w:rsid w:val="001546CA"/>
    <w:rsid w:val="001549A7"/>
    <w:rsid w:val="00154AB3"/>
    <w:rsid w:val="00156416"/>
    <w:rsid w:val="00156774"/>
    <w:rsid w:val="00156E0C"/>
    <w:rsid w:val="00162A41"/>
    <w:rsid w:val="001632D6"/>
    <w:rsid w:val="00164354"/>
    <w:rsid w:val="001663A8"/>
    <w:rsid w:val="00166FA8"/>
    <w:rsid w:val="00167D62"/>
    <w:rsid w:val="00170D72"/>
    <w:rsid w:val="0017215D"/>
    <w:rsid w:val="0017264E"/>
    <w:rsid w:val="0017374B"/>
    <w:rsid w:val="001739AD"/>
    <w:rsid w:val="001752C8"/>
    <w:rsid w:val="00176B9B"/>
    <w:rsid w:val="00180039"/>
    <w:rsid w:val="001808EA"/>
    <w:rsid w:val="001818A1"/>
    <w:rsid w:val="001825B9"/>
    <w:rsid w:val="00182725"/>
    <w:rsid w:val="00183074"/>
    <w:rsid w:val="001832C3"/>
    <w:rsid w:val="001835F6"/>
    <w:rsid w:val="00183E1F"/>
    <w:rsid w:val="0018470C"/>
    <w:rsid w:val="0018522C"/>
    <w:rsid w:val="0018536F"/>
    <w:rsid w:val="001858D9"/>
    <w:rsid w:val="0018738D"/>
    <w:rsid w:val="00187591"/>
    <w:rsid w:val="00192E27"/>
    <w:rsid w:val="0019380D"/>
    <w:rsid w:val="00194E86"/>
    <w:rsid w:val="00197A77"/>
    <w:rsid w:val="00197BEE"/>
    <w:rsid w:val="00197DD7"/>
    <w:rsid w:val="001A3E24"/>
    <w:rsid w:val="001A4004"/>
    <w:rsid w:val="001A42C6"/>
    <w:rsid w:val="001A44D1"/>
    <w:rsid w:val="001A5E8E"/>
    <w:rsid w:val="001A6E66"/>
    <w:rsid w:val="001B00D5"/>
    <w:rsid w:val="001B0BA2"/>
    <w:rsid w:val="001B1461"/>
    <w:rsid w:val="001B1B21"/>
    <w:rsid w:val="001B372A"/>
    <w:rsid w:val="001B3E9A"/>
    <w:rsid w:val="001B62C2"/>
    <w:rsid w:val="001B6F0F"/>
    <w:rsid w:val="001C12DF"/>
    <w:rsid w:val="001C18F8"/>
    <w:rsid w:val="001C2F45"/>
    <w:rsid w:val="001C39D3"/>
    <w:rsid w:val="001C412A"/>
    <w:rsid w:val="001C64EE"/>
    <w:rsid w:val="001C6ABA"/>
    <w:rsid w:val="001C6AFF"/>
    <w:rsid w:val="001C75EE"/>
    <w:rsid w:val="001D0457"/>
    <w:rsid w:val="001D04F7"/>
    <w:rsid w:val="001D0D30"/>
    <w:rsid w:val="001D1C81"/>
    <w:rsid w:val="001D21FC"/>
    <w:rsid w:val="001D2647"/>
    <w:rsid w:val="001D275F"/>
    <w:rsid w:val="001D342A"/>
    <w:rsid w:val="001D485E"/>
    <w:rsid w:val="001D52EE"/>
    <w:rsid w:val="001D5679"/>
    <w:rsid w:val="001D63DF"/>
    <w:rsid w:val="001D738E"/>
    <w:rsid w:val="001E106D"/>
    <w:rsid w:val="001E1415"/>
    <w:rsid w:val="001E1C86"/>
    <w:rsid w:val="001E1DB4"/>
    <w:rsid w:val="001E2272"/>
    <w:rsid w:val="001E2A73"/>
    <w:rsid w:val="001E2BC7"/>
    <w:rsid w:val="001E3205"/>
    <w:rsid w:val="001E43F6"/>
    <w:rsid w:val="001E4C6D"/>
    <w:rsid w:val="001E7CC9"/>
    <w:rsid w:val="001F0B30"/>
    <w:rsid w:val="001F1F20"/>
    <w:rsid w:val="001F2EAE"/>
    <w:rsid w:val="001F3322"/>
    <w:rsid w:val="001F3794"/>
    <w:rsid w:val="001F3B9A"/>
    <w:rsid w:val="001F40CF"/>
    <w:rsid w:val="001F44FE"/>
    <w:rsid w:val="001F5FCA"/>
    <w:rsid w:val="001F763C"/>
    <w:rsid w:val="001F79A0"/>
    <w:rsid w:val="00200327"/>
    <w:rsid w:val="00200DBE"/>
    <w:rsid w:val="0020100D"/>
    <w:rsid w:val="00201912"/>
    <w:rsid w:val="00202C23"/>
    <w:rsid w:val="00204D88"/>
    <w:rsid w:val="0020546A"/>
    <w:rsid w:val="00206150"/>
    <w:rsid w:val="00206A10"/>
    <w:rsid w:val="00210A8F"/>
    <w:rsid w:val="00210D92"/>
    <w:rsid w:val="00211CA5"/>
    <w:rsid w:val="00211F86"/>
    <w:rsid w:val="00211FAF"/>
    <w:rsid w:val="00212879"/>
    <w:rsid w:val="00212B95"/>
    <w:rsid w:val="00212F85"/>
    <w:rsid w:val="00215B02"/>
    <w:rsid w:val="00215B34"/>
    <w:rsid w:val="00215EA5"/>
    <w:rsid w:val="002164D3"/>
    <w:rsid w:val="002167A1"/>
    <w:rsid w:val="00216AA7"/>
    <w:rsid w:val="00220412"/>
    <w:rsid w:val="0022241E"/>
    <w:rsid w:val="002230A4"/>
    <w:rsid w:val="002233FE"/>
    <w:rsid w:val="0022451E"/>
    <w:rsid w:val="002263A3"/>
    <w:rsid w:val="0023014D"/>
    <w:rsid w:val="002321B9"/>
    <w:rsid w:val="0023270C"/>
    <w:rsid w:val="00232EC3"/>
    <w:rsid w:val="00234CCD"/>
    <w:rsid w:val="0023520C"/>
    <w:rsid w:val="0023617C"/>
    <w:rsid w:val="00236ADE"/>
    <w:rsid w:val="002370DA"/>
    <w:rsid w:val="0024010F"/>
    <w:rsid w:val="00240613"/>
    <w:rsid w:val="002407CF"/>
    <w:rsid w:val="00240F70"/>
    <w:rsid w:val="00241A9C"/>
    <w:rsid w:val="00244CCD"/>
    <w:rsid w:val="00246F8B"/>
    <w:rsid w:val="002472BC"/>
    <w:rsid w:val="00250582"/>
    <w:rsid w:val="002525A2"/>
    <w:rsid w:val="00252A95"/>
    <w:rsid w:val="00252B45"/>
    <w:rsid w:val="00252F5C"/>
    <w:rsid w:val="00253AAA"/>
    <w:rsid w:val="00253FA7"/>
    <w:rsid w:val="002550DA"/>
    <w:rsid w:val="002606E9"/>
    <w:rsid w:val="002609A3"/>
    <w:rsid w:val="002621FE"/>
    <w:rsid w:val="00265813"/>
    <w:rsid w:val="00267322"/>
    <w:rsid w:val="002677A4"/>
    <w:rsid w:val="00267D48"/>
    <w:rsid w:val="00273E6E"/>
    <w:rsid w:val="00274799"/>
    <w:rsid w:val="00274BFF"/>
    <w:rsid w:val="0027657D"/>
    <w:rsid w:val="0027688C"/>
    <w:rsid w:val="00277535"/>
    <w:rsid w:val="00277673"/>
    <w:rsid w:val="00277C75"/>
    <w:rsid w:val="00280DEE"/>
    <w:rsid w:val="00282B19"/>
    <w:rsid w:val="00283164"/>
    <w:rsid w:val="002840A4"/>
    <w:rsid w:val="002840F0"/>
    <w:rsid w:val="0028418F"/>
    <w:rsid w:val="0028506E"/>
    <w:rsid w:val="00285591"/>
    <w:rsid w:val="0028582D"/>
    <w:rsid w:val="00285944"/>
    <w:rsid w:val="002872A0"/>
    <w:rsid w:val="00291D8B"/>
    <w:rsid w:val="002935FD"/>
    <w:rsid w:val="0029561C"/>
    <w:rsid w:val="00295F4C"/>
    <w:rsid w:val="002966BD"/>
    <w:rsid w:val="0029728D"/>
    <w:rsid w:val="002A3358"/>
    <w:rsid w:val="002A5888"/>
    <w:rsid w:val="002A675F"/>
    <w:rsid w:val="002A79B8"/>
    <w:rsid w:val="002B0485"/>
    <w:rsid w:val="002B1774"/>
    <w:rsid w:val="002B1885"/>
    <w:rsid w:val="002B1FFA"/>
    <w:rsid w:val="002B2531"/>
    <w:rsid w:val="002B39B2"/>
    <w:rsid w:val="002B3B8E"/>
    <w:rsid w:val="002B4BF2"/>
    <w:rsid w:val="002B4D59"/>
    <w:rsid w:val="002B5811"/>
    <w:rsid w:val="002B6271"/>
    <w:rsid w:val="002B68FA"/>
    <w:rsid w:val="002B6EFA"/>
    <w:rsid w:val="002B779B"/>
    <w:rsid w:val="002C0A48"/>
    <w:rsid w:val="002C1DB7"/>
    <w:rsid w:val="002C78C6"/>
    <w:rsid w:val="002C7BD1"/>
    <w:rsid w:val="002D0499"/>
    <w:rsid w:val="002D19DB"/>
    <w:rsid w:val="002D4301"/>
    <w:rsid w:val="002D7F42"/>
    <w:rsid w:val="002E0BF0"/>
    <w:rsid w:val="002E1A67"/>
    <w:rsid w:val="002E243F"/>
    <w:rsid w:val="002E3559"/>
    <w:rsid w:val="002E495D"/>
    <w:rsid w:val="002E53D9"/>
    <w:rsid w:val="002E64C0"/>
    <w:rsid w:val="002E7619"/>
    <w:rsid w:val="002F0F2D"/>
    <w:rsid w:val="002F1C4E"/>
    <w:rsid w:val="002F1FF3"/>
    <w:rsid w:val="002F3C9A"/>
    <w:rsid w:val="002F4C9E"/>
    <w:rsid w:val="002F6455"/>
    <w:rsid w:val="002F707F"/>
    <w:rsid w:val="00300A37"/>
    <w:rsid w:val="00300CAA"/>
    <w:rsid w:val="00301B4D"/>
    <w:rsid w:val="00303381"/>
    <w:rsid w:val="00304008"/>
    <w:rsid w:val="00304FD3"/>
    <w:rsid w:val="00305B3D"/>
    <w:rsid w:val="00305CC0"/>
    <w:rsid w:val="00305E8C"/>
    <w:rsid w:val="00306992"/>
    <w:rsid w:val="00307678"/>
    <w:rsid w:val="0031160E"/>
    <w:rsid w:val="00311D72"/>
    <w:rsid w:val="0031330C"/>
    <w:rsid w:val="00314282"/>
    <w:rsid w:val="00314768"/>
    <w:rsid w:val="00314C8A"/>
    <w:rsid w:val="00315C19"/>
    <w:rsid w:val="0031607B"/>
    <w:rsid w:val="0031727F"/>
    <w:rsid w:val="00320398"/>
    <w:rsid w:val="00321D95"/>
    <w:rsid w:val="00322370"/>
    <w:rsid w:val="0032257A"/>
    <w:rsid w:val="00322806"/>
    <w:rsid w:val="00322E57"/>
    <w:rsid w:val="00323597"/>
    <w:rsid w:val="00323B20"/>
    <w:rsid w:val="0032474D"/>
    <w:rsid w:val="00324BFF"/>
    <w:rsid w:val="00325D93"/>
    <w:rsid w:val="0032685D"/>
    <w:rsid w:val="003276C4"/>
    <w:rsid w:val="00332F15"/>
    <w:rsid w:val="0033366C"/>
    <w:rsid w:val="00333AD6"/>
    <w:rsid w:val="003342C2"/>
    <w:rsid w:val="0033439F"/>
    <w:rsid w:val="00336A5A"/>
    <w:rsid w:val="00336B29"/>
    <w:rsid w:val="003417A2"/>
    <w:rsid w:val="00342E0B"/>
    <w:rsid w:val="003438EA"/>
    <w:rsid w:val="00343D35"/>
    <w:rsid w:val="003454FC"/>
    <w:rsid w:val="00345746"/>
    <w:rsid w:val="0034591A"/>
    <w:rsid w:val="003474A5"/>
    <w:rsid w:val="00347C7B"/>
    <w:rsid w:val="0035033D"/>
    <w:rsid w:val="00350439"/>
    <w:rsid w:val="003530D7"/>
    <w:rsid w:val="003556D7"/>
    <w:rsid w:val="00357562"/>
    <w:rsid w:val="00357713"/>
    <w:rsid w:val="0035795B"/>
    <w:rsid w:val="00357E05"/>
    <w:rsid w:val="00357FE4"/>
    <w:rsid w:val="003606BA"/>
    <w:rsid w:val="00360E2A"/>
    <w:rsid w:val="003614B7"/>
    <w:rsid w:val="00361F58"/>
    <w:rsid w:val="003627F7"/>
    <w:rsid w:val="0036388D"/>
    <w:rsid w:val="00364869"/>
    <w:rsid w:val="0036728A"/>
    <w:rsid w:val="00367855"/>
    <w:rsid w:val="00367C9F"/>
    <w:rsid w:val="00370918"/>
    <w:rsid w:val="00370C00"/>
    <w:rsid w:val="0037100E"/>
    <w:rsid w:val="003726DD"/>
    <w:rsid w:val="0037456B"/>
    <w:rsid w:val="003745F8"/>
    <w:rsid w:val="00374D67"/>
    <w:rsid w:val="0037502F"/>
    <w:rsid w:val="003751D4"/>
    <w:rsid w:val="00375C8B"/>
    <w:rsid w:val="00375CA4"/>
    <w:rsid w:val="00375F09"/>
    <w:rsid w:val="00375FE6"/>
    <w:rsid w:val="00375FF2"/>
    <w:rsid w:val="0037654E"/>
    <w:rsid w:val="00376877"/>
    <w:rsid w:val="003772CE"/>
    <w:rsid w:val="003776F0"/>
    <w:rsid w:val="00377851"/>
    <w:rsid w:val="00377B50"/>
    <w:rsid w:val="00380B4B"/>
    <w:rsid w:val="00380FBA"/>
    <w:rsid w:val="00381222"/>
    <w:rsid w:val="00381689"/>
    <w:rsid w:val="0038197C"/>
    <w:rsid w:val="00382A1D"/>
    <w:rsid w:val="00382D66"/>
    <w:rsid w:val="0038381D"/>
    <w:rsid w:val="00383D69"/>
    <w:rsid w:val="00384CA9"/>
    <w:rsid w:val="00385D95"/>
    <w:rsid w:val="003866E1"/>
    <w:rsid w:val="003875F6"/>
    <w:rsid w:val="00390FBC"/>
    <w:rsid w:val="00392260"/>
    <w:rsid w:val="00395921"/>
    <w:rsid w:val="00396FC1"/>
    <w:rsid w:val="00397383"/>
    <w:rsid w:val="003A090E"/>
    <w:rsid w:val="003A111F"/>
    <w:rsid w:val="003A1344"/>
    <w:rsid w:val="003A2B12"/>
    <w:rsid w:val="003A2B4B"/>
    <w:rsid w:val="003A3413"/>
    <w:rsid w:val="003A42F5"/>
    <w:rsid w:val="003A564F"/>
    <w:rsid w:val="003B0268"/>
    <w:rsid w:val="003B0D3C"/>
    <w:rsid w:val="003B1966"/>
    <w:rsid w:val="003B2565"/>
    <w:rsid w:val="003B472D"/>
    <w:rsid w:val="003B51A2"/>
    <w:rsid w:val="003B617F"/>
    <w:rsid w:val="003B6394"/>
    <w:rsid w:val="003B7860"/>
    <w:rsid w:val="003C3BD8"/>
    <w:rsid w:val="003C560C"/>
    <w:rsid w:val="003C57A2"/>
    <w:rsid w:val="003C7BA3"/>
    <w:rsid w:val="003C7F90"/>
    <w:rsid w:val="003D0DD4"/>
    <w:rsid w:val="003D223B"/>
    <w:rsid w:val="003D3505"/>
    <w:rsid w:val="003D4510"/>
    <w:rsid w:val="003D489E"/>
    <w:rsid w:val="003D5C19"/>
    <w:rsid w:val="003D5C3C"/>
    <w:rsid w:val="003D70C2"/>
    <w:rsid w:val="003D75C1"/>
    <w:rsid w:val="003D7971"/>
    <w:rsid w:val="003E00CF"/>
    <w:rsid w:val="003E1B32"/>
    <w:rsid w:val="003E1F4E"/>
    <w:rsid w:val="003E1F7D"/>
    <w:rsid w:val="003E2F6F"/>
    <w:rsid w:val="003E36B9"/>
    <w:rsid w:val="003E38E6"/>
    <w:rsid w:val="003E4B96"/>
    <w:rsid w:val="003E5306"/>
    <w:rsid w:val="003F05B3"/>
    <w:rsid w:val="003F076A"/>
    <w:rsid w:val="003F1DB8"/>
    <w:rsid w:val="003F23DB"/>
    <w:rsid w:val="003F2415"/>
    <w:rsid w:val="003F2C57"/>
    <w:rsid w:val="003F30BF"/>
    <w:rsid w:val="003F3237"/>
    <w:rsid w:val="003F4045"/>
    <w:rsid w:val="003F44FC"/>
    <w:rsid w:val="003F6967"/>
    <w:rsid w:val="003F6F9D"/>
    <w:rsid w:val="00400116"/>
    <w:rsid w:val="00400356"/>
    <w:rsid w:val="0040292B"/>
    <w:rsid w:val="00403C41"/>
    <w:rsid w:val="004042AC"/>
    <w:rsid w:val="0040453D"/>
    <w:rsid w:val="00404762"/>
    <w:rsid w:val="00404DD5"/>
    <w:rsid w:val="00404E9F"/>
    <w:rsid w:val="0040561B"/>
    <w:rsid w:val="0040609F"/>
    <w:rsid w:val="00406307"/>
    <w:rsid w:val="00406386"/>
    <w:rsid w:val="004064FE"/>
    <w:rsid w:val="004065B1"/>
    <w:rsid w:val="00406826"/>
    <w:rsid w:val="004075AB"/>
    <w:rsid w:val="00413780"/>
    <w:rsid w:val="00413AEA"/>
    <w:rsid w:val="004143DB"/>
    <w:rsid w:val="00414554"/>
    <w:rsid w:val="004152BF"/>
    <w:rsid w:val="00416770"/>
    <w:rsid w:val="00416AF5"/>
    <w:rsid w:val="00416B13"/>
    <w:rsid w:val="00417E9D"/>
    <w:rsid w:val="00420885"/>
    <w:rsid w:val="00421950"/>
    <w:rsid w:val="0042393A"/>
    <w:rsid w:val="00423CD2"/>
    <w:rsid w:val="004246A1"/>
    <w:rsid w:val="00425A4F"/>
    <w:rsid w:val="00426015"/>
    <w:rsid w:val="004265B8"/>
    <w:rsid w:val="004266FB"/>
    <w:rsid w:val="00426E40"/>
    <w:rsid w:val="00427E6B"/>
    <w:rsid w:val="00430686"/>
    <w:rsid w:val="00431C7A"/>
    <w:rsid w:val="0043279F"/>
    <w:rsid w:val="00432E43"/>
    <w:rsid w:val="004342BF"/>
    <w:rsid w:val="00434CD3"/>
    <w:rsid w:val="00434E63"/>
    <w:rsid w:val="0043540E"/>
    <w:rsid w:val="0043713D"/>
    <w:rsid w:val="00437ECD"/>
    <w:rsid w:val="00440316"/>
    <w:rsid w:val="00441D0D"/>
    <w:rsid w:val="00442D0A"/>
    <w:rsid w:val="004431E1"/>
    <w:rsid w:val="00443314"/>
    <w:rsid w:val="00443CA2"/>
    <w:rsid w:val="00443DC2"/>
    <w:rsid w:val="00445B9F"/>
    <w:rsid w:val="00450ABC"/>
    <w:rsid w:val="00452A66"/>
    <w:rsid w:val="00453830"/>
    <w:rsid w:val="00453FD3"/>
    <w:rsid w:val="00454D4A"/>
    <w:rsid w:val="0045556D"/>
    <w:rsid w:val="0045581B"/>
    <w:rsid w:val="00455C9D"/>
    <w:rsid w:val="00455FA6"/>
    <w:rsid w:val="00456230"/>
    <w:rsid w:val="00457656"/>
    <w:rsid w:val="00460822"/>
    <w:rsid w:val="004612E1"/>
    <w:rsid w:val="004616A9"/>
    <w:rsid w:val="00461AEC"/>
    <w:rsid w:val="00462502"/>
    <w:rsid w:val="00463749"/>
    <w:rsid w:val="004643EA"/>
    <w:rsid w:val="004655D2"/>
    <w:rsid w:val="00465ACE"/>
    <w:rsid w:val="00466095"/>
    <w:rsid w:val="00467FAD"/>
    <w:rsid w:val="0047002D"/>
    <w:rsid w:val="00470EC5"/>
    <w:rsid w:val="00470F3A"/>
    <w:rsid w:val="004723B2"/>
    <w:rsid w:val="00473C6E"/>
    <w:rsid w:val="0047601F"/>
    <w:rsid w:val="00477F7A"/>
    <w:rsid w:val="00480A5A"/>
    <w:rsid w:val="00481329"/>
    <w:rsid w:val="00482E5C"/>
    <w:rsid w:val="00483D3F"/>
    <w:rsid w:val="00484E57"/>
    <w:rsid w:val="0048552A"/>
    <w:rsid w:val="0048691C"/>
    <w:rsid w:val="00486A30"/>
    <w:rsid w:val="00490059"/>
    <w:rsid w:val="00491375"/>
    <w:rsid w:val="004927BB"/>
    <w:rsid w:val="00493185"/>
    <w:rsid w:val="004955AC"/>
    <w:rsid w:val="00495E99"/>
    <w:rsid w:val="0049774F"/>
    <w:rsid w:val="0049784C"/>
    <w:rsid w:val="004A016D"/>
    <w:rsid w:val="004A082C"/>
    <w:rsid w:val="004A095C"/>
    <w:rsid w:val="004A0AB5"/>
    <w:rsid w:val="004A0D0A"/>
    <w:rsid w:val="004A2533"/>
    <w:rsid w:val="004A292E"/>
    <w:rsid w:val="004A2DF2"/>
    <w:rsid w:val="004A538A"/>
    <w:rsid w:val="004A5B1B"/>
    <w:rsid w:val="004A7876"/>
    <w:rsid w:val="004A7A0F"/>
    <w:rsid w:val="004B08CD"/>
    <w:rsid w:val="004B0E3C"/>
    <w:rsid w:val="004B242D"/>
    <w:rsid w:val="004B280E"/>
    <w:rsid w:val="004B2EB9"/>
    <w:rsid w:val="004C05CE"/>
    <w:rsid w:val="004C0BA9"/>
    <w:rsid w:val="004C15AF"/>
    <w:rsid w:val="004C21B6"/>
    <w:rsid w:val="004C2C3E"/>
    <w:rsid w:val="004C320C"/>
    <w:rsid w:val="004C34C9"/>
    <w:rsid w:val="004C3E2F"/>
    <w:rsid w:val="004C4B52"/>
    <w:rsid w:val="004C757E"/>
    <w:rsid w:val="004D04AE"/>
    <w:rsid w:val="004D0FA6"/>
    <w:rsid w:val="004D1EFA"/>
    <w:rsid w:val="004D30CA"/>
    <w:rsid w:val="004D3631"/>
    <w:rsid w:val="004D434A"/>
    <w:rsid w:val="004D4BFB"/>
    <w:rsid w:val="004E0EFA"/>
    <w:rsid w:val="004E1F13"/>
    <w:rsid w:val="004E2176"/>
    <w:rsid w:val="004E25D2"/>
    <w:rsid w:val="004E3EAF"/>
    <w:rsid w:val="004E432B"/>
    <w:rsid w:val="004E4A56"/>
    <w:rsid w:val="004E5329"/>
    <w:rsid w:val="004E557C"/>
    <w:rsid w:val="004E5A9C"/>
    <w:rsid w:val="004E7970"/>
    <w:rsid w:val="004F0B9B"/>
    <w:rsid w:val="004F0C71"/>
    <w:rsid w:val="004F18B7"/>
    <w:rsid w:val="004F2889"/>
    <w:rsid w:val="004F2D71"/>
    <w:rsid w:val="004F368D"/>
    <w:rsid w:val="004F43D6"/>
    <w:rsid w:val="004F4C28"/>
    <w:rsid w:val="004F4F49"/>
    <w:rsid w:val="004F520D"/>
    <w:rsid w:val="004F582E"/>
    <w:rsid w:val="004F74A4"/>
    <w:rsid w:val="00504EB6"/>
    <w:rsid w:val="005055F6"/>
    <w:rsid w:val="00505E6C"/>
    <w:rsid w:val="00507F2E"/>
    <w:rsid w:val="005119A2"/>
    <w:rsid w:val="0051208A"/>
    <w:rsid w:val="00514509"/>
    <w:rsid w:val="00514BFF"/>
    <w:rsid w:val="0051670B"/>
    <w:rsid w:val="00516C19"/>
    <w:rsid w:val="00516E65"/>
    <w:rsid w:val="00517158"/>
    <w:rsid w:val="005171BB"/>
    <w:rsid w:val="005219A4"/>
    <w:rsid w:val="00522864"/>
    <w:rsid w:val="00523203"/>
    <w:rsid w:val="00523B32"/>
    <w:rsid w:val="00524367"/>
    <w:rsid w:val="0052529C"/>
    <w:rsid w:val="00527D04"/>
    <w:rsid w:val="005308D7"/>
    <w:rsid w:val="0053204B"/>
    <w:rsid w:val="00532BE4"/>
    <w:rsid w:val="005345C1"/>
    <w:rsid w:val="0053672A"/>
    <w:rsid w:val="00537726"/>
    <w:rsid w:val="00537A5C"/>
    <w:rsid w:val="00540300"/>
    <w:rsid w:val="00541BC7"/>
    <w:rsid w:val="005421DC"/>
    <w:rsid w:val="005425D0"/>
    <w:rsid w:val="00543890"/>
    <w:rsid w:val="00544135"/>
    <w:rsid w:val="00544673"/>
    <w:rsid w:val="00544852"/>
    <w:rsid w:val="00544CDC"/>
    <w:rsid w:val="0054564F"/>
    <w:rsid w:val="0055119E"/>
    <w:rsid w:val="005512DF"/>
    <w:rsid w:val="005516BE"/>
    <w:rsid w:val="00551701"/>
    <w:rsid w:val="005517BB"/>
    <w:rsid w:val="00554898"/>
    <w:rsid w:val="00555680"/>
    <w:rsid w:val="005556A5"/>
    <w:rsid w:val="005570CE"/>
    <w:rsid w:val="00560E66"/>
    <w:rsid w:val="00563145"/>
    <w:rsid w:val="005641AF"/>
    <w:rsid w:val="00564F2D"/>
    <w:rsid w:val="00564FFA"/>
    <w:rsid w:val="00565DC9"/>
    <w:rsid w:val="005711A9"/>
    <w:rsid w:val="005714BE"/>
    <w:rsid w:val="00572813"/>
    <w:rsid w:val="00572E74"/>
    <w:rsid w:val="00574DB9"/>
    <w:rsid w:val="00575260"/>
    <w:rsid w:val="00575479"/>
    <w:rsid w:val="005758A5"/>
    <w:rsid w:val="00575A62"/>
    <w:rsid w:val="005761E9"/>
    <w:rsid w:val="00576289"/>
    <w:rsid w:val="00577828"/>
    <w:rsid w:val="00580809"/>
    <w:rsid w:val="00581282"/>
    <w:rsid w:val="00581F9A"/>
    <w:rsid w:val="0058438B"/>
    <w:rsid w:val="005849E8"/>
    <w:rsid w:val="00586B43"/>
    <w:rsid w:val="00587210"/>
    <w:rsid w:val="005877B4"/>
    <w:rsid w:val="00590615"/>
    <w:rsid w:val="0059108F"/>
    <w:rsid w:val="005951B6"/>
    <w:rsid w:val="005A0665"/>
    <w:rsid w:val="005A086C"/>
    <w:rsid w:val="005A52D3"/>
    <w:rsid w:val="005A53A0"/>
    <w:rsid w:val="005A7AD6"/>
    <w:rsid w:val="005B1E23"/>
    <w:rsid w:val="005B2DE1"/>
    <w:rsid w:val="005B35A2"/>
    <w:rsid w:val="005B4573"/>
    <w:rsid w:val="005B511C"/>
    <w:rsid w:val="005B5171"/>
    <w:rsid w:val="005B78AB"/>
    <w:rsid w:val="005C00A6"/>
    <w:rsid w:val="005C1409"/>
    <w:rsid w:val="005C16DD"/>
    <w:rsid w:val="005C2068"/>
    <w:rsid w:val="005C2581"/>
    <w:rsid w:val="005C2640"/>
    <w:rsid w:val="005C3D46"/>
    <w:rsid w:val="005C3D83"/>
    <w:rsid w:val="005C6B84"/>
    <w:rsid w:val="005C7F62"/>
    <w:rsid w:val="005D07CF"/>
    <w:rsid w:val="005D165A"/>
    <w:rsid w:val="005D2431"/>
    <w:rsid w:val="005D28BA"/>
    <w:rsid w:val="005D290B"/>
    <w:rsid w:val="005D2F37"/>
    <w:rsid w:val="005D3135"/>
    <w:rsid w:val="005D3222"/>
    <w:rsid w:val="005D4448"/>
    <w:rsid w:val="005D44AA"/>
    <w:rsid w:val="005D6704"/>
    <w:rsid w:val="005D75B7"/>
    <w:rsid w:val="005E045C"/>
    <w:rsid w:val="005E08FD"/>
    <w:rsid w:val="005E334B"/>
    <w:rsid w:val="005E33C3"/>
    <w:rsid w:val="005E38EB"/>
    <w:rsid w:val="005E3D87"/>
    <w:rsid w:val="005E436B"/>
    <w:rsid w:val="005E45F3"/>
    <w:rsid w:val="005E4FD7"/>
    <w:rsid w:val="005F0E3A"/>
    <w:rsid w:val="005F0F17"/>
    <w:rsid w:val="005F0FC3"/>
    <w:rsid w:val="005F1F2E"/>
    <w:rsid w:val="005F250A"/>
    <w:rsid w:val="005F2867"/>
    <w:rsid w:val="005F351C"/>
    <w:rsid w:val="005F61FA"/>
    <w:rsid w:val="005F632C"/>
    <w:rsid w:val="005F6978"/>
    <w:rsid w:val="005F71C7"/>
    <w:rsid w:val="005F77BA"/>
    <w:rsid w:val="00603A75"/>
    <w:rsid w:val="00603A9F"/>
    <w:rsid w:val="00603EEF"/>
    <w:rsid w:val="0060442C"/>
    <w:rsid w:val="00605F02"/>
    <w:rsid w:val="00606522"/>
    <w:rsid w:val="00611881"/>
    <w:rsid w:val="0061255A"/>
    <w:rsid w:val="00612577"/>
    <w:rsid w:val="006204E0"/>
    <w:rsid w:val="006230C8"/>
    <w:rsid w:val="00623D5B"/>
    <w:rsid w:val="00623D88"/>
    <w:rsid w:val="00623E32"/>
    <w:rsid w:val="006257CF"/>
    <w:rsid w:val="006259C7"/>
    <w:rsid w:val="00626819"/>
    <w:rsid w:val="006305E9"/>
    <w:rsid w:val="006307C2"/>
    <w:rsid w:val="00630F62"/>
    <w:rsid w:val="006312BF"/>
    <w:rsid w:val="006316D6"/>
    <w:rsid w:val="0063294C"/>
    <w:rsid w:val="0063317A"/>
    <w:rsid w:val="006344BA"/>
    <w:rsid w:val="00635587"/>
    <w:rsid w:val="006356F2"/>
    <w:rsid w:val="006362F8"/>
    <w:rsid w:val="006364AF"/>
    <w:rsid w:val="00636584"/>
    <w:rsid w:val="00637431"/>
    <w:rsid w:val="00637F0C"/>
    <w:rsid w:val="00640C02"/>
    <w:rsid w:val="006421AE"/>
    <w:rsid w:val="00643BB6"/>
    <w:rsid w:val="0064545F"/>
    <w:rsid w:val="00645998"/>
    <w:rsid w:val="006470E3"/>
    <w:rsid w:val="0065293A"/>
    <w:rsid w:val="00652EB8"/>
    <w:rsid w:val="0065318C"/>
    <w:rsid w:val="00653FFA"/>
    <w:rsid w:val="00654877"/>
    <w:rsid w:val="006549EF"/>
    <w:rsid w:val="0065673D"/>
    <w:rsid w:val="0065799C"/>
    <w:rsid w:val="00660A8D"/>
    <w:rsid w:val="0066136C"/>
    <w:rsid w:val="00661C20"/>
    <w:rsid w:val="0066265B"/>
    <w:rsid w:val="00663321"/>
    <w:rsid w:val="00663960"/>
    <w:rsid w:val="00663DAA"/>
    <w:rsid w:val="00664E70"/>
    <w:rsid w:val="006655D1"/>
    <w:rsid w:val="00665EEE"/>
    <w:rsid w:val="00666474"/>
    <w:rsid w:val="0066678E"/>
    <w:rsid w:val="006670E0"/>
    <w:rsid w:val="00667697"/>
    <w:rsid w:val="00667E6F"/>
    <w:rsid w:val="00667F4D"/>
    <w:rsid w:val="006734BA"/>
    <w:rsid w:val="00673BDA"/>
    <w:rsid w:val="00673F49"/>
    <w:rsid w:val="00675148"/>
    <w:rsid w:val="00675F8B"/>
    <w:rsid w:val="00676AAF"/>
    <w:rsid w:val="00676BF0"/>
    <w:rsid w:val="00677408"/>
    <w:rsid w:val="00680D5D"/>
    <w:rsid w:val="00680FC4"/>
    <w:rsid w:val="0068367B"/>
    <w:rsid w:val="006845BB"/>
    <w:rsid w:val="00684CB8"/>
    <w:rsid w:val="00686906"/>
    <w:rsid w:val="0069033B"/>
    <w:rsid w:val="00690E7B"/>
    <w:rsid w:val="00693B45"/>
    <w:rsid w:val="00694E51"/>
    <w:rsid w:val="006951EC"/>
    <w:rsid w:val="00695354"/>
    <w:rsid w:val="00695756"/>
    <w:rsid w:val="00696819"/>
    <w:rsid w:val="006A3776"/>
    <w:rsid w:val="006A5604"/>
    <w:rsid w:val="006A6290"/>
    <w:rsid w:val="006A6323"/>
    <w:rsid w:val="006A7A49"/>
    <w:rsid w:val="006A7FCA"/>
    <w:rsid w:val="006B04D3"/>
    <w:rsid w:val="006B0701"/>
    <w:rsid w:val="006B07D1"/>
    <w:rsid w:val="006B0A4D"/>
    <w:rsid w:val="006B25FE"/>
    <w:rsid w:val="006B26D2"/>
    <w:rsid w:val="006B28CE"/>
    <w:rsid w:val="006B2E37"/>
    <w:rsid w:val="006B3BF3"/>
    <w:rsid w:val="006B443D"/>
    <w:rsid w:val="006B47DF"/>
    <w:rsid w:val="006B536A"/>
    <w:rsid w:val="006B572C"/>
    <w:rsid w:val="006B6747"/>
    <w:rsid w:val="006B683D"/>
    <w:rsid w:val="006B685D"/>
    <w:rsid w:val="006C0005"/>
    <w:rsid w:val="006C0387"/>
    <w:rsid w:val="006C0555"/>
    <w:rsid w:val="006C11DB"/>
    <w:rsid w:val="006C1F49"/>
    <w:rsid w:val="006C334D"/>
    <w:rsid w:val="006C4517"/>
    <w:rsid w:val="006C634D"/>
    <w:rsid w:val="006C6A9A"/>
    <w:rsid w:val="006C73E3"/>
    <w:rsid w:val="006C7A5E"/>
    <w:rsid w:val="006C7E36"/>
    <w:rsid w:val="006D30C1"/>
    <w:rsid w:val="006D392E"/>
    <w:rsid w:val="006D3B84"/>
    <w:rsid w:val="006D3ED7"/>
    <w:rsid w:val="006D43D2"/>
    <w:rsid w:val="006D45F1"/>
    <w:rsid w:val="006D6405"/>
    <w:rsid w:val="006D6859"/>
    <w:rsid w:val="006D7F17"/>
    <w:rsid w:val="006E0C1E"/>
    <w:rsid w:val="006E0D80"/>
    <w:rsid w:val="006E138F"/>
    <w:rsid w:val="006E1D7C"/>
    <w:rsid w:val="006E1DE4"/>
    <w:rsid w:val="006E397F"/>
    <w:rsid w:val="006E59D7"/>
    <w:rsid w:val="006E7535"/>
    <w:rsid w:val="006F2624"/>
    <w:rsid w:val="006F2CCE"/>
    <w:rsid w:val="006F5730"/>
    <w:rsid w:val="006F5E93"/>
    <w:rsid w:val="006F7E09"/>
    <w:rsid w:val="00700992"/>
    <w:rsid w:val="00701B42"/>
    <w:rsid w:val="00702C7D"/>
    <w:rsid w:val="007044FE"/>
    <w:rsid w:val="00707003"/>
    <w:rsid w:val="0071266D"/>
    <w:rsid w:val="007132F4"/>
    <w:rsid w:val="007142DC"/>
    <w:rsid w:val="007145AA"/>
    <w:rsid w:val="00714F8B"/>
    <w:rsid w:val="007157A3"/>
    <w:rsid w:val="00716571"/>
    <w:rsid w:val="00716B1E"/>
    <w:rsid w:val="00717F30"/>
    <w:rsid w:val="0072021A"/>
    <w:rsid w:val="00723677"/>
    <w:rsid w:val="00724C71"/>
    <w:rsid w:val="00725917"/>
    <w:rsid w:val="0073047C"/>
    <w:rsid w:val="00730835"/>
    <w:rsid w:val="0073093B"/>
    <w:rsid w:val="00730C59"/>
    <w:rsid w:val="00731C0D"/>
    <w:rsid w:val="00731CA6"/>
    <w:rsid w:val="0073251B"/>
    <w:rsid w:val="00732FA0"/>
    <w:rsid w:val="007332E0"/>
    <w:rsid w:val="00733ACB"/>
    <w:rsid w:val="007371E1"/>
    <w:rsid w:val="0074078A"/>
    <w:rsid w:val="00741D94"/>
    <w:rsid w:val="007423DD"/>
    <w:rsid w:val="00742484"/>
    <w:rsid w:val="00742E63"/>
    <w:rsid w:val="00743159"/>
    <w:rsid w:val="007436BB"/>
    <w:rsid w:val="00743D7E"/>
    <w:rsid w:val="00743F83"/>
    <w:rsid w:val="007448B8"/>
    <w:rsid w:val="00744C93"/>
    <w:rsid w:val="007451AF"/>
    <w:rsid w:val="007508B3"/>
    <w:rsid w:val="00751560"/>
    <w:rsid w:val="007523A4"/>
    <w:rsid w:val="007528DF"/>
    <w:rsid w:val="00753AA7"/>
    <w:rsid w:val="00755C8A"/>
    <w:rsid w:val="00755CA1"/>
    <w:rsid w:val="00756BF8"/>
    <w:rsid w:val="00756EE9"/>
    <w:rsid w:val="007571FC"/>
    <w:rsid w:val="0076129A"/>
    <w:rsid w:val="00762F7A"/>
    <w:rsid w:val="00764485"/>
    <w:rsid w:val="00765AEA"/>
    <w:rsid w:val="00765D66"/>
    <w:rsid w:val="00765F65"/>
    <w:rsid w:val="0076683D"/>
    <w:rsid w:val="00771711"/>
    <w:rsid w:val="00771C3D"/>
    <w:rsid w:val="00771E4D"/>
    <w:rsid w:val="00771F14"/>
    <w:rsid w:val="00772B0C"/>
    <w:rsid w:val="007730B5"/>
    <w:rsid w:val="00773ABB"/>
    <w:rsid w:val="00774AFD"/>
    <w:rsid w:val="00774D30"/>
    <w:rsid w:val="00776116"/>
    <w:rsid w:val="007769DC"/>
    <w:rsid w:val="00781F7C"/>
    <w:rsid w:val="00782194"/>
    <w:rsid w:val="00782EB8"/>
    <w:rsid w:val="0078335F"/>
    <w:rsid w:val="0078622B"/>
    <w:rsid w:val="00786F13"/>
    <w:rsid w:val="00786F2D"/>
    <w:rsid w:val="0078740F"/>
    <w:rsid w:val="00787ADD"/>
    <w:rsid w:val="0079068D"/>
    <w:rsid w:val="00790704"/>
    <w:rsid w:val="00790A53"/>
    <w:rsid w:val="00790E68"/>
    <w:rsid w:val="007916FE"/>
    <w:rsid w:val="00791CD4"/>
    <w:rsid w:val="00793C0D"/>
    <w:rsid w:val="007944FC"/>
    <w:rsid w:val="00797D8F"/>
    <w:rsid w:val="007A07D9"/>
    <w:rsid w:val="007A1C25"/>
    <w:rsid w:val="007A24D9"/>
    <w:rsid w:val="007A29C9"/>
    <w:rsid w:val="007A31D4"/>
    <w:rsid w:val="007A3AB3"/>
    <w:rsid w:val="007A7590"/>
    <w:rsid w:val="007A7AD9"/>
    <w:rsid w:val="007A7E48"/>
    <w:rsid w:val="007B0452"/>
    <w:rsid w:val="007B0CEC"/>
    <w:rsid w:val="007B1FD6"/>
    <w:rsid w:val="007B35BD"/>
    <w:rsid w:val="007B3FF6"/>
    <w:rsid w:val="007B405B"/>
    <w:rsid w:val="007B46F2"/>
    <w:rsid w:val="007B5983"/>
    <w:rsid w:val="007C07F5"/>
    <w:rsid w:val="007C17D2"/>
    <w:rsid w:val="007C2B55"/>
    <w:rsid w:val="007C3939"/>
    <w:rsid w:val="007C3F89"/>
    <w:rsid w:val="007C4D61"/>
    <w:rsid w:val="007C4FB5"/>
    <w:rsid w:val="007C611A"/>
    <w:rsid w:val="007C6758"/>
    <w:rsid w:val="007C6B45"/>
    <w:rsid w:val="007C721D"/>
    <w:rsid w:val="007C7CDE"/>
    <w:rsid w:val="007C7DD8"/>
    <w:rsid w:val="007D0469"/>
    <w:rsid w:val="007D11A8"/>
    <w:rsid w:val="007D2FE9"/>
    <w:rsid w:val="007D4D40"/>
    <w:rsid w:val="007E0AA0"/>
    <w:rsid w:val="007E0CAF"/>
    <w:rsid w:val="007E1281"/>
    <w:rsid w:val="007E1AE5"/>
    <w:rsid w:val="007E2635"/>
    <w:rsid w:val="007E378E"/>
    <w:rsid w:val="007E3EE8"/>
    <w:rsid w:val="007E463B"/>
    <w:rsid w:val="007E4B5C"/>
    <w:rsid w:val="007E4CF3"/>
    <w:rsid w:val="007E59B7"/>
    <w:rsid w:val="007E6407"/>
    <w:rsid w:val="007E716C"/>
    <w:rsid w:val="007E7868"/>
    <w:rsid w:val="007F04B1"/>
    <w:rsid w:val="007F10D8"/>
    <w:rsid w:val="007F182C"/>
    <w:rsid w:val="007F1C8E"/>
    <w:rsid w:val="007F1E7D"/>
    <w:rsid w:val="007F2193"/>
    <w:rsid w:val="007F2592"/>
    <w:rsid w:val="007F35B0"/>
    <w:rsid w:val="007F3FBD"/>
    <w:rsid w:val="007F49C1"/>
    <w:rsid w:val="007F57FC"/>
    <w:rsid w:val="007F63A2"/>
    <w:rsid w:val="007F65BB"/>
    <w:rsid w:val="007F6687"/>
    <w:rsid w:val="007F7846"/>
    <w:rsid w:val="008005F3"/>
    <w:rsid w:val="008009F6"/>
    <w:rsid w:val="00800F68"/>
    <w:rsid w:val="0080367A"/>
    <w:rsid w:val="00803812"/>
    <w:rsid w:val="00803A89"/>
    <w:rsid w:val="008077D5"/>
    <w:rsid w:val="00807C98"/>
    <w:rsid w:val="008108ED"/>
    <w:rsid w:val="008114A2"/>
    <w:rsid w:val="008115A3"/>
    <w:rsid w:val="008122CD"/>
    <w:rsid w:val="00812436"/>
    <w:rsid w:val="00813848"/>
    <w:rsid w:val="0081417F"/>
    <w:rsid w:val="0081469A"/>
    <w:rsid w:val="00814AF0"/>
    <w:rsid w:val="00815245"/>
    <w:rsid w:val="008165E7"/>
    <w:rsid w:val="008173CB"/>
    <w:rsid w:val="00821B3A"/>
    <w:rsid w:val="00821D5B"/>
    <w:rsid w:val="00822400"/>
    <w:rsid w:val="00822C90"/>
    <w:rsid w:val="00823D26"/>
    <w:rsid w:val="00823D35"/>
    <w:rsid w:val="008245CA"/>
    <w:rsid w:val="00825D20"/>
    <w:rsid w:val="008270EA"/>
    <w:rsid w:val="0083030C"/>
    <w:rsid w:val="00831FF9"/>
    <w:rsid w:val="0083249D"/>
    <w:rsid w:val="008332B0"/>
    <w:rsid w:val="0083331C"/>
    <w:rsid w:val="008355C1"/>
    <w:rsid w:val="008401E3"/>
    <w:rsid w:val="00840CD2"/>
    <w:rsid w:val="008452CA"/>
    <w:rsid w:val="00846536"/>
    <w:rsid w:val="00846856"/>
    <w:rsid w:val="00846E03"/>
    <w:rsid w:val="00850E5D"/>
    <w:rsid w:val="008514D4"/>
    <w:rsid w:val="0085205D"/>
    <w:rsid w:val="00852562"/>
    <w:rsid w:val="00853239"/>
    <w:rsid w:val="008538F7"/>
    <w:rsid w:val="0085481D"/>
    <w:rsid w:val="00854DE3"/>
    <w:rsid w:val="0085797A"/>
    <w:rsid w:val="00857F13"/>
    <w:rsid w:val="00860DCF"/>
    <w:rsid w:val="0086122F"/>
    <w:rsid w:val="008612D1"/>
    <w:rsid w:val="008613AA"/>
    <w:rsid w:val="0086253B"/>
    <w:rsid w:val="00865F2F"/>
    <w:rsid w:val="00866B82"/>
    <w:rsid w:val="00867805"/>
    <w:rsid w:val="00867C9D"/>
    <w:rsid w:val="008702B0"/>
    <w:rsid w:val="00871B4C"/>
    <w:rsid w:val="00874C06"/>
    <w:rsid w:val="00875154"/>
    <w:rsid w:val="008761A1"/>
    <w:rsid w:val="0087714A"/>
    <w:rsid w:val="00880186"/>
    <w:rsid w:val="00883887"/>
    <w:rsid w:val="00883CE5"/>
    <w:rsid w:val="00885D6C"/>
    <w:rsid w:val="0088603E"/>
    <w:rsid w:val="008869D2"/>
    <w:rsid w:val="0088798A"/>
    <w:rsid w:val="00887CE6"/>
    <w:rsid w:val="00890348"/>
    <w:rsid w:val="00890ADE"/>
    <w:rsid w:val="00891D5F"/>
    <w:rsid w:val="0089215D"/>
    <w:rsid w:val="00894701"/>
    <w:rsid w:val="00895CD0"/>
    <w:rsid w:val="00896590"/>
    <w:rsid w:val="0089707E"/>
    <w:rsid w:val="008A002F"/>
    <w:rsid w:val="008A1A8E"/>
    <w:rsid w:val="008A1BCC"/>
    <w:rsid w:val="008A26D1"/>
    <w:rsid w:val="008A3546"/>
    <w:rsid w:val="008A3835"/>
    <w:rsid w:val="008A3A78"/>
    <w:rsid w:val="008A450D"/>
    <w:rsid w:val="008A522B"/>
    <w:rsid w:val="008A6D10"/>
    <w:rsid w:val="008A7666"/>
    <w:rsid w:val="008B0508"/>
    <w:rsid w:val="008B0AFB"/>
    <w:rsid w:val="008B0D3B"/>
    <w:rsid w:val="008B2D5E"/>
    <w:rsid w:val="008B4A34"/>
    <w:rsid w:val="008B51BD"/>
    <w:rsid w:val="008C0160"/>
    <w:rsid w:val="008C03C1"/>
    <w:rsid w:val="008C0F63"/>
    <w:rsid w:val="008C1FCA"/>
    <w:rsid w:val="008C28AD"/>
    <w:rsid w:val="008C43C2"/>
    <w:rsid w:val="008C4C0D"/>
    <w:rsid w:val="008C6FF2"/>
    <w:rsid w:val="008C7F76"/>
    <w:rsid w:val="008D0827"/>
    <w:rsid w:val="008D1ACF"/>
    <w:rsid w:val="008D1CB3"/>
    <w:rsid w:val="008D2865"/>
    <w:rsid w:val="008D2E44"/>
    <w:rsid w:val="008D3159"/>
    <w:rsid w:val="008D426E"/>
    <w:rsid w:val="008D43CA"/>
    <w:rsid w:val="008D4FB9"/>
    <w:rsid w:val="008D500A"/>
    <w:rsid w:val="008D5349"/>
    <w:rsid w:val="008D5736"/>
    <w:rsid w:val="008D60FD"/>
    <w:rsid w:val="008D647C"/>
    <w:rsid w:val="008D6A4E"/>
    <w:rsid w:val="008D6E47"/>
    <w:rsid w:val="008D6F46"/>
    <w:rsid w:val="008E14C4"/>
    <w:rsid w:val="008E1BD9"/>
    <w:rsid w:val="008E2521"/>
    <w:rsid w:val="008E317B"/>
    <w:rsid w:val="008E4368"/>
    <w:rsid w:val="008E49FC"/>
    <w:rsid w:val="008E4A4D"/>
    <w:rsid w:val="008E4DA9"/>
    <w:rsid w:val="008E4E49"/>
    <w:rsid w:val="008E73D3"/>
    <w:rsid w:val="008E7A3C"/>
    <w:rsid w:val="008F01CB"/>
    <w:rsid w:val="008F067A"/>
    <w:rsid w:val="008F0730"/>
    <w:rsid w:val="008F0C3D"/>
    <w:rsid w:val="008F108C"/>
    <w:rsid w:val="008F23A8"/>
    <w:rsid w:val="008F2B43"/>
    <w:rsid w:val="008F3F78"/>
    <w:rsid w:val="008F5242"/>
    <w:rsid w:val="008F69C7"/>
    <w:rsid w:val="008F6C0C"/>
    <w:rsid w:val="008F72FE"/>
    <w:rsid w:val="008F761B"/>
    <w:rsid w:val="009000AE"/>
    <w:rsid w:val="00900AF6"/>
    <w:rsid w:val="00902589"/>
    <w:rsid w:val="00902A7D"/>
    <w:rsid w:val="00903A4B"/>
    <w:rsid w:val="00904F18"/>
    <w:rsid w:val="00906F21"/>
    <w:rsid w:val="00907892"/>
    <w:rsid w:val="00910C15"/>
    <w:rsid w:val="00910D5C"/>
    <w:rsid w:val="009112F5"/>
    <w:rsid w:val="00911F6B"/>
    <w:rsid w:val="00912D4D"/>
    <w:rsid w:val="009131F0"/>
    <w:rsid w:val="0091533F"/>
    <w:rsid w:val="00915DE8"/>
    <w:rsid w:val="0091604E"/>
    <w:rsid w:val="009161BA"/>
    <w:rsid w:val="00917F3A"/>
    <w:rsid w:val="009204A0"/>
    <w:rsid w:val="00921A36"/>
    <w:rsid w:val="0092264B"/>
    <w:rsid w:val="0092425C"/>
    <w:rsid w:val="00924360"/>
    <w:rsid w:val="00926740"/>
    <w:rsid w:val="0092743B"/>
    <w:rsid w:val="009274A1"/>
    <w:rsid w:val="009300E2"/>
    <w:rsid w:val="00932791"/>
    <w:rsid w:val="00932857"/>
    <w:rsid w:val="009343C9"/>
    <w:rsid w:val="009352D1"/>
    <w:rsid w:val="00936458"/>
    <w:rsid w:val="00936B77"/>
    <w:rsid w:val="00940ADF"/>
    <w:rsid w:val="0094151B"/>
    <w:rsid w:val="00941F0C"/>
    <w:rsid w:val="00943705"/>
    <w:rsid w:val="0094540D"/>
    <w:rsid w:val="00946420"/>
    <w:rsid w:val="00946F9A"/>
    <w:rsid w:val="0094770D"/>
    <w:rsid w:val="00947C75"/>
    <w:rsid w:val="009534EA"/>
    <w:rsid w:val="00953901"/>
    <w:rsid w:val="0095438E"/>
    <w:rsid w:val="00954983"/>
    <w:rsid w:val="009555DF"/>
    <w:rsid w:val="00955937"/>
    <w:rsid w:val="0095671F"/>
    <w:rsid w:val="00956B84"/>
    <w:rsid w:val="00956FEA"/>
    <w:rsid w:val="0095798A"/>
    <w:rsid w:val="00960254"/>
    <w:rsid w:val="0096074A"/>
    <w:rsid w:val="009619E2"/>
    <w:rsid w:val="009624CA"/>
    <w:rsid w:val="0096281C"/>
    <w:rsid w:val="00964EB2"/>
    <w:rsid w:val="009653EC"/>
    <w:rsid w:val="00965806"/>
    <w:rsid w:val="00965DB8"/>
    <w:rsid w:val="00966406"/>
    <w:rsid w:val="009702A2"/>
    <w:rsid w:val="0097077C"/>
    <w:rsid w:val="00971078"/>
    <w:rsid w:val="00971763"/>
    <w:rsid w:val="00971D42"/>
    <w:rsid w:val="009730A8"/>
    <w:rsid w:val="00973573"/>
    <w:rsid w:val="009746AB"/>
    <w:rsid w:val="00974C38"/>
    <w:rsid w:val="0097567C"/>
    <w:rsid w:val="00975AB1"/>
    <w:rsid w:val="00975E42"/>
    <w:rsid w:val="009760CF"/>
    <w:rsid w:val="00976101"/>
    <w:rsid w:val="0097648C"/>
    <w:rsid w:val="00976709"/>
    <w:rsid w:val="00981793"/>
    <w:rsid w:val="009832E4"/>
    <w:rsid w:val="00983F12"/>
    <w:rsid w:val="009849AA"/>
    <w:rsid w:val="00985543"/>
    <w:rsid w:val="009855D9"/>
    <w:rsid w:val="00986128"/>
    <w:rsid w:val="00986793"/>
    <w:rsid w:val="00986795"/>
    <w:rsid w:val="009900F2"/>
    <w:rsid w:val="00990F6B"/>
    <w:rsid w:val="00992547"/>
    <w:rsid w:val="00993026"/>
    <w:rsid w:val="00993684"/>
    <w:rsid w:val="0099516F"/>
    <w:rsid w:val="00996027"/>
    <w:rsid w:val="00997F29"/>
    <w:rsid w:val="009A020C"/>
    <w:rsid w:val="009A076E"/>
    <w:rsid w:val="009A0ECC"/>
    <w:rsid w:val="009A25EA"/>
    <w:rsid w:val="009A4BFB"/>
    <w:rsid w:val="009A57AF"/>
    <w:rsid w:val="009A7552"/>
    <w:rsid w:val="009B01CF"/>
    <w:rsid w:val="009B124E"/>
    <w:rsid w:val="009B1DB5"/>
    <w:rsid w:val="009B2388"/>
    <w:rsid w:val="009B256C"/>
    <w:rsid w:val="009B59C1"/>
    <w:rsid w:val="009B5B9C"/>
    <w:rsid w:val="009B764E"/>
    <w:rsid w:val="009B7ADA"/>
    <w:rsid w:val="009C0500"/>
    <w:rsid w:val="009C05DA"/>
    <w:rsid w:val="009C1291"/>
    <w:rsid w:val="009C137A"/>
    <w:rsid w:val="009C1D9B"/>
    <w:rsid w:val="009C386B"/>
    <w:rsid w:val="009C68D0"/>
    <w:rsid w:val="009C6F71"/>
    <w:rsid w:val="009D1195"/>
    <w:rsid w:val="009D286E"/>
    <w:rsid w:val="009D2C41"/>
    <w:rsid w:val="009D3466"/>
    <w:rsid w:val="009D3D6D"/>
    <w:rsid w:val="009D3E90"/>
    <w:rsid w:val="009D494E"/>
    <w:rsid w:val="009E0B49"/>
    <w:rsid w:val="009E133D"/>
    <w:rsid w:val="009E1939"/>
    <w:rsid w:val="009E2547"/>
    <w:rsid w:val="009E5CC6"/>
    <w:rsid w:val="009E6E1A"/>
    <w:rsid w:val="009E772F"/>
    <w:rsid w:val="009F19BD"/>
    <w:rsid w:val="009F1B20"/>
    <w:rsid w:val="009F20DE"/>
    <w:rsid w:val="009F2105"/>
    <w:rsid w:val="009F2570"/>
    <w:rsid w:val="009F2824"/>
    <w:rsid w:val="009F3C60"/>
    <w:rsid w:val="009F4954"/>
    <w:rsid w:val="009F591D"/>
    <w:rsid w:val="009F5969"/>
    <w:rsid w:val="009F701A"/>
    <w:rsid w:val="009F79C7"/>
    <w:rsid w:val="009F7FEB"/>
    <w:rsid w:val="00A015E1"/>
    <w:rsid w:val="00A0193C"/>
    <w:rsid w:val="00A01F03"/>
    <w:rsid w:val="00A03D25"/>
    <w:rsid w:val="00A06C38"/>
    <w:rsid w:val="00A073C1"/>
    <w:rsid w:val="00A07A98"/>
    <w:rsid w:val="00A102A7"/>
    <w:rsid w:val="00A105D7"/>
    <w:rsid w:val="00A11E67"/>
    <w:rsid w:val="00A12488"/>
    <w:rsid w:val="00A14AEB"/>
    <w:rsid w:val="00A14B61"/>
    <w:rsid w:val="00A16E57"/>
    <w:rsid w:val="00A20642"/>
    <w:rsid w:val="00A20C53"/>
    <w:rsid w:val="00A2121E"/>
    <w:rsid w:val="00A21564"/>
    <w:rsid w:val="00A2173F"/>
    <w:rsid w:val="00A25BFE"/>
    <w:rsid w:val="00A268EA"/>
    <w:rsid w:val="00A26AAE"/>
    <w:rsid w:val="00A309AC"/>
    <w:rsid w:val="00A32091"/>
    <w:rsid w:val="00A3324B"/>
    <w:rsid w:val="00A337B7"/>
    <w:rsid w:val="00A33B89"/>
    <w:rsid w:val="00A33CF6"/>
    <w:rsid w:val="00A34563"/>
    <w:rsid w:val="00A35011"/>
    <w:rsid w:val="00A358C9"/>
    <w:rsid w:val="00A405B0"/>
    <w:rsid w:val="00A40A6D"/>
    <w:rsid w:val="00A43195"/>
    <w:rsid w:val="00A43CAA"/>
    <w:rsid w:val="00A44F30"/>
    <w:rsid w:val="00A45261"/>
    <w:rsid w:val="00A45B66"/>
    <w:rsid w:val="00A46278"/>
    <w:rsid w:val="00A47EEB"/>
    <w:rsid w:val="00A507B1"/>
    <w:rsid w:val="00A51936"/>
    <w:rsid w:val="00A522AF"/>
    <w:rsid w:val="00A52900"/>
    <w:rsid w:val="00A52CD5"/>
    <w:rsid w:val="00A536A1"/>
    <w:rsid w:val="00A53D8B"/>
    <w:rsid w:val="00A53E84"/>
    <w:rsid w:val="00A54DA2"/>
    <w:rsid w:val="00A55E4D"/>
    <w:rsid w:val="00A55F10"/>
    <w:rsid w:val="00A55FBA"/>
    <w:rsid w:val="00A5612C"/>
    <w:rsid w:val="00A566BB"/>
    <w:rsid w:val="00A60228"/>
    <w:rsid w:val="00A60D08"/>
    <w:rsid w:val="00A60F21"/>
    <w:rsid w:val="00A62C63"/>
    <w:rsid w:val="00A63245"/>
    <w:rsid w:val="00A66954"/>
    <w:rsid w:val="00A706E3"/>
    <w:rsid w:val="00A70DB5"/>
    <w:rsid w:val="00A714F2"/>
    <w:rsid w:val="00A74010"/>
    <w:rsid w:val="00A757D8"/>
    <w:rsid w:val="00A77F40"/>
    <w:rsid w:val="00A81B0B"/>
    <w:rsid w:val="00A81D5C"/>
    <w:rsid w:val="00A833E6"/>
    <w:rsid w:val="00A84CA6"/>
    <w:rsid w:val="00A85201"/>
    <w:rsid w:val="00A858AD"/>
    <w:rsid w:val="00A85AFB"/>
    <w:rsid w:val="00A85F6F"/>
    <w:rsid w:val="00A86384"/>
    <w:rsid w:val="00A86A1B"/>
    <w:rsid w:val="00A90557"/>
    <w:rsid w:val="00A91250"/>
    <w:rsid w:val="00A9160D"/>
    <w:rsid w:val="00A91E93"/>
    <w:rsid w:val="00A937F2"/>
    <w:rsid w:val="00A93B85"/>
    <w:rsid w:val="00A93D3B"/>
    <w:rsid w:val="00A945F0"/>
    <w:rsid w:val="00A94715"/>
    <w:rsid w:val="00A94802"/>
    <w:rsid w:val="00A96F2D"/>
    <w:rsid w:val="00A97069"/>
    <w:rsid w:val="00AA09EB"/>
    <w:rsid w:val="00AA122B"/>
    <w:rsid w:val="00AA153C"/>
    <w:rsid w:val="00AA18DD"/>
    <w:rsid w:val="00AA3117"/>
    <w:rsid w:val="00AA3181"/>
    <w:rsid w:val="00AA3791"/>
    <w:rsid w:val="00AA37BC"/>
    <w:rsid w:val="00AA4A2A"/>
    <w:rsid w:val="00AA4DE2"/>
    <w:rsid w:val="00AA4ED1"/>
    <w:rsid w:val="00AA65A9"/>
    <w:rsid w:val="00AA754B"/>
    <w:rsid w:val="00AA7BE3"/>
    <w:rsid w:val="00AB00DE"/>
    <w:rsid w:val="00AB032C"/>
    <w:rsid w:val="00AB06FB"/>
    <w:rsid w:val="00AB1B3C"/>
    <w:rsid w:val="00AB1C73"/>
    <w:rsid w:val="00AB2A42"/>
    <w:rsid w:val="00AB41D6"/>
    <w:rsid w:val="00AB4ABD"/>
    <w:rsid w:val="00AB5237"/>
    <w:rsid w:val="00AB57F1"/>
    <w:rsid w:val="00AB6BE5"/>
    <w:rsid w:val="00AB7C72"/>
    <w:rsid w:val="00AC06B2"/>
    <w:rsid w:val="00AC2B70"/>
    <w:rsid w:val="00AC2FED"/>
    <w:rsid w:val="00AC3CC7"/>
    <w:rsid w:val="00AC465B"/>
    <w:rsid w:val="00AC608D"/>
    <w:rsid w:val="00AC6D7D"/>
    <w:rsid w:val="00AC75FD"/>
    <w:rsid w:val="00AD17D3"/>
    <w:rsid w:val="00AD1DA9"/>
    <w:rsid w:val="00AD3889"/>
    <w:rsid w:val="00AD5E02"/>
    <w:rsid w:val="00AD7699"/>
    <w:rsid w:val="00AE044B"/>
    <w:rsid w:val="00AE084B"/>
    <w:rsid w:val="00AE1551"/>
    <w:rsid w:val="00AE1DDC"/>
    <w:rsid w:val="00AE2787"/>
    <w:rsid w:val="00AE37F8"/>
    <w:rsid w:val="00AE3E88"/>
    <w:rsid w:val="00AE522E"/>
    <w:rsid w:val="00AE55DD"/>
    <w:rsid w:val="00AE5603"/>
    <w:rsid w:val="00AE5692"/>
    <w:rsid w:val="00AE5B9F"/>
    <w:rsid w:val="00AE5F1E"/>
    <w:rsid w:val="00AE7167"/>
    <w:rsid w:val="00AF09B5"/>
    <w:rsid w:val="00AF1065"/>
    <w:rsid w:val="00AF1722"/>
    <w:rsid w:val="00AF207C"/>
    <w:rsid w:val="00AF229E"/>
    <w:rsid w:val="00AF2A4C"/>
    <w:rsid w:val="00AF63CE"/>
    <w:rsid w:val="00AF6FF4"/>
    <w:rsid w:val="00AF7E52"/>
    <w:rsid w:val="00B021AA"/>
    <w:rsid w:val="00B021C6"/>
    <w:rsid w:val="00B0330D"/>
    <w:rsid w:val="00B04533"/>
    <w:rsid w:val="00B0511A"/>
    <w:rsid w:val="00B05507"/>
    <w:rsid w:val="00B061D4"/>
    <w:rsid w:val="00B06986"/>
    <w:rsid w:val="00B07313"/>
    <w:rsid w:val="00B07F0D"/>
    <w:rsid w:val="00B10677"/>
    <w:rsid w:val="00B10E10"/>
    <w:rsid w:val="00B1102B"/>
    <w:rsid w:val="00B11796"/>
    <w:rsid w:val="00B1226B"/>
    <w:rsid w:val="00B12872"/>
    <w:rsid w:val="00B12A69"/>
    <w:rsid w:val="00B153DA"/>
    <w:rsid w:val="00B1545E"/>
    <w:rsid w:val="00B16884"/>
    <w:rsid w:val="00B168ED"/>
    <w:rsid w:val="00B16F83"/>
    <w:rsid w:val="00B173F7"/>
    <w:rsid w:val="00B17575"/>
    <w:rsid w:val="00B175B3"/>
    <w:rsid w:val="00B20DDB"/>
    <w:rsid w:val="00B210FB"/>
    <w:rsid w:val="00B21B05"/>
    <w:rsid w:val="00B21F6C"/>
    <w:rsid w:val="00B22F0B"/>
    <w:rsid w:val="00B304F7"/>
    <w:rsid w:val="00B33112"/>
    <w:rsid w:val="00B33736"/>
    <w:rsid w:val="00B3420E"/>
    <w:rsid w:val="00B3462C"/>
    <w:rsid w:val="00B34749"/>
    <w:rsid w:val="00B35B6E"/>
    <w:rsid w:val="00B3606A"/>
    <w:rsid w:val="00B378A6"/>
    <w:rsid w:val="00B40513"/>
    <w:rsid w:val="00B4269B"/>
    <w:rsid w:val="00B4287B"/>
    <w:rsid w:val="00B42D37"/>
    <w:rsid w:val="00B43299"/>
    <w:rsid w:val="00B47554"/>
    <w:rsid w:val="00B47E63"/>
    <w:rsid w:val="00B50115"/>
    <w:rsid w:val="00B51CEB"/>
    <w:rsid w:val="00B52357"/>
    <w:rsid w:val="00B53E1E"/>
    <w:rsid w:val="00B555BF"/>
    <w:rsid w:val="00B558AD"/>
    <w:rsid w:val="00B5663E"/>
    <w:rsid w:val="00B57633"/>
    <w:rsid w:val="00B57E9C"/>
    <w:rsid w:val="00B600A7"/>
    <w:rsid w:val="00B61E07"/>
    <w:rsid w:val="00B62E96"/>
    <w:rsid w:val="00B63223"/>
    <w:rsid w:val="00B650A4"/>
    <w:rsid w:val="00B654AF"/>
    <w:rsid w:val="00B66068"/>
    <w:rsid w:val="00B67047"/>
    <w:rsid w:val="00B72039"/>
    <w:rsid w:val="00B724CB"/>
    <w:rsid w:val="00B72514"/>
    <w:rsid w:val="00B7535B"/>
    <w:rsid w:val="00B755F6"/>
    <w:rsid w:val="00B765DF"/>
    <w:rsid w:val="00B768B3"/>
    <w:rsid w:val="00B76BAB"/>
    <w:rsid w:val="00B808A7"/>
    <w:rsid w:val="00B80AE7"/>
    <w:rsid w:val="00B84DAE"/>
    <w:rsid w:val="00B85109"/>
    <w:rsid w:val="00B858EB"/>
    <w:rsid w:val="00B858F7"/>
    <w:rsid w:val="00B85AF0"/>
    <w:rsid w:val="00B9015B"/>
    <w:rsid w:val="00B91C25"/>
    <w:rsid w:val="00B92956"/>
    <w:rsid w:val="00B93095"/>
    <w:rsid w:val="00B94952"/>
    <w:rsid w:val="00B949D6"/>
    <w:rsid w:val="00BA107B"/>
    <w:rsid w:val="00BA1A6A"/>
    <w:rsid w:val="00BA31DE"/>
    <w:rsid w:val="00BA33C2"/>
    <w:rsid w:val="00BA3606"/>
    <w:rsid w:val="00BA53E3"/>
    <w:rsid w:val="00BA6043"/>
    <w:rsid w:val="00BA64AD"/>
    <w:rsid w:val="00BA78F0"/>
    <w:rsid w:val="00BA7F89"/>
    <w:rsid w:val="00BB0973"/>
    <w:rsid w:val="00BB2DDE"/>
    <w:rsid w:val="00BB2E00"/>
    <w:rsid w:val="00BB3BDB"/>
    <w:rsid w:val="00BB419A"/>
    <w:rsid w:val="00BB48E8"/>
    <w:rsid w:val="00BB5132"/>
    <w:rsid w:val="00BB56EF"/>
    <w:rsid w:val="00BB6ED0"/>
    <w:rsid w:val="00BC0D53"/>
    <w:rsid w:val="00BC5CA8"/>
    <w:rsid w:val="00BC60C8"/>
    <w:rsid w:val="00BC6534"/>
    <w:rsid w:val="00BC6CAB"/>
    <w:rsid w:val="00BC6E0B"/>
    <w:rsid w:val="00BD0542"/>
    <w:rsid w:val="00BD0DAB"/>
    <w:rsid w:val="00BD26F1"/>
    <w:rsid w:val="00BD3313"/>
    <w:rsid w:val="00BD3569"/>
    <w:rsid w:val="00BD3A22"/>
    <w:rsid w:val="00BD4440"/>
    <w:rsid w:val="00BD44B7"/>
    <w:rsid w:val="00BE2A67"/>
    <w:rsid w:val="00BE2A73"/>
    <w:rsid w:val="00BE2CA5"/>
    <w:rsid w:val="00BE6772"/>
    <w:rsid w:val="00BE6CE5"/>
    <w:rsid w:val="00BF15E7"/>
    <w:rsid w:val="00BF1613"/>
    <w:rsid w:val="00BF1988"/>
    <w:rsid w:val="00BF1D30"/>
    <w:rsid w:val="00BF24CF"/>
    <w:rsid w:val="00BF2BD6"/>
    <w:rsid w:val="00BF482D"/>
    <w:rsid w:val="00BF5FC4"/>
    <w:rsid w:val="00C0011D"/>
    <w:rsid w:val="00C001E5"/>
    <w:rsid w:val="00C025D2"/>
    <w:rsid w:val="00C03F7F"/>
    <w:rsid w:val="00C0449F"/>
    <w:rsid w:val="00C04D60"/>
    <w:rsid w:val="00C06AEC"/>
    <w:rsid w:val="00C07AA1"/>
    <w:rsid w:val="00C10D3A"/>
    <w:rsid w:val="00C12779"/>
    <w:rsid w:val="00C12D92"/>
    <w:rsid w:val="00C13D33"/>
    <w:rsid w:val="00C14EFF"/>
    <w:rsid w:val="00C15A7A"/>
    <w:rsid w:val="00C16D61"/>
    <w:rsid w:val="00C17747"/>
    <w:rsid w:val="00C201AE"/>
    <w:rsid w:val="00C2123B"/>
    <w:rsid w:val="00C21451"/>
    <w:rsid w:val="00C222B6"/>
    <w:rsid w:val="00C22325"/>
    <w:rsid w:val="00C22632"/>
    <w:rsid w:val="00C22E61"/>
    <w:rsid w:val="00C254BB"/>
    <w:rsid w:val="00C275E0"/>
    <w:rsid w:val="00C275F4"/>
    <w:rsid w:val="00C2760D"/>
    <w:rsid w:val="00C311A8"/>
    <w:rsid w:val="00C32DB8"/>
    <w:rsid w:val="00C33EE6"/>
    <w:rsid w:val="00C35360"/>
    <w:rsid w:val="00C36B0F"/>
    <w:rsid w:val="00C36EAD"/>
    <w:rsid w:val="00C37366"/>
    <w:rsid w:val="00C408CE"/>
    <w:rsid w:val="00C43F91"/>
    <w:rsid w:val="00C443F1"/>
    <w:rsid w:val="00C45D3C"/>
    <w:rsid w:val="00C46A11"/>
    <w:rsid w:val="00C500C8"/>
    <w:rsid w:val="00C50793"/>
    <w:rsid w:val="00C51E61"/>
    <w:rsid w:val="00C526F9"/>
    <w:rsid w:val="00C5388E"/>
    <w:rsid w:val="00C5422C"/>
    <w:rsid w:val="00C55B30"/>
    <w:rsid w:val="00C56903"/>
    <w:rsid w:val="00C56C35"/>
    <w:rsid w:val="00C602BE"/>
    <w:rsid w:val="00C60A1B"/>
    <w:rsid w:val="00C60C1B"/>
    <w:rsid w:val="00C616A4"/>
    <w:rsid w:val="00C63005"/>
    <w:rsid w:val="00C63450"/>
    <w:rsid w:val="00C63E77"/>
    <w:rsid w:val="00C6452F"/>
    <w:rsid w:val="00C6478C"/>
    <w:rsid w:val="00C64EB4"/>
    <w:rsid w:val="00C65796"/>
    <w:rsid w:val="00C65B65"/>
    <w:rsid w:val="00C66806"/>
    <w:rsid w:val="00C67254"/>
    <w:rsid w:val="00C67994"/>
    <w:rsid w:val="00C70072"/>
    <w:rsid w:val="00C700A0"/>
    <w:rsid w:val="00C7047F"/>
    <w:rsid w:val="00C70567"/>
    <w:rsid w:val="00C70755"/>
    <w:rsid w:val="00C72AA4"/>
    <w:rsid w:val="00C72B08"/>
    <w:rsid w:val="00C75065"/>
    <w:rsid w:val="00C76201"/>
    <w:rsid w:val="00C80224"/>
    <w:rsid w:val="00C808C9"/>
    <w:rsid w:val="00C8376A"/>
    <w:rsid w:val="00C84493"/>
    <w:rsid w:val="00C85148"/>
    <w:rsid w:val="00C859B7"/>
    <w:rsid w:val="00C86627"/>
    <w:rsid w:val="00C87648"/>
    <w:rsid w:val="00C87A43"/>
    <w:rsid w:val="00C901D1"/>
    <w:rsid w:val="00C90251"/>
    <w:rsid w:val="00C90408"/>
    <w:rsid w:val="00C90F81"/>
    <w:rsid w:val="00C915C5"/>
    <w:rsid w:val="00C915E4"/>
    <w:rsid w:val="00C94E13"/>
    <w:rsid w:val="00C9533E"/>
    <w:rsid w:val="00C97227"/>
    <w:rsid w:val="00C974A2"/>
    <w:rsid w:val="00C9765C"/>
    <w:rsid w:val="00C97661"/>
    <w:rsid w:val="00C97D31"/>
    <w:rsid w:val="00CA0300"/>
    <w:rsid w:val="00CA1277"/>
    <w:rsid w:val="00CA3B0D"/>
    <w:rsid w:val="00CA42CD"/>
    <w:rsid w:val="00CA42EB"/>
    <w:rsid w:val="00CA5276"/>
    <w:rsid w:val="00CA6842"/>
    <w:rsid w:val="00CA79D6"/>
    <w:rsid w:val="00CB015C"/>
    <w:rsid w:val="00CB0EA1"/>
    <w:rsid w:val="00CB195E"/>
    <w:rsid w:val="00CB4150"/>
    <w:rsid w:val="00CB42FB"/>
    <w:rsid w:val="00CB4AAC"/>
    <w:rsid w:val="00CC0CD0"/>
    <w:rsid w:val="00CC0F3A"/>
    <w:rsid w:val="00CC360F"/>
    <w:rsid w:val="00CC43F6"/>
    <w:rsid w:val="00CC4D9A"/>
    <w:rsid w:val="00CC685F"/>
    <w:rsid w:val="00CC714F"/>
    <w:rsid w:val="00CC7AC6"/>
    <w:rsid w:val="00CD02DB"/>
    <w:rsid w:val="00CD2A15"/>
    <w:rsid w:val="00CD2AC3"/>
    <w:rsid w:val="00CD2C21"/>
    <w:rsid w:val="00CD3051"/>
    <w:rsid w:val="00CD454D"/>
    <w:rsid w:val="00CD45B1"/>
    <w:rsid w:val="00CD53B7"/>
    <w:rsid w:val="00CD5D21"/>
    <w:rsid w:val="00CD6511"/>
    <w:rsid w:val="00CD6B49"/>
    <w:rsid w:val="00CE04C8"/>
    <w:rsid w:val="00CE1972"/>
    <w:rsid w:val="00CE380E"/>
    <w:rsid w:val="00CE3A00"/>
    <w:rsid w:val="00CE3A09"/>
    <w:rsid w:val="00CE49E6"/>
    <w:rsid w:val="00CE5005"/>
    <w:rsid w:val="00CE5705"/>
    <w:rsid w:val="00CE60ED"/>
    <w:rsid w:val="00CE686F"/>
    <w:rsid w:val="00CE69AF"/>
    <w:rsid w:val="00CF1F46"/>
    <w:rsid w:val="00CF2D9C"/>
    <w:rsid w:val="00CF2F67"/>
    <w:rsid w:val="00CF305A"/>
    <w:rsid w:val="00CF3C08"/>
    <w:rsid w:val="00CF3DFB"/>
    <w:rsid w:val="00CF699C"/>
    <w:rsid w:val="00CF74A8"/>
    <w:rsid w:val="00D01149"/>
    <w:rsid w:val="00D021C6"/>
    <w:rsid w:val="00D02CF7"/>
    <w:rsid w:val="00D03B85"/>
    <w:rsid w:val="00D06525"/>
    <w:rsid w:val="00D06DFD"/>
    <w:rsid w:val="00D11BC6"/>
    <w:rsid w:val="00D13342"/>
    <w:rsid w:val="00D13766"/>
    <w:rsid w:val="00D15723"/>
    <w:rsid w:val="00D16195"/>
    <w:rsid w:val="00D200D8"/>
    <w:rsid w:val="00D20294"/>
    <w:rsid w:val="00D205B4"/>
    <w:rsid w:val="00D21037"/>
    <w:rsid w:val="00D21978"/>
    <w:rsid w:val="00D23291"/>
    <w:rsid w:val="00D244D9"/>
    <w:rsid w:val="00D24B0E"/>
    <w:rsid w:val="00D24D07"/>
    <w:rsid w:val="00D24F4F"/>
    <w:rsid w:val="00D2662D"/>
    <w:rsid w:val="00D267BA"/>
    <w:rsid w:val="00D26B31"/>
    <w:rsid w:val="00D27135"/>
    <w:rsid w:val="00D30614"/>
    <w:rsid w:val="00D30D5A"/>
    <w:rsid w:val="00D30D75"/>
    <w:rsid w:val="00D3190B"/>
    <w:rsid w:val="00D32568"/>
    <w:rsid w:val="00D32A6E"/>
    <w:rsid w:val="00D32F4F"/>
    <w:rsid w:val="00D33B69"/>
    <w:rsid w:val="00D33FCF"/>
    <w:rsid w:val="00D371FE"/>
    <w:rsid w:val="00D37532"/>
    <w:rsid w:val="00D37973"/>
    <w:rsid w:val="00D409B3"/>
    <w:rsid w:val="00D414C3"/>
    <w:rsid w:val="00D41BC3"/>
    <w:rsid w:val="00D426DF"/>
    <w:rsid w:val="00D42842"/>
    <w:rsid w:val="00D42C6D"/>
    <w:rsid w:val="00D441A5"/>
    <w:rsid w:val="00D45B8C"/>
    <w:rsid w:val="00D471B1"/>
    <w:rsid w:val="00D47800"/>
    <w:rsid w:val="00D47FE9"/>
    <w:rsid w:val="00D51C33"/>
    <w:rsid w:val="00D51C78"/>
    <w:rsid w:val="00D5209D"/>
    <w:rsid w:val="00D52232"/>
    <w:rsid w:val="00D5367D"/>
    <w:rsid w:val="00D53F81"/>
    <w:rsid w:val="00D54308"/>
    <w:rsid w:val="00D54AB1"/>
    <w:rsid w:val="00D562D2"/>
    <w:rsid w:val="00D5693A"/>
    <w:rsid w:val="00D6212C"/>
    <w:rsid w:val="00D63CDE"/>
    <w:rsid w:val="00D6480F"/>
    <w:rsid w:val="00D65A7D"/>
    <w:rsid w:val="00D66BCD"/>
    <w:rsid w:val="00D71608"/>
    <w:rsid w:val="00D72C80"/>
    <w:rsid w:val="00D7507A"/>
    <w:rsid w:val="00D7676B"/>
    <w:rsid w:val="00D773A1"/>
    <w:rsid w:val="00D841EA"/>
    <w:rsid w:val="00D8446A"/>
    <w:rsid w:val="00D84731"/>
    <w:rsid w:val="00D8531F"/>
    <w:rsid w:val="00D85BCA"/>
    <w:rsid w:val="00D86784"/>
    <w:rsid w:val="00D902CF"/>
    <w:rsid w:val="00D906B5"/>
    <w:rsid w:val="00D9116A"/>
    <w:rsid w:val="00D91241"/>
    <w:rsid w:val="00D91B02"/>
    <w:rsid w:val="00D9241E"/>
    <w:rsid w:val="00D924C3"/>
    <w:rsid w:val="00D92B4F"/>
    <w:rsid w:val="00D92D98"/>
    <w:rsid w:val="00D930EF"/>
    <w:rsid w:val="00D95111"/>
    <w:rsid w:val="00D9584F"/>
    <w:rsid w:val="00D95AEF"/>
    <w:rsid w:val="00DA0B57"/>
    <w:rsid w:val="00DA104E"/>
    <w:rsid w:val="00DA1408"/>
    <w:rsid w:val="00DA2A8F"/>
    <w:rsid w:val="00DA6219"/>
    <w:rsid w:val="00DA76D4"/>
    <w:rsid w:val="00DA7FDD"/>
    <w:rsid w:val="00DB27A6"/>
    <w:rsid w:val="00DB340D"/>
    <w:rsid w:val="00DB5095"/>
    <w:rsid w:val="00DB68FE"/>
    <w:rsid w:val="00DC09F6"/>
    <w:rsid w:val="00DC0B69"/>
    <w:rsid w:val="00DC1BA8"/>
    <w:rsid w:val="00DC3259"/>
    <w:rsid w:val="00DC381F"/>
    <w:rsid w:val="00DC3BCA"/>
    <w:rsid w:val="00DC4578"/>
    <w:rsid w:val="00DC6440"/>
    <w:rsid w:val="00DC752B"/>
    <w:rsid w:val="00DC7DBF"/>
    <w:rsid w:val="00DD0D96"/>
    <w:rsid w:val="00DD1073"/>
    <w:rsid w:val="00DD1D5C"/>
    <w:rsid w:val="00DD2C28"/>
    <w:rsid w:val="00DD4948"/>
    <w:rsid w:val="00DD517A"/>
    <w:rsid w:val="00DE09B9"/>
    <w:rsid w:val="00DE128D"/>
    <w:rsid w:val="00DE1DCC"/>
    <w:rsid w:val="00DE300A"/>
    <w:rsid w:val="00DE38DD"/>
    <w:rsid w:val="00DE41E6"/>
    <w:rsid w:val="00DE470F"/>
    <w:rsid w:val="00DE4736"/>
    <w:rsid w:val="00DE4B2D"/>
    <w:rsid w:val="00DE5F53"/>
    <w:rsid w:val="00DE6FC2"/>
    <w:rsid w:val="00DE7209"/>
    <w:rsid w:val="00DE76C6"/>
    <w:rsid w:val="00DE7E11"/>
    <w:rsid w:val="00DE7E81"/>
    <w:rsid w:val="00DF002C"/>
    <w:rsid w:val="00DF02B0"/>
    <w:rsid w:val="00DF17F3"/>
    <w:rsid w:val="00DF3241"/>
    <w:rsid w:val="00DF334B"/>
    <w:rsid w:val="00DF38BD"/>
    <w:rsid w:val="00DF455B"/>
    <w:rsid w:val="00DF4BEA"/>
    <w:rsid w:val="00DF5362"/>
    <w:rsid w:val="00DF5922"/>
    <w:rsid w:val="00DF5E15"/>
    <w:rsid w:val="00DF7467"/>
    <w:rsid w:val="00E005C8"/>
    <w:rsid w:val="00E00B07"/>
    <w:rsid w:val="00E00FE9"/>
    <w:rsid w:val="00E012C8"/>
    <w:rsid w:val="00E019D7"/>
    <w:rsid w:val="00E03FF2"/>
    <w:rsid w:val="00E051D5"/>
    <w:rsid w:val="00E05893"/>
    <w:rsid w:val="00E05FCD"/>
    <w:rsid w:val="00E0664B"/>
    <w:rsid w:val="00E1170F"/>
    <w:rsid w:val="00E120FD"/>
    <w:rsid w:val="00E12B51"/>
    <w:rsid w:val="00E13127"/>
    <w:rsid w:val="00E1378F"/>
    <w:rsid w:val="00E140CE"/>
    <w:rsid w:val="00E155CD"/>
    <w:rsid w:val="00E15920"/>
    <w:rsid w:val="00E163B3"/>
    <w:rsid w:val="00E163FA"/>
    <w:rsid w:val="00E16D07"/>
    <w:rsid w:val="00E174F5"/>
    <w:rsid w:val="00E176FA"/>
    <w:rsid w:val="00E1792A"/>
    <w:rsid w:val="00E200AE"/>
    <w:rsid w:val="00E20BD8"/>
    <w:rsid w:val="00E20CF2"/>
    <w:rsid w:val="00E21298"/>
    <w:rsid w:val="00E230F1"/>
    <w:rsid w:val="00E24E83"/>
    <w:rsid w:val="00E25A88"/>
    <w:rsid w:val="00E2644E"/>
    <w:rsid w:val="00E276FD"/>
    <w:rsid w:val="00E27EF4"/>
    <w:rsid w:val="00E30334"/>
    <w:rsid w:val="00E305F9"/>
    <w:rsid w:val="00E30B8F"/>
    <w:rsid w:val="00E31245"/>
    <w:rsid w:val="00E3148A"/>
    <w:rsid w:val="00E3574A"/>
    <w:rsid w:val="00E35905"/>
    <w:rsid w:val="00E37EA4"/>
    <w:rsid w:val="00E40407"/>
    <w:rsid w:val="00E41304"/>
    <w:rsid w:val="00E41C2C"/>
    <w:rsid w:val="00E4222D"/>
    <w:rsid w:val="00E43228"/>
    <w:rsid w:val="00E44110"/>
    <w:rsid w:val="00E45C22"/>
    <w:rsid w:val="00E45F3B"/>
    <w:rsid w:val="00E46009"/>
    <w:rsid w:val="00E46A69"/>
    <w:rsid w:val="00E46DD0"/>
    <w:rsid w:val="00E50820"/>
    <w:rsid w:val="00E5187A"/>
    <w:rsid w:val="00E51FD8"/>
    <w:rsid w:val="00E5405E"/>
    <w:rsid w:val="00E54F89"/>
    <w:rsid w:val="00E54FB3"/>
    <w:rsid w:val="00E57E2B"/>
    <w:rsid w:val="00E60214"/>
    <w:rsid w:val="00E6095F"/>
    <w:rsid w:val="00E60AEB"/>
    <w:rsid w:val="00E60DCD"/>
    <w:rsid w:val="00E6119C"/>
    <w:rsid w:val="00E6139E"/>
    <w:rsid w:val="00E6163D"/>
    <w:rsid w:val="00E63C15"/>
    <w:rsid w:val="00E63C70"/>
    <w:rsid w:val="00E643E7"/>
    <w:rsid w:val="00E64CA2"/>
    <w:rsid w:val="00E659AE"/>
    <w:rsid w:val="00E66884"/>
    <w:rsid w:val="00E67A5D"/>
    <w:rsid w:val="00E70490"/>
    <w:rsid w:val="00E71261"/>
    <w:rsid w:val="00E720E8"/>
    <w:rsid w:val="00E721A4"/>
    <w:rsid w:val="00E7364E"/>
    <w:rsid w:val="00E7434A"/>
    <w:rsid w:val="00E7505E"/>
    <w:rsid w:val="00E75DFE"/>
    <w:rsid w:val="00E77778"/>
    <w:rsid w:val="00E77A4C"/>
    <w:rsid w:val="00E80207"/>
    <w:rsid w:val="00E8069D"/>
    <w:rsid w:val="00E80AC1"/>
    <w:rsid w:val="00E81D2E"/>
    <w:rsid w:val="00E82114"/>
    <w:rsid w:val="00E82D91"/>
    <w:rsid w:val="00E83D9A"/>
    <w:rsid w:val="00E859BA"/>
    <w:rsid w:val="00E865DA"/>
    <w:rsid w:val="00E86D49"/>
    <w:rsid w:val="00E86E85"/>
    <w:rsid w:val="00E90FDD"/>
    <w:rsid w:val="00E92486"/>
    <w:rsid w:val="00E92FE0"/>
    <w:rsid w:val="00E9404B"/>
    <w:rsid w:val="00E944A0"/>
    <w:rsid w:val="00E9473C"/>
    <w:rsid w:val="00E94826"/>
    <w:rsid w:val="00E9482B"/>
    <w:rsid w:val="00E960A0"/>
    <w:rsid w:val="00E97568"/>
    <w:rsid w:val="00EA0F32"/>
    <w:rsid w:val="00EA171E"/>
    <w:rsid w:val="00EA188E"/>
    <w:rsid w:val="00EA1FF0"/>
    <w:rsid w:val="00EA50C7"/>
    <w:rsid w:val="00EA55A6"/>
    <w:rsid w:val="00EA5B8C"/>
    <w:rsid w:val="00EA6431"/>
    <w:rsid w:val="00EB115C"/>
    <w:rsid w:val="00EB396B"/>
    <w:rsid w:val="00EB3ECA"/>
    <w:rsid w:val="00EB5479"/>
    <w:rsid w:val="00EB5D86"/>
    <w:rsid w:val="00EB5E82"/>
    <w:rsid w:val="00EB63B9"/>
    <w:rsid w:val="00EB65FB"/>
    <w:rsid w:val="00EB73DF"/>
    <w:rsid w:val="00EB7F22"/>
    <w:rsid w:val="00EC0427"/>
    <w:rsid w:val="00EC063A"/>
    <w:rsid w:val="00EC09A6"/>
    <w:rsid w:val="00EC2F22"/>
    <w:rsid w:val="00EC3448"/>
    <w:rsid w:val="00EC3E13"/>
    <w:rsid w:val="00EC3F48"/>
    <w:rsid w:val="00EC4DD0"/>
    <w:rsid w:val="00EC691C"/>
    <w:rsid w:val="00ED0D85"/>
    <w:rsid w:val="00ED2EBA"/>
    <w:rsid w:val="00ED4075"/>
    <w:rsid w:val="00ED5AF2"/>
    <w:rsid w:val="00ED5C65"/>
    <w:rsid w:val="00ED668D"/>
    <w:rsid w:val="00EE02BB"/>
    <w:rsid w:val="00EE0965"/>
    <w:rsid w:val="00EE0A91"/>
    <w:rsid w:val="00EE10BA"/>
    <w:rsid w:val="00EE1647"/>
    <w:rsid w:val="00EE1A20"/>
    <w:rsid w:val="00EE1ECD"/>
    <w:rsid w:val="00EE23F9"/>
    <w:rsid w:val="00EE2A4F"/>
    <w:rsid w:val="00EE33A0"/>
    <w:rsid w:val="00EE352B"/>
    <w:rsid w:val="00EE6B21"/>
    <w:rsid w:val="00EE6DA4"/>
    <w:rsid w:val="00EE705E"/>
    <w:rsid w:val="00EE7315"/>
    <w:rsid w:val="00EF02DF"/>
    <w:rsid w:val="00EF22C0"/>
    <w:rsid w:val="00EF287F"/>
    <w:rsid w:val="00EF2E5D"/>
    <w:rsid w:val="00EF49BE"/>
    <w:rsid w:val="00EF507B"/>
    <w:rsid w:val="00EF5B8C"/>
    <w:rsid w:val="00F0099A"/>
    <w:rsid w:val="00F0246A"/>
    <w:rsid w:val="00F02833"/>
    <w:rsid w:val="00F03D82"/>
    <w:rsid w:val="00F06377"/>
    <w:rsid w:val="00F07286"/>
    <w:rsid w:val="00F07FB5"/>
    <w:rsid w:val="00F115CA"/>
    <w:rsid w:val="00F12D27"/>
    <w:rsid w:val="00F1358B"/>
    <w:rsid w:val="00F13A17"/>
    <w:rsid w:val="00F1452E"/>
    <w:rsid w:val="00F1487B"/>
    <w:rsid w:val="00F156D5"/>
    <w:rsid w:val="00F15CF8"/>
    <w:rsid w:val="00F15E16"/>
    <w:rsid w:val="00F167D7"/>
    <w:rsid w:val="00F16A78"/>
    <w:rsid w:val="00F17887"/>
    <w:rsid w:val="00F20C92"/>
    <w:rsid w:val="00F2175C"/>
    <w:rsid w:val="00F21F83"/>
    <w:rsid w:val="00F22357"/>
    <w:rsid w:val="00F22BE3"/>
    <w:rsid w:val="00F23386"/>
    <w:rsid w:val="00F234B7"/>
    <w:rsid w:val="00F24525"/>
    <w:rsid w:val="00F25CE3"/>
    <w:rsid w:val="00F261E1"/>
    <w:rsid w:val="00F26E21"/>
    <w:rsid w:val="00F30D14"/>
    <w:rsid w:val="00F31B56"/>
    <w:rsid w:val="00F32321"/>
    <w:rsid w:val="00F33592"/>
    <w:rsid w:val="00F33D35"/>
    <w:rsid w:val="00F3435F"/>
    <w:rsid w:val="00F347EA"/>
    <w:rsid w:val="00F34A21"/>
    <w:rsid w:val="00F35837"/>
    <w:rsid w:val="00F366EE"/>
    <w:rsid w:val="00F36BA7"/>
    <w:rsid w:val="00F370EF"/>
    <w:rsid w:val="00F41AA5"/>
    <w:rsid w:val="00F4234F"/>
    <w:rsid w:val="00F43646"/>
    <w:rsid w:val="00F450F8"/>
    <w:rsid w:val="00F467E2"/>
    <w:rsid w:val="00F46A6E"/>
    <w:rsid w:val="00F472E2"/>
    <w:rsid w:val="00F51781"/>
    <w:rsid w:val="00F519D3"/>
    <w:rsid w:val="00F52038"/>
    <w:rsid w:val="00F527C0"/>
    <w:rsid w:val="00F54FB5"/>
    <w:rsid w:val="00F55F9B"/>
    <w:rsid w:val="00F57AFA"/>
    <w:rsid w:val="00F57D4E"/>
    <w:rsid w:val="00F6065C"/>
    <w:rsid w:val="00F6156D"/>
    <w:rsid w:val="00F61BF0"/>
    <w:rsid w:val="00F63A84"/>
    <w:rsid w:val="00F63EFA"/>
    <w:rsid w:val="00F6456D"/>
    <w:rsid w:val="00F647E7"/>
    <w:rsid w:val="00F64D20"/>
    <w:rsid w:val="00F65988"/>
    <w:rsid w:val="00F66FCC"/>
    <w:rsid w:val="00F67648"/>
    <w:rsid w:val="00F70695"/>
    <w:rsid w:val="00F7079C"/>
    <w:rsid w:val="00F70D48"/>
    <w:rsid w:val="00F711B5"/>
    <w:rsid w:val="00F7151D"/>
    <w:rsid w:val="00F720BD"/>
    <w:rsid w:val="00F721FF"/>
    <w:rsid w:val="00F722F8"/>
    <w:rsid w:val="00F723E7"/>
    <w:rsid w:val="00F7663B"/>
    <w:rsid w:val="00F76945"/>
    <w:rsid w:val="00F77025"/>
    <w:rsid w:val="00F77DA0"/>
    <w:rsid w:val="00F807DF"/>
    <w:rsid w:val="00F81F43"/>
    <w:rsid w:val="00F83561"/>
    <w:rsid w:val="00F84BEB"/>
    <w:rsid w:val="00F86A5C"/>
    <w:rsid w:val="00F870A1"/>
    <w:rsid w:val="00F8768F"/>
    <w:rsid w:val="00F9055D"/>
    <w:rsid w:val="00F91660"/>
    <w:rsid w:val="00F9171D"/>
    <w:rsid w:val="00F9288A"/>
    <w:rsid w:val="00F941B3"/>
    <w:rsid w:val="00F94300"/>
    <w:rsid w:val="00F956C4"/>
    <w:rsid w:val="00F9633B"/>
    <w:rsid w:val="00FA0D9B"/>
    <w:rsid w:val="00FA1FC3"/>
    <w:rsid w:val="00FA27A3"/>
    <w:rsid w:val="00FA3D80"/>
    <w:rsid w:val="00FA43BB"/>
    <w:rsid w:val="00FA4CED"/>
    <w:rsid w:val="00FA50E5"/>
    <w:rsid w:val="00FA62A1"/>
    <w:rsid w:val="00FA663F"/>
    <w:rsid w:val="00FA6F2A"/>
    <w:rsid w:val="00FB1218"/>
    <w:rsid w:val="00FB1C97"/>
    <w:rsid w:val="00FB21A6"/>
    <w:rsid w:val="00FB277D"/>
    <w:rsid w:val="00FB284E"/>
    <w:rsid w:val="00FB2EDA"/>
    <w:rsid w:val="00FB476F"/>
    <w:rsid w:val="00FB5F7E"/>
    <w:rsid w:val="00FB672B"/>
    <w:rsid w:val="00FB6C6D"/>
    <w:rsid w:val="00FB7CDC"/>
    <w:rsid w:val="00FB7F0C"/>
    <w:rsid w:val="00FC03D0"/>
    <w:rsid w:val="00FC0B49"/>
    <w:rsid w:val="00FC183A"/>
    <w:rsid w:val="00FC1918"/>
    <w:rsid w:val="00FC2589"/>
    <w:rsid w:val="00FC29A0"/>
    <w:rsid w:val="00FC2A00"/>
    <w:rsid w:val="00FC4F8C"/>
    <w:rsid w:val="00FC5A9F"/>
    <w:rsid w:val="00FC60D0"/>
    <w:rsid w:val="00FC6175"/>
    <w:rsid w:val="00FD22BC"/>
    <w:rsid w:val="00FD23F7"/>
    <w:rsid w:val="00FD2539"/>
    <w:rsid w:val="00FD59D8"/>
    <w:rsid w:val="00FD5F78"/>
    <w:rsid w:val="00FD636B"/>
    <w:rsid w:val="00FD66EF"/>
    <w:rsid w:val="00FD7467"/>
    <w:rsid w:val="00FD77FC"/>
    <w:rsid w:val="00FD7D9E"/>
    <w:rsid w:val="00FE0761"/>
    <w:rsid w:val="00FE1259"/>
    <w:rsid w:val="00FE4D6E"/>
    <w:rsid w:val="00FE4F81"/>
    <w:rsid w:val="00FE56BC"/>
    <w:rsid w:val="00FE6F92"/>
    <w:rsid w:val="00FE7D68"/>
    <w:rsid w:val="00FF0929"/>
    <w:rsid w:val="00FF0DA0"/>
    <w:rsid w:val="00FF133D"/>
    <w:rsid w:val="00FF13BA"/>
    <w:rsid w:val="00FF1565"/>
    <w:rsid w:val="00FF201A"/>
    <w:rsid w:val="00FF24F2"/>
    <w:rsid w:val="00FF3C65"/>
    <w:rsid w:val="00FF3E83"/>
    <w:rsid w:val="00FF43AD"/>
    <w:rsid w:val="00FF44E8"/>
    <w:rsid w:val="00FF590E"/>
    <w:rsid w:val="00FF70C8"/>
    <w:rsid w:val="00FF73EB"/>
    <w:rsid w:val="00FF7E7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3B9E944F"/>
  <w15:docId w15:val="{59F267BE-B29E-4D8B-9BB6-9A8A5737E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B3"/>
    <w:pPr>
      <w:widowControl w:val="0"/>
      <w:spacing w:line="276" w:lineRule="auto"/>
      <w:jc w:val="both"/>
    </w:pPr>
    <w:rPr>
      <w:rFonts w:ascii="Arial" w:hAnsi="Arial"/>
      <w:snapToGrid w:val="0"/>
      <w:lang w:val="en-GB"/>
    </w:rPr>
  </w:style>
  <w:style w:type="paragraph" w:styleId="Heading1">
    <w:name w:val="heading 1"/>
    <w:basedOn w:val="Normal"/>
    <w:next w:val="Normal"/>
    <w:link w:val="Heading1Char"/>
    <w:qFormat/>
    <w:rsid w:val="00E30B8F"/>
    <w:pPr>
      <w:keepNext/>
      <w:widowControl/>
      <w:numPr>
        <w:numId w:val="1"/>
      </w:numPr>
      <w:spacing w:after="240"/>
      <w:outlineLvl w:val="0"/>
    </w:pPr>
    <w:rPr>
      <w:b/>
    </w:rPr>
  </w:style>
  <w:style w:type="paragraph" w:styleId="Heading2">
    <w:name w:val="heading 2"/>
    <w:basedOn w:val="Normal"/>
    <w:next w:val="Normal"/>
    <w:link w:val="Heading2Char"/>
    <w:qFormat/>
    <w:rsid w:val="00E30B8F"/>
    <w:pPr>
      <w:keepNext/>
      <w:numPr>
        <w:ilvl w:val="1"/>
        <w:numId w:val="1"/>
      </w:numPr>
      <w:snapToGrid w:val="0"/>
      <w:spacing w:before="120" w:after="240"/>
      <w:outlineLvl w:val="1"/>
    </w:pPr>
    <w:rPr>
      <w:b/>
    </w:rPr>
  </w:style>
  <w:style w:type="paragraph" w:styleId="Heading3">
    <w:name w:val="heading 3"/>
    <w:basedOn w:val="Normal"/>
    <w:next w:val="Normal"/>
    <w:link w:val="Heading3Char"/>
    <w:qFormat/>
    <w:rsid w:val="00E30B8F"/>
    <w:pPr>
      <w:keepNext/>
      <w:numPr>
        <w:ilvl w:val="2"/>
        <w:numId w:val="1"/>
      </w:numPr>
      <w:tabs>
        <w:tab w:val="left" w:pos="540"/>
        <w:tab w:val="left" w:pos="993"/>
        <w:tab w:val="left" w:pos="2835"/>
        <w:tab w:val="left" w:pos="6480"/>
        <w:tab w:val="left" w:pos="7200"/>
        <w:tab w:val="left" w:pos="7920"/>
        <w:tab w:val="left" w:pos="8640"/>
      </w:tabs>
      <w:snapToGrid w:val="0"/>
      <w:spacing w:before="120" w:after="120"/>
      <w:outlineLvl w:val="2"/>
    </w:pPr>
    <w:rPr>
      <w:b/>
    </w:rPr>
  </w:style>
  <w:style w:type="paragraph" w:styleId="Heading4">
    <w:name w:val="heading 4"/>
    <w:basedOn w:val="Normal"/>
    <w:next w:val="Normal"/>
    <w:qFormat/>
    <w:rsid w:val="001D52EE"/>
    <w:pPr>
      <w:keepNext/>
      <w:tabs>
        <w:tab w:val="left" w:pos="540"/>
        <w:tab w:val="left" w:pos="1080"/>
        <w:tab w:val="left" w:pos="6480"/>
        <w:tab w:val="left" w:pos="7200"/>
        <w:tab w:val="left" w:pos="7920"/>
        <w:tab w:val="left" w:pos="8640"/>
      </w:tabs>
      <w:snapToGrid w:val="0"/>
      <w:spacing w:before="120" w:after="120"/>
      <w:jc w:val="left"/>
      <w:outlineLvl w:val="3"/>
    </w:pPr>
    <w:rPr>
      <w:rFonts w:cs="Arial"/>
      <w:b/>
      <w:bCs/>
    </w:rPr>
  </w:style>
  <w:style w:type="paragraph" w:styleId="Heading5">
    <w:name w:val="heading 5"/>
    <w:basedOn w:val="Normal"/>
    <w:next w:val="Normal"/>
    <w:link w:val="Heading5Char"/>
    <w:qFormat/>
    <w:rsid w:val="00D902CF"/>
    <w:pPr>
      <w:keepNext/>
      <w:numPr>
        <w:ilvl w:val="4"/>
        <w:numId w:val="1"/>
      </w:numPr>
      <w:tabs>
        <w:tab w:val="left" w:pos="851"/>
        <w:tab w:val="left" w:pos="1080"/>
        <w:tab w:val="left" w:pos="1417"/>
        <w:tab w:val="left" w:pos="1620"/>
        <w:tab w:val="left" w:pos="2268"/>
        <w:tab w:val="left" w:pos="2700"/>
        <w:tab w:val="left" w:pos="2880"/>
        <w:tab w:val="left" w:pos="3600"/>
        <w:tab w:val="left" w:pos="4320"/>
        <w:tab w:val="left" w:pos="5040"/>
        <w:tab w:val="left" w:pos="5760"/>
        <w:tab w:val="left" w:pos="6480"/>
        <w:tab w:val="left" w:pos="7200"/>
        <w:tab w:val="left" w:pos="7920"/>
      </w:tabs>
      <w:snapToGrid w:val="0"/>
      <w:ind w:right="-360"/>
      <w:outlineLvl w:val="4"/>
    </w:pPr>
    <w:rPr>
      <w:rFonts w:ascii="Times New Roman" w:hAnsi="Times New Roman"/>
      <w:i/>
      <w:sz w:val="22"/>
    </w:rPr>
  </w:style>
  <w:style w:type="paragraph" w:styleId="Heading6">
    <w:name w:val="heading 6"/>
    <w:basedOn w:val="Normal"/>
    <w:next w:val="Normal"/>
    <w:link w:val="Heading6Char"/>
    <w:qFormat/>
    <w:rsid w:val="00D902CF"/>
    <w:pPr>
      <w:keepNext/>
      <w:numPr>
        <w:ilvl w:val="5"/>
        <w:numId w:val="1"/>
      </w:numPr>
      <w:tabs>
        <w:tab w:val="right" w:pos="9071"/>
      </w:tabs>
      <w:jc w:val="right"/>
      <w:outlineLvl w:val="5"/>
    </w:pPr>
    <w:rPr>
      <w:rFonts w:ascii="Times New Roman" w:hAnsi="Times New Roman"/>
      <w:b/>
      <w:sz w:val="22"/>
    </w:rPr>
  </w:style>
  <w:style w:type="paragraph" w:styleId="Heading7">
    <w:name w:val="heading 7"/>
    <w:basedOn w:val="Normal"/>
    <w:next w:val="Normal"/>
    <w:link w:val="Heading7Char"/>
    <w:qFormat/>
    <w:rsid w:val="00D902CF"/>
    <w:pPr>
      <w:keepNext/>
      <w:widowControl/>
      <w:numPr>
        <w:ilvl w:val="6"/>
        <w:numId w:val="1"/>
      </w:numPr>
      <w:tabs>
        <w:tab w:val="center" w:pos="4512"/>
        <w:tab w:val="left" w:pos="5040"/>
        <w:tab w:val="left" w:pos="5760"/>
        <w:tab w:val="left" w:pos="6480"/>
        <w:tab w:val="left" w:pos="7200"/>
        <w:tab w:val="left" w:pos="7920"/>
        <w:tab w:val="left" w:pos="8640"/>
      </w:tabs>
      <w:outlineLvl w:val="6"/>
    </w:pPr>
    <w:rPr>
      <w:b/>
      <w:snapToGrid/>
      <w:sz w:val="28"/>
      <w:lang w:eastAsia="fr-FR"/>
    </w:rPr>
  </w:style>
  <w:style w:type="paragraph" w:styleId="Heading8">
    <w:name w:val="heading 8"/>
    <w:basedOn w:val="Normal"/>
    <w:next w:val="Normal"/>
    <w:link w:val="Heading8Char"/>
    <w:qFormat/>
    <w:rsid w:val="00D902CF"/>
    <w:pPr>
      <w:keepNext/>
      <w:numPr>
        <w:ilvl w:val="7"/>
        <w:numId w:val="1"/>
      </w:numPr>
      <w:tabs>
        <w:tab w:val="center" w:pos="4512"/>
        <w:tab w:val="left" w:pos="5040"/>
        <w:tab w:val="left" w:pos="5760"/>
        <w:tab w:val="left" w:pos="6480"/>
        <w:tab w:val="left" w:pos="7200"/>
        <w:tab w:val="left" w:pos="7920"/>
        <w:tab w:val="left" w:pos="8640"/>
      </w:tabs>
      <w:jc w:val="center"/>
      <w:outlineLvl w:val="7"/>
    </w:pPr>
    <w:rPr>
      <w:b/>
      <w:bCs/>
      <w:sz w:val="28"/>
    </w:rPr>
  </w:style>
  <w:style w:type="paragraph" w:styleId="Heading9">
    <w:name w:val="heading 9"/>
    <w:basedOn w:val="Normal"/>
    <w:next w:val="Normal"/>
    <w:link w:val="Heading9Char"/>
    <w:qFormat/>
    <w:rsid w:val="00D902CF"/>
    <w:pPr>
      <w:numPr>
        <w:ilvl w:val="8"/>
        <w:numId w:val="1"/>
      </w:numPr>
      <w:spacing w:before="240" w:after="60"/>
      <w:outlineLvl w:val="8"/>
    </w:pPr>
    <w:rPr>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D902CF"/>
  </w:style>
  <w:style w:type="paragraph" w:styleId="TOC2">
    <w:name w:val="toc 2"/>
    <w:basedOn w:val="Normal"/>
    <w:next w:val="Normal"/>
    <w:autoRedefine/>
    <w:uiPriority w:val="39"/>
    <w:rsid w:val="00894701"/>
    <w:pPr>
      <w:tabs>
        <w:tab w:val="left" w:pos="720"/>
        <w:tab w:val="right" w:leader="dot" w:pos="9015"/>
      </w:tabs>
    </w:pPr>
    <w:rPr>
      <w:sz w:val="22"/>
    </w:rPr>
  </w:style>
  <w:style w:type="paragraph" w:styleId="TOC3">
    <w:name w:val="toc 3"/>
    <w:basedOn w:val="Normal"/>
    <w:next w:val="Normal"/>
    <w:autoRedefine/>
    <w:uiPriority w:val="39"/>
    <w:rsid w:val="00D902CF"/>
    <w:rPr>
      <w:sz w:val="22"/>
    </w:rPr>
  </w:style>
  <w:style w:type="paragraph" w:styleId="TOC1">
    <w:name w:val="toc 1"/>
    <w:basedOn w:val="Normal"/>
    <w:next w:val="Normal"/>
    <w:autoRedefine/>
    <w:uiPriority w:val="39"/>
    <w:rsid w:val="00357E05"/>
    <w:pPr>
      <w:tabs>
        <w:tab w:val="left" w:pos="720"/>
        <w:tab w:val="right" w:leader="dot" w:pos="9015"/>
      </w:tabs>
      <w:spacing w:before="120" w:after="120"/>
      <w:jc w:val="left"/>
    </w:pPr>
    <w:rPr>
      <w:b/>
      <w:caps/>
      <w:sz w:val="22"/>
    </w:rPr>
  </w:style>
  <w:style w:type="paragraph" w:styleId="Header">
    <w:name w:val="header"/>
    <w:basedOn w:val="Normal"/>
    <w:link w:val="HeaderChar"/>
    <w:uiPriority w:val="99"/>
    <w:rsid w:val="00D902CF"/>
    <w:pPr>
      <w:tabs>
        <w:tab w:val="center" w:pos="4320"/>
        <w:tab w:val="right" w:pos="8640"/>
      </w:tabs>
    </w:pPr>
    <w:rPr>
      <w:sz w:val="24"/>
    </w:rPr>
  </w:style>
  <w:style w:type="paragraph" w:styleId="Footer">
    <w:name w:val="footer"/>
    <w:basedOn w:val="Normal"/>
    <w:link w:val="FooterChar"/>
    <w:uiPriority w:val="99"/>
    <w:rsid w:val="00D902CF"/>
    <w:pPr>
      <w:tabs>
        <w:tab w:val="center" w:pos="4320"/>
        <w:tab w:val="right" w:pos="8640"/>
      </w:tabs>
    </w:pPr>
    <w:rPr>
      <w:sz w:val="24"/>
    </w:rPr>
  </w:style>
  <w:style w:type="character" w:styleId="Hyperlink">
    <w:name w:val="Hyperlink"/>
    <w:uiPriority w:val="99"/>
    <w:rsid w:val="00D902CF"/>
    <w:rPr>
      <w:color w:val="0000FF"/>
      <w:u w:val="single"/>
    </w:rPr>
  </w:style>
  <w:style w:type="character" w:styleId="CommentReference">
    <w:name w:val="annotation reference"/>
    <w:semiHidden/>
    <w:rsid w:val="00D902CF"/>
    <w:rPr>
      <w:sz w:val="16"/>
    </w:rPr>
  </w:style>
  <w:style w:type="paragraph" w:styleId="CommentText">
    <w:name w:val="annotation text"/>
    <w:basedOn w:val="Normal"/>
    <w:link w:val="CommentTextChar"/>
    <w:semiHidden/>
    <w:rsid w:val="00D902CF"/>
    <w:pPr>
      <w:widowControl/>
      <w:spacing w:line="240" w:lineRule="atLeast"/>
    </w:pPr>
    <w:rPr>
      <w:snapToGrid/>
      <w:color w:val="000000"/>
    </w:rPr>
  </w:style>
  <w:style w:type="paragraph" w:styleId="BlockText">
    <w:name w:val="Block Text"/>
    <w:basedOn w:val="Normal"/>
    <w:semiHidden/>
    <w:rsid w:val="00D902CF"/>
    <w:pPr>
      <w:tabs>
        <w:tab w:val="left" w:pos="993"/>
        <w:tab w:val="left" w:pos="1080"/>
        <w:tab w:val="left" w:pos="1620"/>
        <w:tab w:val="left" w:pos="2160"/>
        <w:tab w:val="left" w:pos="2700"/>
        <w:tab w:val="left" w:pos="2880"/>
        <w:tab w:val="left" w:pos="3600"/>
        <w:tab w:val="left" w:pos="4320"/>
        <w:tab w:val="left" w:pos="5040"/>
        <w:tab w:val="left" w:pos="5760"/>
        <w:tab w:val="left" w:pos="6480"/>
        <w:tab w:val="left" w:pos="7200"/>
        <w:tab w:val="left" w:pos="7920"/>
      </w:tabs>
      <w:ind w:left="993" w:right="-360"/>
    </w:pPr>
    <w:rPr>
      <w:rFonts w:ascii="Times New Roman" w:hAnsi="Times New Roman"/>
      <w:bCs/>
      <w:i/>
      <w:sz w:val="22"/>
    </w:rPr>
  </w:style>
  <w:style w:type="paragraph" w:styleId="BodyText">
    <w:name w:val="Body Text"/>
    <w:basedOn w:val="Normal"/>
    <w:semiHidden/>
    <w:rsid w:val="00D902CF"/>
    <w:pPr>
      <w:spacing w:line="240" w:lineRule="atLeast"/>
    </w:pPr>
    <w:rPr>
      <w:rFonts w:ascii="Times New Roman" w:hAnsi="Times New Roman"/>
      <w:color w:val="000000"/>
      <w:sz w:val="22"/>
    </w:rPr>
  </w:style>
  <w:style w:type="paragraph" w:styleId="BodyText2">
    <w:name w:val="Body Text 2"/>
    <w:basedOn w:val="Normal"/>
    <w:semiHidden/>
    <w:rsid w:val="00D902CF"/>
    <w:pPr>
      <w:widowControl/>
      <w:tabs>
        <w:tab w:val="left" w:pos="0"/>
        <w:tab w:val="left" w:pos="345"/>
        <w:tab w:val="left" w:pos="855"/>
        <w:tab w:val="left" w:pos="1536"/>
        <w:tab w:val="left" w:pos="2386"/>
      </w:tabs>
      <w:snapToGrid w:val="0"/>
    </w:pPr>
    <w:rPr>
      <w:rFonts w:ascii="Times New Roman" w:hAnsi="Times New Roman"/>
      <w:bCs/>
      <w:snapToGrid/>
      <w:sz w:val="22"/>
    </w:rPr>
  </w:style>
  <w:style w:type="paragraph" w:styleId="BodyTextIndent3">
    <w:name w:val="Body Text Indent 3"/>
    <w:basedOn w:val="Normal"/>
    <w:semiHidden/>
    <w:rsid w:val="00D902CF"/>
    <w:pPr>
      <w:tabs>
        <w:tab w:val="left" w:pos="1418"/>
      </w:tabs>
      <w:ind w:left="1418" w:hanging="1418"/>
    </w:pPr>
    <w:rPr>
      <w:snapToGrid/>
      <w:lang w:eastAsia="fr-FR"/>
    </w:rPr>
  </w:style>
  <w:style w:type="paragraph" w:styleId="BodyTextIndent">
    <w:name w:val="Body Text Indent"/>
    <w:basedOn w:val="Normal"/>
    <w:semiHidden/>
    <w:rsid w:val="00D902CF"/>
    <w:pPr>
      <w:widowControl/>
      <w:tabs>
        <w:tab w:val="left" w:pos="850"/>
        <w:tab w:val="left" w:pos="1134"/>
        <w:tab w:val="left" w:pos="1417"/>
        <w:tab w:val="left" w:pos="1700"/>
        <w:tab w:val="left" w:pos="1927"/>
        <w:tab w:val="left" w:pos="2948"/>
        <w:tab w:val="left" w:pos="5102"/>
        <w:tab w:val="left" w:pos="6632"/>
      </w:tabs>
      <w:snapToGrid w:val="0"/>
      <w:ind w:left="1644" w:hanging="510"/>
    </w:pPr>
    <w:rPr>
      <w:rFonts w:ascii="Times New Roman" w:hAnsi="Times New Roman"/>
      <w:snapToGrid/>
      <w:sz w:val="22"/>
    </w:rPr>
  </w:style>
  <w:style w:type="paragraph" w:styleId="BodyText3">
    <w:name w:val="Body Text 3"/>
    <w:basedOn w:val="Normal"/>
    <w:semiHidden/>
    <w:rsid w:val="00D902CF"/>
    <w:pPr>
      <w:tabs>
        <w:tab w:val="left" w:pos="540"/>
        <w:tab w:val="left" w:pos="709"/>
        <w:tab w:val="left" w:pos="1440"/>
        <w:tab w:val="left" w:pos="2160"/>
        <w:tab w:val="left" w:pos="2880"/>
        <w:tab w:val="left" w:pos="3600"/>
        <w:tab w:val="left" w:pos="4320"/>
        <w:tab w:val="left" w:pos="5040"/>
        <w:tab w:val="left" w:pos="5760"/>
        <w:tab w:val="left" w:pos="6480"/>
        <w:tab w:val="left" w:pos="7200"/>
        <w:tab w:val="left" w:pos="7920"/>
      </w:tabs>
      <w:snapToGrid w:val="0"/>
    </w:pPr>
    <w:rPr>
      <w:rFonts w:ascii="Times New Roman" w:hAnsi="Times New Roman"/>
      <w:bCs/>
      <w:i/>
      <w:snapToGrid/>
      <w:sz w:val="22"/>
    </w:rPr>
  </w:style>
  <w:style w:type="paragraph" w:styleId="BodyTextIndent2">
    <w:name w:val="Body Text Indent 2"/>
    <w:basedOn w:val="Normal"/>
    <w:semiHidden/>
    <w:rsid w:val="00D902CF"/>
    <w:pPr>
      <w:snapToGrid w:val="0"/>
      <w:ind w:firstLine="851"/>
    </w:pPr>
    <w:rPr>
      <w:rFonts w:ascii="Times New Roman" w:hAnsi="Times New Roman"/>
      <w:bCs/>
      <w:snapToGrid/>
      <w:sz w:val="22"/>
    </w:rPr>
  </w:style>
  <w:style w:type="character" w:styleId="PageNumber">
    <w:name w:val="page number"/>
    <w:basedOn w:val="DefaultParagraphFont"/>
    <w:semiHidden/>
    <w:rsid w:val="00D902CF"/>
  </w:style>
  <w:style w:type="paragraph" w:styleId="TOC4">
    <w:name w:val="toc 4"/>
    <w:basedOn w:val="Normal"/>
    <w:next w:val="Normal"/>
    <w:autoRedefine/>
    <w:uiPriority w:val="39"/>
    <w:rsid w:val="00D902CF"/>
    <w:pPr>
      <w:ind w:left="720"/>
    </w:pPr>
    <w:rPr>
      <w:rFonts w:ascii="Times New Roman" w:hAnsi="Times New Roman"/>
      <w:sz w:val="18"/>
    </w:rPr>
  </w:style>
  <w:style w:type="paragraph" w:styleId="TOC5">
    <w:name w:val="toc 5"/>
    <w:basedOn w:val="Normal"/>
    <w:next w:val="Normal"/>
    <w:autoRedefine/>
    <w:uiPriority w:val="39"/>
    <w:rsid w:val="00D902CF"/>
    <w:pPr>
      <w:ind w:left="960"/>
    </w:pPr>
    <w:rPr>
      <w:rFonts w:ascii="Times New Roman" w:hAnsi="Times New Roman"/>
      <w:sz w:val="18"/>
    </w:rPr>
  </w:style>
  <w:style w:type="paragraph" w:styleId="TOC6">
    <w:name w:val="toc 6"/>
    <w:basedOn w:val="Normal"/>
    <w:next w:val="Normal"/>
    <w:autoRedefine/>
    <w:uiPriority w:val="39"/>
    <w:rsid w:val="00D902CF"/>
    <w:pPr>
      <w:ind w:left="1200"/>
    </w:pPr>
    <w:rPr>
      <w:rFonts w:ascii="Times New Roman" w:hAnsi="Times New Roman"/>
      <w:sz w:val="18"/>
    </w:rPr>
  </w:style>
  <w:style w:type="paragraph" w:styleId="TOC7">
    <w:name w:val="toc 7"/>
    <w:basedOn w:val="Normal"/>
    <w:next w:val="Normal"/>
    <w:autoRedefine/>
    <w:uiPriority w:val="39"/>
    <w:rsid w:val="00D902CF"/>
    <w:pPr>
      <w:ind w:left="1440"/>
    </w:pPr>
    <w:rPr>
      <w:rFonts w:ascii="Times New Roman" w:hAnsi="Times New Roman"/>
      <w:sz w:val="18"/>
    </w:rPr>
  </w:style>
  <w:style w:type="paragraph" w:styleId="TOC8">
    <w:name w:val="toc 8"/>
    <w:basedOn w:val="Normal"/>
    <w:next w:val="Normal"/>
    <w:autoRedefine/>
    <w:uiPriority w:val="39"/>
    <w:rsid w:val="00D902CF"/>
    <w:pPr>
      <w:ind w:left="1680"/>
    </w:pPr>
    <w:rPr>
      <w:rFonts w:ascii="Times New Roman" w:hAnsi="Times New Roman"/>
      <w:sz w:val="18"/>
    </w:rPr>
  </w:style>
  <w:style w:type="paragraph" w:styleId="TOC9">
    <w:name w:val="toc 9"/>
    <w:basedOn w:val="Normal"/>
    <w:next w:val="Normal"/>
    <w:autoRedefine/>
    <w:uiPriority w:val="39"/>
    <w:rsid w:val="00D902CF"/>
    <w:pPr>
      <w:ind w:left="1920"/>
    </w:pPr>
    <w:rPr>
      <w:rFonts w:ascii="Times New Roman" w:hAnsi="Times New Roman"/>
      <w:sz w:val="18"/>
    </w:rPr>
  </w:style>
  <w:style w:type="paragraph" w:styleId="FootnoteText">
    <w:name w:val="footnote text"/>
    <w:basedOn w:val="Normal"/>
    <w:semiHidden/>
    <w:rsid w:val="00D902CF"/>
    <w:pPr>
      <w:widowControl/>
    </w:pPr>
    <w:rPr>
      <w:snapToGrid/>
      <w:lang w:val="en-AU"/>
    </w:rPr>
  </w:style>
  <w:style w:type="paragraph" w:styleId="Title">
    <w:name w:val="Title"/>
    <w:basedOn w:val="Normal"/>
    <w:qFormat/>
    <w:rsid w:val="00D902CF"/>
    <w:pPr>
      <w:snapToGrid w:val="0"/>
    </w:pPr>
    <w:rPr>
      <w:b/>
      <w:sz w:val="22"/>
    </w:rPr>
  </w:style>
  <w:style w:type="paragraph" w:styleId="BalloonText">
    <w:name w:val="Balloon Text"/>
    <w:basedOn w:val="Normal"/>
    <w:semiHidden/>
    <w:rsid w:val="00D902CF"/>
    <w:rPr>
      <w:rFonts w:ascii="Tahoma" w:hAnsi="Tahoma" w:cs="Tahoma"/>
      <w:sz w:val="16"/>
      <w:szCs w:val="16"/>
    </w:rPr>
  </w:style>
  <w:style w:type="paragraph" w:customStyle="1" w:styleId="BalloonText1">
    <w:name w:val="Balloon Text1"/>
    <w:basedOn w:val="Normal"/>
    <w:semiHidden/>
    <w:unhideWhenUsed/>
    <w:rsid w:val="00D902CF"/>
    <w:rPr>
      <w:rFonts w:ascii="Tahoma" w:hAnsi="Tahoma" w:cs="Tahoma"/>
      <w:sz w:val="16"/>
      <w:szCs w:val="16"/>
    </w:rPr>
  </w:style>
  <w:style w:type="character" w:customStyle="1" w:styleId="BalloonTextChar">
    <w:name w:val="Balloon Text Char"/>
    <w:semiHidden/>
    <w:rsid w:val="00D902CF"/>
    <w:rPr>
      <w:rFonts w:ascii="Tahoma" w:hAnsi="Tahoma" w:cs="Tahoma"/>
      <w:snapToGrid w:val="0"/>
      <w:sz w:val="16"/>
      <w:szCs w:val="16"/>
    </w:rPr>
  </w:style>
  <w:style w:type="paragraph" w:styleId="Revision">
    <w:name w:val="Revision"/>
    <w:hidden/>
    <w:uiPriority w:val="99"/>
    <w:semiHidden/>
    <w:rsid w:val="00A32091"/>
    <w:rPr>
      <w:rFonts w:ascii="Arial" w:hAnsi="Arial"/>
      <w:snapToGrid w:val="0"/>
      <w:sz w:val="24"/>
    </w:rPr>
  </w:style>
  <w:style w:type="character" w:customStyle="1" w:styleId="Heading1Char">
    <w:name w:val="Heading 1 Char"/>
    <w:link w:val="Heading1"/>
    <w:rsid w:val="00E30B8F"/>
    <w:rPr>
      <w:rFonts w:ascii="Arial" w:hAnsi="Arial"/>
      <w:b/>
      <w:snapToGrid w:val="0"/>
      <w:lang w:val="en-GB"/>
    </w:rPr>
  </w:style>
  <w:style w:type="paragraph" w:customStyle="1" w:styleId="Default">
    <w:name w:val="Default"/>
    <w:rsid w:val="001F40CF"/>
    <w:pPr>
      <w:autoSpaceDE w:val="0"/>
      <w:autoSpaceDN w:val="0"/>
      <w:adjustRightInd w:val="0"/>
    </w:pPr>
    <w:rPr>
      <w:rFonts w:ascii="Arial" w:hAnsi="Arial" w:cs="Arial"/>
      <w:color w:val="000000"/>
      <w:sz w:val="24"/>
      <w:szCs w:val="24"/>
      <w:lang w:val="en-GB" w:eastAsia="en-GB"/>
    </w:rPr>
  </w:style>
  <w:style w:type="paragraph" w:styleId="CommentSubject">
    <w:name w:val="annotation subject"/>
    <w:basedOn w:val="CommentText"/>
    <w:next w:val="CommentText"/>
    <w:link w:val="CommentSubjectChar"/>
    <w:semiHidden/>
    <w:unhideWhenUsed/>
    <w:rsid w:val="00DB68FE"/>
    <w:pPr>
      <w:widowControl w:val="0"/>
      <w:spacing w:line="240" w:lineRule="auto"/>
    </w:pPr>
  </w:style>
  <w:style w:type="character" w:customStyle="1" w:styleId="CommentTextChar">
    <w:name w:val="Comment Text Char"/>
    <w:link w:val="CommentText"/>
    <w:semiHidden/>
    <w:rsid w:val="00DB68FE"/>
    <w:rPr>
      <w:rFonts w:ascii="Arial" w:hAnsi="Arial"/>
      <w:color w:val="000000"/>
    </w:rPr>
  </w:style>
  <w:style w:type="character" w:customStyle="1" w:styleId="CommentSubjectChar">
    <w:name w:val="Comment Subject Char"/>
    <w:link w:val="CommentSubject"/>
    <w:rsid w:val="00DB68FE"/>
    <w:rPr>
      <w:rFonts w:ascii="Arial" w:hAnsi="Arial"/>
      <w:color w:val="000000"/>
    </w:rPr>
  </w:style>
  <w:style w:type="character" w:customStyle="1" w:styleId="FooterChar">
    <w:name w:val="Footer Char"/>
    <w:link w:val="Footer"/>
    <w:uiPriority w:val="99"/>
    <w:rsid w:val="00790704"/>
    <w:rPr>
      <w:rFonts w:ascii="Arial" w:hAnsi="Arial"/>
      <w:snapToGrid w:val="0"/>
      <w:sz w:val="24"/>
    </w:rPr>
  </w:style>
  <w:style w:type="character" w:customStyle="1" w:styleId="HeaderChar">
    <w:name w:val="Header Char"/>
    <w:link w:val="Header"/>
    <w:uiPriority w:val="99"/>
    <w:rsid w:val="007A29C9"/>
    <w:rPr>
      <w:rFonts w:ascii="Arial" w:hAnsi="Arial"/>
      <w:snapToGrid w:val="0"/>
      <w:sz w:val="24"/>
    </w:rPr>
  </w:style>
  <w:style w:type="table" w:styleId="TableGrid">
    <w:name w:val="Table Grid"/>
    <w:basedOn w:val="TableNormal"/>
    <w:uiPriority w:val="59"/>
    <w:rsid w:val="00AE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22C"/>
    <w:pPr>
      <w:widowControl/>
      <w:spacing w:before="100" w:beforeAutospacing="1" w:after="100" w:afterAutospacing="1" w:line="240" w:lineRule="auto"/>
      <w:jc w:val="left"/>
    </w:pPr>
    <w:rPr>
      <w:rFonts w:ascii="Times New Roman" w:eastAsiaTheme="minorEastAsia" w:hAnsi="Times New Roman"/>
      <w:snapToGrid/>
      <w:sz w:val="24"/>
      <w:szCs w:val="24"/>
      <w:lang w:eastAsia="en-GB"/>
    </w:rPr>
  </w:style>
  <w:style w:type="paragraph" w:styleId="ListParagraph">
    <w:name w:val="List Paragraph"/>
    <w:basedOn w:val="Normal"/>
    <w:uiPriority w:val="34"/>
    <w:qFormat/>
    <w:rsid w:val="00350439"/>
    <w:pPr>
      <w:ind w:left="720"/>
      <w:contextualSpacing/>
    </w:pPr>
  </w:style>
  <w:style w:type="paragraph" w:styleId="TOCHeading">
    <w:name w:val="TOC Heading"/>
    <w:basedOn w:val="Heading1"/>
    <w:next w:val="Normal"/>
    <w:uiPriority w:val="39"/>
    <w:unhideWhenUsed/>
    <w:qFormat/>
    <w:rsid w:val="00F723E7"/>
    <w:pPr>
      <w:keepLines/>
      <w:numPr>
        <w:numId w:val="0"/>
      </w:numPr>
      <w:spacing w:before="240" w:after="0" w:line="259" w:lineRule="auto"/>
      <w:jc w:val="left"/>
      <w:outlineLvl w:val="9"/>
    </w:pPr>
    <w:rPr>
      <w:rFonts w:asciiTheme="majorHAnsi" w:eastAsiaTheme="majorEastAsia" w:hAnsiTheme="majorHAnsi" w:cstheme="majorBidi"/>
      <w:b w:val="0"/>
      <w:snapToGrid/>
      <w:color w:val="365F91" w:themeColor="accent1" w:themeShade="BF"/>
      <w:sz w:val="32"/>
      <w:szCs w:val="32"/>
      <w:lang w:val="en-US"/>
    </w:rPr>
  </w:style>
  <w:style w:type="character" w:customStyle="1" w:styleId="module">
    <w:name w:val="module"/>
    <w:rsid w:val="009A076E"/>
  </w:style>
  <w:style w:type="paragraph" w:customStyle="1" w:styleId="HEADING1-NEW">
    <w:name w:val="HEADING 1 - NEW"/>
    <w:basedOn w:val="Normal"/>
    <w:rsid w:val="00714F8B"/>
    <w:pPr>
      <w:autoSpaceDE w:val="0"/>
      <w:autoSpaceDN w:val="0"/>
      <w:adjustRightInd w:val="0"/>
      <w:spacing w:before="283" w:after="113" w:line="288" w:lineRule="auto"/>
      <w:ind w:left="283"/>
      <w:jc w:val="left"/>
      <w:textAlignment w:val="center"/>
    </w:pPr>
    <w:rPr>
      <w:rFonts w:cs="Arial"/>
      <w:b/>
      <w:bCs/>
      <w:snapToGrid/>
      <w:color w:val="761329"/>
      <w:sz w:val="28"/>
      <w:szCs w:val="28"/>
      <w:lang w:val="en-AU" w:eastAsia="en-AU"/>
    </w:rPr>
  </w:style>
  <w:style w:type="character" w:customStyle="1" w:styleId="HEADING1NEW">
    <w:name w:val="HEADING 1 NEW"/>
    <w:rsid w:val="00714F8B"/>
    <w:rPr>
      <w:rFonts w:ascii="Arial" w:hAnsi="Arial"/>
      <w:b/>
      <w:color w:val="761329"/>
      <w:sz w:val="28"/>
    </w:rPr>
  </w:style>
  <w:style w:type="paragraph" w:customStyle="1" w:styleId="Basisalinea">
    <w:name w:val="[Basisalinea]"/>
    <w:basedOn w:val="Normal"/>
    <w:uiPriority w:val="99"/>
    <w:rsid w:val="00714F8B"/>
    <w:pPr>
      <w:widowControl/>
      <w:spacing w:line="288" w:lineRule="auto"/>
      <w:jc w:val="left"/>
    </w:pPr>
    <w:rPr>
      <w:rFonts w:ascii="Times" w:eastAsiaTheme="minorHAnsi" w:hAnsi="Times" w:cs="Times"/>
      <w:snapToGrid/>
      <w:sz w:val="24"/>
      <w:szCs w:val="24"/>
      <w:lang w:val="nl-NL"/>
    </w:rPr>
  </w:style>
  <w:style w:type="character" w:customStyle="1" w:styleId="UnresolvedMention1">
    <w:name w:val="Unresolved Mention1"/>
    <w:basedOn w:val="DefaultParagraphFont"/>
    <w:uiPriority w:val="99"/>
    <w:semiHidden/>
    <w:unhideWhenUsed/>
    <w:rsid w:val="00F77DA0"/>
    <w:rPr>
      <w:color w:val="605E5C"/>
      <w:shd w:val="clear" w:color="auto" w:fill="E1DFDD"/>
    </w:rPr>
  </w:style>
  <w:style w:type="character" w:customStyle="1" w:styleId="Heading2Char">
    <w:name w:val="Heading 2 Char"/>
    <w:basedOn w:val="DefaultParagraphFont"/>
    <w:link w:val="Heading2"/>
    <w:rsid w:val="002550DA"/>
    <w:rPr>
      <w:rFonts w:ascii="Arial" w:hAnsi="Arial"/>
      <w:b/>
      <w:snapToGrid w:val="0"/>
      <w:lang w:val="en-GB"/>
    </w:rPr>
  </w:style>
  <w:style w:type="character" w:customStyle="1" w:styleId="Heading3Char">
    <w:name w:val="Heading 3 Char"/>
    <w:basedOn w:val="DefaultParagraphFont"/>
    <w:link w:val="Heading3"/>
    <w:rsid w:val="007C17D2"/>
    <w:rPr>
      <w:rFonts w:ascii="Arial" w:hAnsi="Arial"/>
      <w:b/>
      <w:snapToGrid w:val="0"/>
      <w:lang w:val="en-GB"/>
    </w:rPr>
  </w:style>
  <w:style w:type="character" w:customStyle="1" w:styleId="Heading5Char">
    <w:name w:val="Heading 5 Char"/>
    <w:basedOn w:val="DefaultParagraphFont"/>
    <w:link w:val="Heading5"/>
    <w:rsid w:val="00590615"/>
    <w:rPr>
      <w:i/>
      <w:snapToGrid w:val="0"/>
      <w:sz w:val="22"/>
      <w:lang w:val="en-GB"/>
    </w:rPr>
  </w:style>
  <w:style w:type="character" w:customStyle="1" w:styleId="Heading6Char">
    <w:name w:val="Heading 6 Char"/>
    <w:basedOn w:val="DefaultParagraphFont"/>
    <w:link w:val="Heading6"/>
    <w:rsid w:val="00590615"/>
    <w:rPr>
      <w:b/>
      <w:snapToGrid w:val="0"/>
      <w:sz w:val="22"/>
      <w:lang w:val="en-GB"/>
    </w:rPr>
  </w:style>
  <w:style w:type="character" w:customStyle="1" w:styleId="Heading7Char">
    <w:name w:val="Heading 7 Char"/>
    <w:basedOn w:val="DefaultParagraphFont"/>
    <w:link w:val="Heading7"/>
    <w:rsid w:val="00590615"/>
    <w:rPr>
      <w:rFonts w:ascii="Arial" w:hAnsi="Arial"/>
      <w:b/>
      <w:sz w:val="28"/>
      <w:lang w:val="en-GB" w:eastAsia="fr-FR"/>
    </w:rPr>
  </w:style>
  <w:style w:type="character" w:customStyle="1" w:styleId="Heading8Char">
    <w:name w:val="Heading 8 Char"/>
    <w:basedOn w:val="DefaultParagraphFont"/>
    <w:link w:val="Heading8"/>
    <w:rsid w:val="00590615"/>
    <w:rPr>
      <w:rFonts w:ascii="Arial" w:hAnsi="Arial"/>
      <w:b/>
      <w:bCs/>
      <w:snapToGrid w:val="0"/>
      <w:sz w:val="28"/>
      <w:lang w:val="en-GB"/>
    </w:rPr>
  </w:style>
  <w:style w:type="character" w:customStyle="1" w:styleId="Heading9Char">
    <w:name w:val="Heading 9 Char"/>
    <w:basedOn w:val="DefaultParagraphFont"/>
    <w:link w:val="Heading9"/>
    <w:rsid w:val="00590615"/>
    <w:rPr>
      <w:rFonts w:ascii="Arial" w:hAnsi="Arial"/>
      <w:b/>
      <w:i/>
      <w:snapToGrid w:val="0"/>
      <w:sz w:val="18"/>
      <w:lang w:val="en-GB"/>
    </w:rPr>
  </w:style>
  <w:style w:type="paragraph" w:styleId="Caption">
    <w:name w:val="caption"/>
    <w:basedOn w:val="Normal"/>
    <w:next w:val="Normal"/>
    <w:uiPriority w:val="35"/>
    <w:unhideWhenUsed/>
    <w:qFormat/>
    <w:rsid w:val="006B3BF3"/>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4E0E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6279">
      <w:bodyDiv w:val="1"/>
      <w:marLeft w:val="0"/>
      <w:marRight w:val="0"/>
      <w:marTop w:val="0"/>
      <w:marBottom w:val="0"/>
      <w:divBdr>
        <w:top w:val="none" w:sz="0" w:space="0" w:color="auto"/>
        <w:left w:val="none" w:sz="0" w:space="0" w:color="auto"/>
        <w:bottom w:val="none" w:sz="0" w:space="0" w:color="auto"/>
        <w:right w:val="none" w:sz="0" w:space="0" w:color="auto"/>
      </w:divBdr>
    </w:div>
    <w:div w:id="27537692">
      <w:bodyDiv w:val="1"/>
      <w:marLeft w:val="0"/>
      <w:marRight w:val="0"/>
      <w:marTop w:val="0"/>
      <w:marBottom w:val="0"/>
      <w:divBdr>
        <w:top w:val="none" w:sz="0" w:space="0" w:color="auto"/>
        <w:left w:val="none" w:sz="0" w:space="0" w:color="auto"/>
        <w:bottom w:val="none" w:sz="0" w:space="0" w:color="auto"/>
        <w:right w:val="none" w:sz="0" w:space="0" w:color="auto"/>
      </w:divBdr>
    </w:div>
    <w:div w:id="35325211">
      <w:bodyDiv w:val="1"/>
      <w:marLeft w:val="0"/>
      <w:marRight w:val="0"/>
      <w:marTop w:val="0"/>
      <w:marBottom w:val="0"/>
      <w:divBdr>
        <w:top w:val="none" w:sz="0" w:space="0" w:color="auto"/>
        <w:left w:val="none" w:sz="0" w:space="0" w:color="auto"/>
        <w:bottom w:val="none" w:sz="0" w:space="0" w:color="auto"/>
        <w:right w:val="none" w:sz="0" w:space="0" w:color="auto"/>
      </w:divBdr>
    </w:div>
    <w:div w:id="71124199">
      <w:bodyDiv w:val="1"/>
      <w:marLeft w:val="0"/>
      <w:marRight w:val="0"/>
      <w:marTop w:val="0"/>
      <w:marBottom w:val="0"/>
      <w:divBdr>
        <w:top w:val="none" w:sz="0" w:space="0" w:color="auto"/>
        <w:left w:val="none" w:sz="0" w:space="0" w:color="auto"/>
        <w:bottom w:val="none" w:sz="0" w:space="0" w:color="auto"/>
        <w:right w:val="none" w:sz="0" w:space="0" w:color="auto"/>
      </w:divBdr>
    </w:div>
    <w:div w:id="95949915">
      <w:bodyDiv w:val="1"/>
      <w:marLeft w:val="0"/>
      <w:marRight w:val="0"/>
      <w:marTop w:val="0"/>
      <w:marBottom w:val="0"/>
      <w:divBdr>
        <w:top w:val="none" w:sz="0" w:space="0" w:color="auto"/>
        <w:left w:val="none" w:sz="0" w:space="0" w:color="auto"/>
        <w:bottom w:val="none" w:sz="0" w:space="0" w:color="auto"/>
        <w:right w:val="none" w:sz="0" w:space="0" w:color="auto"/>
      </w:divBdr>
    </w:div>
    <w:div w:id="114829866">
      <w:bodyDiv w:val="1"/>
      <w:marLeft w:val="0"/>
      <w:marRight w:val="0"/>
      <w:marTop w:val="0"/>
      <w:marBottom w:val="0"/>
      <w:divBdr>
        <w:top w:val="none" w:sz="0" w:space="0" w:color="auto"/>
        <w:left w:val="none" w:sz="0" w:space="0" w:color="auto"/>
        <w:bottom w:val="none" w:sz="0" w:space="0" w:color="auto"/>
        <w:right w:val="none" w:sz="0" w:space="0" w:color="auto"/>
      </w:divBdr>
    </w:div>
    <w:div w:id="125974596">
      <w:bodyDiv w:val="1"/>
      <w:marLeft w:val="0"/>
      <w:marRight w:val="0"/>
      <w:marTop w:val="0"/>
      <w:marBottom w:val="0"/>
      <w:divBdr>
        <w:top w:val="none" w:sz="0" w:space="0" w:color="auto"/>
        <w:left w:val="none" w:sz="0" w:space="0" w:color="auto"/>
        <w:bottom w:val="none" w:sz="0" w:space="0" w:color="auto"/>
        <w:right w:val="none" w:sz="0" w:space="0" w:color="auto"/>
      </w:divBdr>
    </w:div>
    <w:div w:id="162089136">
      <w:bodyDiv w:val="1"/>
      <w:marLeft w:val="0"/>
      <w:marRight w:val="0"/>
      <w:marTop w:val="0"/>
      <w:marBottom w:val="0"/>
      <w:divBdr>
        <w:top w:val="none" w:sz="0" w:space="0" w:color="auto"/>
        <w:left w:val="none" w:sz="0" w:space="0" w:color="auto"/>
        <w:bottom w:val="none" w:sz="0" w:space="0" w:color="auto"/>
        <w:right w:val="none" w:sz="0" w:space="0" w:color="auto"/>
      </w:divBdr>
    </w:div>
    <w:div w:id="162942652">
      <w:bodyDiv w:val="1"/>
      <w:marLeft w:val="0"/>
      <w:marRight w:val="0"/>
      <w:marTop w:val="0"/>
      <w:marBottom w:val="0"/>
      <w:divBdr>
        <w:top w:val="none" w:sz="0" w:space="0" w:color="auto"/>
        <w:left w:val="none" w:sz="0" w:space="0" w:color="auto"/>
        <w:bottom w:val="none" w:sz="0" w:space="0" w:color="auto"/>
        <w:right w:val="none" w:sz="0" w:space="0" w:color="auto"/>
      </w:divBdr>
    </w:div>
    <w:div w:id="184566247">
      <w:bodyDiv w:val="1"/>
      <w:marLeft w:val="0"/>
      <w:marRight w:val="0"/>
      <w:marTop w:val="0"/>
      <w:marBottom w:val="0"/>
      <w:divBdr>
        <w:top w:val="none" w:sz="0" w:space="0" w:color="auto"/>
        <w:left w:val="none" w:sz="0" w:space="0" w:color="auto"/>
        <w:bottom w:val="none" w:sz="0" w:space="0" w:color="auto"/>
        <w:right w:val="none" w:sz="0" w:space="0" w:color="auto"/>
      </w:divBdr>
    </w:div>
    <w:div w:id="200215621">
      <w:bodyDiv w:val="1"/>
      <w:marLeft w:val="0"/>
      <w:marRight w:val="0"/>
      <w:marTop w:val="0"/>
      <w:marBottom w:val="0"/>
      <w:divBdr>
        <w:top w:val="none" w:sz="0" w:space="0" w:color="auto"/>
        <w:left w:val="none" w:sz="0" w:space="0" w:color="auto"/>
        <w:bottom w:val="none" w:sz="0" w:space="0" w:color="auto"/>
        <w:right w:val="none" w:sz="0" w:space="0" w:color="auto"/>
      </w:divBdr>
    </w:div>
    <w:div w:id="211812833">
      <w:bodyDiv w:val="1"/>
      <w:marLeft w:val="0"/>
      <w:marRight w:val="0"/>
      <w:marTop w:val="0"/>
      <w:marBottom w:val="0"/>
      <w:divBdr>
        <w:top w:val="none" w:sz="0" w:space="0" w:color="auto"/>
        <w:left w:val="none" w:sz="0" w:space="0" w:color="auto"/>
        <w:bottom w:val="none" w:sz="0" w:space="0" w:color="auto"/>
        <w:right w:val="none" w:sz="0" w:space="0" w:color="auto"/>
      </w:divBdr>
    </w:div>
    <w:div w:id="228687263">
      <w:bodyDiv w:val="1"/>
      <w:marLeft w:val="0"/>
      <w:marRight w:val="0"/>
      <w:marTop w:val="0"/>
      <w:marBottom w:val="0"/>
      <w:divBdr>
        <w:top w:val="none" w:sz="0" w:space="0" w:color="auto"/>
        <w:left w:val="none" w:sz="0" w:space="0" w:color="auto"/>
        <w:bottom w:val="none" w:sz="0" w:space="0" w:color="auto"/>
        <w:right w:val="none" w:sz="0" w:space="0" w:color="auto"/>
      </w:divBdr>
    </w:div>
    <w:div w:id="270433766">
      <w:bodyDiv w:val="1"/>
      <w:marLeft w:val="0"/>
      <w:marRight w:val="0"/>
      <w:marTop w:val="0"/>
      <w:marBottom w:val="0"/>
      <w:divBdr>
        <w:top w:val="none" w:sz="0" w:space="0" w:color="auto"/>
        <w:left w:val="none" w:sz="0" w:space="0" w:color="auto"/>
        <w:bottom w:val="none" w:sz="0" w:space="0" w:color="auto"/>
        <w:right w:val="none" w:sz="0" w:space="0" w:color="auto"/>
      </w:divBdr>
    </w:div>
    <w:div w:id="273247280">
      <w:bodyDiv w:val="1"/>
      <w:marLeft w:val="0"/>
      <w:marRight w:val="0"/>
      <w:marTop w:val="0"/>
      <w:marBottom w:val="0"/>
      <w:divBdr>
        <w:top w:val="none" w:sz="0" w:space="0" w:color="auto"/>
        <w:left w:val="none" w:sz="0" w:space="0" w:color="auto"/>
        <w:bottom w:val="none" w:sz="0" w:space="0" w:color="auto"/>
        <w:right w:val="none" w:sz="0" w:space="0" w:color="auto"/>
      </w:divBdr>
    </w:div>
    <w:div w:id="307785282">
      <w:bodyDiv w:val="1"/>
      <w:marLeft w:val="0"/>
      <w:marRight w:val="0"/>
      <w:marTop w:val="0"/>
      <w:marBottom w:val="0"/>
      <w:divBdr>
        <w:top w:val="none" w:sz="0" w:space="0" w:color="auto"/>
        <w:left w:val="none" w:sz="0" w:space="0" w:color="auto"/>
        <w:bottom w:val="none" w:sz="0" w:space="0" w:color="auto"/>
        <w:right w:val="none" w:sz="0" w:space="0" w:color="auto"/>
      </w:divBdr>
    </w:div>
    <w:div w:id="318996419">
      <w:bodyDiv w:val="1"/>
      <w:marLeft w:val="0"/>
      <w:marRight w:val="0"/>
      <w:marTop w:val="0"/>
      <w:marBottom w:val="0"/>
      <w:divBdr>
        <w:top w:val="none" w:sz="0" w:space="0" w:color="auto"/>
        <w:left w:val="none" w:sz="0" w:space="0" w:color="auto"/>
        <w:bottom w:val="none" w:sz="0" w:space="0" w:color="auto"/>
        <w:right w:val="none" w:sz="0" w:space="0" w:color="auto"/>
      </w:divBdr>
    </w:div>
    <w:div w:id="325941761">
      <w:bodyDiv w:val="1"/>
      <w:marLeft w:val="0"/>
      <w:marRight w:val="0"/>
      <w:marTop w:val="0"/>
      <w:marBottom w:val="0"/>
      <w:divBdr>
        <w:top w:val="none" w:sz="0" w:space="0" w:color="auto"/>
        <w:left w:val="none" w:sz="0" w:space="0" w:color="auto"/>
        <w:bottom w:val="none" w:sz="0" w:space="0" w:color="auto"/>
        <w:right w:val="none" w:sz="0" w:space="0" w:color="auto"/>
      </w:divBdr>
    </w:div>
    <w:div w:id="327632530">
      <w:bodyDiv w:val="1"/>
      <w:marLeft w:val="0"/>
      <w:marRight w:val="0"/>
      <w:marTop w:val="0"/>
      <w:marBottom w:val="0"/>
      <w:divBdr>
        <w:top w:val="none" w:sz="0" w:space="0" w:color="auto"/>
        <w:left w:val="none" w:sz="0" w:space="0" w:color="auto"/>
        <w:bottom w:val="none" w:sz="0" w:space="0" w:color="auto"/>
        <w:right w:val="none" w:sz="0" w:space="0" w:color="auto"/>
      </w:divBdr>
    </w:div>
    <w:div w:id="341706626">
      <w:bodyDiv w:val="1"/>
      <w:marLeft w:val="0"/>
      <w:marRight w:val="0"/>
      <w:marTop w:val="0"/>
      <w:marBottom w:val="0"/>
      <w:divBdr>
        <w:top w:val="none" w:sz="0" w:space="0" w:color="auto"/>
        <w:left w:val="none" w:sz="0" w:space="0" w:color="auto"/>
        <w:bottom w:val="none" w:sz="0" w:space="0" w:color="auto"/>
        <w:right w:val="none" w:sz="0" w:space="0" w:color="auto"/>
      </w:divBdr>
    </w:div>
    <w:div w:id="345792944">
      <w:bodyDiv w:val="1"/>
      <w:marLeft w:val="0"/>
      <w:marRight w:val="0"/>
      <w:marTop w:val="0"/>
      <w:marBottom w:val="0"/>
      <w:divBdr>
        <w:top w:val="none" w:sz="0" w:space="0" w:color="auto"/>
        <w:left w:val="none" w:sz="0" w:space="0" w:color="auto"/>
        <w:bottom w:val="none" w:sz="0" w:space="0" w:color="auto"/>
        <w:right w:val="none" w:sz="0" w:space="0" w:color="auto"/>
      </w:divBdr>
    </w:div>
    <w:div w:id="355467927">
      <w:bodyDiv w:val="1"/>
      <w:marLeft w:val="0"/>
      <w:marRight w:val="0"/>
      <w:marTop w:val="0"/>
      <w:marBottom w:val="0"/>
      <w:divBdr>
        <w:top w:val="none" w:sz="0" w:space="0" w:color="auto"/>
        <w:left w:val="none" w:sz="0" w:space="0" w:color="auto"/>
        <w:bottom w:val="none" w:sz="0" w:space="0" w:color="auto"/>
        <w:right w:val="none" w:sz="0" w:space="0" w:color="auto"/>
      </w:divBdr>
    </w:div>
    <w:div w:id="357513400">
      <w:bodyDiv w:val="1"/>
      <w:marLeft w:val="0"/>
      <w:marRight w:val="0"/>
      <w:marTop w:val="0"/>
      <w:marBottom w:val="0"/>
      <w:divBdr>
        <w:top w:val="none" w:sz="0" w:space="0" w:color="auto"/>
        <w:left w:val="none" w:sz="0" w:space="0" w:color="auto"/>
        <w:bottom w:val="none" w:sz="0" w:space="0" w:color="auto"/>
        <w:right w:val="none" w:sz="0" w:space="0" w:color="auto"/>
      </w:divBdr>
    </w:div>
    <w:div w:id="373893936">
      <w:bodyDiv w:val="1"/>
      <w:marLeft w:val="0"/>
      <w:marRight w:val="0"/>
      <w:marTop w:val="0"/>
      <w:marBottom w:val="0"/>
      <w:divBdr>
        <w:top w:val="none" w:sz="0" w:space="0" w:color="auto"/>
        <w:left w:val="none" w:sz="0" w:space="0" w:color="auto"/>
        <w:bottom w:val="none" w:sz="0" w:space="0" w:color="auto"/>
        <w:right w:val="none" w:sz="0" w:space="0" w:color="auto"/>
      </w:divBdr>
    </w:div>
    <w:div w:id="377320968">
      <w:bodyDiv w:val="1"/>
      <w:marLeft w:val="0"/>
      <w:marRight w:val="0"/>
      <w:marTop w:val="0"/>
      <w:marBottom w:val="0"/>
      <w:divBdr>
        <w:top w:val="none" w:sz="0" w:space="0" w:color="auto"/>
        <w:left w:val="none" w:sz="0" w:space="0" w:color="auto"/>
        <w:bottom w:val="none" w:sz="0" w:space="0" w:color="auto"/>
        <w:right w:val="none" w:sz="0" w:space="0" w:color="auto"/>
      </w:divBdr>
    </w:div>
    <w:div w:id="378626640">
      <w:bodyDiv w:val="1"/>
      <w:marLeft w:val="0"/>
      <w:marRight w:val="0"/>
      <w:marTop w:val="0"/>
      <w:marBottom w:val="0"/>
      <w:divBdr>
        <w:top w:val="none" w:sz="0" w:space="0" w:color="auto"/>
        <w:left w:val="none" w:sz="0" w:space="0" w:color="auto"/>
        <w:bottom w:val="none" w:sz="0" w:space="0" w:color="auto"/>
        <w:right w:val="none" w:sz="0" w:space="0" w:color="auto"/>
      </w:divBdr>
    </w:div>
    <w:div w:id="404691561">
      <w:bodyDiv w:val="1"/>
      <w:marLeft w:val="0"/>
      <w:marRight w:val="0"/>
      <w:marTop w:val="0"/>
      <w:marBottom w:val="0"/>
      <w:divBdr>
        <w:top w:val="none" w:sz="0" w:space="0" w:color="auto"/>
        <w:left w:val="none" w:sz="0" w:space="0" w:color="auto"/>
        <w:bottom w:val="none" w:sz="0" w:space="0" w:color="auto"/>
        <w:right w:val="none" w:sz="0" w:space="0" w:color="auto"/>
      </w:divBdr>
    </w:div>
    <w:div w:id="406080391">
      <w:bodyDiv w:val="1"/>
      <w:marLeft w:val="0"/>
      <w:marRight w:val="0"/>
      <w:marTop w:val="0"/>
      <w:marBottom w:val="0"/>
      <w:divBdr>
        <w:top w:val="none" w:sz="0" w:space="0" w:color="auto"/>
        <w:left w:val="none" w:sz="0" w:space="0" w:color="auto"/>
        <w:bottom w:val="none" w:sz="0" w:space="0" w:color="auto"/>
        <w:right w:val="none" w:sz="0" w:space="0" w:color="auto"/>
      </w:divBdr>
    </w:div>
    <w:div w:id="410397196">
      <w:bodyDiv w:val="1"/>
      <w:marLeft w:val="0"/>
      <w:marRight w:val="0"/>
      <w:marTop w:val="0"/>
      <w:marBottom w:val="0"/>
      <w:divBdr>
        <w:top w:val="none" w:sz="0" w:space="0" w:color="auto"/>
        <w:left w:val="none" w:sz="0" w:space="0" w:color="auto"/>
        <w:bottom w:val="none" w:sz="0" w:space="0" w:color="auto"/>
        <w:right w:val="none" w:sz="0" w:space="0" w:color="auto"/>
      </w:divBdr>
    </w:div>
    <w:div w:id="423767902">
      <w:bodyDiv w:val="1"/>
      <w:marLeft w:val="0"/>
      <w:marRight w:val="0"/>
      <w:marTop w:val="0"/>
      <w:marBottom w:val="0"/>
      <w:divBdr>
        <w:top w:val="none" w:sz="0" w:space="0" w:color="auto"/>
        <w:left w:val="none" w:sz="0" w:space="0" w:color="auto"/>
        <w:bottom w:val="none" w:sz="0" w:space="0" w:color="auto"/>
        <w:right w:val="none" w:sz="0" w:space="0" w:color="auto"/>
      </w:divBdr>
    </w:div>
    <w:div w:id="449979174">
      <w:bodyDiv w:val="1"/>
      <w:marLeft w:val="0"/>
      <w:marRight w:val="0"/>
      <w:marTop w:val="0"/>
      <w:marBottom w:val="0"/>
      <w:divBdr>
        <w:top w:val="none" w:sz="0" w:space="0" w:color="auto"/>
        <w:left w:val="none" w:sz="0" w:space="0" w:color="auto"/>
        <w:bottom w:val="none" w:sz="0" w:space="0" w:color="auto"/>
        <w:right w:val="none" w:sz="0" w:space="0" w:color="auto"/>
      </w:divBdr>
    </w:div>
    <w:div w:id="461771259">
      <w:bodyDiv w:val="1"/>
      <w:marLeft w:val="0"/>
      <w:marRight w:val="0"/>
      <w:marTop w:val="0"/>
      <w:marBottom w:val="0"/>
      <w:divBdr>
        <w:top w:val="none" w:sz="0" w:space="0" w:color="auto"/>
        <w:left w:val="none" w:sz="0" w:space="0" w:color="auto"/>
        <w:bottom w:val="none" w:sz="0" w:space="0" w:color="auto"/>
        <w:right w:val="none" w:sz="0" w:space="0" w:color="auto"/>
      </w:divBdr>
    </w:div>
    <w:div w:id="466581655">
      <w:bodyDiv w:val="1"/>
      <w:marLeft w:val="0"/>
      <w:marRight w:val="0"/>
      <w:marTop w:val="0"/>
      <w:marBottom w:val="0"/>
      <w:divBdr>
        <w:top w:val="none" w:sz="0" w:space="0" w:color="auto"/>
        <w:left w:val="none" w:sz="0" w:space="0" w:color="auto"/>
        <w:bottom w:val="none" w:sz="0" w:space="0" w:color="auto"/>
        <w:right w:val="none" w:sz="0" w:space="0" w:color="auto"/>
      </w:divBdr>
    </w:div>
    <w:div w:id="469710034">
      <w:bodyDiv w:val="1"/>
      <w:marLeft w:val="0"/>
      <w:marRight w:val="0"/>
      <w:marTop w:val="0"/>
      <w:marBottom w:val="0"/>
      <w:divBdr>
        <w:top w:val="none" w:sz="0" w:space="0" w:color="auto"/>
        <w:left w:val="none" w:sz="0" w:space="0" w:color="auto"/>
        <w:bottom w:val="none" w:sz="0" w:space="0" w:color="auto"/>
        <w:right w:val="none" w:sz="0" w:space="0" w:color="auto"/>
      </w:divBdr>
    </w:div>
    <w:div w:id="488711381">
      <w:bodyDiv w:val="1"/>
      <w:marLeft w:val="0"/>
      <w:marRight w:val="0"/>
      <w:marTop w:val="0"/>
      <w:marBottom w:val="0"/>
      <w:divBdr>
        <w:top w:val="none" w:sz="0" w:space="0" w:color="auto"/>
        <w:left w:val="none" w:sz="0" w:space="0" w:color="auto"/>
        <w:bottom w:val="none" w:sz="0" w:space="0" w:color="auto"/>
        <w:right w:val="none" w:sz="0" w:space="0" w:color="auto"/>
      </w:divBdr>
    </w:div>
    <w:div w:id="500707038">
      <w:bodyDiv w:val="1"/>
      <w:marLeft w:val="0"/>
      <w:marRight w:val="0"/>
      <w:marTop w:val="0"/>
      <w:marBottom w:val="0"/>
      <w:divBdr>
        <w:top w:val="none" w:sz="0" w:space="0" w:color="auto"/>
        <w:left w:val="none" w:sz="0" w:space="0" w:color="auto"/>
        <w:bottom w:val="none" w:sz="0" w:space="0" w:color="auto"/>
        <w:right w:val="none" w:sz="0" w:space="0" w:color="auto"/>
      </w:divBdr>
    </w:div>
    <w:div w:id="540674889">
      <w:bodyDiv w:val="1"/>
      <w:marLeft w:val="0"/>
      <w:marRight w:val="0"/>
      <w:marTop w:val="0"/>
      <w:marBottom w:val="0"/>
      <w:divBdr>
        <w:top w:val="none" w:sz="0" w:space="0" w:color="auto"/>
        <w:left w:val="none" w:sz="0" w:space="0" w:color="auto"/>
        <w:bottom w:val="none" w:sz="0" w:space="0" w:color="auto"/>
        <w:right w:val="none" w:sz="0" w:space="0" w:color="auto"/>
      </w:divBdr>
    </w:div>
    <w:div w:id="549612758">
      <w:bodyDiv w:val="1"/>
      <w:marLeft w:val="0"/>
      <w:marRight w:val="0"/>
      <w:marTop w:val="0"/>
      <w:marBottom w:val="0"/>
      <w:divBdr>
        <w:top w:val="none" w:sz="0" w:space="0" w:color="auto"/>
        <w:left w:val="none" w:sz="0" w:space="0" w:color="auto"/>
        <w:bottom w:val="none" w:sz="0" w:space="0" w:color="auto"/>
        <w:right w:val="none" w:sz="0" w:space="0" w:color="auto"/>
      </w:divBdr>
    </w:div>
    <w:div w:id="564805583">
      <w:bodyDiv w:val="1"/>
      <w:marLeft w:val="0"/>
      <w:marRight w:val="0"/>
      <w:marTop w:val="0"/>
      <w:marBottom w:val="0"/>
      <w:divBdr>
        <w:top w:val="none" w:sz="0" w:space="0" w:color="auto"/>
        <w:left w:val="none" w:sz="0" w:space="0" w:color="auto"/>
        <w:bottom w:val="none" w:sz="0" w:space="0" w:color="auto"/>
        <w:right w:val="none" w:sz="0" w:space="0" w:color="auto"/>
      </w:divBdr>
    </w:div>
    <w:div w:id="566956113">
      <w:bodyDiv w:val="1"/>
      <w:marLeft w:val="0"/>
      <w:marRight w:val="0"/>
      <w:marTop w:val="0"/>
      <w:marBottom w:val="0"/>
      <w:divBdr>
        <w:top w:val="none" w:sz="0" w:space="0" w:color="auto"/>
        <w:left w:val="none" w:sz="0" w:space="0" w:color="auto"/>
        <w:bottom w:val="none" w:sz="0" w:space="0" w:color="auto"/>
        <w:right w:val="none" w:sz="0" w:space="0" w:color="auto"/>
      </w:divBdr>
    </w:div>
    <w:div w:id="599678611">
      <w:bodyDiv w:val="1"/>
      <w:marLeft w:val="0"/>
      <w:marRight w:val="0"/>
      <w:marTop w:val="0"/>
      <w:marBottom w:val="0"/>
      <w:divBdr>
        <w:top w:val="none" w:sz="0" w:space="0" w:color="auto"/>
        <w:left w:val="none" w:sz="0" w:space="0" w:color="auto"/>
        <w:bottom w:val="none" w:sz="0" w:space="0" w:color="auto"/>
        <w:right w:val="none" w:sz="0" w:space="0" w:color="auto"/>
      </w:divBdr>
    </w:div>
    <w:div w:id="602612454">
      <w:bodyDiv w:val="1"/>
      <w:marLeft w:val="0"/>
      <w:marRight w:val="0"/>
      <w:marTop w:val="0"/>
      <w:marBottom w:val="0"/>
      <w:divBdr>
        <w:top w:val="none" w:sz="0" w:space="0" w:color="auto"/>
        <w:left w:val="none" w:sz="0" w:space="0" w:color="auto"/>
        <w:bottom w:val="none" w:sz="0" w:space="0" w:color="auto"/>
        <w:right w:val="none" w:sz="0" w:space="0" w:color="auto"/>
      </w:divBdr>
    </w:div>
    <w:div w:id="610287146">
      <w:bodyDiv w:val="1"/>
      <w:marLeft w:val="0"/>
      <w:marRight w:val="0"/>
      <w:marTop w:val="0"/>
      <w:marBottom w:val="0"/>
      <w:divBdr>
        <w:top w:val="none" w:sz="0" w:space="0" w:color="auto"/>
        <w:left w:val="none" w:sz="0" w:space="0" w:color="auto"/>
        <w:bottom w:val="none" w:sz="0" w:space="0" w:color="auto"/>
        <w:right w:val="none" w:sz="0" w:space="0" w:color="auto"/>
      </w:divBdr>
    </w:div>
    <w:div w:id="626086403">
      <w:bodyDiv w:val="1"/>
      <w:marLeft w:val="0"/>
      <w:marRight w:val="0"/>
      <w:marTop w:val="0"/>
      <w:marBottom w:val="0"/>
      <w:divBdr>
        <w:top w:val="none" w:sz="0" w:space="0" w:color="auto"/>
        <w:left w:val="none" w:sz="0" w:space="0" w:color="auto"/>
        <w:bottom w:val="none" w:sz="0" w:space="0" w:color="auto"/>
        <w:right w:val="none" w:sz="0" w:space="0" w:color="auto"/>
      </w:divBdr>
    </w:div>
    <w:div w:id="638923868">
      <w:bodyDiv w:val="1"/>
      <w:marLeft w:val="0"/>
      <w:marRight w:val="0"/>
      <w:marTop w:val="0"/>
      <w:marBottom w:val="0"/>
      <w:divBdr>
        <w:top w:val="none" w:sz="0" w:space="0" w:color="auto"/>
        <w:left w:val="none" w:sz="0" w:space="0" w:color="auto"/>
        <w:bottom w:val="none" w:sz="0" w:space="0" w:color="auto"/>
        <w:right w:val="none" w:sz="0" w:space="0" w:color="auto"/>
      </w:divBdr>
    </w:div>
    <w:div w:id="646472129">
      <w:bodyDiv w:val="1"/>
      <w:marLeft w:val="0"/>
      <w:marRight w:val="0"/>
      <w:marTop w:val="0"/>
      <w:marBottom w:val="0"/>
      <w:divBdr>
        <w:top w:val="none" w:sz="0" w:space="0" w:color="auto"/>
        <w:left w:val="none" w:sz="0" w:space="0" w:color="auto"/>
        <w:bottom w:val="none" w:sz="0" w:space="0" w:color="auto"/>
        <w:right w:val="none" w:sz="0" w:space="0" w:color="auto"/>
      </w:divBdr>
    </w:div>
    <w:div w:id="660431904">
      <w:bodyDiv w:val="1"/>
      <w:marLeft w:val="0"/>
      <w:marRight w:val="0"/>
      <w:marTop w:val="0"/>
      <w:marBottom w:val="0"/>
      <w:divBdr>
        <w:top w:val="none" w:sz="0" w:space="0" w:color="auto"/>
        <w:left w:val="none" w:sz="0" w:space="0" w:color="auto"/>
        <w:bottom w:val="none" w:sz="0" w:space="0" w:color="auto"/>
        <w:right w:val="none" w:sz="0" w:space="0" w:color="auto"/>
      </w:divBdr>
    </w:div>
    <w:div w:id="671375225">
      <w:bodyDiv w:val="1"/>
      <w:marLeft w:val="0"/>
      <w:marRight w:val="0"/>
      <w:marTop w:val="0"/>
      <w:marBottom w:val="0"/>
      <w:divBdr>
        <w:top w:val="none" w:sz="0" w:space="0" w:color="auto"/>
        <w:left w:val="none" w:sz="0" w:space="0" w:color="auto"/>
        <w:bottom w:val="none" w:sz="0" w:space="0" w:color="auto"/>
        <w:right w:val="none" w:sz="0" w:space="0" w:color="auto"/>
      </w:divBdr>
    </w:div>
    <w:div w:id="671953341">
      <w:bodyDiv w:val="1"/>
      <w:marLeft w:val="0"/>
      <w:marRight w:val="0"/>
      <w:marTop w:val="0"/>
      <w:marBottom w:val="0"/>
      <w:divBdr>
        <w:top w:val="none" w:sz="0" w:space="0" w:color="auto"/>
        <w:left w:val="none" w:sz="0" w:space="0" w:color="auto"/>
        <w:bottom w:val="none" w:sz="0" w:space="0" w:color="auto"/>
        <w:right w:val="none" w:sz="0" w:space="0" w:color="auto"/>
      </w:divBdr>
    </w:div>
    <w:div w:id="682974356">
      <w:bodyDiv w:val="1"/>
      <w:marLeft w:val="0"/>
      <w:marRight w:val="0"/>
      <w:marTop w:val="0"/>
      <w:marBottom w:val="0"/>
      <w:divBdr>
        <w:top w:val="none" w:sz="0" w:space="0" w:color="auto"/>
        <w:left w:val="none" w:sz="0" w:space="0" w:color="auto"/>
        <w:bottom w:val="none" w:sz="0" w:space="0" w:color="auto"/>
        <w:right w:val="none" w:sz="0" w:space="0" w:color="auto"/>
      </w:divBdr>
    </w:div>
    <w:div w:id="704208489">
      <w:bodyDiv w:val="1"/>
      <w:marLeft w:val="0"/>
      <w:marRight w:val="0"/>
      <w:marTop w:val="0"/>
      <w:marBottom w:val="0"/>
      <w:divBdr>
        <w:top w:val="none" w:sz="0" w:space="0" w:color="auto"/>
        <w:left w:val="none" w:sz="0" w:space="0" w:color="auto"/>
        <w:bottom w:val="none" w:sz="0" w:space="0" w:color="auto"/>
        <w:right w:val="none" w:sz="0" w:space="0" w:color="auto"/>
      </w:divBdr>
    </w:div>
    <w:div w:id="709456479">
      <w:bodyDiv w:val="1"/>
      <w:marLeft w:val="0"/>
      <w:marRight w:val="0"/>
      <w:marTop w:val="0"/>
      <w:marBottom w:val="0"/>
      <w:divBdr>
        <w:top w:val="none" w:sz="0" w:space="0" w:color="auto"/>
        <w:left w:val="none" w:sz="0" w:space="0" w:color="auto"/>
        <w:bottom w:val="none" w:sz="0" w:space="0" w:color="auto"/>
        <w:right w:val="none" w:sz="0" w:space="0" w:color="auto"/>
      </w:divBdr>
    </w:div>
    <w:div w:id="732627483">
      <w:bodyDiv w:val="1"/>
      <w:marLeft w:val="0"/>
      <w:marRight w:val="0"/>
      <w:marTop w:val="0"/>
      <w:marBottom w:val="0"/>
      <w:divBdr>
        <w:top w:val="none" w:sz="0" w:space="0" w:color="auto"/>
        <w:left w:val="none" w:sz="0" w:space="0" w:color="auto"/>
        <w:bottom w:val="none" w:sz="0" w:space="0" w:color="auto"/>
        <w:right w:val="none" w:sz="0" w:space="0" w:color="auto"/>
      </w:divBdr>
    </w:div>
    <w:div w:id="749935979">
      <w:bodyDiv w:val="1"/>
      <w:marLeft w:val="0"/>
      <w:marRight w:val="0"/>
      <w:marTop w:val="0"/>
      <w:marBottom w:val="0"/>
      <w:divBdr>
        <w:top w:val="none" w:sz="0" w:space="0" w:color="auto"/>
        <w:left w:val="none" w:sz="0" w:space="0" w:color="auto"/>
        <w:bottom w:val="none" w:sz="0" w:space="0" w:color="auto"/>
        <w:right w:val="none" w:sz="0" w:space="0" w:color="auto"/>
      </w:divBdr>
    </w:div>
    <w:div w:id="752705611">
      <w:bodyDiv w:val="1"/>
      <w:marLeft w:val="0"/>
      <w:marRight w:val="0"/>
      <w:marTop w:val="0"/>
      <w:marBottom w:val="0"/>
      <w:divBdr>
        <w:top w:val="none" w:sz="0" w:space="0" w:color="auto"/>
        <w:left w:val="none" w:sz="0" w:space="0" w:color="auto"/>
        <w:bottom w:val="none" w:sz="0" w:space="0" w:color="auto"/>
        <w:right w:val="none" w:sz="0" w:space="0" w:color="auto"/>
      </w:divBdr>
    </w:div>
    <w:div w:id="760833264">
      <w:bodyDiv w:val="1"/>
      <w:marLeft w:val="0"/>
      <w:marRight w:val="0"/>
      <w:marTop w:val="0"/>
      <w:marBottom w:val="0"/>
      <w:divBdr>
        <w:top w:val="none" w:sz="0" w:space="0" w:color="auto"/>
        <w:left w:val="none" w:sz="0" w:space="0" w:color="auto"/>
        <w:bottom w:val="none" w:sz="0" w:space="0" w:color="auto"/>
        <w:right w:val="none" w:sz="0" w:space="0" w:color="auto"/>
      </w:divBdr>
    </w:div>
    <w:div w:id="782728931">
      <w:bodyDiv w:val="1"/>
      <w:marLeft w:val="0"/>
      <w:marRight w:val="0"/>
      <w:marTop w:val="0"/>
      <w:marBottom w:val="0"/>
      <w:divBdr>
        <w:top w:val="none" w:sz="0" w:space="0" w:color="auto"/>
        <w:left w:val="none" w:sz="0" w:space="0" w:color="auto"/>
        <w:bottom w:val="none" w:sz="0" w:space="0" w:color="auto"/>
        <w:right w:val="none" w:sz="0" w:space="0" w:color="auto"/>
      </w:divBdr>
    </w:div>
    <w:div w:id="789667529">
      <w:bodyDiv w:val="1"/>
      <w:marLeft w:val="0"/>
      <w:marRight w:val="0"/>
      <w:marTop w:val="0"/>
      <w:marBottom w:val="0"/>
      <w:divBdr>
        <w:top w:val="none" w:sz="0" w:space="0" w:color="auto"/>
        <w:left w:val="none" w:sz="0" w:space="0" w:color="auto"/>
        <w:bottom w:val="none" w:sz="0" w:space="0" w:color="auto"/>
        <w:right w:val="none" w:sz="0" w:space="0" w:color="auto"/>
      </w:divBdr>
    </w:div>
    <w:div w:id="797069212">
      <w:bodyDiv w:val="1"/>
      <w:marLeft w:val="0"/>
      <w:marRight w:val="0"/>
      <w:marTop w:val="0"/>
      <w:marBottom w:val="0"/>
      <w:divBdr>
        <w:top w:val="none" w:sz="0" w:space="0" w:color="auto"/>
        <w:left w:val="none" w:sz="0" w:space="0" w:color="auto"/>
        <w:bottom w:val="none" w:sz="0" w:space="0" w:color="auto"/>
        <w:right w:val="none" w:sz="0" w:space="0" w:color="auto"/>
      </w:divBdr>
    </w:div>
    <w:div w:id="825897225">
      <w:bodyDiv w:val="1"/>
      <w:marLeft w:val="0"/>
      <w:marRight w:val="0"/>
      <w:marTop w:val="0"/>
      <w:marBottom w:val="0"/>
      <w:divBdr>
        <w:top w:val="none" w:sz="0" w:space="0" w:color="auto"/>
        <w:left w:val="none" w:sz="0" w:space="0" w:color="auto"/>
        <w:bottom w:val="none" w:sz="0" w:space="0" w:color="auto"/>
        <w:right w:val="none" w:sz="0" w:space="0" w:color="auto"/>
      </w:divBdr>
    </w:div>
    <w:div w:id="830635287">
      <w:bodyDiv w:val="1"/>
      <w:marLeft w:val="0"/>
      <w:marRight w:val="0"/>
      <w:marTop w:val="0"/>
      <w:marBottom w:val="0"/>
      <w:divBdr>
        <w:top w:val="none" w:sz="0" w:space="0" w:color="auto"/>
        <w:left w:val="none" w:sz="0" w:space="0" w:color="auto"/>
        <w:bottom w:val="none" w:sz="0" w:space="0" w:color="auto"/>
        <w:right w:val="none" w:sz="0" w:space="0" w:color="auto"/>
      </w:divBdr>
    </w:div>
    <w:div w:id="831601758">
      <w:bodyDiv w:val="1"/>
      <w:marLeft w:val="0"/>
      <w:marRight w:val="0"/>
      <w:marTop w:val="0"/>
      <w:marBottom w:val="0"/>
      <w:divBdr>
        <w:top w:val="none" w:sz="0" w:space="0" w:color="auto"/>
        <w:left w:val="none" w:sz="0" w:space="0" w:color="auto"/>
        <w:bottom w:val="none" w:sz="0" w:space="0" w:color="auto"/>
        <w:right w:val="none" w:sz="0" w:space="0" w:color="auto"/>
      </w:divBdr>
    </w:div>
    <w:div w:id="867135979">
      <w:bodyDiv w:val="1"/>
      <w:marLeft w:val="0"/>
      <w:marRight w:val="0"/>
      <w:marTop w:val="0"/>
      <w:marBottom w:val="0"/>
      <w:divBdr>
        <w:top w:val="none" w:sz="0" w:space="0" w:color="auto"/>
        <w:left w:val="none" w:sz="0" w:space="0" w:color="auto"/>
        <w:bottom w:val="none" w:sz="0" w:space="0" w:color="auto"/>
        <w:right w:val="none" w:sz="0" w:space="0" w:color="auto"/>
      </w:divBdr>
    </w:div>
    <w:div w:id="870070370">
      <w:bodyDiv w:val="1"/>
      <w:marLeft w:val="0"/>
      <w:marRight w:val="0"/>
      <w:marTop w:val="0"/>
      <w:marBottom w:val="0"/>
      <w:divBdr>
        <w:top w:val="none" w:sz="0" w:space="0" w:color="auto"/>
        <w:left w:val="none" w:sz="0" w:space="0" w:color="auto"/>
        <w:bottom w:val="none" w:sz="0" w:space="0" w:color="auto"/>
        <w:right w:val="none" w:sz="0" w:space="0" w:color="auto"/>
      </w:divBdr>
    </w:div>
    <w:div w:id="881214167">
      <w:bodyDiv w:val="1"/>
      <w:marLeft w:val="0"/>
      <w:marRight w:val="0"/>
      <w:marTop w:val="0"/>
      <w:marBottom w:val="0"/>
      <w:divBdr>
        <w:top w:val="none" w:sz="0" w:space="0" w:color="auto"/>
        <w:left w:val="none" w:sz="0" w:space="0" w:color="auto"/>
        <w:bottom w:val="none" w:sz="0" w:space="0" w:color="auto"/>
        <w:right w:val="none" w:sz="0" w:space="0" w:color="auto"/>
      </w:divBdr>
    </w:div>
    <w:div w:id="900558293">
      <w:bodyDiv w:val="1"/>
      <w:marLeft w:val="0"/>
      <w:marRight w:val="0"/>
      <w:marTop w:val="0"/>
      <w:marBottom w:val="0"/>
      <w:divBdr>
        <w:top w:val="none" w:sz="0" w:space="0" w:color="auto"/>
        <w:left w:val="none" w:sz="0" w:space="0" w:color="auto"/>
        <w:bottom w:val="none" w:sz="0" w:space="0" w:color="auto"/>
        <w:right w:val="none" w:sz="0" w:space="0" w:color="auto"/>
      </w:divBdr>
    </w:div>
    <w:div w:id="908883842">
      <w:bodyDiv w:val="1"/>
      <w:marLeft w:val="0"/>
      <w:marRight w:val="0"/>
      <w:marTop w:val="0"/>
      <w:marBottom w:val="0"/>
      <w:divBdr>
        <w:top w:val="none" w:sz="0" w:space="0" w:color="auto"/>
        <w:left w:val="none" w:sz="0" w:space="0" w:color="auto"/>
        <w:bottom w:val="none" w:sz="0" w:space="0" w:color="auto"/>
        <w:right w:val="none" w:sz="0" w:space="0" w:color="auto"/>
      </w:divBdr>
    </w:div>
    <w:div w:id="950209877">
      <w:bodyDiv w:val="1"/>
      <w:marLeft w:val="0"/>
      <w:marRight w:val="0"/>
      <w:marTop w:val="0"/>
      <w:marBottom w:val="0"/>
      <w:divBdr>
        <w:top w:val="none" w:sz="0" w:space="0" w:color="auto"/>
        <w:left w:val="none" w:sz="0" w:space="0" w:color="auto"/>
        <w:bottom w:val="none" w:sz="0" w:space="0" w:color="auto"/>
        <w:right w:val="none" w:sz="0" w:space="0" w:color="auto"/>
      </w:divBdr>
    </w:div>
    <w:div w:id="960958319">
      <w:bodyDiv w:val="1"/>
      <w:marLeft w:val="0"/>
      <w:marRight w:val="0"/>
      <w:marTop w:val="0"/>
      <w:marBottom w:val="0"/>
      <w:divBdr>
        <w:top w:val="none" w:sz="0" w:space="0" w:color="auto"/>
        <w:left w:val="none" w:sz="0" w:space="0" w:color="auto"/>
        <w:bottom w:val="none" w:sz="0" w:space="0" w:color="auto"/>
        <w:right w:val="none" w:sz="0" w:space="0" w:color="auto"/>
      </w:divBdr>
    </w:div>
    <w:div w:id="963118699">
      <w:bodyDiv w:val="1"/>
      <w:marLeft w:val="0"/>
      <w:marRight w:val="0"/>
      <w:marTop w:val="0"/>
      <w:marBottom w:val="0"/>
      <w:divBdr>
        <w:top w:val="none" w:sz="0" w:space="0" w:color="auto"/>
        <w:left w:val="none" w:sz="0" w:space="0" w:color="auto"/>
        <w:bottom w:val="none" w:sz="0" w:space="0" w:color="auto"/>
        <w:right w:val="none" w:sz="0" w:space="0" w:color="auto"/>
      </w:divBdr>
    </w:div>
    <w:div w:id="967662197">
      <w:bodyDiv w:val="1"/>
      <w:marLeft w:val="0"/>
      <w:marRight w:val="0"/>
      <w:marTop w:val="0"/>
      <w:marBottom w:val="0"/>
      <w:divBdr>
        <w:top w:val="none" w:sz="0" w:space="0" w:color="auto"/>
        <w:left w:val="none" w:sz="0" w:space="0" w:color="auto"/>
        <w:bottom w:val="none" w:sz="0" w:space="0" w:color="auto"/>
        <w:right w:val="none" w:sz="0" w:space="0" w:color="auto"/>
      </w:divBdr>
    </w:div>
    <w:div w:id="986665677">
      <w:bodyDiv w:val="1"/>
      <w:marLeft w:val="0"/>
      <w:marRight w:val="0"/>
      <w:marTop w:val="0"/>
      <w:marBottom w:val="0"/>
      <w:divBdr>
        <w:top w:val="none" w:sz="0" w:space="0" w:color="auto"/>
        <w:left w:val="none" w:sz="0" w:space="0" w:color="auto"/>
        <w:bottom w:val="none" w:sz="0" w:space="0" w:color="auto"/>
        <w:right w:val="none" w:sz="0" w:space="0" w:color="auto"/>
      </w:divBdr>
    </w:div>
    <w:div w:id="997808803">
      <w:bodyDiv w:val="1"/>
      <w:marLeft w:val="0"/>
      <w:marRight w:val="0"/>
      <w:marTop w:val="0"/>
      <w:marBottom w:val="0"/>
      <w:divBdr>
        <w:top w:val="none" w:sz="0" w:space="0" w:color="auto"/>
        <w:left w:val="none" w:sz="0" w:space="0" w:color="auto"/>
        <w:bottom w:val="none" w:sz="0" w:space="0" w:color="auto"/>
        <w:right w:val="none" w:sz="0" w:space="0" w:color="auto"/>
      </w:divBdr>
    </w:div>
    <w:div w:id="1018385043">
      <w:bodyDiv w:val="1"/>
      <w:marLeft w:val="0"/>
      <w:marRight w:val="0"/>
      <w:marTop w:val="0"/>
      <w:marBottom w:val="0"/>
      <w:divBdr>
        <w:top w:val="none" w:sz="0" w:space="0" w:color="auto"/>
        <w:left w:val="none" w:sz="0" w:space="0" w:color="auto"/>
        <w:bottom w:val="none" w:sz="0" w:space="0" w:color="auto"/>
        <w:right w:val="none" w:sz="0" w:space="0" w:color="auto"/>
      </w:divBdr>
    </w:div>
    <w:div w:id="1041519299">
      <w:bodyDiv w:val="1"/>
      <w:marLeft w:val="0"/>
      <w:marRight w:val="0"/>
      <w:marTop w:val="0"/>
      <w:marBottom w:val="0"/>
      <w:divBdr>
        <w:top w:val="none" w:sz="0" w:space="0" w:color="auto"/>
        <w:left w:val="none" w:sz="0" w:space="0" w:color="auto"/>
        <w:bottom w:val="none" w:sz="0" w:space="0" w:color="auto"/>
        <w:right w:val="none" w:sz="0" w:space="0" w:color="auto"/>
      </w:divBdr>
    </w:div>
    <w:div w:id="1049063886">
      <w:bodyDiv w:val="1"/>
      <w:marLeft w:val="0"/>
      <w:marRight w:val="0"/>
      <w:marTop w:val="0"/>
      <w:marBottom w:val="0"/>
      <w:divBdr>
        <w:top w:val="none" w:sz="0" w:space="0" w:color="auto"/>
        <w:left w:val="none" w:sz="0" w:space="0" w:color="auto"/>
        <w:bottom w:val="none" w:sz="0" w:space="0" w:color="auto"/>
        <w:right w:val="none" w:sz="0" w:space="0" w:color="auto"/>
      </w:divBdr>
    </w:div>
    <w:div w:id="1065488934">
      <w:bodyDiv w:val="1"/>
      <w:marLeft w:val="0"/>
      <w:marRight w:val="0"/>
      <w:marTop w:val="0"/>
      <w:marBottom w:val="0"/>
      <w:divBdr>
        <w:top w:val="none" w:sz="0" w:space="0" w:color="auto"/>
        <w:left w:val="none" w:sz="0" w:space="0" w:color="auto"/>
        <w:bottom w:val="none" w:sz="0" w:space="0" w:color="auto"/>
        <w:right w:val="none" w:sz="0" w:space="0" w:color="auto"/>
      </w:divBdr>
    </w:div>
    <w:div w:id="1082917710">
      <w:bodyDiv w:val="1"/>
      <w:marLeft w:val="0"/>
      <w:marRight w:val="0"/>
      <w:marTop w:val="0"/>
      <w:marBottom w:val="0"/>
      <w:divBdr>
        <w:top w:val="none" w:sz="0" w:space="0" w:color="auto"/>
        <w:left w:val="none" w:sz="0" w:space="0" w:color="auto"/>
        <w:bottom w:val="none" w:sz="0" w:space="0" w:color="auto"/>
        <w:right w:val="none" w:sz="0" w:space="0" w:color="auto"/>
      </w:divBdr>
    </w:div>
    <w:div w:id="1086803358">
      <w:bodyDiv w:val="1"/>
      <w:marLeft w:val="0"/>
      <w:marRight w:val="0"/>
      <w:marTop w:val="0"/>
      <w:marBottom w:val="0"/>
      <w:divBdr>
        <w:top w:val="none" w:sz="0" w:space="0" w:color="auto"/>
        <w:left w:val="none" w:sz="0" w:space="0" w:color="auto"/>
        <w:bottom w:val="none" w:sz="0" w:space="0" w:color="auto"/>
        <w:right w:val="none" w:sz="0" w:space="0" w:color="auto"/>
      </w:divBdr>
    </w:div>
    <w:div w:id="1092313667">
      <w:bodyDiv w:val="1"/>
      <w:marLeft w:val="0"/>
      <w:marRight w:val="0"/>
      <w:marTop w:val="0"/>
      <w:marBottom w:val="0"/>
      <w:divBdr>
        <w:top w:val="none" w:sz="0" w:space="0" w:color="auto"/>
        <w:left w:val="none" w:sz="0" w:space="0" w:color="auto"/>
        <w:bottom w:val="none" w:sz="0" w:space="0" w:color="auto"/>
        <w:right w:val="none" w:sz="0" w:space="0" w:color="auto"/>
      </w:divBdr>
    </w:div>
    <w:div w:id="1105230398">
      <w:bodyDiv w:val="1"/>
      <w:marLeft w:val="0"/>
      <w:marRight w:val="0"/>
      <w:marTop w:val="0"/>
      <w:marBottom w:val="0"/>
      <w:divBdr>
        <w:top w:val="none" w:sz="0" w:space="0" w:color="auto"/>
        <w:left w:val="none" w:sz="0" w:space="0" w:color="auto"/>
        <w:bottom w:val="none" w:sz="0" w:space="0" w:color="auto"/>
        <w:right w:val="none" w:sz="0" w:space="0" w:color="auto"/>
      </w:divBdr>
    </w:div>
    <w:div w:id="1135026495">
      <w:bodyDiv w:val="1"/>
      <w:marLeft w:val="0"/>
      <w:marRight w:val="0"/>
      <w:marTop w:val="0"/>
      <w:marBottom w:val="0"/>
      <w:divBdr>
        <w:top w:val="none" w:sz="0" w:space="0" w:color="auto"/>
        <w:left w:val="none" w:sz="0" w:space="0" w:color="auto"/>
        <w:bottom w:val="none" w:sz="0" w:space="0" w:color="auto"/>
        <w:right w:val="none" w:sz="0" w:space="0" w:color="auto"/>
      </w:divBdr>
    </w:div>
    <w:div w:id="1142502133">
      <w:bodyDiv w:val="1"/>
      <w:marLeft w:val="0"/>
      <w:marRight w:val="0"/>
      <w:marTop w:val="0"/>
      <w:marBottom w:val="0"/>
      <w:divBdr>
        <w:top w:val="none" w:sz="0" w:space="0" w:color="auto"/>
        <w:left w:val="none" w:sz="0" w:space="0" w:color="auto"/>
        <w:bottom w:val="none" w:sz="0" w:space="0" w:color="auto"/>
        <w:right w:val="none" w:sz="0" w:space="0" w:color="auto"/>
      </w:divBdr>
    </w:div>
    <w:div w:id="1144737320">
      <w:bodyDiv w:val="1"/>
      <w:marLeft w:val="0"/>
      <w:marRight w:val="0"/>
      <w:marTop w:val="0"/>
      <w:marBottom w:val="0"/>
      <w:divBdr>
        <w:top w:val="none" w:sz="0" w:space="0" w:color="auto"/>
        <w:left w:val="none" w:sz="0" w:space="0" w:color="auto"/>
        <w:bottom w:val="none" w:sz="0" w:space="0" w:color="auto"/>
        <w:right w:val="none" w:sz="0" w:space="0" w:color="auto"/>
      </w:divBdr>
    </w:div>
    <w:div w:id="1147673498">
      <w:bodyDiv w:val="1"/>
      <w:marLeft w:val="0"/>
      <w:marRight w:val="0"/>
      <w:marTop w:val="0"/>
      <w:marBottom w:val="0"/>
      <w:divBdr>
        <w:top w:val="none" w:sz="0" w:space="0" w:color="auto"/>
        <w:left w:val="none" w:sz="0" w:space="0" w:color="auto"/>
        <w:bottom w:val="none" w:sz="0" w:space="0" w:color="auto"/>
        <w:right w:val="none" w:sz="0" w:space="0" w:color="auto"/>
      </w:divBdr>
    </w:div>
    <w:div w:id="1156991538">
      <w:bodyDiv w:val="1"/>
      <w:marLeft w:val="0"/>
      <w:marRight w:val="0"/>
      <w:marTop w:val="0"/>
      <w:marBottom w:val="0"/>
      <w:divBdr>
        <w:top w:val="none" w:sz="0" w:space="0" w:color="auto"/>
        <w:left w:val="none" w:sz="0" w:space="0" w:color="auto"/>
        <w:bottom w:val="none" w:sz="0" w:space="0" w:color="auto"/>
        <w:right w:val="none" w:sz="0" w:space="0" w:color="auto"/>
      </w:divBdr>
    </w:div>
    <w:div w:id="1171524581">
      <w:bodyDiv w:val="1"/>
      <w:marLeft w:val="0"/>
      <w:marRight w:val="0"/>
      <w:marTop w:val="0"/>
      <w:marBottom w:val="0"/>
      <w:divBdr>
        <w:top w:val="none" w:sz="0" w:space="0" w:color="auto"/>
        <w:left w:val="none" w:sz="0" w:space="0" w:color="auto"/>
        <w:bottom w:val="none" w:sz="0" w:space="0" w:color="auto"/>
        <w:right w:val="none" w:sz="0" w:space="0" w:color="auto"/>
      </w:divBdr>
    </w:div>
    <w:div w:id="1172380723">
      <w:bodyDiv w:val="1"/>
      <w:marLeft w:val="0"/>
      <w:marRight w:val="0"/>
      <w:marTop w:val="0"/>
      <w:marBottom w:val="0"/>
      <w:divBdr>
        <w:top w:val="none" w:sz="0" w:space="0" w:color="auto"/>
        <w:left w:val="none" w:sz="0" w:space="0" w:color="auto"/>
        <w:bottom w:val="none" w:sz="0" w:space="0" w:color="auto"/>
        <w:right w:val="none" w:sz="0" w:space="0" w:color="auto"/>
      </w:divBdr>
    </w:div>
    <w:div w:id="1175144597">
      <w:bodyDiv w:val="1"/>
      <w:marLeft w:val="0"/>
      <w:marRight w:val="0"/>
      <w:marTop w:val="0"/>
      <w:marBottom w:val="0"/>
      <w:divBdr>
        <w:top w:val="none" w:sz="0" w:space="0" w:color="auto"/>
        <w:left w:val="none" w:sz="0" w:space="0" w:color="auto"/>
        <w:bottom w:val="none" w:sz="0" w:space="0" w:color="auto"/>
        <w:right w:val="none" w:sz="0" w:space="0" w:color="auto"/>
      </w:divBdr>
    </w:div>
    <w:div w:id="1175654928">
      <w:bodyDiv w:val="1"/>
      <w:marLeft w:val="0"/>
      <w:marRight w:val="0"/>
      <w:marTop w:val="0"/>
      <w:marBottom w:val="0"/>
      <w:divBdr>
        <w:top w:val="none" w:sz="0" w:space="0" w:color="auto"/>
        <w:left w:val="none" w:sz="0" w:space="0" w:color="auto"/>
        <w:bottom w:val="none" w:sz="0" w:space="0" w:color="auto"/>
        <w:right w:val="none" w:sz="0" w:space="0" w:color="auto"/>
      </w:divBdr>
    </w:div>
    <w:div w:id="1179852745">
      <w:bodyDiv w:val="1"/>
      <w:marLeft w:val="0"/>
      <w:marRight w:val="0"/>
      <w:marTop w:val="0"/>
      <w:marBottom w:val="0"/>
      <w:divBdr>
        <w:top w:val="none" w:sz="0" w:space="0" w:color="auto"/>
        <w:left w:val="none" w:sz="0" w:space="0" w:color="auto"/>
        <w:bottom w:val="none" w:sz="0" w:space="0" w:color="auto"/>
        <w:right w:val="none" w:sz="0" w:space="0" w:color="auto"/>
      </w:divBdr>
    </w:div>
    <w:div w:id="1180512577">
      <w:bodyDiv w:val="1"/>
      <w:marLeft w:val="0"/>
      <w:marRight w:val="0"/>
      <w:marTop w:val="0"/>
      <w:marBottom w:val="0"/>
      <w:divBdr>
        <w:top w:val="none" w:sz="0" w:space="0" w:color="auto"/>
        <w:left w:val="none" w:sz="0" w:space="0" w:color="auto"/>
        <w:bottom w:val="none" w:sz="0" w:space="0" w:color="auto"/>
        <w:right w:val="none" w:sz="0" w:space="0" w:color="auto"/>
      </w:divBdr>
    </w:div>
    <w:div w:id="1206866879">
      <w:bodyDiv w:val="1"/>
      <w:marLeft w:val="0"/>
      <w:marRight w:val="0"/>
      <w:marTop w:val="0"/>
      <w:marBottom w:val="0"/>
      <w:divBdr>
        <w:top w:val="none" w:sz="0" w:space="0" w:color="auto"/>
        <w:left w:val="none" w:sz="0" w:space="0" w:color="auto"/>
        <w:bottom w:val="none" w:sz="0" w:space="0" w:color="auto"/>
        <w:right w:val="none" w:sz="0" w:space="0" w:color="auto"/>
      </w:divBdr>
    </w:div>
    <w:div w:id="1213079142">
      <w:bodyDiv w:val="1"/>
      <w:marLeft w:val="0"/>
      <w:marRight w:val="0"/>
      <w:marTop w:val="0"/>
      <w:marBottom w:val="0"/>
      <w:divBdr>
        <w:top w:val="none" w:sz="0" w:space="0" w:color="auto"/>
        <w:left w:val="none" w:sz="0" w:space="0" w:color="auto"/>
        <w:bottom w:val="none" w:sz="0" w:space="0" w:color="auto"/>
        <w:right w:val="none" w:sz="0" w:space="0" w:color="auto"/>
      </w:divBdr>
    </w:div>
    <w:div w:id="1221745448">
      <w:bodyDiv w:val="1"/>
      <w:marLeft w:val="0"/>
      <w:marRight w:val="0"/>
      <w:marTop w:val="0"/>
      <w:marBottom w:val="0"/>
      <w:divBdr>
        <w:top w:val="none" w:sz="0" w:space="0" w:color="auto"/>
        <w:left w:val="none" w:sz="0" w:space="0" w:color="auto"/>
        <w:bottom w:val="none" w:sz="0" w:space="0" w:color="auto"/>
        <w:right w:val="none" w:sz="0" w:space="0" w:color="auto"/>
      </w:divBdr>
    </w:div>
    <w:div w:id="1228302316">
      <w:bodyDiv w:val="1"/>
      <w:marLeft w:val="0"/>
      <w:marRight w:val="0"/>
      <w:marTop w:val="0"/>
      <w:marBottom w:val="0"/>
      <w:divBdr>
        <w:top w:val="none" w:sz="0" w:space="0" w:color="auto"/>
        <w:left w:val="none" w:sz="0" w:space="0" w:color="auto"/>
        <w:bottom w:val="none" w:sz="0" w:space="0" w:color="auto"/>
        <w:right w:val="none" w:sz="0" w:space="0" w:color="auto"/>
      </w:divBdr>
    </w:div>
    <w:div w:id="1257638633">
      <w:bodyDiv w:val="1"/>
      <w:marLeft w:val="0"/>
      <w:marRight w:val="0"/>
      <w:marTop w:val="0"/>
      <w:marBottom w:val="0"/>
      <w:divBdr>
        <w:top w:val="none" w:sz="0" w:space="0" w:color="auto"/>
        <w:left w:val="none" w:sz="0" w:space="0" w:color="auto"/>
        <w:bottom w:val="none" w:sz="0" w:space="0" w:color="auto"/>
        <w:right w:val="none" w:sz="0" w:space="0" w:color="auto"/>
      </w:divBdr>
    </w:div>
    <w:div w:id="1265963769">
      <w:bodyDiv w:val="1"/>
      <w:marLeft w:val="0"/>
      <w:marRight w:val="0"/>
      <w:marTop w:val="0"/>
      <w:marBottom w:val="0"/>
      <w:divBdr>
        <w:top w:val="none" w:sz="0" w:space="0" w:color="auto"/>
        <w:left w:val="none" w:sz="0" w:space="0" w:color="auto"/>
        <w:bottom w:val="none" w:sz="0" w:space="0" w:color="auto"/>
        <w:right w:val="none" w:sz="0" w:space="0" w:color="auto"/>
      </w:divBdr>
    </w:div>
    <w:div w:id="1272854765">
      <w:bodyDiv w:val="1"/>
      <w:marLeft w:val="0"/>
      <w:marRight w:val="0"/>
      <w:marTop w:val="0"/>
      <w:marBottom w:val="0"/>
      <w:divBdr>
        <w:top w:val="none" w:sz="0" w:space="0" w:color="auto"/>
        <w:left w:val="none" w:sz="0" w:space="0" w:color="auto"/>
        <w:bottom w:val="none" w:sz="0" w:space="0" w:color="auto"/>
        <w:right w:val="none" w:sz="0" w:space="0" w:color="auto"/>
      </w:divBdr>
    </w:div>
    <w:div w:id="1283998672">
      <w:bodyDiv w:val="1"/>
      <w:marLeft w:val="0"/>
      <w:marRight w:val="0"/>
      <w:marTop w:val="0"/>
      <w:marBottom w:val="0"/>
      <w:divBdr>
        <w:top w:val="none" w:sz="0" w:space="0" w:color="auto"/>
        <w:left w:val="none" w:sz="0" w:space="0" w:color="auto"/>
        <w:bottom w:val="none" w:sz="0" w:space="0" w:color="auto"/>
        <w:right w:val="none" w:sz="0" w:space="0" w:color="auto"/>
      </w:divBdr>
    </w:div>
    <w:div w:id="1311594514">
      <w:bodyDiv w:val="1"/>
      <w:marLeft w:val="0"/>
      <w:marRight w:val="0"/>
      <w:marTop w:val="0"/>
      <w:marBottom w:val="0"/>
      <w:divBdr>
        <w:top w:val="none" w:sz="0" w:space="0" w:color="auto"/>
        <w:left w:val="none" w:sz="0" w:space="0" w:color="auto"/>
        <w:bottom w:val="none" w:sz="0" w:space="0" w:color="auto"/>
        <w:right w:val="none" w:sz="0" w:space="0" w:color="auto"/>
      </w:divBdr>
    </w:div>
    <w:div w:id="1313485676">
      <w:bodyDiv w:val="1"/>
      <w:marLeft w:val="0"/>
      <w:marRight w:val="0"/>
      <w:marTop w:val="0"/>
      <w:marBottom w:val="0"/>
      <w:divBdr>
        <w:top w:val="none" w:sz="0" w:space="0" w:color="auto"/>
        <w:left w:val="none" w:sz="0" w:space="0" w:color="auto"/>
        <w:bottom w:val="none" w:sz="0" w:space="0" w:color="auto"/>
        <w:right w:val="none" w:sz="0" w:space="0" w:color="auto"/>
      </w:divBdr>
    </w:div>
    <w:div w:id="1319462448">
      <w:bodyDiv w:val="1"/>
      <w:marLeft w:val="0"/>
      <w:marRight w:val="0"/>
      <w:marTop w:val="0"/>
      <w:marBottom w:val="0"/>
      <w:divBdr>
        <w:top w:val="none" w:sz="0" w:space="0" w:color="auto"/>
        <w:left w:val="none" w:sz="0" w:space="0" w:color="auto"/>
        <w:bottom w:val="none" w:sz="0" w:space="0" w:color="auto"/>
        <w:right w:val="none" w:sz="0" w:space="0" w:color="auto"/>
      </w:divBdr>
    </w:div>
    <w:div w:id="1320382331">
      <w:bodyDiv w:val="1"/>
      <w:marLeft w:val="0"/>
      <w:marRight w:val="0"/>
      <w:marTop w:val="0"/>
      <w:marBottom w:val="0"/>
      <w:divBdr>
        <w:top w:val="none" w:sz="0" w:space="0" w:color="auto"/>
        <w:left w:val="none" w:sz="0" w:space="0" w:color="auto"/>
        <w:bottom w:val="none" w:sz="0" w:space="0" w:color="auto"/>
        <w:right w:val="none" w:sz="0" w:space="0" w:color="auto"/>
      </w:divBdr>
    </w:div>
    <w:div w:id="1346596133">
      <w:bodyDiv w:val="1"/>
      <w:marLeft w:val="0"/>
      <w:marRight w:val="0"/>
      <w:marTop w:val="0"/>
      <w:marBottom w:val="0"/>
      <w:divBdr>
        <w:top w:val="none" w:sz="0" w:space="0" w:color="auto"/>
        <w:left w:val="none" w:sz="0" w:space="0" w:color="auto"/>
        <w:bottom w:val="none" w:sz="0" w:space="0" w:color="auto"/>
        <w:right w:val="none" w:sz="0" w:space="0" w:color="auto"/>
      </w:divBdr>
    </w:div>
    <w:div w:id="1351491282">
      <w:bodyDiv w:val="1"/>
      <w:marLeft w:val="0"/>
      <w:marRight w:val="0"/>
      <w:marTop w:val="0"/>
      <w:marBottom w:val="0"/>
      <w:divBdr>
        <w:top w:val="none" w:sz="0" w:space="0" w:color="auto"/>
        <w:left w:val="none" w:sz="0" w:space="0" w:color="auto"/>
        <w:bottom w:val="none" w:sz="0" w:space="0" w:color="auto"/>
        <w:right w:val="none" w:sz="0" w:space="0" w:color="auto"/>
      </w:divBdr>
    </w:div>
    <w:div w:id="1358199119">
      <w:bodyDiv w:val="1"/>
      <w:marLeft w:val="0"/>
      <w:marRight w:val="0"/>
      <w:marTop w:val="0"/>
      <w:marBottom w:val="0"/>
      <w:divBdr>
        <w:top w:val="none" w:sz="0" w:space="0" w:color="auto"/>
        <w:left w:val="none" w:sz="0" w:space="0" w:color="auto"/>
        <w:bottom w:val="none" w:sz="0" w:space="0" w:color="auto"/>
        <w:right w:val="none" w:sz="0" w:space="0" w:color="auto"/>
      </w:divBdr>
    </w:div>
    <w:div w:id="1410150828">
      <w:bodyDiv w:val="1"/>
      <w:marLeft w:val="0"/>
      <w:marRight w:val="0"/>
      <w:marTop w:val="0"/>
      <w:marBottom w:val="0"/>
      <w:divBdr>
        <w:top w:val="none" w:sz="0" w:space="0" w:color="auto"/>
        <w:left w:val="none" w:sz="0" w:space="0" w:color="auto"/>
        <w:bottom w:val="none" w:sz="0" w:space="0" w:color="auto"/>
        <w:right w:val="none" w:sz="0" w:space="0" w:color="auto"/>
      </w:divBdr>
    </w:div>
    <w:div w:id="1422721032">
      <w:bodyDiv w:val="1"/>
      <w:marLeft w:val="0"/>
      <w:marRight w:val="0"/>
      <w:marTop w:val="0"/>
      <w:marBottom w:val="0"/>
      <w:divBdr>
        <w:top w:val="none" w:sz="0" w:space="0" w:color="auto"/>
        <w:left w:val="none" w:sz="0" w:space="0" w:color="auto"/>
        <w:bottom w:val="none" w:sz="0" w:space="0" w:color="auto"/>
        <w:right w:val="none" w:sz="0" w:space="0" w:color="auto"/>
      </w:divBdr>
    </w:div>
    <w:div w:id="1493328061">
      <w:bodyDiv w:val="1"/>
      <w:marLeft w:val="0"/>
      <w:marRight w:val="0"/>
      <w:marTop w:val="0"/>
      <w:marBottom w:val="0"/>
      <w:divBdr>
        <w:top w:val="none" w:sz="0" w:space="0" w:color="auto"/>
        <w:left w:val="none" w:sz="0" w:space="0" w:color="auto"/>
        <w:bottom w:val="none" w:sz="0" w:space="0" w:color="auto"/>
        <w:right w:val="none" w:sz="0" w:space="0" w:color="auto"/>
      </w:divBdr>
    </w:div>
    <w:div w:id="1495797924">
      <w:bodyDiv w:val="1"/>
      <w:marLeft w:val="0"/>
      <w:marRight w:val="0"/>
      <w:marTop w:val="0"/>
      <w:marBottom w:val="0"/>
      <w:divBdr>
        <w:top w:val="none" w:sz="0" w:space="0" w:color="auto"/>
        <w:left w:val="none" w:sz="0" w:space="0" w:color="auto"/>
        <w:bottom w:val="none" w:sz="0" w:space="0" w:color="auto"/>
        <w:right w:val="none" w:sz="0" w:space="0" w:color="auto"/>
      </w:divBdr>
    </w:div>
    <w:div w:id="1530609432">
      <w:bodyDiv w:val="1"/>
      <w:marLeft w:val="0"/>
      <w:marRight w:val="0"/>
      <w:marTop w:val="0"/>
      <w:marBottom w:val="0"/>
      <w:divBdr>
        <w:top w:val="none" w:sz="0" w:space="0" w:color="auto"/>
        <w:left w:val="none" w:sz="0" w:space="0" w:color="auto"/>
        <w:bottom w:val="none" w:sz="0" w:space="0" w:color="auto"/>
        <w:right w:val="none" w:sz="0" w:space="0" w:color="auto"/>
      </w:divBdr>
    </w:div>
    <w:div w:id="1534075474">
      <w:bodyDiv w:val="1"/>
      <w:marLeft w:val="0"/>
      <w:marRight w:val="0"/>
      <w:marTop w:val="0"/>
      <w:marBottom w:val="0"/>
      <w:divBdr>
        <w:top w:val="none" w:sz="0" w:space="0" w:color="auto"/>
        <w:left w:val="none" w:sz="0" w:space="0" w:color="auto"/>
        <w:bottom w:val="none" w:sz="0" w:space="0" w:color="auto"/>
        <w:right w:val="none" w:sz="0" w:space="0" w:color="auto"/>
      </w:divBdr>
    </w:div>
    <w:div w:id="1560361049">
      <w:bodyDiv w:val="1"/>
      <w:marLeft w:val="0"/>
      <w:marRight w:val="0"/>
      <w:marTop w:val="0"/>
      <w:marBottom w:val="0"/>
      <w:divBdr>
        <w:top w:val="none" w:sz="0" w:space="0" w:color="auto"/>
        <w:left w:val="none" w:sz="0" w:space="0" w:color="auto"/>
        <w:bottom w:val="none" w:sz="0" w:space="0" w:color="auto"/>
        <w:right w:val="none" w:sz="0" w:space="0" w:color="auto"/>
      </w:divBdr>
    </w:div>
    <w:div w:id="1562128978">
      <w:bodyDiv w:val="1"/>
      <w:marLeft w:val="0"/>
      <w:marRight w:val="0"/>
      <w:marTop w:val="0"/>
      <w:marBottom w:val="0"/>
      <w:divBdr>
        <w:top w:val="none" w:sz="0" w:space="0" w:color="auto"/>
        <w:left w:val="none" w:sz="0" w:space="0" w:color="auto"/>
        <w:bottom w:val="none" w:sz="0" w:space="0" w:color="auto"/>
        <w:right w:val="none" w:sz="0" w:space="0" w:color="auto"/>
      </w:divBdr>
    </w:div>
    <w:div w:id="1585532316">
      <w:bodyDiv w:val="1"/>
      <w:marLeft w:val="0"/>
      <w:marRight w:val="0"/>
      <w:marTop w:val="0"/>
      <w:marBottom w:val="0"/>
      <w:divBdr>
        <w:top w:val="none" w:sz="0" w:space="0" w:color="auto"/>
        <w:left w:val="none" w:sz="0" w:space="0" w:color="auto"/>
        <w:bottom w:val="none" w:sz="0" w:space="0" w:color="auto"/>
        <w:right w:val="none" w:sz="0" w:space="0" w:color="auto"/>
      </w:divBdr>
    </w:div>
    <w:div w:id="1612470506">
      <w:bodyDiv w:val="1"/>
      <w:marLeft w:val="0"/>
      <w:marRight w:val="0"/>
      <w:marTop w:val="0"/>
      <w:marBottom w:val="0"/>
      <w:divBdr>
        <w:top w:val="none" w:sz="0" w:space="0" w:color="auto"/>
        <w:left w:val="none" w:sz="0" w:space="0" w:color="auto"/>
        <w:bottom w:val="none" w:sz="0" w:space="0" w:color="auto"/>
        <w:right w:val="none" w:sz="0" w:space="0" w:color="auto"/>
      </w:divBdr>
      <w:divsChild>
        <w:div w:id="1316184725">
          <w:marLeft w:val="1267"/>
          <w:marRight w:val="0"/>
          <w:marTop w:val="0"/>
          <w:marBottom w:val="0"/>
          <w:divBdr>
            <w:top w:val="none" w:sz="0" w:space="0" w:color="auto"/>
            <w:left w:val="none" w:sz="0" w:space="0" w:color="auto"/>
            <w:bottom w:val="none" w:sz="0" w:space="0" w:color="auto"/>
            <w:right w:val="none" w:sz="0" w:space="0" w:color="auto"/>
          </w:divBdr>
        </w:div>
        <w:div w:id="1800302331">
          <w:marLeft w:val="1267"/>
          <w:marRight w:val="0"/>
          <w:marTop w:val="0"/>
          <w:marBottom w:val="0"/>
          <w:divBdr>
            <w:top w:val="none" w:sz="0" w:space="0" w:color="auto"/>
            <w:left w:val="none" w:sz="0" w:space="0" w:color="auto"/>
            <w:bottom w:val="none" w:sz="0" w:space="0" w:color="auto"/>
            <w:right w:val="none" w:sz="0" w:space="0" w:color="auto"/>
          </w:divBdr>
        </w:div>
        <w:div w:id="1933968196">
          <w:marLeft w:val="1267"/>
          <w:marRight w:val="0"/>
          <w:marTop w:val="0"/>
          <w:marBottom w:val="0"/>
          <w:divBdr>
            <w:top w:val="none" w:sz="0" w:space="0" w:color="auto"/>
            <w:left w:val="none" w:sz="0" w:space="0" w:color="auto"/>
            <w:bottom w:val="none" w:sz="0" w:space="0" w:color="auto"/>
            <w:right w:val="none" w:sz="0" w:space="0" w:color="auto"/>
          </w:divBdr>
        </w:div>
        <w:div w:id="1950507605">
          <w:marLeft w:val="1267"/>
          <w:marRight w:val="0"/>
          <w:marTop w:val="0"/>
          <w:marBottom w:val="0"/>
          <w:divBdr>
            <w:top w:val="none" w:sz="0" w:space="0" w:color="auto"/>
            <w:left w:val="none" w:sz="0" w:space="0" w:color="auto"/>
            <w:bottom w:val="none" w:sz="0" w:space="0" w:color="auto"/>
            <w:right w:val="none" w:sz="0" w:space="0" w:color="auto"/>
          </w:divBdr>
        </w:div>
      </w:divsChild>
    </w:div>
    <w:div w:id="1620407533">
      <w:bodyDiv w:val="1"/>
      <w:marLeft w:val="0"/>
      <w:marRight w:val="0"/>
      <w:marTop w:val="0"/>
      <w:marBottom w:val="0"/>
      <w:divBdr>
        <w:top w:val="none" w:sz="0" w:space="0" w:color="auto"/>
        <w:left w:val="none" w:sz="0" w:space="0" w:color="auto"/>
        <w:bottom w:val="none" w:sz="0" w:space="0" w:color="auto"/>
        <w:right w:val="none" w:sz="0" w:space="0" w:color="auto"/>
      </w:divBdr>
    </w:div>
    <w:div w:id="1631936503">
      <w:bodyDiv w:val="1"/>
      <w:marLeft w:val="0"/>
      <w:marRight w:val="0"/>
      <w:marTop w:val="0"/>
      <w:marBottom w:val="0"/>
      <w:divBdr>
        <w:top w:val="none" w:sz="0" w:space="0" w:color="auto"/>
        <w:left w:val="none" w:sz="0" w:space="0" w:color="auto"/>
        <w:bottom w:val="none" w:sz="0" w:space="0" w:color="auto"/>
        <w:right w:val="none" w:sz="0" w:space="0" w:color="auto"/>
      </w:divBdr>
    </w:div>
    <w:div w:id="1643347377">
      <w:bodyDiv w:val="1"/>
      <w:marLeft w:val="0"/>
      <w:marRight w:val="0"/>
      <w:marTop w:val="0"/>
      <w:marBottom w:val="0"/>
      <w:divBdr>
        <w:top w:val="none" w:sz="0" w:space="0" w:color="auto"/>
        <w:left w:val="none" w:sz="0" w:space="0" w:color="auto"/>
        <w:bottom w:val="none" w:sz="0" w:space="0" w:color="auto"/>
        <w:right w:val="none" w:sz="0" w:space="0" w:color="auto"/>
      </w:divBdr>
    </w:div>
    <w:div w:id="1687096710">
      <w:bodyDiv w:val="1"/>
      <w:marLeft w:val="0"/>
      <w:marRight w:val="0"/>
      <w:marTop w:val="0"/>
      <w:marBottom w:val="0"/>
      <w:divBdr>
        <w:top w:val="none" w:sz="0" w:space="0" w:color="auto"/>
        <w:left w:val="none" w:sz="0" w:space="0" w:color="auto"/>
        <w:bottom w:val="none" w:sz="0" w:space="0" w:color="auto"/>
        <w:right w:val="none" w:sz="0" w:space="0" w:color="auto"/>
      </w:divBdr>
    </w:div>
    <w:div w:id="1691103553">
      <w:bodyDiv w:val="1"/>
      <w:marLeft w:val="0"/>
      <w:marRight w:val="0"/>
      <w:marTop w:val="0"/>
      <w:marBottom w:val="0"/>
      <w:divBdr>
        <w:top w:val="none" w:sz="0" w:space="0" w:color="auto"/>
        <w:left w:val="none" w:sz="0" w:space="0" w:color="auto"/>
        <w:bottom w:val="none" w:sz="0" w:space="0" w:color="auto"/>
        <w:right w:val="none" w:sz="0" w:space="0" w:color="auto"/>
      </w:divBdr>
    </w:div>
    <w:div w:id="1693191547">
      <w:bodyDiv w:val="1"/>
      <w:marLeft w:val="0"/>
      <w:marRight w:val="0"/>
      <w:marTop w:val="0"/>
      <w:marBottom w:val="0"/>
      <w:divBdr>
        <w:top w:val="none" w:sz="0" w:space="0" w:color="auto"/>
        <w:left w:val="none" w:sz="0" w:space="0" w:color="auto"/>
        <w:bottom w:val="none" w:sz="0" w:space="0" w:color="auto"/>
        <w:right w:val="none" w:sz="0" w:space="0" w:color="auto"/>
      </w:divBdr>
    </w:div>
    <w:div w:id="1717775272">
      <w:bodyDiv w:val="1"/>
      <w:marLeft w:val="0"/>
      <w:marRight w:val="0"/>
      <w:marTop w:val="0"/>
      <w:marBottom w:val="0"/>
      <w:divBdr>
        <w:top w:val="none" w:sz="0" w:space="0" w:color="auto"/>
        <w:left w:val="none" w:sz="0" w:space="0" w:color="auto"/>
        <w:bottom w:val="none" w:sz="0" w:space="0" w:color="auto"/>
        <w:right w:val="none" w:sz="0" w:space="0" w:color="auto"/>
      </w:divBdr>
    </w:div>
    <w:div w:id="1772510303">
      <w:bodyDiv w:val="1"/>
      <w:marLeft w:val="0"/>
      <w:marRight w:val="0"/>
      <w:marTop w:val="0"/>
      <w:marBottom w:val="0"/>
      <w:divBdr>
        <w:top w:val="none" w:sz="0" w:space="0" w:color="auto"/>
        <w:left w:val="none" w:sz="0" w:space="0" w:color="auto"/>
        <w:bottom w:val="none" w:sz="0" w:space="0" w:color="auto"/>
        <w:right w:val="none" w:sz="0" w:space="0" w:color="auto"/>
      </w:divBdr>
    </w:div>
    <w:div w:id="1784954978">
      <w:bodyDiv w:val="1"/>
      <w:marLeft w:val="0"/>
      <w:marRight w:val="0"/>
      <w:marTop w:val="0"/>
      <w:marBottom w:val="0"/>
      <w:divBdr>
        <w:top w:val="none" w:sz="0" w:space="0" w:color="auto"/>
        <w:left w:val="none" w:sz="0" w:space="0" w:color="auto"/>
        <w:bottom w:val="none" w:sz="0" w:space="0" w:color="auto"/>
        <w:right w:val="none" w:sz="0" w:space="0" w:color="auto"/>
      </w:divBdr>
    </w:div>
    <w:div w:id="1841386664">
      <w:bodyDiv w:val="1"/>
      <w:marLeft w:val="0"/>
      <w:marRight w:val="0"/>
      <w:marTop w:val="0"/>
      <w:marBottom w:val="0"/>
      <w:divBdr>
        <w:top w:val="none" w:sz="0" w:space="0" w:color="auto"/>
        <w:left w:val="none" w:sz="0" w:space="0" w:color="auto"/>
        <w:bottom w:val="none" w:sz="0" w:space="0" w:color="auto"/>
        <w:right w:val="none" w:sz="0" w:space="0" w:color="auto"/>
      </w:divBdr>
    </w:div>
    <w:div w:id="1843012217">
      <w:bodyDiv w:val="1"/>
      <w:marLeft w:val="0"/>
      <w:marRight w:val="0"/>
      <w:marTop w:val="0"/>
      <w:marBottom w:val="0"/>
      <w:divBdr>
        <w:top w:val="none" w:sz="0" w:space="0" w:color="auto"/>
        <w:left w:val="none" w:sz="0" w:space="0" w:color="auto"/>
        <w:bottom w:val="none" w:sz="0" w:space="0" w:color="auto"/>
        <w:right w:val="none" w:sz="0" w:space="0" w:color="auto"/>
      </w:divBdr>
    </w:div>
    <w:div w:id="1847985908">
      <w:bodyDiv w:val="1"/>
      <w:marLeft w:val="0"/>
      <w:marRight w:val="0"/>
      <w:marTop w:val="0"/>
      <w:marBottom w:val="0"/>
      <w:divBdr>
        <w:top w:val="none" w:sz="0" w:space="0" w:color="auto"/>
        <w:left w:val="none" w:sz="0" w:space="0" w:color="auto"/>
        <w:bottom w:val="none" w:sz="0" w:space="0" w:color="auto"/>
        <w:right w:val="none" w:sz="0" w:space="0" w:color="auto"/>
      </w:divBdr>
    </w:div>
    <w:div w:id="1852448603">
      <w:bodyDiv w:val="1"/>
      <w:marLeft w:val="0"/>
      <w:marRight w:val="0"/>
      <w:marTop w:val="0"/>
      <w:marBottom w:val="0"/>
      <w:divBdr>
        <w:top w:val="none" w:sz="0" w:space="0" w:color="auto"/>
        <w:left w:val="none" w:sz="0" w:space="0" w:color="auto"/>
        <w:bottom w:val="none" w:sz="0" w:space="0" w:color="auto"/>
        <w:right w:val="none" w:sz="0" w:space="0" w:color="auto"/>
      </w:divBdr>
    </w:div>
    <w:div w:id="1855416736">
      <w:bodyDiv w:val="1"/>
      <w:marLeft w:val="0"/>
      <w:marRight w:val="0"/>
      <w:marTop w:val="0"/>
      <w:marBottom w:val="0"/>
      <w:divBdr>
        <w:top w:val="none" w:sz="0" w:space="0" w:color="auto"/>
        <w:left w:val="none" w:sz="0" w:space="0" w:color="auto"/>
        <w:bottom w:val="none" w:sz="0" w:space="0" w:color="auto"/>
        <w:right w:val="none" w:sz="0" w:space="0" w:color="auto"/>
      </w:divBdr>
    </w:div>
    <w:div w:id="1857306359">
      <w:bodyDiv w:val="1"/>
      <w:marLeft w:val="0"/>
      <w:marRight w:val="0"/>
      <w:marTop w:val="0"/>
      <w:marBottom w:val="0"/>
      <w:divBdr>
        <w:top w:val="none" w:sz="0" w:space="0" w:color="auto"/>
        <w:left w:val="none" w:sz="0" w:space="0" w:color="auto"/>
        <w:bottom w:val="none" w:sz="0" w:space="0" w:color="auto"/>
        <w:right w:val="none" w:sz="0" w:space="0" w:color="auto"/>
      </w:divBdr>
    </w:div>
    <w:div w:id="1858733486">
      <w:bodyDiv w:val="1"/>
      <w:marLeft w:val="0"/>
      <w:marRight w:val="0"/>
      <w:marTop w:val="0"/>
      <w:marBottom w:val="0"/>
      <w:divBdr>
        <w:top w:val="none" w:sz="0" w:space="0" w:color="auto"/>
        <w:left w:val="none" w:sz="0" w:space="0" w:color="auto"/>
        <w:bottom w:val="none" w:sz="0" w:space="0" w:color="auto"/>
        <w:right w:val="none" w:sz="0" w:space="0" w:color="auto"/>
      </w:divBdr>
    </w:div>
    <w:div w:id="1877083065">
      <w:bodyDiv w:val="1"/>
      <w:marLeft w:val="0"/>
      <w:marRight w:val="0"/>
      <w:marTop w:val="0"/>
      <w:marBottom w:val="0"/>
      <w:divBdr>
        <w:top w:val="none" w:sz="0" w:space="0" w:color="auto"/>
        <w:left w:val="none" w:sz="0" w:space="0" w:color="auto"/>
        <w:bottom w:val="none" w:sz="0" w:space="0" w:color="auto"/>
        <w:right w:val="none" w:sz="0" w:space="0" w:color="auto"/>
      </w:divBdr>
    </w:div>
    <w:div w:id="1933467574">
      <w:bodyDiv w:val="1"/>
      <w:marLeft w:val="0"/>
      <w:marRight w:val="0"/>
      <w:marTop w:val="0"/>
      <w:marBottom w:val="0"/>
      <w:divBdr>
        <w:top w:val="none" w:sz="0" w:space="0" w:color="auto"/>
        <w:left w:val="none" w:sz="0" w:space="0" w:color="auto"/>
        <w:bottom w:val="none" w:sz="0" w:space="0" w:color="auto"/>
        <w:right w:val="none" w:sz="0" w:space="0" w:color="auto"/>
      </w:divBdr>
    </w:div>
    <w:div w:id="1941184191">
      <w:bodyDiv w:val="1"/>
      <w:marLeft w:val="0"/>
      <w:marRight w:val="0"/>
      <w:marTop w:val="0"/>
      <w:marBottom w:val="0"/>
      <w:divBdr>
        <w:top w:val="none" w:sz="0" w:space="0" w:color="auto"/>
        <w:left w:val="none" w:sz="0" w:space="0" w:color="auto"/>
        <w:bottom w:val="none" w:sz="0" w:space="0" w:color="auto"/>
        <w:right w:val="none" w:sz="0" w:space="0" w:color="auto"/>
      </w:divBdr>
    </w:div>
    <w:div w:id="1965037470">
      <w:bodyDiv w:val="1"/>
      <w:marLeft w:val="0"/>
      <w:marRight w:val="0"/>
      <w:marTop w:val="0"/>
      <w:marBottom w:val="0"/>
      <w:divBdr>
        <w:top w:val="none" w:sz="0" w:space="0" w:color="auto"/>
        <w:left w:val="none" w:sz="0" w:space="0" w:color="auto"/>
        <w:bottom w:val="none" w:sz="0" w:space="0" w:color="auto"/>
        <w:right w:val="none" w:sz="0" w:space="0" w:color="auto"/>
      </w:divBdr>
    </w:div>
    <w:div w:id="1993752663">
      <w:bodyDiv w:val="1"/>
      <w:marLeft w:val="0"/>
      <w:marRight w:val="0"/>
      <w:marTop w:val="0"/>
      <w:marBottom w:val="0"/>
      <w:divBdr>
        <w:top w:val="none" w:sz="0" w:space="0" w:color="auto"/>
        <w:left w:val="none" w:sz="0" w:space="0" w:color="auto"/>
        <w:bottom w:val="none" w:sz="0" w:space="0" w:color="auto"/>
        <w:right w:val="none" w:sz="0" w:space="0" w:color="auto"/>
      </w:divBdr>
    </w:div>
    <w:div w:id="2012635489">
      <w:bodyDiv w:val="1"/>
      <w:marLeft w:val="0"/>
      <w:marRight w:val="0"/>
      <w:marTop w:val="0"/>
      <w:marBottom w:val="0"/>
      <w:divBdr>
        <w:top w:val="none" w:sz="0" w:space="0" w:color="auto"/>
        <w:left w:val="none" w:sz="0" w:space="0" w:color="auto"/>
        <w:bottom w:val="none" w:sz="0" w:space="0" w:color="auto"/>
        <w:right w:val="none" w:sz="0" w:space="0" w:color="auto"/>
      </w:divBdr>
    </w:div>
    <w:div w:id="2026900098">
      <w:bodyDiv w:val="1"/>
      <w:marLeft w:val="0"/>
      <w:marRight w:val="0"/>
      <w:marTop w:val="0"/>
      <w:marBottom w:val="0"/>
      <w:divBdr>
        <w:top w:val="none" w:sz="0" w:space="0" w:color="auto"/>
        <w:left w:val="none" w:sz="0" w:space="0" w:color="auto"/>
        <w:bottom w:val="none" w:sz="0" w:space="0" w:color="auto"/>
        <w:right w:val="none" w:sz="0" w:space="0" w:color="auto"/>
      </w:divBdr>
    </w:div>
    <w:div w:id="2031179724">
      <w:bodyDiv w:val="1"/>
      <w:marLeft w:val="0"/>
      <w:marRight w:val="0"/>
      <w:marTop w:val="0"/>
      <w:marBottom w:val="0"/>
      <w:divBdr>
        <w:top w:val="none" w:sz="0" w:space="0" w:color="auto"/>
        <w:left w:val="none" w:sz="0" w:space="0" w:color="auto"/>
        <w:bottom w:val="none" w:sz="0" w:space="0" w:color="auto"/>
        <w:right w:val="none" w:sz="0" w:space="0" w:color="auto"/>
      </w:divBdr>
    </w:div>
    <w:div w:id="2046441070">
      <w:bodyDiv w:val="1"/>
      <w:marLeft w:val="0"/>
      <w:marRight w:val="0"/>
      <w:marTop w:val="0"/>
      <w:marBottom w:val="0"/>
      <w:divBdr>
        <w:top w:val="none" w:sz="0" w:space="0" w:color="auto"/>
        <w:left w:val="none" w:sz="0" w:space="0" w:color="auto"/>
        <w:bottom w:val="none" w:sz="0" w:space="0" w:color="auto"/>
        <w:right w:val="none" w:sz="0" w:space="0" w:color="auto"/>
      </w:divBdr>
    </w:div>
    <w:div w:id="2053768255">
      <w:bodyDiv w:val="1"/>
      <w:marLeft w:val="0"/>
      <w:marRight w:val="0"/>
      <w:marTop w:val="0"/>
      <w:marBottom w:val="0"/>
      <w:divBdr>
        <w:top w:val="none" w:sz="0" w:space="0" w:color="auto"/>
        <w:left w:val="none" w:sz="0" w:space="0" w:color="auto"/>
        <w:bottom w:val="none" w:sz="0" w:space="0" w:color="auto"/>
        <w:right w:val="none" w:sz="0" w:space="0" w:color="auto"/>
      </w:divBdr>
    </w:div>
    <w:div w:id="2057463442">
      <w:bodyDiv w:val="1"/>
      <w:marLeft w:val="0"/>
      <w:marRight w:val="0"/>
      <w:marTop w:val="0"/>
      <w:marBottom w:val="0"/>
      <w:divBdr>
        <w:top w:val="none" w:sz="0" w:space="0" w:color="auto"/>
        <w:left w:val="none" w:sz="0" w:space="0" w:color="auto"/>
        <w:bottom w:val="none" w:sz="0" w:space="0" w:color="auto"/>
        <w:right w:val="none" w:sz="0" w:space="0" w:color="auto"/>
      </w:divBdr>
    </w:div>
    <w:div w:id="2073458800">
      <w:bodyDiv w:val="1"/>
      <w:marLeft w:val="0"/>
      <w:marRight w:val="0"/>
      <w:marTop w:val="0"/>
      <w:marBottom w:val="0"/>
      <w:divBdr>
        <w:top w:val="none" w:sz="0" w:space="0" w:color="auto"/>
        <w:left w:val="none" w:sz="0" w:space="0" w:color="auto"/>
        <w:bottom w:val="none" w:sz="0" w:space="0" w:color="auto"/>
        <w:right w:val="none" w:sz="0" w:space="0" w:color="auto"/>
      </w:divBdr>
    </w:div>
    <w:div w:id="2089424253">
      <w:bodyDiv w:val="1"/>
      <w:marLeft w:val="0"/>
      <w:marRight w:val="0"/>
      <w:marTop w:val="0"/>
      <w:marBottom w:val="0"/>
      <w:divBdr>
        <w:top w:val="none" w:sz="0" w:space="0" w:color="auto"/>
        <w:left w:val="none" w:sz="0" w:space="0" w:color="auto"/>
        <w:bottom w:val="none" w:sz="0" w:space="0" w:color="auto"/>
        <w:right w:val="none" w:sz="0" w:space="0" w:color="auto"/>
      </w:divBdr>
    </w:div>
    <w:div w:id="2119328825">
      <w:bodyDiv w:val="1"/>
      <w:marLeft w:val="0"/>
      <w:marRight w:val="0"/>
      <w:marTop w:val="0"/>
      <w:marBottom w:val="0"/>
      <w:divBdr>
        <w:top w:val="none" w:sz="0" w:space="0" w:color="auto"/>
        <w:left w:val="none" w:sz="0" w:space="0" w:color="auto"/>
        <w:bottom w:val="none" w:sz="0" w:space="0" w:color="auto"/>
        <w:right w:val="none" w:sz="0" w:space="0" w:color="auto"/>
      </w:divBdr>
    </w:div>
    <w:div w:id="2120367562">
      <w:bodyDiv w:val="1"/>
      <w:marLeft w:val="0"/>
      <w:marRight w:val="0"/>
      <w:marTop w:val="0"/>
      <w:marBottom w:val="0"/>
      <w:divBdr>
        <w:top w:val="none" w:sz="0" w:space="0" w:color="auto"/>
        <w:left w:val="none" w:sz="0" w:space="0" w:color="auto"/>
        <w:bottom w:val="none" w:sz="0" w:space="0" w:color="auto"/>
        <w:right w:val="none" w:sz="0" w:space="0" w:color="auto"/>
      </w:divBdr>
    </w:div>
    <w:div w:id="2131783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9.jpeg"/></Relationship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5.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hyperlink" Target="http://www.wipo.int/treaties/en/ip/berne/trtdocs_wo001.html"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fontTable" Target="fontTable.xml"/><Relationship Id="rId22" Type="http://schemas.openxmlformats.org/officeDocument/2006/relationships/image" Target="media/image6.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microsoft.com/office/2011/relationships/people" Target="people.xml"/><Relationship Id="rId23" Type="http://schemas.openxmlformats.org/officeDocument/2006/relationships/image" Target="media/image7.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2.xml"/><Relationship Id="rId109" Type="http://schemas.openxmlformats.org/officeDocument/2006/relationships/image" Target="media/image94.png"/><Relationship Id="rId260" Type="http://schemas.openxmlformats.org/officeDocument/2006/relationships/theme" Target="theme/theme1.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emf"/><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8.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1.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emf"/><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emf"/><Relationship Id="rId185" Type="http://schemas.openxmlformats.org/officeDocument/2006/relationships/image" Target="media/image169.png"/><Relationship Id="rId9" Type="http://schemas.openxmlformats.org/officeDocument/2006/relationships/image" Target="media/image2.png"/><Relationship Id="rId210" Type="http://schemas.openxmlformats.org/officeDocument/2006/relationships/image" Target="media/image194.png"/><Relationship Id="rId26" Type="http://schemas.openxmlformats.org/officeDocument/2006/relationships/image" Target="media/image11.png"/><Relationship Id="rId231" Type="http://schemas.openxmlformats.org/officeDocument/2006/relationships/image" Target="media/image215.png"/><Relationship Id="rId252" Type="http://schemas.openxmlformats.org/officeDocument/2006/relationships/image" Target="media/image23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comments" Target="comments.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emf"/><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microsoft.com/office/2011/relationships/commentsExtended" Target="commentsExtended.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emf"/><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emf"/><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microsoft.com/office/2016/09/relationships/commentsIds" Target="commentsIds.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emf"/><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9.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microsoft.com/office/2018/08/relationships/commentsExtensible" Target="commentsExtensible.xml"/><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emf"/><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hyperlink" Target="https://iho.int/iho_pubs/standard/S-64/S-64_Edition_3.0.2/index.htm"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4.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oleObject" Target="embeddings/oleObject1.bin"/><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A8BC5-1F6B-4F5D-B2EB-F175907F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301</Pages>
  <Words>38230</Words>
  <Characters>217917</Characters>
  <Application>Microsoft Office Word</Application>
  <DocSecurity>0</DocSecurity>
  <Lines>1815</Lines>
  <Paragraphs>511</Paragraphs>
  <ScaleCrop>false</ScaleCrop>
  <HeadingPairs>
    <vt:vector size="6" baseType="variant">
      <vt:variant>
        <vt:lpstr>Title</vt:lpstr>
      </vt:variant>
      <vt:variant>
        <vt:i4>1</vt:i4>
      </vt:variant>
      <vt:variant>
        <vt:lpstr>Otsikko</vt:lpstr>
      </vt:variant>
      <vt:variant>
        <vt:i4>1</vt:i4>
      </vt:variant>
      <vt:variant>
        <vt:lpstr>Titre</vt:lpstr>
      </vt:variant>
      <vt:variant>
        <vt:i4>1</vt:i4>
      </vt:variant>
    </vt:vector>
  </HeadingPairs>
  <TitlesOfParts>
    <vt:vector size="3" baseType="lpstr">
      <vt:lpstr>IHO S-164 TDS Manual v1.0.0_v18</vt:lpstr>
      <vt:lpstr>S-52 Appendix 2</vt:lpstr>
      <vt:lpstr>S-52 Appendix 2</vt:lpstr>
    </vt:vector>
  </TitlesOfParts>
  <Company>None</Company>
  <LinksUpToDate>false</LinksUpToDate>
  <CharactersWithSpaces>255636</CharactersWithSpaces>
  <SharedDoc>false</SharedDoc>
  <HLinks>
    <vt:vector size="30" baseType="variant">
      <vt:variant>
        <vt:i4>524333</vt:i4>
      </vt:variant>
      <vt:variant>
        <vt:i4>84</vt:i4>
      </vt:variant>
      <vt:variant>
        <vt:i4>0</vt:i4>
      </vt:variant>
      <vt:variant>
        <vt:i4>5</vt:i4>
      </vt:variant>
      <vt:variant>
        <vt:lpwstr>mailto:info@ihb.mc</vt:lpwstr>
      </vt:variant>
      <vt:variant>
        <vt:lpwstr/>
      </vt:variant>
      <vt:variant>
        <vt:i4>3145848</vt:i4>
      </vt:variant>
      <vt:variant>
        <vt:i4>81</vt:i4>
      </vt:variant>
      <vt:variant>
        <vt:i4>0</vt:i4>
      </vt:variant>
      <vt:variant>
        <vt:i4>5</vt:i4>
      </vt:variant>
      <vt:variant>
        <vt:lpwstr>http://www.iho.int/</vt:lpwstr>
      </vt:variant>
      <vt:variant>
        <vt:lpwstr/>
      </vt:variant>
      <vt:variant>
        <vt:i4>3145848</vt:i4>
      </vt:variant>
      <vt:variant>
        <vt:i4>78</vt:i4>
      </vt:variant>
      <vt:variant>
        <vt:i4>0</vt:i4>
      </vt:variant>
      <vt:variant>
        <vt:i4>5</vt:i4>
      </vt:variant>
      <vt:variant>
        <vt:lpwstr>http://www.iho.int/</vt:lpwstr>
      </vt:variant>
      <vt:variant>
        <vt:lpwstr/>
      </vt:variant>
      <vt:variant>
        <vt:i4>3145848</vt:i4>
      </vt:variant>
      <vt:variant>
        <vt:i4>75</vt:i4>
      </vt:variant>
      <vt:variant>
        <vt:i4>0</vt:i4>
      </vt:variant>
      <vt:variant>
        <vt:i4>5</vt:i4>
      </vt:variant>
      <vt:variant>
        <vt:lpwstr>http://www.iho.int/</vt:lpwstr>
      </vt:variant>
      <vt:variant>
        <vt:lpwstr/>
      </vt:variant>
      <vt:variant>
        <vt:i4>327716</vt:i4>
      </vt:variant>
      <vt:variant>
        <vt:i4>0</vt:i4>
      </vt:variant>
      <vt:variant>
        <vt:i4>0</vt:i4>
      </vt:variant>
      <vt:variant>
        <vt:i4>5</vt:i4>
      </vt:variant>
      <vt:variant>
        <vt:lpwstr>mailto:info@iho.int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S-164 TDS Manual v1.0.0_v18</dc:title>
  <dc:subject>Instruction Manual for the Use of IHO Test Data Sets in ECDIS</dc:subject>
  <dc:creator>IHO S-100 Working Group</dc:creator>
  <cp:keywords/>
  <dc:description/>
  <cp:lastModifiedBy>jonathan pritchard</cp:lastModifiedBy>
  <cp:revision>2</cp:revision>
  <cp:lastPrinted>2023-04-14T13:21:00Z</cp:lastPrinted>
  <dcterms:created xsi:type="dcterms:W3CDTF">2023-12-17T13:27:00Z</dcterms:created>
  <dcterms:modified xsi:type="dcterms:W3CDTF">2023-12-17T13:27:00Z</dcterms:modified>
</cp:coreProperties>
</file>